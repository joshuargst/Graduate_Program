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6.xml" ContentType="application/vnd.openxmlformats-officedocument.wordprocessingml.header+xml"/>
  <Override PartName="/word/footer2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Ex1.xml" ContentType="application/vnd.ms-office.chartex+xml"/>
  <Override PartName="/word/charts/style3.xml" ContentType="application/vnd.ms-office.chartstyle+xml"/>
  <Override PartName="/word/charts/colors3.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7.xml" ContentType="application/vnd.openxmlformats-officedocument.wordprocessingml.header+xml"/>
  <Override PartName="/word/header28.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9.xml" ContentType="application/vnd.openxmlformats-officedocument.wordprocessingml.header+xml"/>
  <Override PartName="/word/footer23.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4.xml" ContentType="application/vnd.openxmlformats-officedocument.wordprocessingml.header+xml"/>
  <Override PartName="/word/footer29.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7.xml" ContentType="application/vnd.openxmlformats-officedocument.wordprocessingml.header+xml"/>
  <Override PartName="/word/footer3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92364" w14:textId="77777777" w:rsidR="00126522" w:rsidRDefault="00126522" w:rsidP="00126522">
      <w:pPr>
        <w:pStyle w:val="LFTTOCHead1"/>
        <w:rPr>
          <w:szCs w:val="44"/>
        </w:rPr>
      </w:pPr>
      <w:r w:rsidRPr="0061519A">
        <w:t xml:space="preserve">Table of Contents </w:t>
      </w:r>
    </w:p>
    <w:p w14:paraId="6F706833" w14:textId="12EAA978" w:rsidR="008C19AB" w:rsidRDefault="00002DBF">
      <w:pPr>
        <w:pStyle w:val="TOC1"/>
        <w:rPr>
          <w:rFonts w:asciiTheme="minorHAnsi" w:eastAsiaTheme="minorEastAsia" w:hAnsiTheme="minorHAnsi" w:cstheme="minorBidi"/>
          <w:b w:val="0"/>
          <w:color w:val="auto"/>
          <w:sz w:val="22"/>
        </w:rPr>
      </w:pPr>
      <w:r>
        <w:rPr>
          <w:rFonts w:ascii="Cambria" w:hAnsi="Cambria"/>
          <w:bCs/>
          <w:color w:val="0081C6"/>
          <w:sz w:val="20"/>
          <w:szCs w:val="20"/>
        </w:rPr>
        <w:fldChar w:fldCharType="begin"/>
      </w:r>
      <w:r>
        <w:instrText xml:space="preserve"> TOC \t "LFT Heading 1,1,</w:instrText>
      </w:r>
      <w:r w:rsidRPr="00072844">
        <w:instrText xml:space="preserve"> </w:instrText>
      </w:r>
      <w:r>
        <w:instrText>LFT Heading 2,2,</w:instrText>
      </w:r>
      <w:r w:rsidRPr="00072844">
        <w:instrText xml:space="preserve"> </w:instrText>
      </w:r>
      <w:r>
        <w:instrText>LFT Heading 3,3,</w:instrText>
      </w:r>
      <w:r w:rsidRPr="00072844">
        <w:instrText xml:space="preserve"> </w:instrText>
      </w:r>
      <w:r>
        <w:instrText>LFT Heading 4,4" \s chapter</w:instrText>
      </w:r>
      <w:r>
        <w:rPr>
          <w:rFonts w:ascii="Cambria" w:hAnsi="Cambria"/>
          <w:bCs/>
          <w:color w:val="0081C6"/>
          <w:sz w:val="20"/>
          <w:szCs w:val="20"/>
        </w:rPr>
        <w:fldChar w:fldCharType="separate"/>
      </w:r>
      <w:r w:rsidR="008C19AB">
        <w:rPr>
          <w:lang w:bidi="en-US"/>
        </w:rPr>
        <w:t>Section 1 Introduction</w:t>
      </w:r>
      <w:r w:rsidR="008C19AB">
        <w:tab/>
      </w:r>
      <w:r w:rsidR="008C19AB">
        <w:fldChar w:fldCharType="begin"/>
      </w:r>
      <w:r w:rsidR="008C19AB">
        <w:instrText xml:space="preserve"> SEQ chapter _Toc61514818 \* ARABIC </w:instrText>
      </w:r>
      <w:r w:rsidR="008C19AB">
        <w:fldChar w:fldCharType="separate"/>
      </w:r>
      <w:r w:rsidR="008C19AB">
        <w:t>1</w:t>
      </w:r>
      <w:r w:rsidR="008C19AB">
        <w:fldChar w:fldCharType="end"/>
      </w:r>
      <w:r w:rsidR="008C19AB">
        <w:t>-</w:t>
      </w:r>
      <w:r w:rsidR="008C19AB">
        <w:fldChar w:fldCharType="begin"/>
      </w:r>
      <w:r w:rsidR="008C19AB">
        <w:instrText xml:space="preserve"> PAGEREF _Toc61514818 \h </w:instrText>
      </w:r>
      <w:r w:rsidR="008C19AB">
        <w:fldChar w:fldCharType="separate"/>
      </w:r>
      <w:r w:rsidR="008C19AB">
        <w:t>1</w:t>
      </w:r>
      <w:r w:rsidR="008C19AB">
        <w:fldChar w:fldCharType="end"/>
      </w:r>
    </w:p>
    <w:p w14:paraId="465A5B6C" w14:textId="6C3102EB" w:rsidR="008C19AB" w:rsidRDefault="008C19AB">
      <w:pPr>
        <w:pStyle w:val="TOC2"/>
        <w:rPr>
          <w:rFonts w:eastAsiaTheme="minorEastAsia"/>
          <w:sz w:val="22"/>
          <w:szCs w:val="22"/>
          <w:lang w:bidi="ar-SA"/>
        </w:rPr>
      </w:pPr>
      <w:r>
        <w:t>1.1 Background</w:t>
      </w:r>
      <w:r>
        <w:tab/>
      </w:r>
      <w:r>
        <w:fldChar w:fldCharType="begin"/>
      </w:r>
      <w:r>
        <w:instrText xml:space="preserve"> SEQ chapter _Toc61514819 \* ARABIC </w:instrText>
      </w:r>
      <w:r>
        <w:fldChar w:fldCharType="separate"/>
      </w:r>
      <w:r>
        <w:t>1</w:t>
      </w:r>
      <w:r>
        <w:fldChar w:fldCharType="end"/>
      </w:r>
      <w:r>
        <w:t>-</w:t>
      </w:r>
      <w:r>
        <w:fldChar w:fldCharType="begin"/>
      </w:r>
      <w:r>
        <w:instrText xml:space="preserve"> PAGEREF _Toc61514819 \h </w:instrText>
      </w:r>
      <w:r>
        <w:fldChar w:fldCharType="separate"/>
      </w:r>
      <w:r>
        <w:t>1</w:t>
      </w:r>
      <w:r>
        <w:fldChar w:fldCharType="end"/>
      </w:r>
    </w:p>
    <w:p w14:paraId="1372117C" w14:textId="05671067" w:rsidR="008C19AB" w:rsidRDefault="008C19AB">
      <w:pPr>
        <w:pStyle w:val="TOC2"/>
        <w:rPr>
          <w:rFonts w:eastAsiaTheme="minorEastAsia"/>
          <w:sz w:val="22"/>
          <w:szCs w:val="22"/>
          <w:lang w:bidi="ar-SA"/>
        </w:rPr>
      </w:pPr>
      <w:r>
        <w:t>1.2 Objectives</w:t>
      </w:r>
      <w:r>
        <w:tab/>
      </w:r>
      <w:r>
        <w:fldChar w:fldCharType="begin"/>
      </w:r>
      <w:r>
        <w:instrText xml:space="preserve"> SEQ chapter _Toc61514820 \* ARABIC </w:instrText>
      </w:r>
      <w:r>
        <w:fldChar w:fldCharType="separate"/>
      </w:r>
      <w:r>
        <w:t>1</w:t>
      </w:r>
      <w:r>
        <w:fldChar w:fldCharType="end"/>
      </w:r>
      <w:r>
        <w:t>-</w:t>
      </w:r>
      <w:r>
        <w:fldChar w:fldCharType="begin"/>
      </w:r>
      <w:r>
        <w:instrText xml:space="preserve"> PAGEREF _Toc61514820 \h </w:instrText>
      </w:r>
      <w:r>
        <w:fldChar w:fldCharType="separate"/>
      </w:r>
      <w:r>
        <w:t>3</w:t>
      </w:r>
      <w:r>
        <w:fldChar w:fldCharType="end"/>
      </w:r>
    </w:p>
    <w:p w14:paraId="1A156DF5" w14:textId="0133ED08" w:rsidR="008C19AB" w:rsidRDefault="008C19AB">
      <w:pPr>
        <w:pStyle w:val="TOC2"/>
        <w:rPr>
          <w:rFonts w:eastAsiaTheme="minorEastAsia"/>
          <w:sz w:val="22"/>
          <w:szCs w:val="22"/>
          <w:lang w:bidi="ar-SA"/>
        </w:rPr>
      </w:pPr>
      <w:r>
        <w:t>1.3 Organization</w:t>
      </w:r>
      <w:r>
        <w:tab/>
      </w:r>
      <w:r>
        <w:fldChar w:fldCharType="begin"/>
      </w:r>
      <w:r>
        <w:instrText xml:space="preserve"> SEQ chapter _Toc61514821 \* ARABIC </w:instrText>
      </w:r>
      <w:r>
        <w:fldChar w:fldCharType="separate"/>
      </w:r>
      <w:r>
        <w:t>1</w:t>
      </w:r>
      <w:r>
        <w:fldChar w:fldCharType="end"/>
      </w:r>
      <w:r>
        <w:t>-</w:t>
      </w:r>
      <w:r>
        <w:fldChar w:fldCharType="begin"/>
      </w:r>
      <w:r>
        <w:instrText xml:space="preserve"> PAGEREF _Toc61514821 \h </w:instrText>
      </w:r>
      <w:r>
        <w:fldChar w:fldCharType="separate"/>
      </w:r>
      <w:r>
        <w:t>3</w:t>
      </w:r>
      <w:r>
        <w:fldChar w:fldCharType="end"/>
      </w:r>
    </w:p>
    <w:p w14:paraId="4328146A" w14:textId="75BF308D" w:rsidR="008C19AB" w:rsidRDefault="008C19AB">
      <w:pPr>
        <w:pStyle w:val="TOC1"/>
        <w:rPr>
          <w:rFonts w:asciiTheme="minorHAnsi" w:eastAsiaTheme="minorEastAsia" w:hAnsiTheme="minorHAnsi" w:cstheme="minorBidi"/>
          <w:b w:val="0"/>
          <w:color w:val="auto"/>
          <w:sz w:val="22"/>
        </w:rPr>
      </w:pPr>
      <w:r>
        <w:rPr>
          <w:lang w:bidi="en-US"/>
        </w:rPr>
        <w:t>Section 2 Data and Information Reviewed</w:t>
      </w:r>
      <w:r>
        <w:tab/>
      </w:r>
      <w:r>
        <w:fldChar w:fldCharType="begin"/>
      </w:r>
      <w:r>
        <w:instrText xml:space="preserve"> SEQ chapter _Toc61514822 \* ARABIC </w:instrText>
      </w:r>
      <w:r>
        <w:fldChar w:fldCharType="separate"/>
      </w:r>
      <w:r>
        <w:t>2</w:t>
      </w:r>
      <w:r>
        <w:fldChar w:fldCharType="end"/>
      </w:r>
      <w:r>
        <w:t>-</w:t>
      </w:r>
      <w:r>
        <w:fldChar w:fldCharType="begin"/>
      </w:r>
      <w:r>
        <w:instrText xml:space="preserve"> PAGEREF _Toc61514822 \h </w:instrText>
      </w:r>
      <w:r>
        <w:fldChar w:fldCharType="separate"/>
      </w:r>
      <w:r>
        <w:t>1</w:t>
      </w:r>
      <w:r>
        <w:fldChar w:fldCharType="end"/>
      </w:r>
    </w:p>
    <w:p w14:paraId="73A3FA20" w14:textId="6DB9DE9D" w:rsidR="008C19AB" w:rsidRDefault="008C19AB">
      <w:pPr>
        <w:pStyle w:val="TOC2"/>
        <w:rPr>
          <w:rFonts w:eastAsiaTheme="minorEastAsia"/>
          <w:sz w:val="22"/>
          <w:szCs w:val="22"/>
          <w:lang w:bidi="ar-SA"/>
        </w:rPr>
      </w:pPr>
      <w:r>
        <w:t>2.1 Daily Monitoring Report Data</w:t>
      </w:r>
      <w:r>
        <w:tab/>
      </w:r>
      <w:r>
        <w:fldChar w:fldCharType="begin"/>
      </w:r>
      <w:r>
        <w:instrText xml:space="preserve"> SEQ chapter _Toc61514823 \* ARABIC </w:instrText>
      </w:r>
      <w:r>
        <w:fldChar w:fldCharType="separate"/>
      </w:r>
      <w:r>
        <w:t>2</w:t>
      </w:r>
      <w:r>
        <w:fldChar w:fldCharType="end"/>
      </w:r>
      <w:r>
        <w:t>-</w:t>
      </w:r>
      <w:r>
        <w:fldChar w:fldCharType="begin"/>
      </w:r>
      <w:r>
        <w:instrText xml:space="preserve"> PAGEREF _Toc61514823 \h </w:instrText>
      </w:r>
      <w:r>
        <w:fldChar w:fldCharType="separate"/>
      </w:r>
      <w:r>
        <w:t>1</w:t>
      </w:r>
      <w:r>
        <w:fldChar w:fldCharType="end"/>
      </w:r>
    </w:p>
    <w:p w14:paraId="74BF92BC" w14:textId="17961BE4" w:rsidR="008C19AB" w:rsidRDefault="008C19AB">
      <w:pPr>
        <w:pStyle w:val="TOC2"/>
        <w:rPr>
          <w:rFonts w:eastAsiaTheme="minorEastAsia"/>
          <w:sz w:val="22"/>
          <w:szCs w:val="22"/>
          <w:lang w:bidi="ar-SA"/>
        </w:rPr>
      </w:pPr>
      <w:r>
        <w:t>2.2 PLC Data</w:t>
      </w:r>
      <w:r>
        <w:tab/>
      </w:r>
      <w:r>
        <w:fldChar w:fldCharType="begin"/>
      </w:r>
      <w:r>
        <w:instrText xml:space="preserve"> SEQ chapter _Toc61514824 \* ARABIC </w:instrText>
      </w:r>
      <w:r>
        <w:fldChar w:fldCharType="separate"/>
      </w:r>
      <w:r>
        <w:t>2</w:t>
      </w:r>
      <w:r>
        <w:fldChar w:fldCharType="end"/>
      </w:r>
      <w:r>
        <w:t>-</w:t>
      </w:r>
      <w:r>
        <w:fldChar w:fldCharType="begin"/>
      </w:r>
      <w:r>
        <w:instrText xml:space="preserve"> PAGEREF _Toc61514824 \h </w:instrText>
      </w:r>
      <w:r>
        <w:fldChar w:fldCharType="separate"/>
      </w:r>
      <w:r>
        <w:t>6</w:t>
      </w:r>
      <w:r>
        <w:fldChar w:fldCharType="end"/>
      </w:r>
    </w:p>
    <w:p w14:paraId="746D32E6" w14:textId="1F71FB7B" w:rsidR="008C19AB" w:rsidRDefault="008C19AB">
      <w:pPr>
        <w:pStyle w:val="TOC2"/>
        <w:rPr>
          <w:rFonts w:eastAsiaTheme="minorEastAsia"/>
          <w:sz w:val="22"/>
          <w:szCs w:val="22"/>
          <w:lang w:bidi="ar-SA"/>
        </w:rPr>
      </w:pPr>
      <w:r>
        <w:t>2.3 Process Logs</w:t>
      </w:r>
      <w:r>
        <w:tab/>
      </w:r>
      <w:r>
        <w:fldChar w:fldCharType="begin"/>
      </w:r>
      <w:r>
        <w:instrText xml:space="preserve"> SEQ chapter _Toc61514825 \* ARABIC </w:instrText>
      </w:r>
      <w:r>
        <w:fldChar w:fldCharType="separate"/>
      </w:r>
      <w:r>
        <w:t>2</w:t>
      </w:r>
      <w:r>
        <w:fldChar w:fldCharType="end"/>
      </w:r>
      <w:r>
        <w:t>-</w:t>
      </w:r>
      <w:r>
        <w:fldChar w:fldCharType="begin"/>
      </w:r>
      <w:r>
        <w:instrText xml:space="preserve"> PAGEREF _Toc61514825 \h </w:instrText>
      </w:r>
      <w:r>
        <w:fldChar w:fldCharType="separate"/>
      </w:r>
      <w:r>
        <w:t>8</w:t>
      </w:r>
      <w:r>
        <w:fldChar w:fldCharType="end"/>
      </w:r>
    </w:p>
    <w:p w14:paraId="1C46A475" w14:textId="1486B935" w:rsidR="008C19AB" w:rsidRDefault="008C19AB">
      <w:pPr>
        <w:pStyle w:val="TOC2"/>
        <w:rPr>
          <w:rFonts w:eastAsiaTheme="minorEastAsia"/>
          <w:sz w:val="22"/>
          <w:szCs w:val="22"/>
          <w:lang w:bidi="ar-SA"/>
        </w:rPr>
      </w:pPr>
      <w:r>
        <w:t>2.4 Pratt/Visy Paper Data</w:t>
      </w:r>
      <w:r>
        <w:tab/>
      </w:r>
      <w:r>
        <w:fldChar w:fldCharType="begin"/>
      </w:r>
      <w:r>
        <w:instrText xml:space="preserve"> SEQ chapter _Toc61514826 \* ARABIC </w:instrText>
      </w:r>
      <w:r>
        <w:fldChar w:fldCharType="separate"/>
      </w:r>
      <w:r>
        <w:t>2</w:t>
      </w:r>
      <w:r>
        <w:fldChar w:fldCharType="end"/>
      </w:r>
      <w:r>
        <w:t>-</w:t>
      </w:r>
      <w:r>
        <w:fldChar w:fldCharType="begin"/>
      </w:r>
      <w:r>
        <w:instrText xml:space="preserve"> PAGEREF _Toc61514826 \h </w:instrText>
      </w:r>
      <w:r>
        <w:fldChar w:fldCharType="separate"/>
      </w:r>
      <w:r>
        <w:t>9</w:t>
      </w:r>
      <w:r>
        <w:fldChar w:fldCharType="end"/>
      </w:r>
    </w:p>
    <w:p w14:paraId="5D1FDC91" w14:textId="288409E0" w:rsidR="008C19AB" w:rsidRDefault="008C19AB">
      <w:pPr>
        <w:pStyle w:val="TOC2"/>
        <w:rPr>
          <w:rFonts w:eastAsiaTheme="minorEastAsia"/>
          <w:sz w:val="22"/>
          <w:szCs w:val="22"/>
          <w:lang w:bidi="ar-SA"/>
        </w:rPr>
      </w:pPr>
      <w:r>
        <w:t>2.5 Sampling Program</w:t>
      </w:r>
      <w:r>
        <w:tab/>
      </w:r>
      <w:r>
        <w:fldChar w:fldCharType="begin"/>
      </w:r>
      <w:r>
        <w:instrText xml:space="preserve"> SEQ chapter _Toc61514827 \* ARABIC </w:instrText>
      </w:r>
      <w:r>
        <w:fldChar w:fldCharType="separate"/>
      </w:r>
      <w:r>
        <w:t>2</w:t>
      </w:r>
      <w:r>
        <w:fldChar w:fldCharType="end"/>
      </w:r>
      <w:r>
        <w:t>-</w:t>
      </w:r>
      <w:r>
        <w:fldChar w:fldCharType="begin"/>
      </w:r>
      <w:r>
        <w:instrText xml:space="preserve"> PAGEREF _Toc61514827 \h </w:instrText>
      </w:r>
      <w:r>
        <w:fldChar w:fldCharType="separate"/>
      </w:r>
      <w:r>
        <w:t>10</w:t>
      </w:r>
      <w:r>
        <w:fldChar w:fldCharType="end"/>
      </w:r>
    </w:p>
    <w:p w14:paraId="2A5D8C21" w14:textId="1F6D0F23" w:rsidR="008C19AB" w:rsidRDefault="008C19AB">
      <w:pPr>
        <w:pStyle w:val="TOC3"/>
        <w:rPr>
          <w:rFonts w:eastAsiaTheme="minorEastAsia"/>
          <w:iCs w:val="0"/>
          <w:sz w:val="22"/>
          <w:szCs w:val="22"/>
          <w:lang w:bidi="ar-SA"/>
        </w:rPr>
      </w:pPr>
      <w:r>
        <w:t>2.5.1 Purpose and Scope</w:t>
      </w:r>
      <w:r>
        <w:tab/>
      </w:r>
      <w:r>
        <w:fldChar w:fldCharType="begin"/>
      </w:r>
      <w:r>
        <w:instrText xml:space="preserve"> SEQ chapter _Toc61514828 \* ARABIC </w:instrText>
      </w:r>
      <w:r>
        <w:fldChar w:fldCharType="separate"/>
      </w:r>
      <w:r>
        <w:t>2</w:t>
      </w:r>
      <w:r>
        <w:fldChar w:fldCharType="end"/>
      </w:r>
      <w:r>
        <w:t>-</w:t>
      </w:r>
      <w:r>
        <w:fldChar w:fldCharType="begin"/>
      </w:r>
      <w:r>
        <w:instrText xml:space="preserve"> PAGEREF _Toc61514828 \h </w:instrText>
      </w:r>
      <w:r>
        <w:fldChar w:fldCharType="separate"/>
      </w:r>
      <w:r>
        <w:t>10</w:t>
      </w:r>
      <w:r>
        <w:fldChar w:fldCharType="end"/>
      </w:r>
    </w:p>
    <w:p w14:paraId="61D5A594" w14:textId="5D4DAF9C" w:rsidR="008C19AB" w:rsidRDefault="008C19AB">
      <w:pPr>
        <w:pStyle w:val="TOC3"/>
        <w:rPr>
          <w:rFonts w:eastAsiaTheme="minorEastAsia"/>
          <w:iCs w:val="0"/>
          <w:sz w:val="22"/>
          <w:szCs w:val="22"/>
          <w:lang w:bidi="ar-SA"/>
        </w:rPr>
      </w:pPr>
      <w:r>
        <w:t>2.5.2 Testing</w:t>
      </w:r>
      <w:r>
        <w:tab/>
      </w:r>
      <w:r>
        <w:fldChar w:fldCharType="begin"/>
      </w:r>
      <w:r>
        <w:instrText xml:space="preserve"> SEQ chapter _Toc61514829 \* ARABIC </w:instrText>
      </w:r>
      <w:r>
        <w:fldChar w:fldCharType="separate"/>
      </w:r>
      <w:r>
        <w:t>2</w:t>
      </w:r>
      <w:r>
        <w:fldChar w:fldCharType="end"/>
      </w:r>
      <w:r>
        <w:t>-</w:t>
      </w:r>
      <w:r>
        <w:fldChar w:fldCharType="begin"/>
      </w:r>
      <w:r>
        <w:instrText xml:space="preserve"> PAGEREF _Toc61514829 \h </w:instrText>
      </w:r>
      <w:r>
        <w:fldChar w:fldCharType="separate"/>
      </w:r>
      <w:r>
        <w:t>10</w:t>
      </w:r>
      <w:r>
        <w:fldChar w:fldCharType="end"/>
      </w:r>
    </w:p>
    <w:p w14:paraId="5C3E0591" w14:textId="1A4FBDB7" w:rsidR="008C19AB" w:rsidRDefault="008C19AB">
      <w:pPr>
        <w:pStyle w:val="TOC3"/>
        <w:rPr>
          <w:rFonts w:eastAsiaTheme="minorEastAsia"/>
          <w:iCs w:val="0"/>
          <w:sz w:val="22"/>
          <w:szCs w:val="22"/>
          <w:lang w:bidi="ar-SA"/>
        </w:rPr>
      </w:pPr>
      <w:r>
        <w:t>2.5.3 Sampling Program Results</w:t>
      </w:r>
      <w:r>
        <w:tab/>
      </w:r>
      <w:r>
        <w:fldChar w:fldCharType="begin"/>
      </w:r>
      <w:r>
        <w:instrText xml:space="preserve"> SEQ chapter _Toc61514830 \* ARABIC </w:instrText>
      </w:r>
      <w:r>
        <w:fldChar w:fldCharType="separate"/>
      </w:r>
      <w:r>
        <w:t>2</w:t>
      </w:r>
      <w:r>
        <w:fldChar w:fldCharType="end"/>
      </w:r>
      <w:r>
        <w:t>-</w:t>
      </w:r>
      <w:r>
        <w:fldChar w:fldCharType="begin"/>
      </w:r>
      <w:r>
        <w:instrText xml:space="preserve"> PAGEREF _Toc61514830 \h </w:instrText>
      </w:r>
      <w:r>
        <w:fldChar w:fldCharType="separate"/>
      </w:r>
      <w:r>
        <w:t>12</w:t>
      </w:r>
      <w:r>
        <w:fldChar w:fldCharType="end"/>
      </w:r>
    </w:p>
    <w:p w14:paraId="52686D9B" w14:textId="20CC2A71" w:rsidR="008C19AB" w:rsidRDefault="008C19AB">
      <w:pPr>
        <w:pStyle w:val="TOC4"/>
        <w:rPr>
          <w:rFonts w:eastAsiaTheme="minorEastAsia"/>
          <w:sz w:val="22"/>
          <w:szCs w:val="22"/>
          <w:lang w:bidi="ar-SA"/>
        </w:rPr>
      </w:pPr>
      <w:r>
        <w:t>2.5.3.1 Bacterial Results</w:t>
      </w:r>
      <w:r>
        <w:tab/>
      </w:r>
      <w:r>
        <w:fldChar w:fldCharType="begin"/>
      </w:r>
      <w:r>
        <w:instrText xml:space="preserve"> SEQ chapter _Toc61514831 \* ARABIC </w:instrText>
      </w:r>
      <w:r>
        <w:fldChar w:fldCharType="separate"/>
      </w:r>
      <w:r>
        <w:t>2</w:t>
      </w:r>
      <w:r>
        <w:fldChar w:fldCharType="end"/>
      </w:r>
      <w:r>
        <w:t>-</w:t>
      </w:r>
      <w:r>
        <w:fldChar w:fldCharType="begin"/>
      </w:r>
      <w:r>
        <w:instrText xml:space="preserve"> PAGEREF _Toc61514831 \h </w:instrText>
      </w:r>
      <w:r>
        <w:fldChar w:fldCharType="separate"/>
      </w:r>
      <w:r>
        <w:t>15</w:t>
      </w:r>
      <w:r>
        <w:fldChar w:fldCharType="end"/>
      </w:r>
    </w:p>
    <w:p w14:paraId="0B41BCA9" w14:textId="792F4A95" w:rsidR="008C19AB" w:rsidRDefault="008C19AB">
      <w:pPr>
        <w:pStyle w:val="TOC4"/>
        <w:rPr>
          <w:rFonts w:eastAsiaTheme="minorEastAsia"/>
          <w:sz w:val="22"/>
          <w:szCs w:val="22"/>
          <w:lang w:bidi="ar-SA"/>
        </w:rPr>
      </w:pPr>
      <w:r>
        <w:t>2.5.3.2 TRC, cBOD and TSS Results</w:t>
      </w:r>
      <w:r>
        <w:tab/>
      </w:r>
      <w:r>
        <w:fldChar w:fldCharType="begin"/>
      </w:r>
      <w:r>
        <w:instrText xml:space="preserve"> SEQ chapter _Toc61514832 \* ARABIC </w:instrText>
      </w:r>
      <w:r>
        <w:fldChar w:fldCharType="separate"/>
      </w:r>
      <w:r>
        <w:t>2</w:t>
      </w:r>
      <w:r>
        <w:fldChar w:fldCharType="end"/>
      </w:r>
      <w:r>
        <w:t>-</w:t>
      </w:r>
      <w:r>
        <w:fldChar w:fldCharType="begin"/>
      </w:r>
      <w:r>
        <w:instrText xml:space="preserve"> PAGEREF _Toc61514832 \h </w:instrText>
      </w:r>
      <w:r>
        <w:fldChar w:fldCharType="separate"/>
      </w:r>
      <w:r>
        <w:t>17</w:t>
      </w:r>
      <w:r>
        <w:fldChar w:fldCharType="end"/>
      </w:r>
    </w:p>
    <w:p w14:paraId="73EF61B4" w14:textId="4E36B983" w:rsidR="008C19AB" w:rsidRDefault="008C19AB">
      <w:pPr>
        <w:pStyle w:val="TOC4"/>
        <w:rPr>
          <w:rFonts w:eastAsiaTheme="minorEastAsia"/>
          <w:sz w:val="22"/>
          <w:szCs w:val="22"/>
          <w:lang w:bidi="ar-SA"/>
        </w:rPr>
      </w:pPr>
      <w:r>
        <w:t>2.5.3.3 Chlorine Demand Testing</w:t>
      </w:r>
      <w:r>
        <w:tab/>
      </w:r>
      <w:r>
        <w:fldChar w:fldCharType="begin"/>
      </w:r>
      <w:r>
        <w:instrText xml:space="preserve"> SEQ chapter _Toc61514833 \* ARABIC </w:instrText>
      </w:r>
      <w:r>
        <w:fldChar w:fldCharType="separate"/>
      </w:r>
      <w:r>
        <w:t>2</w:t>
      </w:r>
      <w:r>
        <w:fldChar w:fldCharType="end"/>
      </w:r>
      <w:r>
        <w:t>-</w:t>
      </w:r>
      <w:r>
        <w:fldChar w:fldCharType="begin"/>
      </w:r>
      <w:r>
        <w:instrText xml:space="preserve"> PAGEREF _Toc61514833 \h </w:instrText>
      </w:r>
      <w:r>
        <w:fldChar w:fldCharType="separate"/>
      </w:r>
      <w:r>
        <w:t>19</w:t>
      </w:r>
      <w:r>
        <w:fldChar w:fldCharType="end"/>
      </w:r>
    </w:p>
    <w:p w14:paraId="41842D14" w14:textId="50BF4B7A" w:rsidR="008C19AB" w:rsidRDefault="008C19AB">
      <w:pPr>
        <w:pStyle w:val="TOC4"/>
        <w:rPr>
          <w:rFonts w:eastAsiaTheme="minorEastAsia"/>
          <w:sz w:val="22"/>
          <w:szCs w:val="22"/>
          <w:lang w:bidi="ar-SA"/>
        </w:rPr>
      </w:pPr>
      <w:r>
        <w:t>2.5.3.4 Particle Size Distribution</w:t>
      </w:r>
      <w:r>
        <w:tab/>
      </w:r>
      <w:r>
        <w:fldChar w:fldCharType="begin"/>
      </w:r>
      <w:r>
        <w:instrText xml:space="preserve"> SEQ chapter _Toc61514834 \* ARABIC </w:instrText>
      </w:r>
      <w:r>
        <w:fldChar w:fldCharType="separate"/>
      </w:r>
      <w:r>
        <w:t>2</w:t>
      </w:r>
      <w:r>
        <w:fldChar w:fldCharType="end"/>
      </w:r>
      <w:r>
        <w:t>-</w:t>
      </w:r>
      <w:r>
        <w:fldChar w:fldCharType="begin"/>
      </w:r>
      <w:r>
        <w:instrText xml:space="preserve"> PAGEREF _Toc61514834 \h </w:instrText>
      </w:r>
      <w:r>
        <w:fldChar w:fldCharType="separate"/>
      </w:r>
      <w:r>
        <w:t>21</w:t>
      </w:r>
      <w:r>
        <w:fldChar w:fldCharType="end"/>
      </w:r>
    </w:p>
    <w:p w14:paraId="06C22752" w14:textId="5776BC11" w:rsidR="008C19AB" w:rsidRDefault="008C19AB">
      <w:pPr>
        <w:pStyle w:val="TOC4"/>
        <w:rPr>
          <w:rFonts w:eastAsiaTheme="minorEastAsia"/>
          <w:sz w:val="22"/>
          <w:szCs w:val="22"/>
          <w:lang w:bidi="ar-SA"/>
        </w:rPr>
      </w:pPr>
      <w:r>
        <w:t>2.5.3.5 Other Process Data</w:t>
      </w:r>
      <w:r>
        <w:tab/>
      </w:r>
      <w:r>
        <w:fldChar w:fldCharType="begin"/>
      </w:r>
      <w:r>
        <w:instrText xml:space="preserve"> SEQ chapter _Toc61514835 \* ARABIC </w:instrText>
      </w:r>
      <w:r>
        <w:fldChar w:fldCharType="separate"/>
      </w:r>
      <w:r>
        <w:t>2</w:t>
      </w:r>
      <w:r>
        <w:fldChar w:fldCharType="end"/>
      </w:r>
      <w:r>
        <w:t>-</w:t>
      </w:r>
      <w:r>
        <w:fldChar w:fldCharType="begin"/>
      </w:r>
      <w:r>
        <w:instrText xml:space="preserve"> PAGEREF _Toc61514835 \h </w:instrText>
      </w:r>
      <w:r>
        <w:fldChar w:fldCharType="separate"/>
      </w:r>
      <w:r>
        <w:t>21</w:t>
      </w:r>
      <w:r>
        <w:fldChar w:fldCharType="end"/>
      </w:r>
    </w:p>
    <w:p w14:paraId="616B1A1A" w14:textId="6654010B" w:rsidR="008C19AB" w:rsidRDefault="008C19AB">
      <w:pPr>
        <w:pStyle w:val="TOC3"/>
        <w:rPr>
          <w:rFonts w:eastAsiaTheme="minorEastAsia"/>
          <w:iCs w:val="0"/>
          <w:sz w:val="22"/>
          <w:szCs w:val="22"/>
          <w:lang w:bidi="ar-SA"/>
        </w:rPr>
      </w:pPr>
      <w:r>
        <w:t>2.5.4 Sampling Program Conclusions</w:t>
      </w:r>
      <w:r>
        <w:tab/>
      </w:r>
      <w:r>
        <w:fldChar w:fldCharType="begin"/>
      </w:r>
      <w:r>
        <w:instrText xml:space="preserve"> SEQ chapter _Toc61514836 \* ARABIC </w:instrText>
      </w:r>
      <w:r>
        <w:fldChar w:fldCharType="separate"/>
      </w:r>
      <w:r>
        <w:t>2</w:t>
      </w:r>
      <w:r>
        <w:fldChar w:fldCharType="end"/>
      </w:r>
      <w:r>
        <w:t>-</w:t>
      </w:r>
      <w:r>
        <w:fldChar w:fldCharType="begin"/>
      </w:r>
      <w:r>
        <w:instrText xml:space="preserve"> PAGEREF _Toc61514836 \h </w:instrText>
      </w:r>
      <w:r>
        <w:fldChar w:fldCharType="separate"/>
      </w:r>
      <w:r>
        <w:t>24</w:t>
      </w:r>
      <w:r>
        <w:fldChar w:fldCharType="end"/>
      </w:r>
    </w:p>
    <w:p w14:paraId="64D542D1" w14:textId="3AAA7677" w:rsidR="008C19AB" w:rsidRDefault="008C19AB">
      <w:pPr>
        <w:pStyle w:val="TOC1"/>
        <w:rPr>
          <w:rFonts w:asciiTheme="minorHAnsi" w:eastAsiaTheme="minorEastAsia" w:hAnsiTheme="minorHAnsi" w:cstheme="minorBidi"/>
          <w:b w:val="0"/>
          <w:color w:val="auto"/>
          <w:sz w:val="22"/>
        </w:rPr>
      </w:pPr>
      <w:r>
        <w:rPr>
          <w:lang w:bidi="en-US"/>
        </w:rPr>
        <w:t xml:space="preserve">Section 3 </w:t>
      </w:r>
      <w:r w:rsidRPr="00FB0E24">
        <w:rPr>
          <w:lang w:bidi="en-US"/>
        </w:rPr>
        <w:t>Data Evaluation</w:t>
      </w:r>
      <w:r>
        <w:tab/>
      </w:r>
      <w:r>
        <w:fldChar w:fldCharType="begin"/>
      </w:r>
      <w:r>
        <w:instrText xml:space="preserve"> SEQ chapter _Toc61514837 \* ARABIC </w:instrText>
      </w:r>
      <w:r>
        <w:fldChar w:fldCharType="separate"/>
      </w:r>
      <w:r>
        <w:t>3</w:t>
      </w:r>
      <w:r>
        <w:fldChar w:fldCharType="end"/>
      </w:r>
      <w:r>
        <w:t>-</w:t>
      </w:r>
      <w:r>
        <w:fldChar w:fldCharType="begin"/>
      </w:r>
      <w:r>
        <w:instrText xml:space="preserve"> PAGEREF _Toc61514837 \h </w:instrText>
      </w:r>
      <w:r>
        <w:fldChar w:fldCharType="separate"/>
      </w:r>
      <w:r>
        <w:t>1</w:t>
      </w:r>
      <w:r>
        <w:fldChar w:fldCharType="end"/>
      </w:r>
    </w:p>
    <w:p w14:paraId="647130ED" w14:textId="67A28CFC" w:rsidR="008C19AB" w:rsidRDefault="008C19AB">
      <w:pPr>
        <w:pStyle w:val="TOC2"/>
        <w:rPr>
          <w:rFonts w:eastAsiaTheme="minorEastAsia"/>
          <w:sz w:val="22"/>
          <w:szCs w:val="22"/>
          <w:lang w:bidi="ar-SA"/>
        </w:rPr>
      </w:pPr>
      <w:r>
        <w:t>3.1 Precipitation/Wet Weather Events</w:t>
      </w:r>
      <w:r>
        <w:tab/>
      </w:r>
      <w:r>
        <w:fldChar w:fldCharType="begin"/>
      </w:r>
      <w:r>
        <w:instrText xml:space="preserve"> SEQ chapter _Toc61514838 \* ARABIC </w:instrText>
      </w:r>
      <w:r>
        <w:fldChar w:fldCharType="separate"/>
      </w:r>
      <w:r>
        <w:t>3</w:t>
      </w:r>
      <w:r>
        <w:fldChar w:fldCharType="end"/>
      </w:r>
      <w:r>
        <w:t>-</w:t>
      </w:r>
      <w:r>
        <w:fldChar w:fldCharType="begin"/>
      </w:r>
      <w:r>
        <w:instrText xml:space="preserve"> PAGEREF _Toc61514838 \h </w:instrText>
      </w:r>
      <w:r>
        <w:fldChar w:fldCharType="separate"/>
      </w:r>
      <w:r>
        <w:t>2</w:t>
      </w:r>
      <w:r>
        <w:fldChar w:fldCharType="end"/>
      </w:r>
    </w:p>
    <w:p w14:paraId="656EEE9A" w14:textId="2DAA2BDC" w:rsidR="008C19AB" w:rsidRDefault="008C19AB">
      <w:pPr>
        <w:pStyle w:val="TOC2"/>
        <w:rPr>
          <w:rFonts w:eastAsiaTheme="minorEastAsia"/>
          <w:sz w:val="22"/>
          <w:szCs w:val="22"/>
          <w:lang w:bidi="ar-SA"/>
        </w:rPr>
      </w:pPr>
      <w:r>
        <w:t>3.3 Process Control Challenges</w:t>
      </w:r>
      <w:r>
        <w:tab/>
      </w:r>
      <w:r>
        <w:fldChar w:fldCharType="begin"/>
      </w:r>
      <w:r>
        <w:instrText xml:space="preserve"> SEQ chapter _Toc61514839 \* ARABIC </w:instrText>
      </w:r>
      <w:r>
        <w:fldChar w:fldCharType="separate"/>
      </w:r>
      <w:r>
        <w:t>3</w:t>
      </w:r>
      <w:r>
        <w:fldChar w:fldCharType="end"/>
      </w:r>
      <w:r>
        <w:t>-</w:t>
      </w:r>
      <w:r>
        <w:fldChar w:fldCharType="begin"/>
      </w:r>
      <w:r>
        <w:instrText xml:space="preserve"> PAGEREF _Toc61514839 \h </w:instrText>
      </w:r>
      <w:r>
        <w:fldChar w:fldCharType="separate"/>
      </w:r>
      <w:r>
        <w:t>4</w:t>
      </w:r>
      <w:r>
        <w:fldChar w:fldCharType="end"/>
      </w:r>
    </w:p>
    <w:p w14:paraId="6BC48979" w14:textId="1A794F2A" w:rsidR="008C19AB" w:rsidRDefault="008C19AB">
      <w:pPr>
        <w:pStyle w:val="TOC2"/>
        <w:rPr>
          <w:rFonts w:eastAsiaTheme="minorEastAsia"/>
          <w:sz w:val="22"/>
          <w:szCs w:val="22"/>
          <w:lang w:bidi="ar-SA"/>
        </w:rPr>
      </w:pPr>
      <w:r>
        <w:t>3.4 Discharge from Visy Paper</w:t>
      </w:r>
      <w:r>
        <w:tab/>
      </w:r>
      <w:r>
        <w:fldChar w:fldCharType="begin"/>
      </w:r>
      <w:r>
        <w:instrText xml:space="preserve"> SEQ chapter _Toc61514840 \* ARABIC </w:instrText>
      </w:r>
      <w:r>
        <w:fldChar w:fldCharType="separate"/>
      </w:r>
      <w:r>
        <w:t>3</w:t>
      </w:r>
      <w:r>
        <w:fldChar w:fldCharType="end"/>
      </w:r>
      <w:r>
        <w:t>-</w:t>
      </w:r>
      <w:r>
        <w:fldChar w:fldCharType="begin"/>
      </w:r>
      <w:r>
        <w:instrText xml:space="preserve"> PAGEREF _Toc61514840 \h </w:instrText>
      </w:r>
      <w:r>
        <w:fldChar w:fldCharType="separate"/>
      </w:r>
      <w:r>
        <w:t>6</w:t>
      </w:r>
      <w:r>
        <w:fldChar w:fldCharType="end"/>
      </w:r>
    </w:p>
    <w:p w14:paraId="6DDAC6A3" w14:textId="7D84DBB9" w:rsidR="008C19AB" w:rsidRDefault="008C19AB">
      <w:pPr>
        <w:pStyle w:val="TOC2"/>
        <w:rPr>
          <w:rFonts w:eastAsiaTheme="minorEastAsia"/>
          <w:sz w:val="22"/>
          <w:szCs w:val="22"/>
          <w:lang w:bidi="ar-SA"/>
        </w:rPr>
      </w:pPr>
      <w:r>
        <w:t>3.5 Variation in Chlorine Demand</w:t>
      </w:r>
      <w:r>
        <w:tab/>
      </w:r>
      <w:r>
        <w:fldChar w:fldCharType="begin"/>
      </w:r>
      <w:r>
        <w:instrText xml:space="preserve"> SEQ chapter _Toc61514841 \* ARABIC </w:instrText>
      </w:r>
      <w:r>
        <w:fldChar w:fldCharType="separate"/>
      </w:r>
      <w:r>
        <w:t>3</w:t>
      </w:r>
      <w:r>
        <w:fldChar w:fldCharType="end"/>
      </w:r>
      <w:r>
        <w:t>-</w:t>
      </w:r>
      <w:r>
        <w:fldChar w:fldCharType="begin"/>
      </w:r>
      <w:r>
        <w:instrText xml:space="preserve"> PAGEREF _Toc61514841 \h </w:instrText>
      </w:r>
      <w:r>
        <w:fldChar w:fldCharType="separate"/>
      </w:r>
      <w:r>
        <w:t>6</w:t>
      </w:r>
      <w:r>
        <w:fldChar w:fldCharType="end"/>
      </w:r>
    </w:p>
    <w:p w14:paraId="7D0359C4" w14:textId="5CB3F9F6" w:rsidR="008C19AB" w:rsidRDefault="008C19AB">
      <w:pPr>
        <w:pStyle w:val="TOC2"/>
        <w:rPr>
          <w:rFonts w:eastAsiaTheme="minorEastAsia"/>
          <w:sz w:val="22"/>
          <w:szCs w:val="22"/>
          <w:lang w:bidi="ar-SA"/>
        </w:rPr>
      </w:pPr>
      <w:r>
        <w:t>3.6 Solids Flux</w:t>
      </w:r>
      <w:r>
        <w:tab/>
      </w:r>
      <w:r>
        <w:fldChar w:fldCharType="begin"/>
      </w:r>
      <w:r>
        <w:instrText xml:space="preserve"> SEQ chapter _Toc61514842 \* ARABIC </w:instrText>
      </w:r>
      <w:r>
        <w:fldChar w:fldCharType="separate"/>
      </w:r>
      <w:r>
        <w:t>3</w:t>
      </w:r>
      <w:r>
        <w:fldChar w:fldCharType="end"/>
      </w:r>
      <w:r>
        <w:t>-</w:t>
      </w:r>
      <w:r>
        <w:fldChar w:fldCharType="begin"/>
      </w:r>
      <w:r>
        <w:instrText xml:space="preserve"> PAGEREF _Toc61514842 \h </w:instrText>
      </w:r>
      <w:r>
        <w:fldChar w:fldCharType="separate"/>
      </w:r>
      <w:r>
        <w:t>7</w:t>
      </w:r>
      <w:r>
        <w:fldChar w:fldCharType="end"/>
      </w:r>
    </w:p>
    <w:p w14:paraId="0497AC78" w14:textId="029AC36D" w:rsidR="008C19AB" w:rsidRDefault="008C19AB">
      <w:pPr>
        <w:pStyle w:val="TOC2"/>
        <w:rPr>
          <w:rFonts w:eastAsiaTheme="minorEastAsia"/>
          <w:sz w:val="22"/>
          <w:szCs w:val="22"/>
          <w:lang w:bidi="ar-SA"/>
        </w:rPr>
      </w:pPr>
      <w:r>
        <w:t>3.7 RAS Chlorination</w:t>
      </w:r>
      <w:r>
        <w:tab/>
      </w:r>
      <w:r>
        <w:fldChar w:fldCharType="begin"/>
      </w:r>
      <w:r>
        <w:instrText xml:space="preserve"> SEQ chapter _Toc61514843 \* ARABIC </w:instrText>
      </w:r>
      <w:r>
        <w:fldChar w:fldCharType="separate"/>
      </w:r>
      <w:r>
        <w:t>3</w:t>
      </w:r>
      <w:r>
        <w:fldChar w:fldCharType="end"/>
      </w:r>
      <w:r>
        <w:t>-</w:t>
      </w:r>
      <w:r>
        <w:fldChar w:fldCharType="begin"/>
      </w:r>
      <w:r>
        <w:instrText xml:space="preserve"> PAGEREF _Toc61514843 \h </w:instrText>
      </w:r>
      <w:r>
        <w:fldChar w:fldCharType="separate"/>
      </w:r>
      <w:r>
        <w:t>8</w:t>
      </w:r>
      <w:r>
        <w:fldChar w:fldCharType="end"/>
      </w:r>
    </w:p>
    <w:p w14:paraId="49C0193C" w14:textId="6A7F33BF" w:rsidR="008C19AB" w:rsidRDefault="008C19AB">
      <w:pPr>
        <w:pStyle w:val="TOC2"/>
        <w:rPr>
          <w:rFonts w:eastAsiaTheme="minorEastAsia"/>
          <w:sz w:val="22"/>
          <w:szCs w:val="22"/>
          <w:lang w:bidi="ar-SA"/>
        </w:rPr>
      </w:pPr>
      <w:r>
        <w:t>3.8 Sodium Hypochlorite Use</w:t>
      </w:r>
      <w:r>
        <w:tab/>
      </w:r>
      <w:r>
        <w:fldChar w:fldCharType="begin"/>
      </w:r>
      <w:r>
        <w:instrText xml:space="preserve"> SEQ chapter _Toc61514844 \* ARABIC </w:instrText>
      </w:r>
      <w:r>
        <w:fldChar w:fldCharType="separate"/>
      </w:r>
      <w:r>
        <w:t>3</w:t>
      </w:r>
      <w:r>
        <w:fldChar w:fldCharType="end"/>
      </w:r>
      <w:r>
        <w:t>-</w:t>
      </w:r>
      <w:r>
        <w:fldChar w:fldCharType="begin"/>
      </w:r>
      <w:r>
        <w:instrText xml:space="preserve"> PAGEREF _Toc61514844 \h </w:instrText>
      </w:r>
      <w:r>
        <w:fldChar w:fldCharType="separate"/>
      </w:r>
      <w:r>
        <w:t>9</w:t>
      </w:r>
      <w:r>
        <w:fldChar w:fldCharType="end"/>
      </w:r>
    </w:p>
    <w:p w14:paraId="699501FD" w14:textId="54966157" w:rsidR="008C19AB" w:rsidRDefault="008C19AB">
      <w:pPr>
        <w:pStyle w:val="TOC2"/>
        <w:rPr>
          <w:rFonts w:eastAsiaTheme="minorEastAsia"/>
          <w:sz w:val="22"/>
          <w:szCs w:val="22"/>
          <w:lang w:bidi="ar-SA"/>
        </w:rPr>
      </w:pPr>
      <w:r>
        <w:t>3.9 Data Evaluation Approach</w:t>
      </w:r>
      <w:r>
        <w:tab/>
      </w:r>
      <w:r>
        <w:fldChar w:fldCharType="begin"/>
      </w:r>
      <w:r>
        <w:instrText xml:space="preserve"> SEQ chapter _Toc61514845 \* ARABIC </w:instrText>
      </w:r>
      <w:r>
        <w:fldChar w:fldCharType="separate"/>
      </w:r>
      <w:r>
        <w:t>3</w:t>
      </w:r>
      <w:r>
        <w:fldChar w:fldCharType="end"/>
      </w:r>
      <w:r>
        <w:t>-</w:t>
      </w:r>
      <w:r>
        <w:fldChar w:fldCharType="begin"/>
      </w:r>
      <w:r>
        <w:instrText xml:space="preserve"> PAGEREF _Toc61514845 \h </w:instrText>
      </w:r>
      <w:r>
        <w:fldChar w:fldCharType="separate"/>
      </w:r>
      <w:r>
        <w:t>10</w:t>
      </w:r>
      <w:r>
        <w:fldChar w:fldCharType="end"/>
      </w:r>
    </w:p>
    <w:p w14:paraId="147A3608" w14:textId="431506DE" w:rsidR="008C19AB" w:rsidRDefault="008C19AB">
      <w:pPr>
        <w:pStyle w:val="TOC3"/>
        <w:rPr>
          <w:rFonts w:eastAsiaTheme="minorEastAsia"/>
          <w:iCs w:val="0"/>
          <w:sz w:val="22"/>
          <w:szCs w:val="22"/>
          <w:lang w:bidi="ar-SA"/>
        </w:rPr>
      </w:pPr>
      <w:r>
        <w:t>3.9.1 Statistical Evaluations</w:t>
      </w:r>
      <w:r>
        <w:tab/>
      </w:r>
      <w:r>
        <w:fldChar w:fldCharType="begin"/>
      </w:r>
      <w:r>
        <w:instrText xml:space="preserve"> SEQ chapter _Toc61514846 \* ARABIC </w:instrText>
      </w:r>
      <w:r>
        <w:fldChar w:fldCharType="separate"/>
      </w:r>
      <w:r>
        <w:t>3</w:t>
      </w:r>
      <w:r>
        <w:fldChar w:fldCharType="end"/>
      </w:r>
      <w:r>
        <w:t>-</w:t>
      </w:r>
      <w:r>
        <w:fldChar w:fldCharType="begin"/>
      </w:r>
      <w:r>
        <w:instrText xml:space="preserve"> PAGEREF _Toc61514846 \h </w:instrText>
      </w:r>
      <w:r>
        <w:fldChar w:fldCharType="separate"/>
      </w:r>
      <w:r>
        <w:t>12</w:t>
      </w:r>
      <w:r>
        <w:fldChar w:fldCharType="end"/>
      </w:r>
    </w:p>
    <w:p w14:paraId="2F7792B2" w14:textId="5D8963BE" w:rsidR="008C19AB" w:rsidRDefault="008C19AB">
      <w:pPr>
        <w:pStyle w:val="TOC4"/>
        <w:rPr>
          <w:rFonts w:eastAsiaTheme="minorEastAsia"/>
          <w:sz w:val="22"/>
          <w:szCs w:val="22"/>
          <w:lang w:bidi="ar-SA"/>
        </w:rPr>
      </w:pPr>
      <w:r>
        <w:t>3.9.1.1 SVM Decision Tree</w:t>
      </w:r>
      <w:r>
        <w:tab/>
      </w:r>
      <w:r>
        <w:fldChar w:fldCharType="begin"/>
      </w:r>
      <w:r>
        <w:instrText xml:space="preserve"> SEQ chapter _Toc61514847 \* ARABIC </w:instrText>
      </w:r>
      <w:r>
        <w:fldChar w:fldCharType="separate"/>
      </w:r>
      <w:r>
        <w:t>3</w:t>
      </w:r>
      <w:r>
        <w:fldChar w:fldCharType="end"/>
      </w:r>
      <w:r>
        <w:t>-</w:t>
      </w:r>
      <w:r>
        <w:fldChar w:fldCharType="begin"/>
      </w:r>
      <w:r>
        <w:instrText xml:space="preserve"> PAGEREF _Toc61514847 \h </w:instrText>
      </w:r>
      <w:r>
        <w:fldChar w:fldCharType="separate"/>
      </w:r>
      <w:r>
        <w:t>12</w:t>
      </w:r>
      <w:r>
        <w:fldChar w:fldCharType="end"/>
      </w:r>
    </w:p>
    <w:p w14:paraId="19437C93" w14:textId="534D7D79" w:rsidR="008C19AB" w:rsidRDefault="008C19AB">
      <w:pPr>
        <w:pStyle w:val="TOC4"/>
        <w:rPr>
          <w:rFonts w:eastAsiaTheme="minorEastAsia"/>
          <w:sz w:val="22"/>
          <w:szCs w:val="22"/>
          <w:lang w:bidi="ar-SA"/>
        </w:rPr>
      </w:pPr>
      <w:r>
        <w:t>3.9.1.2 Logistic Regression</w:t>
      </w:r>
      <w:r>
        <w:tab/>
      </w:r>
      <w:r>
        <w:fldChar w:fldCharType="begin"/>
      </w:r>
      <w:r>
        <w:instrText xml:space="preserve"> SEQ chapter _Toc61514848 \* ARABIC </w:instrText>
      </w:r>
      <w:r>
        <w:fldChar w:fldCharType="separate"/>
      </w:r>
      <w:r>
        <w:t>3</w:t>
      </w:r>
      <w:r>
        <w:fldChar w:fldCharType="end"/>
      </w:r>
      <w:r>
        <w:t>-</w:t>
      </w:r>
      <w:r>
        <w:fldChar w:fldCharType="begin"/>
      </w:r>
      <w:r>
        <w:instrText xml:space="preserve"> PAGEREF _Toc61514848 \h </w:instrText>
      </w:r>
      <w:r>
        <w:fldChar w:fldCharType="separate"/>
      </w:r>
      <w:r>
        <w:t>13</w:t>
      </w:r>
      <w:r>
        <w:fldChar w:fldCharType="end"/>
      </w:r>
    </w:p>
    <w:p w14:paraId="4D0ED8EF" w14:textId="2DA4F3CA" w:rsidR="008C19AB" w:rsidRDefault="008C19AB">
      <w:pPr>
        <w:pStyle w:val="TOC4"/>
        <w:rPr>
          <w:rFonts w:eastAsiaTheme="minorEastAsia"/>
          <w:sz w:val="22"/>
          <w:szCs w:val="22"/>
          <w:lang w:bidi="ar-SA"/>
        </w:rPr>
      </w:pPr>
      <w:r>
        <w:t>3.9.1.3 Random Forest</w:t>
      </w:r>
      <w:r>
        <w:tab/>
      </w:r>
      <w:r>
        <w:fldChar w:fldCharType="begin"/>
      </w:r>
      <w:r>
        <w:instrText xml:space="preserve"> SEQ chapter _Toc61514849 \* ARABIC </w:instrText>
      </w:r>
      <w:r>
        <w:fldChar w:fldCharType="separate"/>
      </w:r>
      <w:r>
        <w:t>3</w:t>
      </w:r>
      <w:r>
        <w:fldChar w:fldCharType="end"/>
      </w:r>
      <w:r>
        <w:t>-</w:t>
      </w:r>
      <w:r>
        <w:fldChar w:fldCharType="begin"/>
      </w:r>
      <w:r>
        <w:instrText xml:space="preserve"> PAGEREF _Toc61514849 \h </w:instrText>
      </w:r>
      <w:r>
        <w:fldChar w:fldCharType="separate"/>
      </w:r>
      <w:r>
        <w:t>14</w:t>
      </w:r>
      <w:r>
        <w:fldChar w:fldCharType="end"/>
      </w:r>
    </w:p>
    <w:p w14:paraId="4DA5383E" w14:textId="511C11E9" w:rsidR="008C19AB" w:rsidRDefault="008C19AB">
      <w:pPr>
        <w:pStyle w:val="TOC4"/>
        <w:rPr>
          <w:rFonts w:eastAsiaTheme="minorEastAsia"/>
          <w:sz w:val="22"/>
          <w:szCs w:val="22"/>
          <w:lang w:bidi="ar-SA"/>
        </w:rPr>
      </w:pPr>
      <w:r>
        <w:t>3.9.1.4 Regression</w:t>
      </w:r>
      <w:r>
        <w:tab/>
      </w:r>
      <w:r>
        <w:fldChar w:fldCharType="begin"/>
      </w:r>
      <w:r>
        <w:instrText xml:space="preserve"> SEQ chapter _Toc61514850 \* ARABIC </w:instrText>
      </w:r>
      <w:r>
        <w:fldChar w:fldCharType="separate"/>
      </w:r>
      <w:r>
        <w:t>3</w:t>
      </w:r>
      <w:r>
        <w:fldChar w:fldCharType="end"/>
      </w:r>
      <w:r>
        <w:t>-</w:t>
      </w:r>
      <w:r>
        <w:fldChar w:fldCharType="begin"/>
      </w:r>
      <w:r>
        <w:instrText xml:space="preserve"> PAGEREF _Toc61514850 \h </w:instrText>
      </w:r>
      <w:r>
        <w:fldChar w:fldCharType="separate"/>
      </w:r>
      <w:r>
        <w:t>15</w:t>
      </w:r>
      <w:r>
        <w:fldChar w:fldCharType="end"/>
      </w:r>
    </w:p>
    <w:p w14:paraId="566B802F" w14:textId="2644C6CE" w:rsidR="008C19AB" w:rsidRDefault="008C19AB">
      <w:pPr>
        <w:pStyle w:val="TOC4"/>
        <w:rPr>
          <w:rFonts w:eastAsiaTheme="minorEastAsia"/>
          <w:sz w:val="22"/>
          <w:szCs w:val="22"/>
          <w:lang w:bidi="ar-SA"/>
        </w:rPr>
      </w:pPr>
      <w:r>
        <w:t>3.9.1.5 Results of Statistical Evaluations</w:t>
      </w:r>
      <w:r>
        <w:tab/>
      </w:r>
      <w:r>
        <w:fldChar w:fldCharType="begin"/>
      </w:r>
      <w:r>
        <w:instrText xml:space="preserve"> SEQ chapter _Toc61514851 \* ARABIC </w:instrText>
      </w:r>
      <w:r>
        <w:fldChar w:fldCharType="separate"/>
      </w:r>
      <w:r>
        <w:t>3</w:t>
      </w:r>
      <w:r>
        <w:fldChar w:fldCharType="end"/>
      </w:r>
      <w:r>
        <w:t>-</w:t>
      </w:r>
      <w:r>
        <w:fldChar w:fldCharType="begin"/>
      </w:r>
      <w:r>
        <w:instrText xml:space="preserve"> PAGEREF _Toc61514851 \h </w:instrText>
      </w:r>
      <w:r>
        <w:fldChar w:fldCharType="separate"/>
      </w:r>
      <w:r>
        <w:t>17</w:t>
      </w:r>
      <w:r>
        <w:fldChar w:fldCharType="end"/>
      </w:r>
    </w:p>
    <w:p w14:paraId="752166DC" w14:textId="01F0118A" w:rsidR="008C19AB" w:rsidRDefault="008C19AB">
      <w:pPr>
        <w:pStyle w:val="TOC1"/>
        <w:rPr>
          <w:rFonts w:asciiTheme="minorHAnsi" w:eastAsiaTheme="minorEastAsia" w:hAnsiTheme="minorHAnsi" w:cstheme="minorBidi"/>
          <w:b w:val="0"/>
          <w:color w:val="auto"/>
          <w:sz w:val="22"/>
        </w:rPr>
      </w:pPr>
      <w:r>
        <w:rPr>
          <w:lang w:bidi="en-US"/>
        </w:rPr>
        <w:t>Section 4 Conclusions and Recommendations</w:t>
      </w:r>
      <w:r>
        <w:tab/>
      </w:r>
      <w:r>
        <w:fldChar w:fldCharType="begin"/>
      </w:r>
      <w:r>
        <w:instrText xml:space="preserve"> SEQ chapter _Toc61514852 \* ARABIC </w:instrText>
      </w:r>
      <w:r>
        <w:fldChar w:fldCharType="separate"/>
      </w:r>
      <w:r>
        <w:t>4</w:t>
      </w:r>
      <w:r>
        <w:fldChar w:fldCharType="end"/>
      </w:r>
      <w:r>
        <w:t>-</w:t>
      </w:r>
      <w:r>
        <w:fldChar w:fldCharType="begin"/>
      </w:r>
      <w:r>
        <w:instrText xml:space="preserve"> PAGEREF _Toc61514852 \h </w:instrText>
      </w:r>
      <w:r>
        <w:fldChar w:fldCharType="separate"/>
      </w:r>
      <w:r>
        <w:t>1</w:t>
      </w:r>
      <w:r>
        <w:fldChar w:fldCharType="end"/>
      </w:r>
    </w:p>
    <w:p w14:paraId="1D73F352" w14:textId="2C8C0362" w:rsidR="008C19AB" w:rsidRDefault="008C19AB">
      <w:pPr>
        <w:pStyle w:val="TOC2"/>
        <w:rPr>
          <w:rFonts w:eastAsiaTheme="minorEastAsia"/>
          <w:sz w:val="22"/>
          <w:szCs w:val="22"/>
          <w:lang w:bidi="ar-SA"/>
        </w:rPr>
      </w:pPr>
      <w:r>
        <w:t>4.1 Conclusions</w:t>
      </w:r>
      <w:r>
        <w:tab/>
      </w:r>
      <w:r>
        <w:fldChar w:fldCharType="begin"/>
      </w:r>
      <w:r>
        <w:instrText xml:space="preserve"> SEQ chapter _Toc61514853 \* ARABIC </w:instrText>
      </w:r>
      <w:r>
        <w:fldChar w:fldCharType="separate"/>
      </w:r>
      <w:r>
        <w:t>4</w:t>
      </w:r>
      <w:r>
        <w:fldChar w:fldCharType="end"/>
      </w:r>
      <w:r>
        <w:t>-</w:t>
      </w:r>
      <w:r>
        <w:fldChar w:fldCharType="begin"/>
      </w:r>
      <w:r>
        <w:instrText xml:space="preserve"> PAGEREF _Toc61514853 \h </w:instrText>
      </w:r>
      <w:r>
        <w:fldChar w:fldCharType="separate"/>
      </w:r>
      <w:r>
        <w:t>1</w:t>
      </w:r>
      <w:r>
        <w:fldChar w:fldCharType="end"/>
      </w:r>
    </w:p>
    <w:p w14:paraId="044A4BC3" w14:textId="460F7D1A" w:rsidR="008C19AB" w:rsidRDefault="008C19AB">
      <w:pPr>
        <w:pStyle w:val="TOC2"/>
        <w:rPr>
          <w:rFonts w:eastAsiaTheme="minorEastAsia"/>
          <w:sz w:val="22"/>
          <w:szCs w:val="22"/>
          <w:lang w:bidi="ar-SA"/>
        </w:rPr>
      </w:pPr>
      <w:r>
        <w:t>4.2 Recommendations</w:t>
      </w:r>
      <w:r>
        <w:tab/>
      </w:r>
      <w:r>
        <w:fldChar w:fldCharType="begin"/>
      </w:r>
      <w:r>
        <w:instrText xml:space="preserve"> SEQ chapter _Toc61514854 \* ARABIC </w:instrText>
      </w:r>
      <w:r>
        <w:fldChar w:fldCharType="separate"/>
      </w:r>
      <w:r>
        <w:t>4</w:t>
      </w:r>
      <w:r>
        <w:fldChar w:fldCharType="end"/>
      </w:r>
      <w:r>
        <w:t>-</w:t>
      </w:r>
      <w:r>
        <w:fldChar w:fldCharType="begin"/>
      </w:r>
      <w:r>
        <w:instrText xml:space="preserve"> PAGEREF _Toc61514854 \h </w:instrText>
      </w:r>
      <w:r>
        <w:fldChar w:fldCharType="separate"/>
      </w:r>
      <w:r>
        <w:t>3</w:t>
      </w:r>
      <w:r>
        <w:fldChar w:fldCharType="end"/>
      </w:r>
    </w:p>
    <w:p w14:paraId="3212FA56" w14:textId="31492972" w:rsidR="00002DBF" w:rsidRDefault="00002DBF" w:rsidP="00002DBF">
      <w:pPr>
        <w:pStyle w:val="LFTNormal"/>
      </w:pPr>
      <w:r>
        <w:fldChar w:fldCharType="end"/>
      </w:r>
    </w:p>
    <w:p w14:paraId="1D1A748F" w14:textId="77777777" w:rsidR="00126522" w:rsidRDefault="00126522" w:rsidP="006F5DE5">
      <w:pPr>
        <w:pStyle w:val="LFTBody"/>
      </w:pPr>
    </w:p>
    <w:p w14:paraId="1AF65816" w14:textId="77777777" w:rsidR="00CD06C7" w:rsidRDefault="00CD06C7" w:rsidP="00CD06C7">
      <w:pPr>
        <w:pStyle w:val="LFTBody"/>
      </w:pPr>
      <w:r>
        <w:br w:type="page"/>
      </w:r>
    </w:p>
    <w:p w14:paraId="779DF810" w14:textId="77777777" w:rsidR="00126522" w:rsidRPr="005F07E4" w:rsidRDefault="00126522" w:rsidP="00CD06C7">
      <w:pPr>
        <w:pStyle w:val="LFTTOCHead2"/>
      </w:pPr>
      <w:r w:rsidRPr="005F07E4">
        <w:lastRenderedPageBreak/>
        <w:t xml:space="preserve">List of </w:t>
      </w:r>
      <w:r w:rsidRPr="005E2488">
        <w:t>Figures</w:t>
      </w:r>
    </w:p>
    <w:p w14:paraId="10258AFB" w14:textId="0F3BEAB9" w:rsidR="008C19AB" w:rsidRDefault="00A10890">
      <w:pPr>
        <w:pStyle w:val="TOC9"/>
        <w:rPr>
          <w:rFonts w:eastAsiaTheme="minorEastAsia"/>
          <w:noProof/>
          <w:sz w:val="22"/>
          <w:lang w:bidi="ar-SA"/>
        </w:rPr>
      </w:pPr>
      <w:r>
        <w:rPr>
          <w:noProof/>
          <w:szCs w:val="21"/>
        </w:rPr>
        <w:fldChar w:fldCharType="begin"/>
      </w:r>
      <w:r>
        <w:rPr>
          <w:noProof/>
          <w:szCs w:val="21"/>
        </w:rPr>
        <w:instrText xml:space="preserve"> TOC \t "LFT Caption,9" \s chapter  \* MERGEFORMAT </w:instrText>
      </w:r>
      <w:r>
        <w:rPr>
          <w:noProof/>
          <w:szCs w:val="21"/>
        </w:rPr>
        <w:fldChar w:fldCharType="separate"/>
      </w:r>
      <w:r w:rsidR="008C19AB">
        <w:rPr>
          <w:noProof/>
        </w:rPr>
        <w:t>Figure 1-1 Port Richmond WWRF Compliance with Proposed WQBEL of 0.53 mg/L during Demonstration Period</w:t>
      </w:r>
      <w:r w:rsidR="008C19AB">
        <w:rPr>
          <w:noProof/>
        </w:rPr>
        <w:tab/>
      </w:r>
      <w:r w:rsidR="008C19AB">
        <w:rPr>
          <w:noProof/>
        </w:rPr>
        <w:fldChar w:fldCharType="begin"/>
      </w:r>
      <w:r w:rsidR="008C19AB">
        <w:rPr>
          <w:noProof/>
        </w:rPr>
        <w:instrText xml:space="preserve"> SEQ chapter _Toc61514855 \* ARABIC </w:instrText>
      </w:r>
      <w:r w:rsidR="008C19AB">
        <w:rPr>
          <w:noProof/>
        </w:rPr>
        <w:fldChar w:fldCharType="separate"/>
      </w:r>
      <w:r w:rsidR="008C19AB">
        <w:rPr>
          <w:noProof/>
        </w:rPr>
        <w:t>1</w:t>
      </w:r>
      <w:r w:rsidR="008C19AB">
        <w:rPr>
          <w:noProof/>
        </w:rPr>
        <w:fldChar w:fldCharType="end"/>
      </w:r>
      <w:r w:rsidR="008C19AB">
        <w:rPr>
          <w:noProof/>
        </w:rPr>
        <w:t>-</w:t>
      </w:r>
      <w:r w:rsidR="008C19AB">
        <w:rPr>
          <w:noProof/>
        </w:rPr>
        <w:fldChar w:fldCharType="begin"/>
      </w:r>
      <w:r w:rsidR="008C19AB">
        <w:rPr>
          <w:noProof/>
        </w:rPr>
        <w:instrText xml:space="preserve"> PAGEREF _Toc61514855 \h </w:instrText>
      </w:r>
      <w:r w:rsidR="008C19AB">
        <w:rPr>
          <w:noProof/>
        </w:rPr>
      </w:r>
      <w:r w:rsidR="008C19AB">
        <w:rPr>
          <w:noProof/>
        </w:rPr>
        <w:fldChar w:fldCharType="separate"/>
      </w:r>
      <w:r w:rsidR="008C19AB">
        <w:rPr>
          <w:noProof/>
        </w:rPr>
        <w:t>1</w:t>
      </w:r>
      <w:r w:rsidR="008C19AB">
        <w:rPr>
          <w:noProof/>
        </w:rPr>
        <w:fldChar w:fldCharType="end"/>
      </w:r>
    </w:p>
    <w:p w14:paraId="0B517F40" w14:textId="7018F254" w:rsidR="008C19AB" w:rsidRDefault="008C19AB">
      <w:pPr>
        <w:pStyle w:val="TOC9"/>
        <w:rPr>
          <w:rFonts w:eastAsiaTheme="minorEastAsia"/>
          <w:noProof/>
          <w:sz w:val="22"/>
          <w:lang w:bidi="ar-SA"/>
        </w:rPr>
      </w:pPr>
      <w:r>
        <w:rPr>
          <w:noProof/>
        </w:rPr>
        <w:t>Figure 1-2 Effluent TRC Concentrations from July 2017 through January 2019</w:t>
      </w:r>
      <w:r>
        <w:rPr>
          <w:noProof/>
        </w:rPr>
        <w:tab/>
      </w:r>
      <w:r>
        <w:rPr>
          <w:noProof/>
        </w:rPr>
        <w:fldChar w:fldCharType="begin"/>
      </w:r>
      <w:r>
        <w:rPr>
          <w:noProof/>
        </w:rPr>
        <w:instrText xml:space="preserve"> SEQ chapter _Toc61514856 \* ARABIC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PAGEREF _Toc61514856 \h </w:instrText>
      </w:r>
      <w:r>
        <w:rPr>
          <w:noProof/>
        </w:rPr>
      </w:r>
      <w:r>
        <w:rPr>
          <w:noProof/>
        </w:rPr>
        <w:fldChar w:fldCharType="separate"/>
      </w:r>
      <w:r>
        <w:rPr>
          <w:noProof/>
        </w:rPr>
        <w:t>2</w:t>
      </w:r>
      <w:r>
        <w:rPr>
          <w:noProof/>
        </w:rPr>
        <w:fldChar w:fldCharType="end"/>
      </w:r>
    </w:p>
    <w:p w14:paraId="508B7957" w14:textId="7B5AA186" w:rsidR="008C19AB" w:rsidRDefault="008C19AB">
      <w:pPr>
        <w:pStyle w:val="TOC9"/>
        <w:rPr>
          <w:rFonts w:eastAsiaTheme="minorEastAsia"/>
          <w:noProof/>
          <w:sz w:val="22"/>
          <w:lang w:bidi="ar-SA"/>
        </w:rPr>
      </w:pPr>
      <w:r>
        <w:rPr>
          <w:noProof/>
        </w:rPr>
        <w:t>Figure 2-1 Timeframes for Detailed Data Evaluation</w:t>
      </w:r>
      <w:r>
        <w:rPr>
          <w:noProof/>
        </w:rPr>
        <w:tab/>
      </w:r>
      <w:r>
        <w:rPr>
          <w:noProof/>
        </w:rPr>
        <w:fldChar w:fldCharType="begin"/>
      </w:r>
      <w:r>
        <w:rPr>
          <w:noProof/>
        </w:rPr>
        <w:instrText xml:space="preserve"> SEQ chapter _Toc61514857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_Toc61514857 \h </w:instrText>
      </w:r>
      <w:r>
        <w:rPr>
          <w:noProof/>
        </w:rPr>
      </w:r>
      <w:r>
        <w:rPr>
          <w:noProof/>
        </w:rPr>
        <w:fldChar w:fldCharType="separate"/>
      </w:r>
      <w:r>
        <w:rPr>
          <w:noProof/>
        </w:rPr>
        <w:t>6</w:t>
      </w:r>
      <w:r>
        <w:rPr>
          <w:noProof/>
        </w:rPr>
        <w:fldChar w:fldCharType="end"/>
      </w:r>
    </w:p>
    <w:p w14:paraId="11BAD633" w14:textId="79C2C2A0" w:rsidR="008C19AB" w:rsidRDefault="008C19AB">
      <w:pPr>
        <w:pStyle w:val="TOC9"/>
        <w:rPr>
          <w:rFonts w:eastAsiaTheme="minorEastAsia"/>
          <w:noProof/>
          <w:sz w:val="22"/>
          <w:lang w:bidi="ar-SA"/>
        </w:rPr>
      </w:pPr>
      <w:r>
        <w:rPr>
          <w:noProof/>
        </w:rPr>
        <w:t>Figure 2-2 Port Richmond Sampling Locations</w:t>
      </w:r>
      <w:r>
        <w:rPr>
          <w:noProof/>
        </w:rPr>
        <w:tab/>
      </w:r>
      <w:r>
        <w:rPr>
          <w:noProof/>
        </w:rPr>
        <w:fldChar w:fldCharType="begin"/>
      </w:r>
      <w:r>
        <w:rPr>
          <w:noProof/>
        </w:rPr>
        <w:instrText xml:space="preserve"> SEQ chapter _Toc61514858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_Toc61514858 \h </w:instrText>
      </w:r>
      <w:r>
        <w:rPr>
          <w:noProof/>
        </w:rPr>
      </w:r>
      <w:r>
        <w:rPr>
          <w:noProof/>
        </w:rPr>
        <w:fldChar w:fldCharType="separate"/>
      </w:r>
      <w:r>
        <w:rPr>
          <w:noProof/>
        </w:rPr>
        <w:t>11</w:t>
      </w:r>
      <w:r>
        <w:rPr>
          <w:noProof/>
        </w:rPr>
        <w:fldChar w:fldCharType="end"/>
      </w:r>
    </w:p>
    <w:p w14:paraId="47B822F7" w14:textId="396BB72A" w:rsidR="008C19AB" w:rsidRDefault="008C19AB">
      <w:pPr>
        <w:pStyle w:val="TOC9"/>
        <w:rPr>
          <w:rFonts w:eastAsiaTheme="minorEastAsia"/>
          <w:noProof/>
          <w:sz w:val="22"/>
          <w:lang w:bidi="ar-SA"/>
        </w:rPr>
      </w:pPr>
      <w:r>
        <w:rPr>
          <w:noProof/>
        </w:rPr>
        <w:t>Figure 2-3 Port Richmond Bacterial Concentrations Sampling Time Series</w:t>
      </w:r>
      <w:r>
        <w:rPr>
          <w:noProof/>
        </w:rPr>
        <w:tab/>
      </w:r>
      <w:r>
        <w:rPr>
          <w:noProof/>
        </w:rPr>
        <w:fldChar w:fldCharType="begin"/>
      </w:r>
      <w:r>
        <w:rPr>
          <w:noProof/>
        </w:rPr>
        <w:instrText xml:space="preserve"> SEQ chapter _Toc61514859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_Toc61514859 \h </w:instrText>
      </w:r>
      <w:r>
        <w:rPr>
          <w:noProof/>
        </w:rPr>
      </w:r>
      <w:r>
        <w:rPr>
          <w:noProof/>
        </w:rPr>
        <w:fldChar w:fldCharType="separate"/>
      </w:r>
      <w:r>
        <w:rPr>
          <w:noProof/>
        </w:rPr>
        <w:t>16</w:t>
      </w:r>
      <w:r>
        <w:rPr>
          <w:noProof/>
        </w:rPr>
        <w:fldChar w:fldCharType="end"/>
      </w:r>
    </w:p>
    <w:p w14:paraId="7E223FA9" w14:textId="58683DBD" w:rsidR="008C19AB" w:rsidRDefault="008C19AB">
      <w:pPr>
        <w:pStyle w:val="TOC9"/>
        <w:rPr>
          <w:rFonts w:eastAsiaTheme="minorEastAsia"/>
          <w:noProof/>
          <w:sz w:val="22"/>
          <w:lang w:bidi="ar-SA"/>
        </w:rPr>
      </w:pPr>
      <w:r>
        <w:rPr>
          <w:noProof/>
        </w:rPr>
        <w:t>Figure 2-4 Port Richmond Bacterial Concentration Distributions by Location</w:t>
      </w:r>
      <w:r>
        <w:rPr>
          <w:noProof/>
        </w:rPr>
        <w:tab/>
      </w:r>
      <w:r>
        <w:rPr>
          <w:noProof/>
        </w:rPr>
        <w:fldChar w:fldCharType="begin"/>
      </w:r>
      <w:r>
        <w:rPr>
          <w:noProof/>
        </w:rPr>
        <w:instrText xml:space="preserve"> SEQ chapter _Toc61514860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_Toc61514860 \h </w:instrText>
      </w:r>
      <w:r>
        <w:rPr>
          <w:noProof/>
        </w:rPr>
      </w:r>
      <w:r>
        <w:rPr>
          <w:noProof/>
        </w:rPr>
        <w:fldChar w:fldCharType="separate"/>
      </w:r>
      <w:r>
        <w:rPr>
          <w:noProof/>
        </w:rPr>
        <w:t>16</w:t>
      </w:r>
      <w:r>
        <w:rPr>
          <w:noProof/>
        </w:rPr>
        <w:fldChar w:fldCharType="end"/>
      </w:r>
    </w:p>
    <w:p w14:paraId="02F11FBF" w14:textId="490F8E67" w:rsidR="008C19AB" w:rsidRDefault="008C19AB">
      <w:pPr>
        <w:pStyle w:val="TOC9"/>
        <w:rPr>
          <w:rFonts w:eastAsiaTheme="minorEastAsia"/>
          <w:noProof/>
          <w:sz w:val="22"/>
          <w:lang w:bidi="ar-SA"/>
        </w:rPr>
      </w:pPr>
      <w:r>
        <w:rPr>
          <w:noProof/>
        </w:rPr>
        <w:tab/>
      </w:r>
      <w:r>
        <w:rPr>
          <w:noProof/>
        </w:rPr>
        <w:fldChar w:fldCharType="begin"/>
      </w:r>
      <w:r>
        <w:rPr>
          <w:noProof/>
        </w:rPr>
        <w:instrText xml:space="preserve"> SEQ chapter _Toc61514861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_Toc61514861 \h </w:instrText>
      </w:r>
      <w:r>
        <w:rPr>
          <w:noProof/>
        </w:rPr>
      </w:r>
      <w:r>
        <w:rPr>
          <w:noProof/>
        </w:rPr>
        <w:fldChar w:fldCharType="separate"/>
      </w:r>
      <w:r>
        <w:rPr>
          <w:noProof/>
        </w:rPr>
        <w:t>18</w:t>
      </w:r>
      <w:r>
        <w:rPr>
          <w:noProof/>
        </w:rPr>
        <w:fldChar w:fldCharType="end"/>
      </w:r>
    </w:p>
    <w:p w14:paraId="775BA4D8" w14:textId="62E9A647" w:rsidR="008C19AB" w:rsidRDefault="008C19AB">
      <w:pPr>
        <w:pStyle w:val="TOC9"/>
        <w:rPr>
          <w:rFonts w:eastAsiaTheme="minorEastAsia"/>
          <w:noProof/>
          <w:sz w:val="22"/>
          <w:lang w:bidi="ar-SA"/>
        </w:rPr>
      </w:pPr>
      <w:r>
        <w:rPr>
          <w:noProof/>
        </w:rPr>
        <w:t>Figure 2-5 Port Richmond cBOD, TSS, and TRC Concentrations Sampling Time Series</w:t>
      </w:r>
      <w:r>
        <w:rPr>
          <w:noProof/>
        </w:rPr>
        <w:tab/>
      </w:r>
      <w:r>
        <w:rPr>
          <w:noProof/>
        </w:rPr>
        <w:fldChar w:fldCharType="begin"/>
      </w:r>
      <w:r>
        <w:rPr>
          <w:noProof/>
        </w:rPr>
        <w:instrText xml:space="preserve"> SEQ chapter _Toc61514862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_Toc61514862 \h </w:instrText>
      </w:r>
      <w:r>
        <w:rPr>
          <w:noProof/>
        </w:rPr>
      </w:r>
      <w:r>
        <w:rPr>
          <w:noProof/>
        </w:rPr>
        <w:fldChar w:fldCharType="separate"/>
      </w:r>
      <w:r>
        <w:rPr>
          <w:noProof/>
        </w:rPr>
        <w:t>18</w:t>
      </w:r>
      <w:r>
        <w:rPr>
          <w:noProof/>
        </w:rPr>
        <w:fldChar w:fldCharType="end"/>
      </w:r>
    </w:p>
    <w:p w14:paraId="11CFF719" w14:textId="33B5CD61" w:rsidR="008C19AB" w:rsidRDefault="008C19AB">
      <w:pPr>
        <w:pStyle w:val="TOC9"/>
        <w:rPr>
          <w:rFonts w:eastAsiaTheme="minorEastAsia"/>
          <w:noProof/>
          <w:sz w:val="22"/>
          <w:lang w:bidi="ar-SA"/>
        </w:rPr>
      </w:pPr>
      <w:r>
        <w:rPr>
          <w:noProof/>
        </w:rPr>
        <w:t>Figure 2-6 Port Richmond cBOD, TSS, and TRC Concentrations by Location</w:t>
      </w:r>
      <w:r>
        <w:rPr>
          <w:noProof/>
        </w:rPr>
        <w:tab/>
      </w:r>
      <w:r>
        <w:rPr>
          <w:noProof/>
        </w:rPr>
        <w:fldChar w:fldCharType="begin"/>
      </w:r>
      <w:r>
        <w:rPr>
          <w:noProof/>
        </w:rPr>
        <w:instrText xml:space="preserve"> SEQ chapter _Toc61514863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_Toc61514863 \h </w:instrText>
      </w:r>
      <w:r>
        <w:rPr>
          <w:noProof/>
        </w:rPr>
      </w:r>
      <w:r>
        <w:rPr>
          <w:noProof/>
        </w:rPr>
        <w:fldChar w:fldCharType="separate"/>
      </w:r>
      <w:r>
        <w:rPr>
          <w:noProof/>
        </w:rPr>
        <w:t>18</w:t>
      </w:r>
      <w:r>
        <w:rPr>
          <w:noProof/>
        </w:rPr>
        <w:fldChar w:fldCharType="end"/>
      </w:r>
    </w:p>
    <w:p w14:paraId="7247319A" w14:textId="0E45384D" w:rsidR="008C19AB" w:rsidRDefault="008C19AB">
      <w:pPr>
        <w:pStyle w:val="TOC9"/>
        <w:rPr>
          <w:rFonts w:eastAsiaTheme="minorEastAsia"/>
          <w:noProof/>
          <w:sz w:val="22"/>
          <w:lang w:bidi="ar-SA"/>
        </w:rPr>
      </w:pPr>
      <w:r>
        <w:rPr>
          <w:noProof/>
        </w:rPr>
        <w:t xml:space="preserve">      Figure 2-7 Investigation 1 Dose vs Demand</w:t>
      </w:r>
      <w:r>
        <w:rPr>
          <w:noProof/>
        </w:rPr>
        <w:tab/>
      </w:r>
      <w:r>
        <w:rPr>
          <w:noProof/>
        </w:rPr>
        <w:fldChar w:fldCharType="begin"/>
      </w:r>
      <w:r>
        <w:rPr>
          <w:noProof/>
        </w:rPr>
        <w:instrText xml:space="preserve"> SEQ chapter _Toc61514864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_Toc61514864 \h </w:instrText>
      </w:r>
      <w:r>
        <w:rPr>
          <w:noProof/>
        </w:rPr>
      </w:r>
      <w:r>
        <w:rPr>
          <w:noProof/>
        </w:rPr>
        <w:fldChar w:fldCharType="separate"/>
      </w:r>
      <w:r>
        <w:rPr>
          <w:noProof/>
        </w:rPr>
        <w:t>22</w:t>
      </w:r>
      <w:r>
        <w:rPr>
          <w:noProof/>
        </w:rPr>
        <w:fldChar w:fldCharType="end"/>
      </w:r>
    </w:p>
    <w:p w14:paraId="3046D1A4" w14:textId="6FE61DA7" w:rsidR="008C19AB" w:rsidRDefault="008C19AB">
      <w:pPr>
        <w:pStyle w:val="TOC9"/>
        <w:rPr>
          <w:rFonts w:eastAsiaTheme="minorEastAsia"/>
          <w:noProof/>
          <w:sz w:val="22"/>
          <w:lang w:bidi="ar-SA"/>
        </w:rPr>
      </w:pPr>
      <w:r>
        <w:rPr>
          <w:noProof/>
        </w:rPr>
        <w:t>Figure 2-8 Investigation 2 Dose vs Demand</w:t>
      </w:r>
      <w:r>
        <w:rPr>
          <w:noProof/>
        </w:rPr>
        <w:tab/>
      </w:r>
      <w:r>
        <w:rPr>
          <w:noProof/>
        </w:rPr>
        <w:fldChar w:fldCharType="begin"/>
      </w:r>
      <w:r>
        <w:rPr>
          <w:noProof/>
        </w:rPr>
        <w:instrText xml:space="preserve"> SEQ chapter _Toc61514865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_Toc61514865 \h </w:instrText>
      </w:r>
      <w:r>
        <w:rPr>
          <w:noProof/>
        </w:rPr>
      </w:r>
      <w:r>
        <w:rPr>
          <w:noProof/>
        </w:rPr>
        <w:fldChar w:fldCharType="separate"/>
      </w:r>
      <w:r>
        <w:rPr>
          <w:noProof/>
        </w:rPr>
        <w:t>22</w:t>
      </w:r>
      <w:r>
        <w:rPr>
          <w:noProof/>
        </w:rPr>
        <w:fldChar w:fldCharType="end"/>
      </w:r>
    </w:p>
    <w:p w14:paraId="27E53B40" w14:textId="455DF161" w:rsidR="008C19AB" w:rsidRDefault="008C19AB">
      <w:pPr>
        <w:pStyle w:val="TOC9"/>
        <w:rPr>
          <w:rFonts w:eastAsiaTheme="minorEastAsia"/>
          <w:noProof/>
          <w:sz w:val="22"/>
          <w:lang w:bidi="ar-SA"/>
        </w:rPr>
      </w:pPr>
      <w:r>
        <w:rPr>
          <w:noProof/>
        </w:rPr>
        <w:t>Figure 2-9 Particle Size Distribution by Volume for Day 8 of 12</w:t>
      </w:r>
      <w:r>
        <w:rPr>
          <w:noProof/>
        </w:rPr>
        <w:tab/>
      </w:r>
      <w:r>
        <w:rPr>
          <w:noProof/>
        </w:rPr>
        <w:fldChar w:fldCharType="begin"/>
      </w:r>
      <w:r>
        <w:rPr>
          <w:noProof/>
        </w:rPr>
        <w:instrText xml:space="preserve"> SEQ chapter _Toc61514866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_Toc61514866 \h </w:instrText>
      </w:r>
      <w:r>
        <w:rPr>
          <w:noProof/>
        </w:rPr>
      </w:r>
      <w:r>
        <w:rPr>
          <w:noProof/>
        </w:rPr>
        <w:fldChar w:fldCharType="separate"/>
      </w:r>
      <w:r>
        <w:rPr>
          <w:noProof/>
        </w:rPr>
        <w:t>23</w:t>
      </w:r>
      <w:r>
        <w:rPr>
          <w:noProof/>
        </w:rPr>
        <w:fldChar w:fldCharType="end"/>
      </w:r>
    </w:p>
    <w:p w14:paraId="201EC258" w14:textId="6E39B405" w:rsidR="008C19AB" w:rsidRDefault="008C19AB">
      <w:pPr>
        <w:pStyle w:val="TOC9"/>
        <w:rPr>
          <w:rFonts w:eastAsiaTheme="minorEastAsia"/>
          <w:noProof/>
          <w:sz w:val="22"/>
          <w:lang w:bidi="ar-SA"/>
        </w:rPr>
      </w:pPr>
      <w:r>
        <w:rPr>
          <w:noProof/>
        </w:rPr>
        <w:t>Figure 2-10 Particle Size Distribution by Volume for Day 10 of 12</w:t>
      </w:r>
      <w:r>
        <w:rPr>
          <w:noProof/>
        </w:rPr>
        <w:tab/>
      </w:r>
      <w:r>
        <w:rPr>
          <w:noProof/>
        </w:rPr>
        <w:fldChar w:fldCharType="begin"/>
      </w:r>
      <w:r>
        <w:rPr>
          <w:noProof/>
        </w:rPr>
        <w:instrText xml:space="preserve"> SEQ chapter _Toc61514867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_Toc61514867 \h </w:instrText>
      </w:r>
      <w:r>
        <w:rPr>
          <w:noProof/>
        </w:rPr>
      </w:r>
      <w:r>
        <w:rPr>
          <w:noProof/>
        </w:rPr>
        <w:fldChar w:fldCharType="separate"/>
      </w:r>
      <w:r>
        <w:rPr>
          <w:noProof/>
        </w:rPr>
        <w:t>23</w:t>
      </w:r>
      <w:r>
        <w:rPr>
          <w:noProof/>
        </w:rPr>
        <w:fldChar w:fldCharType="end"/>
      </w:r>
    </w:p>
    <w:p w14:paraId="5712775E" w14:textId="0233222C" w:rsidR="008C19AB" w:rsidRDefault="008C19AB">
      <w:pPr>
        <w:pStyle w:val="TOC9"/>
        <w:rPr>
          <w:rFonts w:eastAsiaTheme="minorEastAsia"/>
          <w:noProof/>
          <w:sz w:val="22"/>
          <w:lang w:bidi="ar-SA"/>
        </w:rPr>
      </w:pPr>
      <w:r>
        <w:rPr>
          <w:noProof/>
        </w:rPr>
        <w:t>Figure 2-11 July 2005 Particle Size Distribution Results</w:t>
      </w:r>
      <w:r>
        <w:rPr>
          <w:noProof/>
        </w:rPr>
        <w:tab/>
      </w:r>
      <w:r>
        <w:rPr>
          <w:noProof/>
        </w:rPr>
        <w:fldChar w:fldCharType="begin"/>
      </w:r>
      <w:r>
        <w:rPr>
          <w:noProof/>
        </w:rPr>
        <w:instrText xml:space="preserve"> SEQ chapter _Toc61514868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_Toc61514868 \h </w:instrText>
      </w:r>
      <w:r>
        <w:rPr>
          <w:noProof/>
        </w:rPr>
      </w:r>
      <w:r>
        <w:rPr>
          <w:noProof/>
        </w:rPr>
        <w:fldChar w:fldCharType="separate"/>
      </w:r>
      <w:r>
        <w:rPr>
          <w:noProof/>
        </w:rPr>
        <w:t>24</w:t>
      </w:r>
      <w:r>
        <w:rPr>
          <w:noProof/>
        </w:rPr>
        <w:fldChar w:fldCharType="end"/>
      </w:r>
    </w:p>
    <w:p w14:paraId="7A7A4356" w14:textId="3C570DAD" w:rsidR="008C19AB" w:rsidRDefault="008C19AB">
      <w:pPr>
        <w:pStyle w:val="TOC9"/>
        <w:rPr>
          <w:rFonts w:eastAsiaTheme="minorEastAsia"/>
          <w:noProof/>
          <w:sz w:val="22"/>
          <w:lang w:bidi="ar-SA"/>
        </w:rPr>
      </w:pPr>
      <w:r>
        <w:rPr>
          <w:noProof/>
        </w:rPr>
        <w:t>Figure 3-1 Effluent Fecal Coliform from 2015 through April 2019</w:t>
      </w:r>
      <w:r>
        <w:rPr>
          <w:noProof/>
        </w:rPr>
        <w:tab/>
      </w:r>
      <w:r>
        <w:rPr>
          <w:noProof/>
        </w:rPr>
        <w:fldChar w:fldCharType="begin"/>
      </w:r>
      <w:r>
        <w:rPr>
          <w:noProof/>
        </w:rPr>
        <w:instrText xml:space="preserve"> SEQ chapter _Toc61514869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_Toc61514869 \h </w:instrText>
      </w:r>
      <w:r>
        <w:rPr>
          <w:noProof/>
        </w:rPr>
      </w:r>
      <w:r>
        <w:rPr>
          <w:noProof/>
        </w:rPr>
        <w:fldChar w:fldCharType="separate"/>
      </w:r>
      <w:r>
        <w:rPr>
          <w:noProof/>
        </w:rPr>
        <w:t>1</w:t>
      </w:r>
      <w:r>
        <w:rPr>
          <w:noProof/>
        </w:rPr>
        <w:fldChar w:fldCharType="end"/>
      </w:r>
    </w:p>
    <w:p w14:paraId="3F76338D" w14:textId="3C5202F3" w:rsidR="008C19AB" w:rsidRDefault="008C19AB">
      <w:pPr>
        <w:pStyle w:val="TOC9"/>
        <w:rPr>
          <w:rFonts w:eastAsiaTheme="minorEastAsia"/>
          <w:noProof/>
          <w:sz w:val="22"/>
          <w:lang w:bidi="ar-SA"/>
        </w:rPr>
      </w:pPr>
      <w:r>
        <w:rPr>
          <w:noProof/>
        </w:rPr>
        <w:t>Figure 3-2 Precipitation and TRC</w:t>
      </w:r>
      <w:r>
        <w:rPr>
          <w:noProof/>
        </w:rPr>
        <w:tab/>
      </w:r>
      <w:r>
        <w:rPr>
          <w:noProof/>
        </w:rPr>
        <w:fldChar w:fldCharType="begin"/>
      </w:r>
      <w:r>
        <w:rPr>
          <w:noProof/>
        </w:rPr>
        <w:instrText xml:space="preserve"> SEQ chapter _Toc61514870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_Toc61514870 \h </w:instrText>
      </w:r>
      <w:r>
        <w:rPr>
          <w:noProof/>
        </w:rPr>
      </w:r>
      <w:r>
        <w:rPr>
          <w:noProof/>
        </w:rPr>
        <w:fldChar w:fldCharType="separate"/>
      </w:r>
      <w:r>
        <w:rPr>
          <w:noProof/>
        </w:rPr>
        <w:t>2</w:t>
      </w:r>
      <w:r>
        <w:rPr>
          <w:noProof/>
        </w:rPr>
        <w:fldChar w:fldCharType="end"/>
      </w:r>
    </w:p>
    <w:p w14:paraId="34A4850F" w14:textId="0FE8500A" w:rsidR="008C19AB" w:rsidRDefault="008C19AB">
      <w:pPr>
        <w:pStyle w:val="TOC9"/>
        <w:rPr>
          <w:rFonts w:eastAsiaTheme="minorEastAsia"/>
          <w:noProof/>
          <w:sz w:val="22"/>
          <w:lang w:bidi="ar-SA"/>
        </w:rPr>
      </w:pPr>
      <w:r>
        <w:rPr>
          <w:noProof/>
        </w:rPr>
        <w:t>Figure 3-3 Reported Influent and Effluent TRC Concentrations during October and December 2018 Storm Event</w:t>
      </w:r>
      <w:r>
        <w:rPr>
          <w:noProof/>
        </w:rPr>
        <w:tab/>
      </w:r>
      <w:r>
        <w:rPr>
          <w:noProof/>
        </w:rPr>
        <w:fldChar w:fldCharType="begin"/>
      </w:r>
      <w:r>
        <w:rPr>
          <w:noProof/>
        </w:rPr>
        <w:instrText xml:space="preserve"> SEQ chapter _Toc61514871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_Toc61514871 \h </w:instrText>
      </w:r>
      <w:r>
        <w:rPr>
          <w:noProof/>
        </w:rPr>
      </w:r>
      <w:r>
        <w:rPr>
          <w:noProof/>
        </w:rPr>
        <w:fldChar w:fldCharType="separate"/>
      </w:r>
      <w:r>
        <w:rPr>
          <w:noProof/>
        </w:rPr>
        <w:t>3</w:t>
      </w:r>
      <w:r>
        <w:rPr>
          <w:noProof/>
        </w:rPr>
        <w:fldChar w:fldCharType="end"/>
      </w:r>
    </w:p>
    <w:p w14:paraId="26916C50" w14:textId="62311092" w:rsidR="008C19AB" w:rsidRDefault="008C19AB">
      <w:pPr>
        <w:pStyle w:val="TOC9"/>
        <w:rPr>
          <w:rFonts w:eastAsiaTheme="minorEastAsia"/>
          <w:noProof/>
          <w:sz w:val="22"/>
          <w:lang w:bidi="ar-SA"/>
        </w:rPr>
      </w:pPr>
      <w:r>
        <w:rPr>
          <w:noProof/>
        </w:rPr>
        <w:t>Figure 3-4 Comparison of Hach and Prominent Chlorine Measurements</w:t>
      </w:r>
      <w:r>
        <w:rPr>
          <w:noProof/>
        </w:rPr>
        <w:tab/>
      </w:r>
      <w:r>
        <w:rPr>
          <w:noProof/>
        </w:rPr>
        <w:fldChar w:fldCharType="begin"/>
      </w:r>
      <w:r>
        <w:rPr>
          <w:noProof/>
        </w:rPr>
        <w:instrText xml:space="preserve"> SEQ chapter _Toc61514872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_Toc61514872 \h </w:instrText>
      </w:r>
      <w:r>
        <w:rPr>
          <w:noProof/>
        </w:rPr>
      </w:r>
      <w:r>
        <w:rPr>
          <w:noProof/>
        </w:rPr>
        <w:fldChar w:fldCharType="separate"/>
      </w:r>
      <w:r>
        <w:rPr>
          <w:noProof/>
        </w:rPr>
        <w:t>5</w:t>
      </w:r>
      <w:r>
        <w:rPr>
          <w:noProof/>
        </w:rPr>
        <w:fldChar w:fldCharType="end"/>
      </w:r>
    </w:p>
    <w:p w14:paraId="33F50710" w14:textId="0355316F" w:rsidR="008C19AB" w:rsidRDefault="008C19AB">
      <w:pPr>
        <w:pStyle w:val="TOC9"/>
        <w:rPr>
          <w:rFonts w:eastAsiaTheme="minorEastAsia"/>
          <w:noProof/>
          <w:sz w:val="22"/>
          <w:lang w:bidi="ar-SA"/>
        </w:rPr>
      </w:pPr>
      <w:r>
        <w:rPr>
          <w:noProof/>
        </w:rPr>
        <w:t>Figure 3-5 Percentage of Port Richmond BOD Load from Visy Paper</w:t>
      </w:r>
      <w:r>
        <w:rPr>
          <w:noProof/>
        </w:rPr>
        <w:tab/>
      </w:r>
      <w:r>
        <w:rPr>
          <w:noProof/>
        </w:rPr>
        <w:fldChar w:fldCharType="begin"/>
      </w:r>
      <w:r>
        <w:rPr>
          <w:noProof/>
        </w:rPr>
        <w:instrText xml:space="preserve"> SEQ chapter _Toc61514873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_Toc61514873 \h </w:instrText>
      </w:r>
      <w:r>
        <w:rPr>
          <w:noProof/>
        </w:rPr>
      </w:r>
      <w:r>
        <w:rPr>
          <w:noProof/>
        </w:rPr>
        <w:fldChar w:fldCharType="separate"/>
      </w:r>
      <w:r>
        <w:rPr>
          <w:noProof/>
        </w:rPr>
        <w:t>6</w:t>
      </w:r>
      <w:r>
        <w:rPr>
          <w:noProof/>
        </w:rPr>
        <w:fldChar w:fldCharType="end"/>
      </w:r>
    </w:p>
    <w:p w14:paraId="5A1CCE06" w14:textId="249EAC4F" w:rsidR="008C19AB" w:rsidRDefault="008C19AB">
      <w:pPr>
        <w:pStyle w:val="TOC9"/>
        <w:rPr>
          <w:rFonts w:eastAsiaTheme="minorEastAsia"/>
          <w:noProof/>
          <w:sz w:val="22"/>
          <w:lang w:bidi="ar-SA"/>
        </w:rPr>
      </w:pPr>
      <w:r>
        <w:rPr>
          <w:noProof/>
        </w:rPr>
        <w:t>Figure 3-6 State Point Characteristic Curve</w:t>
      </w:r>
      <w:r>
        <w:rPr>
          <w:noProof/>
        </w:rPr>
        <w:tab/>
      </w:r>
      <w:r>
        <w:rPr>
          <w:noProof/>
        </w:rPr>
        <w:fldChar w:fldCharType="begin"/>
      </w:r>
      <w:r>
        <w:rPr>
          <w:noProof/>
        </w:rPr>
        <w:instrText xml:space="preserve"> SEQ chapter _Toc61514874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_Toc61514874 \h </w:instrText>
      </w:r>
      <w:r>
        <w:rPr>
          <w:noProof/>
        </w:rPr>
      </w:r>
      <w:r>
        <w:rPr>
          <w:noProof/>
        </w:rPr>
        <w:fldChar w:fldCharType="separate"/>
      </w:r>
      <w:r>
        <w:rPr>
          <w:noProof/>
        </w:rPr>
        <w:t>7</w:t>
      </w:r>
      <w:r>
        <w:rPr>
          <w:noProof/>
        </w:rPr>
        <w:fldChar w:fldCharType="end"/>
      </w:r>
    </w:p>
    <w:p w14:paraId="1E189486" w14:textId="681BF880" w:rsidR="008C19AB" w:rsidRDefault="008C19AB">
      <w:pPr>
        <w:pStyle w:val="TOC9"/>
        <w:rPr>
          <w:rFonts w:eastAsiaTheme="minorEastAsia"/>
          <w:noProof/>
          <w:sz w:val="22"/>
          <w:lang w:bidi="ar-SA"/>
        </w:rPr>
      </w:pPr>
      <w:r>
        <w:rPr>
          <w:noProof/>
        </w:rPr>
        <w:t>Figure 3-7 State Point / Settling Flux Over Time</w:t>
      </w:r>
      <w:r>
        <w:rPr>
          <w:noProof/>
        </w:rPr>
        <w:tab/>
      </w:r>
      <w:r>
        <w:rPr>
          <w:noProof/>
        </w:rPr>
        <w:fldChar w:fldCharType="begin"/>
      </w:r>
      <w:r>
        <w:rPr>
          <w:noProof/>
        </w:rPr>
        <w:instrText xml:space="preserve"> SEQ chapter _Toc61514875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_Toc61514875 \h </w:instrText>
      </w:r>
      <w:r>
        <w:rPr>
          <w:noProof/>
        </w:rPr>
      </w:r>
      <w:r>
        <w:rPr>
          <w:noProof/>
        </w:rPr>
        <w:fldChar w:fldCharType="separate"/>
      </w:r>
      <w:r>
        <w:rPr>
          <w:noProof/>
        </w:rPr>
        <w:t>8</w:t>
      </w:r>
      <w:r>
        <w:rPr>
          <w:noProof/>
        </w:rPr>
        <w:fldChar w:fldCharType="end"/>
      </w:r>
    </w:p>
    <w:p w14:paraId="30069213" w14:textId="3210054E" w:rsidR="008C19AB" w:rsidRDefault="008C19AB">
      <w:pPr>
        <w:pStyle w:val="TOC9"/>
        <w:rPr>
          <w:rFonts w:eastAsiaTheme="minorEastAsia"/>
          <w:noProof/>
          <w:sz w:val="22"/>
          <w:lang w:bidi="ar-SA"/>
        </w:rPr>
      </w:pPr>
      <w:r>
        <w:rPr>
          <w:noProof/>
        </w:rPr>
        <w:t>Figure 3-8 Chlorine Half-life</w:t>
      </w:r>
      <w:r>
        <w:rPr>
          <w:noProof/>
        </w:rPr>
        <w:tab/>
      </w:r>
      <w:r>
        <w:rPr>
          <w:noProof/>
        </w:rPr>
        <w:fldChar w:fldCharType="begin"/>
      </w:r>
      <w:r>
        <w:rPr>
          <w:noProof/>
        </w:rPr>
        <w:instrText xml:space="preserve"> SEQ chapter _Toc61514876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_Toc61514876 \h </w:instrText>
      </w:r>
      <w:r>
        <w:rPr>
          <w:noProof/>
        </w:rPr>
      </w:r>
      <w:r>
        <w:rPr>
          <w:noProof/>
        </w:rPr>
        <w:fldChar w:fldCharType="separate"/>
      </w:r>
      <w:r>
        <w:rPr>
          <w:noProof/>
        </w:rPr>
        <w:t>10</w:t>
      </w:r>
      <w:r>
        <w:rPr>
          <w:noProof/>
        </w:rPr>
        <w:fldChar w:fldCharType="end"/>
      </w:r>
    </w:p>
    <w:p w14:paraId="071EC1FD" w14:textId="307011C1" w:rsidR="008C19AB" w:rsidRDefault="008C19AB">
      <w:pPr>
        <w:pStyle w:val="TOC9"/>
        <w:rPr>
          <w:rFonts w:eastAsiaTheme="minorEastAsia"/>
          <w:noProof/>
          <w:sz w:val="22"/>
          <w:lang w:bidi="ar-SA"/>
        </w:rPr>
      </w:pPr>
      <w:r>
        <w:rPr>
          <w:noProof/>
        </w:rPr>
        <w:t>Figure 3-9 Model Receiver Operator Characteristic Curve Comparison</w:t>
      </w:r>
      <w:r>
        <w:rPr>
          <w:noProof/>
        </w:rPr>
        <w:tab/>
      </w:r>
      <w:r>
        <w:rPr>
          <w:noProof/>
        </w:rPr>
        <w:fldChar w:fldCharType="begin"/>
      </w:r>
      <w:r>
        <w:rPr>
          <w:noProof/>
        </w:rPr>
        <w:instrText xml:space="preserve"> SEQ chapter _Toc61514877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_Toc61514877 \h </w:instrText>
      </w:r>
      <w:r>
        <w:rPr>
          <w:noProof/>
        </w:rPr>
      </w:r>
      <w:r>
        <w:rPr>
          <w:noProof/>
        </w:rPr>
        <w:fldChar w:fldCharType="separate"/>
      </w:r>
      <w:r>
        <w:rPr>
          <w:noProof/>
        </w:rPr>
        <w:t>12</w:t>
      </w:r>
      <w:r>
        <w:rPr>
          <w:noProof/>
        </w:rPr>
        <w:fldChar w:fldCharType="end"/>
      </w:r>
    </w:p>
    <w:p w14:paraId="4204CDA5" w14:textId="2C1DC93C" w:rsidR="008C19AB" w:rsidRDefault="008C19AB">
      <w:pPr>
        <w:pStyle w:val="TOC9"/>
        <w:rPr>
          <w:rFonts w:eastAsiaTheme="minorEastAsia"/>
          <w:noProof/>
          <w:sz w:val="22"/>
          <w:lang w:bidi="ar-SA"/>
        </w:rPr>
      </w:pPr>
      <w:r>
        <w:rPr>
          <w:noProof/>
        </w:rPr>
        <w:t>Figure 3- 10 Example Decision Tree on Subset of Port Richmond Data</w:t>
      </w:r>
      <w:r>
        <w:rPr>
          <w:noProof/>
        </w:rPr>
        <w:tab/>
      </w:r>
      <w:r>
        <w:rPr>
          <w:noProof/>
        </w:rPr>
        <w:fldChar w:fldCharType="begin"/>
      </w:r>
      <w:r>
        <w:rPr>
          <w:noProof/>
        </w:rPr>
        <w:instrText xml:space="preserve"> SEQ chapter _Toc61514878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_Toc61514878 \h </w:instrText>
      </w:r>
      <w:r>
        <w:rPr>
          <w:noProof/>
        </w:rPr>
      </w:r>
      <w:r>
        <w:rPr>
          <w:noProof/>
        </w:rPr>
        <w:fldChar w:fldCharType="separate"/>
      </w:r>
      <w:r>
        <w:rPr>
          <w:noProof/>
        </w:rPr>
        <w:t>12</w:t>
      </w:r>
      <w:r>
        <w:rPr>
          <w:noProof/>
        </w:rPr>
        <w:fldChar w:fldCharType="end"/>
      </w:r>
    </w:p>
    <w:p w14:paraId="4D51F866" w14:textId="14ABB1C9" w:rsidR="008C19AB" w:rsidRDefault="008C19AB">
      <w:pPr>
        <w:pStyle w:val="TOC9"/>
        <w:rPr>
          <w:rFonts w:eastAsiaTheme="minorEastAsia"/>
          <w:noProof/>
          <w:sz w:val="22"/>
          <w:lang w:bidi="ar-SA"/>
        </w:rPr>
      </w:pPr>
      <w:r w:rsidRPr="00891DD6">
        <w:rPr>
          <w:bCs/>
          <w:noProof/>
        </w:rPr>
        <w:t>[1] – Leaf node (bottom of tree) display predicted classification (exceedance/non-exceedance), probability that predicted classification is correct, and percentage of data from dataset used in in classification</w:t>
      </w:r>
      <w:r>
        <w:rPr>
          <w:noProof/>
        </w:rPr>
        <w:tab/>
      </w:r>
      <w:r>
        <w:rPr>
          <w:noProof/>
        </w:rPr>
        <w:fldChar w:fldCharType="begin"/>
      </w:r>
      <w:r>
        <w:rPr>
          <w:noProof/>
        </w:rPr>
        <w:instrText xml:space="preserve"> SEQ chapter _Toc61514879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_Toc61514879 \h </w:instrText>
      </w:r>
      <w:r>
        <w:rPr>
          <w:noProof/>
        </w:rPr>
      </w:r>
      <w:r>
        <w:rPr>
          <w:noProof/>
        </w:rPr>
        <w:fldChar w:fldCharType="separate"/>
      </w:r>
      <w:r>
        <w:rPr>
          <w:noProof/>
        </w:rPr>
        <w:t>12</w:t>
      </w:r>
      <w:r>
        <w:rPr>
          <w:noProof/>
        </w:rPr>
        <w:fldChar w:fldCharType="end"/>
      </w:r>
    </w:p>
    <w:p w14:paraId="5CB34981" w14:textId="21A8F1A6" w:rsidR="008C19AB" w:rsidRDefault="008C19AB">
      <w:pPr>
        <w:pStyle w:val="TOC9"/>
        <w:rPr>
          <w:rFonts w:eastAsiaTheme="minorEastAsia"/>
          <w:noProof/>
          <w:sz w:val="22"/>
          <w:lang w:bidi="ar-SA"/>
        </w:rPr>
      </w:pPr>
      <w:r>
        <w:rPr>
          <w:noProof/>
        </w:rPr>
        <w:t>Figure 3-11 Sample Logistic Regression with Disinfection Dose as only Predictor Variable</w:t>
      </w:r>
      <w:r>
        <w:rPr>
          <w:noProof/>
        </w:rPr>
        <w:tab/>
      </w:r>
      <w:r>
        <w:rPr>
          <w:noProof/>
        </w:rPr>
        <w:fldChar w:fldCharType="begin"/>
      </w:r>
      <w:r>
        <w:rPr>
          <w:noProof/>
        </w:rPr>
        <w:instrText xml:space="preserve"> SEQ chapter _Toc61514880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_Toc61514880 \h </w:instrText>
      </w:r>
      <w:r>
        <w:rPr>
          <w:noProof/>
        </w:rPr>
      </w:r>
      <w:r>
        <w:rPr>
          <w:noProof/>
        </w:rPr>
        <w:fldChar w:fldCharType="separate"/>
      </w:r>
      <w:r>
        <w:rPr>
          <w:noProof/>
        </w:rPr>
        <w:t>14</w:t>
      </w:r>
      <w:r>
        <w:rPr>
          <w:noProof/>
        </w:rPr>
        <w:fldChar w:fldCharType="end"/>
      </w:r>
    </w:p>
    <w:p w14:paraId="6517BBA5" w14:textId="201DF45A" w:rsidR="008C19AB" w:rsidRDefault="008C19AB">
      <w:pPr>
        <w:pStyle w:val="TOC9"/>
        <w:rPr>
          <w:rFonts w:eastAsiaTheme="minorEastAsia"/>
          <w:noProof/>
          <w:sz w:val="22"/>
          <w:lang w:bidi="ar-SA"/>
        </w:rPr>
      </w:pPr>
      <w:r>
        <w:rPr>
          <w:noProof/>
        </w:rPr>
        <w:t>Figure 3-12 Factors Most Often Occurring When Effluent TRC Exceeded 0.52 mg/L</w:t>
      </w:r>
      <w:r>
        <w:rPr>
          <w:noProof/>
        </w:rPr>
        <w:tab/>
      </w:r>
      <w:r>
        <w:rPr>
          <w:noProof/>
        </w:rPr>
        <w:fldChar w:fldCharType="begin"/>
      </w:r>
      <w:r>
        <w:rPr>
          <w:noProof/>
        </w:rPr>
        <w:instrText xml:space="preserve"> SEQ chapter _Toc61514881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_Toc61514881 \h </w:instrText>
      </w:r>
      <w:r>
        <w:rPr>
          <w:noProof/>
        </w:rPr>
      </w:r>
      <w:r>
        <w:rPr>
          <w:noProof/>
        </w:rPr>
        <w:fldChar w:fldCharType="separate"/>
      </w:r>
      <w:r>
        <w:rPr>
          <w:noProof/>
        </w:rPr>
        <w:t>15</w:t>
      </w:r>
      <w:r>
        <w:rPr>
          <w:noProof/>
        </w:rPr>
        <w:fldChar w:fldCharType="end"/>
      </w:r>
    </w:p>
    <w:p w14:paraId="5A86845A" w14:textId="46FEDAF4" w:rsidR="008C19AB" w:rsidRDefault="008C19AB">
      <w:pPr>
        <w:pStyle w:val="TOC9"/>
        <w:rPr>
          <w:rFonts w:eastAsiaTheme="minorEastAsia"/>
          <w:noProof/>
          <w:sz w:val="22"/>
          <w:lang w:bidi="ar-SA"/>
        </w:rPr>
      </w:pPr>
      <w:r>
        <w:rPr>
          <w:noProof/>
        </w:rPr>
        <w:t>Figure 3-13 Effluent TRC concentrations by Binned Disinfection Dose (Bin intervals defined such that they contain an equivalent number of TRC observations)</w:t>
      </w:r>
      <w:r>
        <w:rPr>
          <w:noProof/>
        </w:rPr>
        <w:tab/>
      </w:r>
      <w:r>
        <w:rPr>
          <w:noProof/>
        </w:rPr>
        <w:fldChar w:fldCharType="begin"/>
      </w:r>
      <w:r>
        <w:rPr>
          <w:noProof/>
        </w:rPr>
        <w:instrText xml:space="preserve"> SEQ chapter _Toc61514882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_Toc61514882 \h </w:instrText>
      </w:r>
      <w:r>
        <w:rPr>
          <w:noProof/>
        </w:rPr>
      </w:r>
      <w:r>
        <w:rPr>
          <w:noProof/>
        </w:rPr>
        <w:fldChar w:fldCharType="separate"/>
      </w:r>
      <w:r>
        <w:rPr>
          <w:noProof/>
        </w:rPr>
        <w:t>16</w:t>
      </w:r>
      <w:r>
        <w:rPr>
          <w:noProof/>
        </w:rPr>
        <w:fldChar w:fldCharType="end"/>
      </w:r>
    </w:p>
    <w:p w14:paraId="7590619C" w14:textId="17CF5DEA" w:rsidR="008C19AB" w:rsidRDefault="008C19AB">
      <w:pPr>
        <w:pStyle w:val="TOC9"/>
        <w:rPr>
          <w:rFonts w:eastAsiaTheme="minorEastAsia"/>
          <w:noProof/>
          <w:sz w:val="22"/>
          <w:lang w:bidi="ar-SA"/>
        </w:rPr>
      </w:pPr>
      <w:r>
        <w:rPr>
          <w:noProof/>
        </w:rPr>
        <w:t>Figure 3-14 Effluent TRC concentrations by Binned influent BOD Loading Rate (Bin intervals defined such that they contain an equivalent number of TRC observations)</w:t>
      </w:r>
      <w:r>
        <w:rPr>
          <w:noProof/>
        </w:rPr>
        <w:tab/>
      </w:r>
      <w:r>
        <w:rPr>
          <w:noProof/>
        </w:rPr>
        <w:fldChar w:fldCharType="begin"/>
      </w:r>
      <w:r>
        <w:rPr>
          <w:noProof/>
        </w:rPr>
        <w:instrText xml:space="preserve"> SEQ chapter _Toc61514883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_Toc61514883 \h </w:instrText>
      </w:r>
      <w:r>
        <w:rPr>
          <w:noProof/>
        </w:rPr>
      </w:r>
      <w:r>
        <w:rPr>
          <w:noProof/>
        </w:rPr>
        <w:fldChar w:fldCharType="separate"/>
      </w:r>
      <w:r>
        <w:rPr>
          <w:noProof/>
        </w:rPr>
        <w:t>16</w:t>
      </w:r>
      <w:r>
        <w:rPr>
          <w:noProof/>
        </w:rPr>
        <w:fldChar w:fldCharType="end"/>
      </w:r>
    </w:p>
    <w:p w14:paraId="3EFD939C" w14:textId="35E753BE" w:rsidR="008C19AB" w:rsidRDefault="008C19AB">
      <w:pPr>
        <w:pStyle w:val="TOC9"/>
        <w:rPr>
          <w:rFonts w:eastAsiaTheme="minorEastAsia"/>
          <w:noProof/>
          <w:sz w:val="22"/>
          <w:lang w:bidi="ar-SA"/>
        </w:rPr>
      </w:pPr>
      <w:r>
        <w:rPr>
          <w:noProof/>
        </w:rPr>
        <w:t>Figure 3-15 Effluent TRC concentrations by Binned Visy Paper Flow Rate (Bin intervals defined such that they contain an equivalent number of TRC observations) [*]Plot is zoomed in and does not show all TRC observations</w:t>
      </w:r>
      <w:r>
        <w:rPr>
          <w:noProof/>
        </w:rPr>
        <w:tab/>
      </w:r>
      <w:r>
        <w:rPr>
          <w:noProof/>
        </w:rPr>
        <w:fldChar w:fldCharType="begin"/>
      </w:r>
      <w:r>
        <w:rPr>
          <w:noProof/>
        </w:rPr>
        <w:instrText xml:space="preserve"> SEQ chapter _Toc61514884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_Toc61514884 \h </w:instrText>
      </w:r>
      <w:r>
        <w:rPr>
          <w:noProof/>
        </w:rPr>
      </w:r>
      <w:r>
        <w:rPr>
          <w:noProof/>
        </w:rPr>
        <w:fldChar w:fldCharType="separate"/>
      </w:r>
      <w:r>
        <w:rPr>
          <w:noProof/>
        </w:rPr>
        <w:t>16</w:t>
      </w:r>
      <w:r>
        <w:rPr>
          <w:noProof/>
        </w:rPr>
        <w:fldChar w:fldCharType="end"/>
      </w:r>
    </w:p>
    <w:p w14:paraId="21149DEB" w14:textId="0A85F686" w:rsidR="008C19AB" w:rsidRDefault="008C19AB">
      <w:pPr>
        <w:pStyle w:val="TOC9"/>
        <w:rPr>
          <w:rFonts w:eastAsiaTheme="minorEastAsia"/>
          <w:noProof/>
          <w:sz w:val="22"/>
          <w:lang w:bidi="ar-SA"/>
        </w:rPr>
      </w:pPr>
      <w:r>
        <w:rPr>
          <w:noProof/>
        </w:rPr>
        <w:t>Figure 3-16 TRC concentrations by Binned Fecal Coliform 7-day Geomean (Bin intervals defined such they are the same length independent of number of observations) [*]Plot is zoomed in and does not show all TRC observations</w:t>
      </w:r>
      <w:r>
        <w:rPr>
          <w:noProof/>
        </w:rPr>
        <w:tab/>
      </w:r>
      <w:r>
        <w:rPr>
          <w:noProof/>
        </w:rPr>
        <w:fldChar w:fldCharType="begin"/>
      </w:r>
      <w:r>
        <w:rPr>
          <w:noProof/>
        </w:rPr>
        <w:instrText xml:space="preserve"> SEQ chapter _Toc61514885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_Toc61514885 \h </w:instrText>
      </w:r>
      <w:r>
        <w:rPr>
          <w:noProof/>
        </w:rPr>
      </w:r>
      <w:r>
        <w:rPr>
          <w:noProof/>
        </w:rPr>
        <w:fldChar w:fldCharType="separate"/>
      </w:r>
      <w:r>
        <w:rPr>
          <w:noProof/>
        </w:rPr>
        <w:t>17</w:t>
      </w:r>
      <w:r>
        <w:rPr>
          <w:noProof/>
        </w:rPr>
        <w:fldChar w:fldCharType="end"/>
      </w:r>
    </w:p>
    <w:p w14:paraId="2EFAF678" w14:textId="1E0A0566" w:rsidR="008C19AB" w:rsidRDefault="008C19AB">
      <w:pPr>
        <w:pStyle w:val="TOC9"/>
        <w:rPr>
          <w:rFonts w:eastAsiaTheme="minorEastAsia"/>
          <w:noProof/>
          <w:sz w:val="22"/>
          <w:lang w:bidi="ar-SA"/>
        </w:rPr>
      </w:pPr>
      <w:r>
        <w:rPr>
          <w:noProof/>
        </w:rPr>
        <w:t>Figure 3-17 TRC concentrations by Binned Effluent Suspended Solids (Bin intervals defined such they are the same length independent of number of observations) [*]Plot is zoomed in and does not show all TRC observations</w:t>
      </w:r>
      <w:r>
        <w:rPr>
          <w:noProof/>
        </w:rPr>
        <w:tab/>
      </w:r>
      <w:r>
        <w:rPr>
          <w:noProof/>
        </w:rPr>
        <w:fldChar w:fldCharType="begin"/>
      </w:r>
      <w:r>
        <w:rPr>
          <w:noProof/>
        </w:rPr>
        <w:instrText xml:space="preserve"> SEQ chapter _Toc61514886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_Toc61514886 \h </w:instrText>
      </w:r>
      <w:r>
        <w:rPr>
          <w:noProof/>
        </w:rPr>
      </w:r>
      <w:r>
        <w:rPr>
          <w:noProof/>
        </w:rPr>
        <w:fldChar w:fldCharType="separate"/>
      </w:r>
      <w:r>
        <w:rPr>
          <w:noProof/>
        </w:rPr>
        <w:t>17</w:t>
      </w:r>
      <w:r>
        <w:rPr>
          <w:noProof/>
        </w:rPr>
        <w:fldChar w:fldCharType="end"/>
      </w:r>
    </w:p>
    <w:p w14:paraId="09025F60" w14:textId="6CCE38FA" w:rsidR="008C45B1" w:rsidRDefault="00A10890" w:rsidP="00CD06C7">
      <w:pPr>
        <w:pStyle w:val="LFTTOC9"/>
        <w:keepNext/>
        <w:rPr>
          <w:noProof/>
          <w:szCs w:val="21"/>
        </w:rPr>
      </w:pPr>
      <w:r>
        <w:rPr>
          <w:noProof/>
          <w:szCs w:val="21"/>
        </w:rPr>
        <w:fldChar w:fldCharType="end"/>
      </w:r>
    </w:p>
    <w:p w14:paraId="3B119DB2" w14:textId="77777777" w:rsidR="008C45B1" w:rsidRDefault="008C45B1" w:rsidP="008C45B1">
      <w:pPr>
        <w:pStyle w:val="LFTTOC9"/>
        <w:rPr>
          <w:noProof/>
          <w:szCs w:val="21"/>
        </w:rPr>
      </w:pPr>
    </w:p>
    <w:p w14:paraId="2DDB9BDE" w14:textId="77777777" w:rsidR="008C45B1" w:rsidRDefault="008C45B1" w:rsidP="008C45B1">
      <w:pPr>
        <w:pStyle w:val="LFTTOC9"/>
      </w:pPr>
    </w:p>
    <w:p w14:paraId="19CBB61F" w14:textId="77777777" w:rsidR="00126522" w:rsidRDefault="00126522" w:rsidP="005E2488">
      <w:pPr>
        <w:pStyle w:val="LFTTOCHead2"/>
      </w:pPr>
      <w:r>
        <w:t>List of Tables</w:t>
      </w:r>
    </w:p>
    <w:p w14:paraId="261E5C35" w14:textId="2B5B78D3" w:rsidR="009967A7" w:rsidRDefault="00A10890">
      <w:pPr>
        <w:pStyle w:val="TOC9"/>
        <w:rPr>
          <w:rFonts w:eastAsiaTheme="minorEastAsia"/>
          <w:noProof/>
          <w:sz w:val="22"/>
          <w:lang w:bidi="ar-SA"/>
        </w:rPr>
      </w:pPr>
      <w:r>
        <w:rPr>
          <w:noProof/>
          <w:sz w:val="18"/>
        </w:rPr>
        <w:fldChar w:fldCharType="begin"/>
      </w:r>
      <w:r>
        <w:rPr>
          <w:noProof/>
          <w:sz w:val="18"/>
        </w:rPr>
        <w:instrText xml:space="preserve"> TOC \t "LFT Table Title,9" \s chapter \* MERGEFORMAT </w:instrText>
      </w:r>
      <w:r>
        <w:rPr>
          <w:noProof/>
          <w:sz w:val="18"/>
        </w:rPr>
        <w:fldChar w:fldCharType="separate"/>
      </w:r>
      <w:r w:rsidR="009967A7">
        <w:rPr>
          <w:noProof/>
        </w:rPr>
        <w:t>Table 1-1 Overview of Effluent TRC Concentrations through February 2020</w:t>
      </w:r>
      <w:r w:rsidR="009967A7">
        <w:rPr>
          <w:noProof/>
        </w:rPr>
        <w:tab/>
      </w:r>
      <w:r w:rsidR="009967A7">
        <w:rPr>
          <w:noProof/>
        </w:rPr>
        <w:fldChar w:fldCharType="begin"/>
      </w:r>
      <w:r w:rsidR="009967A7">
        <w:rPr>
          <w:noProof/>
        </w:rPr>
        <w:instrText xml:space="preserve"> SEQ chapter _Toc61511907 \* ARABIC </w:instrText>
      </w:r>
      <w:r w:rsidR="009967A7">
        <w:rPr>
          <w:noProof/>
        </w:rPr>
        <w:fldChar w:fldCharType="separate"/>
      </w:r>
      <w:r w:rsidR="009967A7">
        <w:rPr>
          <w:noProof/>
        </w:rPr>
        <w:t>1</w:t>
      </w:r>
      <w:r w:rsidR="009967A7">
        <w:rPr>
          <w:noProof/>
        </w:rPr>
        <w:fldChar w:fldCharType="end"/>
      </w:r>
      <w:r w:rsidR="009967A7">
        <w:rPr>
          <w:noProof/>
        </w:rPr>
        <w:t>-</w:t>
      </w:r>
      <w:r w:rsidR="009967A7">
        <w:rPr>
          <w:noProof/>
        </w:rPr>
        <w:fldChar w:fldCharType="begin"/>
      </w:r>
      <w:r w:rsidR="009967A7">
        <w:rPr>
          <w:noProof/>
        </w:rPr>
        <w:instrText xml:space="preserve"> PAGEREF _Toc61511907 \h </w:instrText>
      </w:r>
      <w:r w:rsidR="009967A7">
        <w:rPr>
          <w:noProof/>
        </w:rPr>
      </w:r>
      <w:r w:rsidR="009967A7">
        <w:rPr>
          <w:noProof/>
        </w:rPr>
        <w:fldChar w:fldCharType="separate"/>
      </w:r>
      <w:r w:rsidR="009967A7">
        <w:rPr>
          <w:noProof/>
        </w:rPr>
        <w:t>2</w:t>
      </w:r>
      <w:r w:rsidR="009967A7">
        <w:rPr>
          <w:noProof/>
        </w:rPr>
        <w:fldChar w:fldCharType="end"/>
      </w:r>
    </w:p>
    <w:p w14:paraId="75C4234F" w14:textId="43AE804B" w:rsidR="009967A7" w:rsidRDefault="009967A7">
      <w:pPr>
        <w:pStyle w:val="TOC9"/>
        <w:rPr>
          <w:rFonts w:eastAsiaTheme="minorEastAsia"/>
          <w:noProof/>
          <w:sz w:val="22"/>
          <w:lang w:bidi="ar-SA"/>
        </w:rPr>
      </w:pPr>
      <w:r>
        <w:rPr>
          <w:noProof/>
        </w:rPr>
        <w:t>Table 2-1 Parameters Potentially Impacting Disinfection at Port Richmond WWRF</w:t>
      </w:r>
      <w:r>
        <w:rPr>
          <w:noProof/>
        </w:rPr>
        <w:tab/>
      </w:r>
      <w:r>
        <w:rPr>
          <w:noProof/>
        </w:rPr>
        <w:fldChar w:fldCharType="begin"/>
      </w:r>
      <w:r>
        <w:rPr>
          <w:noProof/>
        </w:rPr>
        <w:instrText xml:space="preserve"> SEQ chapter _Toc61511908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_Toc61511908 \h </w:instrText>
      </w:r>
      <w:r>
        <w:rPr>
          <w:noProof/>
        </w:rPr>
      </w:r>
      <w:r>
        <w:rPr>
          <w:noProof/>
        </w:rPr>
        <w:fldChar w:fldCharType="separate"/>
      </w:r>
      <w:r>
        <w:rPr>
          <w:noProof/>
        </w:rPr>
        <w:t>3</w:t>
      </w:r>
      <w:r>
        <w:rPr>
          <w:noProof/>
        </w:rPr>
        <w:fldChar w:fldCharType="end"/>
      </w:r>
    </w:p>
    <w:p w14:paraId="008B8789" w14:textId="24454046" w:rsidR="009967A7" w:rsidRDefault="009967A7">
      <w:pPr>
        <w:pStyle w:val="TOC9"/>
        <w:rPr>
          <w:rFonts w:eastAsiaTheme="minorEastAsia"/>
          <w:noProof/>
          <w:sz w:val="22"/>
          <w:lang w:bidi="ar-SA"/>
        </w:rPr>
      </w:pPr>
      <w:r>
        <w:rPr>
          <w:noProof/>
        </w:rPr>
        <w:t>Table 2-2 Timeframes for Detailed Data Evaluation</w:t>
      </w:r>
      <w:r>
        <w:rPr>
          <w:noProof/>
        </w:rPr>
        <w:tab/>
      </w:r>
      <w:r>
        <w:rPr>
          <w:noProof/>
        </w:rPr>
        <w:fldChar w:fldCharType="begin"/>
      </w:r>
      <w:r>
        <w:rPr>
          <w:noProof/>
        </w:rPr>
        <w:instrText xml:space="preserve"> SEQ chapter _Toc61511909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_Toc61511909 \h </w:instrText>
      </w:r>
      <w:r>
        <w:rPr>
          <w:noProof/>
        </w:rPr>
      </w:r>
      <w:r>
        <w:rPr>
          <w:noProof/>
        </w:rPr>
        <w:fldChar w:fldCharType="separate"/>
      </w:r>
      <w:r>
        <w:rPr>
          <w:noProof/>
        </w:rPr>
        <w:t>7</w:t>
      </w:r>
      <w:r>
        <w:rPr>
          <w:noProof/>
        </w:rPr>
        <w:fldChar w:fldCharType="end"/>
      </w:r>
    </w:p>
    <w:p w14:paraId="03DB53BD" w14:textId="148FB08C" w:rsidR="009967A7" w:rsidRDefault="009967A7">
      <w:pPr>
        <w:pStyle w:val="TOC9"/>
        <w:rPr>
          <w:rFonts w:eastAsiaTheme="minorEastAsia"/>
          <w:noProof/>
          <w:sz w:val="22"/>
          <w:lang w:bidi="ar-SA"/>
        </w:rPr>
      </w:pPr>
      <w:r>
        <w:rPr>
          <w:noProof/>
        </w:rPr>
        <w:t>Table 2-3 Detailed Data Provided by PLC Logs</w:t>
      </w:r>
      <w:r>
        <w:rPr>
          <w:noProof/>
        </w:rPr>
        <w:tab/>
      </w:r>
      <w:r>
        <w:rPr>
          <w:noProof/>
        </w:rPr>
        <w:fldChar w:fldCharType="begin"/>
      </w:r>
      <w:r>
        <w:rPr>
          <w:noProof/>
        </w:rPr>
        <w:instrText xml:space="preserve"> SEQ chapter _Toc61511910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_Toc61511910 \h </w:instrText>
      </w:r>
      <w:r>
        <w:rPr>
          <w:noProof/>
        </w:rPr>
      </w:r>
      <w:r>
        <w:rPr>
          <w:noProof/>
        </w:rPr>
        <w:fldChar w:fldCharType="separate"/>
      </w:r>
      <w:r>
        <w:rPr>
          <w:noProof/>
        </w:rPr>
        <w:t>8</w:t>
      </w:r>
      <w:r>
        <w:rPr>
          <w:noProof/>
        </w:rPr>
        <w:fldChar w:fldCharType="end"/>
      </w:r>
    </w:p>
    <w:p w14:paraId="10281949" w14:textId="01DEB3A4" w:rsidR="009967A7" w:rsidRDefault="009967A7">
      <w:pPr>
        <w:pStyle w:val="TOC9"/>
        <w:rPr>
          <w:rFonts w:eastAsiaTheme="minorEastAsia"/>
          <w:noProof/>
          <w:sz w:val="22"/>
          <w:lang w:bidi="ar-SA"/>
        </w:rPr>
      </w:pPr>
      <w:r>
        <w:rPr>
          <w:noProof/>
        </w:rPr>
        <w:t>Table 2-4 Disinfection Information from Process Logs</w:t>
      </w:r>
      <w:r>
        <w:rPr>
          <w:noProof/>
        </w:rPr>
        <w:tab/>
      </w:r>
      <w:r>
        <w:rPr>
          <w:noProof/>
        </w:rPr>
        <w:fldChar w:fldCharType="begin"/>
      </w:r>
      <w:r>
        <w:rPr>
          <w:noProof/>
        </w:rPr>
        <w:instrText xml:space="preserve"> SEQ chapter _Toc61511911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_Toc61511911 \h </w:instrText>
      </w:r>
      <w:r>
        <w:rPr>
          <w:noProof/>
        </w:rPr>
      </w:r>
      <w:r>
        <w:rPr>
          <w:noProof/>
        </w:rPr>
        <w:fldChar w:fldCharType="separate"/>
      </w:r>
      <w:r>
        <w:rPr>
          <w:noProof/>
        </w:rPr>
        <w:t>9</w:t>
      </w:r>
      <w:r>
        <w:rPr>
          <w:noProof/>
        </w:rPr>
        <w:fldChar w:fldCharType="end"/>
      </w:r>
    </w:p>
    <w:p w14:paraId="6D5EB727" w14:textId="313C946B" w:rsidR="009967A7" w:rsidRDefault="009967A7">
      <w:pPr>
        <w:pStyle w:val="TOC9"/>
        <w:rPr>
          <w:rFonts w:eastAsiaTheme="minorEastAsia"/>
          <w:noProof/>
          <w:sz w:val="22"/>
          <w:lang w:bidi="ar-SA"/>
        </w:rPr>
      </w:pPr>
      <w:r>
        <w:rPr>
          <w:noProof/>
        </w:rPr>
        <w:t>Table 2-5 Pratt/Visy Paper Discharge Characteristics</w:t>
      </w:r>
      <w:r>
        <w:rPr>
          <w:noProof/>
        </w:rPr>
        <w:tab/>
      </w:r>
      <w:r>
        <w:rPr>
          <w:noProof/>
        </w:rPr>
        <w:fldChar w:fldCharType="begin"/>
      </w:r>
      <w:r>
        <w:rPr>
          <w:noProof/>
        </w:rPr>
        <w:instrText xml:space="preserve"> SEQ chapter _Toc61511912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_Toc61511912 \h </w:instrText>
      </w:r>
      <w:r>
        <w:rPr>
          <w:noProof/>
        </w:rPr>
      </w:r>
      <w:r>
        <w:rPr>
          <w:noProof/>
        </w:rPr>
        <w:fldChar w:fldCharType="separate"/>
      </w:r>
      <w:r>
        <w:rPr>
          <w:noProof/>
        </w:rPr>
        <w:t>9</w:t>
      </w:r>
      <w:r>
        <w:rPr>
          <w:noProof/>
        </w:rPr>
        <w:fldChar w:fldCharType="end"/>
      </w:r>
    </w:p>
    <w:p w14:paraId="65A5457D" w14:textId="315BC431" w:rsidR="009967A7" w:rsidRDefault="009967A7">
      <w:pPr>
        <w:pStyle w:val="TOC9"/>
        <w:rPr>
          <w:rFonts w:eastAsiaTheme="minorEastAsia"/>
          <w:noProof/>
          <w:sz w:val="22"/>
          <w:lang w:bidi="ar-SA"/>
        </w:rPr>
      </w:pPr>
      <w:r>
        <w:rPr>
          <w:noProof/>
        </w:rPr>
        <w:t>Table 2-6 Number of Samples Collected  from Each Sample Location</w:t>
      </w:r>
      <w:r>
        <w:rPr>
          <w:noProof/>
        </w:rPr>
        <w:tab/>
      </w:r>
      <w:r>
        <w:rPr>
          <w:noProof/>
        </w:rPr>
        <w:fldChar w:fldCharType="begin"/>
      </w:r>
      <w:r>
        <w:rPr>
          <w:noProof/>
        </w:rPr>
        <w:instrText xml:space="preserve"> SEQ chapter _Toc61511913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_Toc61511913 \h </w:instrText>
      </w:r>
      <w:r>
        <w:rPr>
          <w:noProof/>
        </w:rPr>
      </w:r>
      <w:r>
        <w:rPr>
          <w:noProof/>
        </w:rPr>
        <w:fldChar w:fldCharType="separate"/>
      </w:r>
      <w:r>
        <w:rPr>
          <w:noProof/>
        </w:rPr>
        <w:t>12</w:t>
      </w:r>
      <w:r>
        <w:rPr>
          <w:noProof/>
        </w:rPr>
        <w:fldChar w:fldCharType="end"/>
      </w:r>
    </w:p>
    <w:p w14:paraId="1067B53D" w14:textId="2183C9FE" w:rsidR="009967A7" w:rsidRDefault="009967A7">
      <w:pPr>
        <w:pStyle w:val="TOC9"/>
        <w:rPr>
          <w:rFonts w:eastAsiaTheme="minorEastAsia"/>
          <w:noProof/>
          <w:sz w:val="22"/>
          <w:lang w:bidi="ar-SA"/>
        </w:rPr>
      </w:pPr>
      <w:r>
        <w:rPr>
          <w:noProof/>
        </w:rPr>
        <w:t>Table 2-7 DEP Sampling Program Notes</w:t>
      </w:r>
      <w:r>
        <w:rPr>
          <w:noProof/>
        </w:rPr>
        <w:tab/>
      </w:r>
      <w:r>
        <w:rPr>
          <w:noProof/>
        </w:rPr>
        <w:fldChar w:fldCharType="begin"/>
      </w:r>
      <w:r>
        <w:rPr>
          <w:noProof/>
        </w:rPr>
        <w:instrText xml:space="preserve"> SEQ chapter _Toc61511914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_Toc61511914 \h </w:instrText>
      </w:r>
      <w:r>
        <w:rPr>
          <w:noProof/>
        </w:rPr>
      </w:r>
      <w:r>
        <w:rPr>
          <w:noProof/>
        </w:rPr>
        <w:fldChar w:fldCharType="separate"/>
      </w:r>
      <w:r>
        <w:rPr>
          <w:noProof/>
        </w:rPr>
        <w:t>14</w:t>
      </w:r>
      <w:r>
        <w:rPr>
          <w:noProof/>
        </w:rPr>
        <w:fldChar w:fldCharType="end"/>
      </w:r>
    </w:p>
    <w:p w14:paraId="75A09D0E" w14:textId="4A9F9E89" w:rsidR="009967A7" w:rsidRDefault="009967A7">
      <w:pPr>
        <w:pStyle w:val="TOC9"/>
        <w:rPr>
          <w:rFonts w:eastAsiaTheme="minorEastAsia"/>
          <w:noProof/>
          <w:sz w:val="22"/>
          <w:lang w:bidi="ar-SA"/>
        </w:rPr>
      </w:pPr>
      <w:r>
        <w:rPr>
          <w:noProof/>
        </w:rPr>
        <w:t>Table 2-8 Summary Statistics of Port Richmond Bacterial Concentrations</w:t>
      </w:r>
      <w:r>
        <w:rPr>
          <w:noProof/>
        </w:rPr>
        <w:tab/>
      </w:r>
      <w:r>
        <w:rPr>
          <w:noProof/>
        </w:rPr>
        <w:fldChar w:fldCharType="begin"/>
      </w:r>
      <w:r>
        <w:rPr>
          <w:noProof/>
        </w:rPr>
        <w:instrText xml:space="preserve"> SEQ chapter _Toc61511915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_Toc61511915 \h </w:instrText>
      </w:r>
      <w:r>
        <w:rPr>
          <w:noProof/>
        </w:rPr>
      </w:r>
      <w:r>
        <w:rPr>
          <w:noProof/>
        </w:rPr>
        <w:fldChar w:fldCharType="separate"/>
      </w:r>
      <w:r>
        <w:rPr>
          <w:noProof/>
        </w:rPr>
        <w:t>17</w:t>
      </w:r>
      <w:r>
        <w:rPr>
          <w:noProof/>
        </w:rPr>
        <w:fldChar w:fldCharType="end"/>
      </w:r>
    </w:p>
    <w:p w14:paraId="2DB60F42" w14:textId="0F26A0F8" w:rsidR="009967A7" w:rsidRDefault="009967A7">
      <w:pPr>
        <w:pStyle w:val="TOC9"/>
        <w:rPr>
          <w:rFonts w:eastAsiaTheme="minorEastAsia"/>
          <w:noProof/>
          <w:sz w:val="22"/>
          <w:lang w:bidi="ar-SA"/>
        </w:rPr>
      </w:pPr>
      <w:r>
        <w:rPr>
          <w:noProof/>
        </w:rPr>
        <w:t>Table 2-9 Summary Statistics of Port Richmond cBOD, TSS, and TRC Concentrations</w:t>
      </w:r>
      <w:r>
        <w:rPr>
          <w:noProof/>
        </w:rPr>
        <w:tab/>
      </w:r>
      <w:r>
        <w:rPr>
          <w:noProof/>
        </w:rPr>
        <w:fldChar w:fldCharType="begin"/>
      </w:r>
      <w:r>
        <w:rPr>
          <w:noProof/>
        </w:rPr>
        <w:instrText xml:space="preserve"> SEQ chapter _Toc61511916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_Toc61511916 \h </w:instrText>
      </w:r>
      <w:r>
        <w:rPr>
          <w:noProof/>
        </w:rPr>
      </w:r>
      <w:r>
        <w:rPr>
          <w:noProof/>
        </w:rPr>
        <w:fldChar w:fldCharType="separate"/>
      </w:r>
      <w:r>
        <w:rPr>
          <w:noProof/>
        </w:rPr>
        <w:t>19</w:t>
      </w:r>
      <w:r>
        <w:rPr>
          <w:noProof/>
        </w:rPr>
        <w:fldChar w:fldCharType="end"/>
      </w:r>
    </w:p>
    <w:p w14:paraId="3C74237B" w14:textId="7C375785" w:rsidR="009967A7" w:rsidRDefault="009967A7">
      <w:pPr>
        <w:pStyle w:val="TOC9"/>
        <w:rPr>
          <w:rFonts w:eastAsiaTheme="minorEastAsia"/>
          <w:noProof/>
          <w:sz w:val="22"/>
          <w:lang w:bidi="ar-SA"/>
        </w:rPr>
      </w:pPr>
      <w:r>
        <w:rPr>
          <w:noProof/>
        </w:rPr>
        <w:t>Table 2-10 - Demand Investigation 1</w:t>
      </w:r>
      <w:r>
        <w:rPr>
          <w:noProof/>
        </w:rPr>
        <w:tab/>
      </w:r>
      <w:r>
        <w:rPr>
          <w:noProof/>
        </w:rPr>
        <w:fldChar w:fldCharType="begin"/>
      </w:r>
      <w:r>
        <w:rPr>
          <w:noProof/>
        </w:rPr>
        <w:instrText xml:space="preserve"> SEQ chapter _Toc61511917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_Toc61511917 \h </w:instrText>
      </w:r>
      <w:r>
        <w:rPr>
          <w:noProof/>
        </w:rPr>
      </w:r>
      <w:r>
        <w:rPr>
          <w:noProof/>
        </w:rPr>
        <w:fldChar w:fldCharType="separate"/>
      </w:r>
      <w:r>
        <w:rPr>
          <w:noProof/>
        </w:rPr>
        <w:t>22</w:t>
      </w:r>
      <w:r>
        <w:rPr>
          <w:noProof/>
        </w:rPr>
        <w:fldChar w:fldCharType="end"/>
      </w:r>
    </w:p>
    <w:p w14:paraId="4E81EA9E" w14:textId="612B789D" w:rsidR="009967A7" w:rsidRDefault="009967A7">
      <w:pPr>
        <w:pStyle w:val="TOC9"/>
        <w:rPr>
          <w:rFonts w:eastAsiaTheme="minorEastAsia"/>
          <w:noProof/>
          <w:sz w:val="22"/>
          <w:lang w:bidi="ar-SA"/>
        </w:rPr>
      </w:pPr>
      <w:r>
        <w:rPr>
          <w:noProof/>
        </w:rPr>
        <w:t>Table 2-11 - Demand Investigation 2</w:t>
      </w:r>
      <w:r>
        <w:rPr>
          <w:noProof/>
        </w:rPr>
        <w:tab/>
      </w:r>
      <w:r>
        <w:rPr>
          <w:noProof/>
        </w:rPr>
        <w:fldChar w:fldCharType="begin"/>
      </w:r>
      <w:r>
        <w:rPr>
          <w:noProof/>
        </w:rPr>
        <w:instrText xml:space="preserve"> SEQ chapter _Toc61511918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_Toc61511918 \h </w:instrText>
      </w:r>
      <w:r>
        <w:rPr>
          <w:noProof/>
        </w:rPr>
      </w:r>
      <w:r>
        <w:rPr>
          <w:noProof/>
        </w:rPr>
        <w:fldChar w:fldCharType="separate"/>
      </w:r>
      <w:r>
        <w:rPr>
          <w:noProof/>
        </w:rPr>
        <w:t>22</w:t>
      </w:r>
      <w:r>
        <w:rPr>
          <w:noProof/>
        </w:rPr>
        <w:fldChar w:fldCharType="end"/>
      </w:r>
    </w:p>
    <w:p w14:paraId="69128D6E" w14:textId="54ECF868" w:rsidR="009967A7" w:rsidRDefault="009967A7">
      <w:pPr>
        <w:pStyle w:val="TOC9"/>
        <w:rPr>
          <w:rFonts w:eastAsiaTheme="minorEastAsia"/>
          <w:noProof/>
          <w:sz w:val="22"/>
          <w:lang w:bidi="ar-SA"/>
        </w:rPr>
      </w:pPr>
      <w:r>
        <w:rPr>
          <w:noProof/>
        </w:rPr>
        <w:t>Table 2-12 Additional DEP Operational Data</w:t>
      </w:r>
      <w:r>
        <w:rPr>
          <w:noProof/>
        </w:rPr>
        <w:tab/>
      </w:r>
      <w:r>
        <w:rPr>
          <w:noProof/>
        </w:rPr>
        <w:fldChar w:fldCharType="begin"/>
      </w:r>
      <w:r>
        <w:rPr>
          <w:noProof/>
        </w:rPr>
        <w:instrText xml:space="preserve"> SEQ chapter _Toc61511919 \* ARABIC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PAGEREF _Toc61511919 \h </w:instrText>
      </w:r>
      <w:r>
        <w:rPr>
          <w:noProof/>
        </w:rPr>
      </w:r>
      <w:r>
        <w:rPr>
          <w:noProof/>
        </w:rPr>
        <w:fldChar w:fldCharType="separate"/>
      </w:r>
      <w:r>
        <w:rPr>
          <w:noProof/>
        </w:rPr>
        <w:t>25</w:t>
      </w:r>
      <w:r>
        <w:rPr>
          <w:noProof/>
        </w:rPr>
        <w:fldChar w:fldCharType="end"/>
      </w:r>
    </w:p>
    <w:p w14:paraId="07C8B398" w14:textId="5E1495AA" w:rsidR="009967A7" w:rsidRDefault="009967A7">
      <w:pPr>
        <w:pStyle w:val="TOC9"/>
        <w:rPr>
          <w:rFonts w:eastAsiaTheme="minorEastAsia"/>
          <w:noProof/>
          <w:sz w:val="22"/>
          <w:lang w:bidi="ar-SA"/>
        </w:rPr>
      </w:pPr>
      <w:r>
        <w:rPr>
          <w:noProof/>
        </w:rPr>
        <w:t>Table 3-1 Comparison of Hach and Prominent Chlorine Measurements</w:t>
      </w:r>
      <w:r>
        <w:rPr>
          <w:noProof/>
        </w:rPr>
        <w:tab/>
      </w:r>
      <w:r>
        <w:rPr>
          <w:noProof/>
        </w:rPr>
        <w:fldChar w:fldCharType="begin"/>
      </w:r>
      <w:r>
        <w:rPr>
          <w:noProof/>
        </w:rPr>
        <w:instrText xml:space="preserve"> SEQ chapter _Toc61511920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_Toc61511920 \h </w:instrText>
      </w:r>
      <w:r>
        <w:rPr>
          <w:noProof/>
        </w:rPr>
      </w:r>
      <w:r>
        <w:rPr>
          <w:noProof/>
        </w:rPr>
        <w:fldChar w:fldCharType="separate"/>
      </w:r>
      <w:r>
        <w:rPr>
          <w:noProof/>
        </w:rPr>
        <w:t>5</w:t>
      </w:r>
      <w:r>
        <w:rPr>
          <w:noProof/>
        </w:rPr>
        <w:fldChar w:fldCharType="end"/>
      </w:r>
    </w:p>
    <w:p w14:paraId="399E80A5" w14:textId="40528049" w:rsidR="009967A7" w:rsidRDefault="009967A7">
      <w:pPr>
        <w:pStyle w:val="TOC9"/>
        <w:rPr>
          <w:rFonts w:eastAsiaTheme="minorEastAsia"/>
          <w:noProof/>
          <w:sz w:val="22"/>
          <w:lang w:bidi="ar-SA"/>
        </w:rPr>
      </w:pPr>
      <w:r>
        <w:rPr>
          <w:noProof/>
        </w:rPr>
        <w:t>Table 3-2 Port Richmond Chlorine Deliveries</w:t>
      </w:r>
      <w:r>
        <w:rPr>
          <w:noProof/>
        </w:rPr>
        <w:tab/>
      </w:r>
      <w:r>
        <w:rPr>
          <w:noProof/>
        </w:rPr>
        <w:fldChar w:fldCharType="begin"/>
      </w:r>
      <w:r>
        <w:rPr>
          <w:noProof/>
        </w:rPr>
        <w:instrText xml:space="preserve"> SEQ chapter _Toc61511921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_Toc61511921 \h </w:instrText>
      </w:r>
      <w:r>
        <w:rPr>
          <w:noProof/>
        </w:rPr>
      </w:r>
      <w:r>
        <w:rPr>
          <w:noProof/>
        </w:rPr>
        <w:fldChar w:fldCharType="separate"/>
      </w:r>
      <w:r>
        <w:rPr>
          <w:noProof/>
        </w:rPr>
        <w:t>9</w:t>
      </w:r>
      <w:r>
        <w:rPr>
          <w:noProof/>
        </w:rPr>
        <w:fldChar w:fldCharType="end"/>
      </w:r>
    </w:p>
    <w:p w14:paraId="10BA1D26" w14:textId="17F4F4FE" w:rsidR="009967A7" w:rsidRDefault="009967A7">
      <w:pPr>
        <w:pStyle w:val="TOC9"/>
        <w:rPr>
          <w:rFonts w:eastAsiaTheme="minorEastAsia"/>
          <w:noProof/>
          <w:sz w:val="22"/>
          <w:lang w:bidi="ar-SA"/>
        </w:rPr>
      </w:pPr>
      <w:r>
        <w:rPr>
          <w:noProof/>
        </w:rPr>
        <w:t>Table 3-3 Exceedance Event Proportions</w:t>
      </w:r>
      <w:r>
        <w:rPr>
          <w:noProof/>
        </w:rPr>
        <w:tab/>
      </w:r>
      <w:r>
        <w:rPr>
          <w:noProof/>
        </w:rPr>
        <w:fldChar w:fldCharType="begin"/>
      </w:r>
      <w:r>
        <w:rPr>
          <w:noProof/>
        </w:rPr>
        <w:instrText xml:space="preserve"> SEQ chapter _Toc61511922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_Toc61511922 \h </w:instrText>
      </w:r>
      <w:r>
        <w:rPr>
          <w:noProof/>
        </w:rPr>
      </w:r>
      <w:r>
        <w:rPr>
          <w:noProof/>
        </w:rPr>
        <w:fldChar w:fldCharType="separate"/>
      </w:r>
      <w:r>
        <w:rPr>
          <w:noProof/>
        </w:rPr>
        <w:t>11</w:t>
      </w:r>
      <w:r>
        <w:rPr>
          <w:noProof/>
        </w:rPr>
        <w:fldChar w:fldCharType="end"/>
      </w:r>
    </w:p>
    <w:p w14:paraId="4EFD0129" w14:textId="46D422A1" w:rsidR="009967A7" w:rsidRDefault="009967A7">
      <w:pPr>
        <w:pStyle w:val="TOC9"/>
        <w:rPr>
          <w:rFonts w:eastAsiaTheme="minorEastAsia"/>
          <w:noProof/>
          <w:sz w:val="22"/>
          <w:lang w:bidi="ar-SA"/>
        </w:rPr>
      </w:pPr>
      <w:r>
        <w:rPr>
          <w:noProof/>
        </w:rPr>
        <w:t>Table 3-4 Data Model Accuracies</w:t>
      </w:r>
      <w:r>
        <w:rPr>
          <w:noProof/>
        </w:rPr>
        <w:tab/>
      </w:r>
      <w:r>
        <w:rPr>
          <w:noProof/>
        </w:rPr>
        <w:fldChar w:fldCharType="begin"/>
      </w:r>
      <w:r>
        <w:rPr>
          <w:noProof/>
        </w:rPr>
        <w:instrText xml:space="preserve"> SEQ chapter _Toc61511923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_Toc61511923 \h </w:instrText>
      </w:r>
      <w:r>
        <w:rPr>
          <w:noProof/>
        </w:rPr>
      </w:r>
      <w:r>
        <w:rPr>
          <w:noProof/>
        </w:rPr>
        <w:fldChar w:fldCharType="separate"/>
      </w:r>
      <w:r>
        <w:rPr>
          <w:noProof/>
        </w:rPr>
        <w:t>11</w:t>
      </w:r>
      <w:r>
        <w:rPr>
          <w:noProof/>
        </w:rPr>
        <w:fldChar w:fldCharType="end"/>
      </w:r>
    </w:p>
    <w:p w14:paraId="5B22713D" w14:textId="702C05FE" w:rsidR="009967A7" w:rsidRDefault="009967A7">
      <w:pPr>
        <w:pStyle w:val="TOC9"/>
        <w:rPr>
          <w:rFonts w:eastAsiaTheme="minorEastAsia"/>
          <w:noProof/>
          <w:sz w:val="22"/>
          <w:lang w:bidi="ar-SA"/>
        </w:rPr>
      </w:pPr>
      <w:r>
        <w:rPr>
          <w:noProof/>
        </w:rPr>
        <w:t>Table 3-5 Decision Tree Model Configuration</w:t>
      </w:r>
      <w:r>
        <w:rPr>
          <w:noProof/>
        </w:rPr>
        <w:tab/>
      </w:r>
      <w:r>
        <w:rPr>
          <w:noProof/>
        </w:rPr>
        <w:fldChar w:fldCharType="begin"/>
      </w:r>
      <w:r>
        <w:rPr>
          <w:noProof/>
        </w:rPr>
        <w:instrText xml:space="preserve"> SEQ chapter _Toc61511924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_Toc61511924 \h </w:instrText>
      </w:r>
      <w:r>
        <w:rPr>
          <w:noProof/>
        </w:rPr>
      </w:r>
      <w:r>
        <w:rPr>
          <w:noProof/>
        </w:rPr>
        <w:fldChar w:fldCharType="separate"/>
      </w:r>
      <w:r>
        <w:rPr>
          <w:noProof/>
        </w:rPr>
        <w:t>13</w:t>
      </w:r>
      <w:r>
        <w:rPr>
          <w:noProof/>
        </w:rPr>
        <w:fldChar w:fldCharType="end"/>
      </w:r>
    </w:p>
    <w:p w14:paraId="535F07DA" w14:textId="1D4CB95D" w:rsidR="009967A7" w:rsidRDefault="009967A7">
      <w:pPr>
        <w:pStyle w:val="TOC9"/>
        <w:rPr>
          <w:rFonts w:eastAsiaTheme="minorEastAsia"/>
          <w:noProof/>
          <w:sz w:val="22"/>
          <w:lang w:bidi="ar-SA"/>
        </w:rPr>
      </w:pPr>
      <w:r>
        <w:rPr>
          <w:noProof/>
        </w:rPr>
        <w:t>Table 3-6 Logistic Regression Model Configuration</w:t>
      </w:r>
      <w:r>
        <w:rPr>
          <w:noProof/>
        </w:rPr>
        <w:tab/>
      </w:r>
      <w:r>
        <w:rPr>
          <w:noProof/>
        </w:rPr>
        <w:fldChar w:fldCharType="begin"/>
      </w:r>
      <w:r>
        <w:rPr>
          <w:noProof/>
        </w:rPr>
        <w:instrText xml:space="preserve"> SEQ chapter _Toc61511925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_Toc61511925 \h </w:instrText>
      </w:r>
      <w:r>
        <w:rPr>
          <w:noProof/>
        </w:rPr>
      </w:r>
      <w:r>
        <w:rPr>
          <w:noProof/>
        </w:rPr>
        <w:fldChar w:fldCharType="separate"/>
      </w:r>
      <w:r>
        <w:rPr>
          <w:noProof/>
        </w:rPr>
        <w:t>13</w:t>
      </w:r>
      <w:r>
        <w:rPr>
          <w:noProof/>
        </w:rPr>
        <w:fldChar w:fldCharType="end"/>
      </w:r>
    </w:p>
    <w:p w14:paraId="7FBD161A" w14:textId="2CEA2375" w:rsidR="009967A7" w:rsidRDefault="009967A7">
      <w:pPr>
        <w:pStyle w:val="TOC9"/>
        <w:rPr>
          <w:rFonts w:eastAsiaTheme="minorEastAsia"/>
          <w:noProof/>
          <w:sz w:val="22"/>
          <w:lang w:bidi="ar-SA"/>
        </w:rPr>
      </w:pPr>
      <w:r>
        <w:rPr>
          <w:noProof/>
        </w:rPr>
        <w:t>Table 3-7 Random Forest Model Configuration</w:t>
      </w:r>
      <w:r>
        <w:rPr>
          <w:noProof/>
        </w:rPr>
        <w:tab/>
      </w:r>
      <w:r>
        <w:rPr>
          <w:noProof/>
        </w:rPr>
        <w:fldChar w:fldCharType="begin"/>
      </w:r>
      <w:r>
        <w:rPr>
          <w:noProof/>
        </w:rPr>
        <w:instrText xml:space="preserve"> SEQ chapter _Toc61511926 \* ARABIC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PAGEREF _Toc61511926 \h </w:instrText>
      </w:r>
      <w:r>
        <w:rPr>
          <w:noProof/>
        </w:rPr>
      </w:r>
      <w:r>
        <w:rPr>
          <w:noProof/>
        </w:rPr>
        <w:fldChar w:fldCharType="separate"/>
      </w:r>
      <w:r>
        <w:rPr>
          <w:noProof/>
        </w:rPr>
        <w:t>14</w:t>
      </w:r>
      <w:r>
        <w:rPr>
          <w:noProof/>
        </w:rPr>
        <w:fldChar w:fldCharType="end"/>
      </w:r>
    </w:p>
    <w:p w14:paraId="28D9162C" w14:textId="1405D078" w:rsidR="00710B0C" w:rsidRDefault="00A10890" w:rsidP="00A10890">
      <w:pPr>
        <w:pStyle w:val="LFTTOC9"/>
      </w:pPr>
      <w:r>
        <w:rPr>
          <w:rFonts w:asciiTheme="minorHAnsi" w:hAnsiTheme="minorHAnsi"/>
          <w:noProof/>
          <w:sz w:val="18"/>
          <w:szCs w:val="22"/>
        </w:rPr>
        <w:fldChar w:fldCharType="end"/>
      </w:r>
    </w:p>
    <w:p w14:paraId="2B346316" w14:textId="77777777" w:rsidR="00126522" w:rsidRDefault="00126522" w:rsidP="00D62624">
      <w:pPr>
        <w:pStyle w:val="LFTTOC9"/>
      </w:pPr>
    </w:p>
    <w:p w14:paraId="13CA1950" w14:textId="77777777" w:rsidR="00516C3A" w:rsidRDefault="00516C3A" w:rsidP="00D62624">
      <w:pPr>
        <w:pStyle w:val="LFTTOC9"/>
      </w:pPr>
    </w:p>
    <w:p w14:paraId="4B39CF21" w14:textId="77777777" w:rsidR="00516C3A" w:rsidRDefault="00516C3A" w:rsidP="00D62624">
      <w:pPr>
        <w:pStyle w:val="LFTTOC9"/>
      </w:pPr>
    </w:p>
    <w:p w14:paraId="03CC0041" w14:textId="77777777" w:rsidR="00696FDB" w:rsidRDefault="00696FDB" w:rsidP="00734A28">
      <w:pPr>
        <w:pStyle w:val="LFTTOCHead2"/>
      </w:pPr>
    </w:p>
    <w:p w14:paraId="44327A3B" w14:textId="77777777" w:rsidR="00126522" w:rsidRDefault="00126522" w:rsidP="00734A28">
      <w:pPr>
        <w:pStyle w:val="LFTTOCHead2"/>
      </w:pPr>
      <w:r>
        <w:t>Appendices</w:t>
      </w:r>
    </w:p>
    <w:p w14:paraId="18412773" w14:textId="77777777" w:rsidR="00346EFF" w:rsidRDefault="001C7A9F">
      <w:pPr>
        <w:pStyle w:val="TOC9"/>
        <w:rPr>
          <w:rFonts w:eastAsiaTheme="minorEastAsia"/>
          <w:noProof/>
          <w:sz w:val="22"/>
          <w:lang w:bidi="ar-SA"/>
        </w:rPr>
      </w:pPr>
      <w:r>
        <w:rPr>
          <w:noProof/>
          <w:sz w:val="18"/>
          <w:szCs w:val="18"/>
        </w:rPr>
        <w:fldChar w:fldCharType="begin"/>
      </w:r>
      <w:r>
        <w:instrText xml:space="preserve"> TOC \n \t "</w:instrText>
      </w:r>
      <w:r w:rsidRPr="00B12D0F">
        <w:instrText xml:space="preserve">LFT Appendix </w:instrText>
      </w:r>
      <w:r>
        <w:instrText xml:space="preserve">Heading 1,9" </w:instrText>
      </w:r>
      <w:r>
        <w:rPr>
          <w:noProof/>
          <w:sz w:val="18"/>
          <w:szCs w:val="18"/>
        </w:rPr>
        <w:fldChar w:fldCharType="separate"/>
      </w:r>
      <w:r w:rsidR="00346EFF">
        <w:rPr>
          <w:noProof/>
        </w:rPr>
        <w:t>Appendix A PLC Data</w:t>
      </w:r>
    </w:p>
    <w:p w14:paraId="16931F5A" w14:textId="77777777" w:rsidR="00346EFF" w:rsidRDefault="00346EFF">
      <w:pPr>
        <w:pStyle w:val="TOC9"/>
        <w:rPr>
          <w:rFonts w:eastAsiaTheme="minorEastAsia"/>
          <w:noProof/>
          <w:sz w:val="22"/>
          <w:lang w:bidi="ar-SA"/>
        </w:rPr>
      </w:pPr>
      <w:r>
        <w:rPr>
          <w:noProof/>
        </w:rPr>
        <w:t>Appendix B Port Richmond Sampling Program</w:t>
      </w:r>
    </w:p>
    <w:p w14:paraId="6FD6A1C9" w14:textId="2526787E" w:rsidR="00126522" w:rsidRPr="00696FDB" w:rsidRDefault="001C7A9F" w:rsidP="006F5DE5">
      <w:pPr>
        <w:pStyle w:val="LFTBody"/>
      </w:pPr>
      <w:r>
        <w:fldChar w:fldCharType="end"/>
      </w:r>
    </w:p>
    <w:p w14:paraId="180986A5" w14:textId="77777777" w:rsidR="008861BF" w:rsidRDefault="008861BF" w:rsidP="00C45E61">
      <w:pPr>
        <w:pStyle w:val="LFTHeading1"/>
        <w:sectPr w:rsidR="008861BF" w:rsidSect="00880498">
          <w:headerReference w:type="even" r:id="rId12"/>
          <w:headerReference w:type="default" r:id="rId13"/>
          <w:footerReference w:type="even" r:id="rId14"/>
          <w:footerReference w:type="default" r:id="rId15"/>
          <w:headerReference w:type="first" r:id="rId16"/>
          <w:footerReference w:type="first" r:id="rId17"/>
          <w:type w:val="continuous"/>
          <w:pgSz w:w="11907" w:h="16839" w:code="9"/>
          <w:pgMar w:top="1440" w:right="1440" w:bottom="1440" w:left="1627" w:header="720" w:footer="720" w:gutter="0"/>
          <w:pgNumType w:fmt="lowerRoman" w:start="1"/>
          <w:cols w:space="720"/>
          <w:titlePg/>
          <w:docGrid w:linePitch="360"/>
        </w:sectPr>
      </w:pPr>
      <w:bookmarkStart w:id="1" w:name="_Toc417499065"/>
      <w:bookmarkStart w:id="2" w:name="_Toc417499114"/>
    </w:p>
    <w:p w14:paraId="407F2DB3" w14:textId="5C6DDC6A" w:rsidR="00C45E61" w:rsidRPr="00C45E61" w:rsidRDefault="001B70F8" w:rsidP="00C45E61">
      <w:pPr>
        <w:pStyle w:val="LFTHeading1"/>
      </w:pPr>
      <w:bookmarkStart w:id="3" w:name="_Toc61514818"/>
      <w:r w:rsidRPr="007C1D3F">
        <w:t xml:space="preserve">Section </w:t>
      </w:r>
      <w:r w:rsidR="00393DF0">
        <w:fldChar w:fldCharType="begin"/>
      </w:r>
      <w:r w:rsidR="00393DF0">
        <w:instrText xml:space="preserve"> SEQ chapter \* Arabic\r 1 \* MERGEFORMAT </w:instrText>
      </w:r>
      <w:r w:rsidR="00393DF0">
        <w:fldChar w:fldCharType="separate"/>
      </w:r>
      <w:r w:rsidR="008B5FE1">
        <w:rPr>
          <w:noProof/>
        </w:rPr>
        <w:t>1</w:t>
      </w:r>
      <w:r w:rsidR="00393DF0">
        <w:rPr>
          <w:noProof/>
        </w:rPr>
        <w:fldChar w:fldCharType="end"/>
      </w:r>
      <w:r w:rsidRPr="007C1D3F">
        <w:br/>
      </w:r>
      <w:bookmarkEnd w:id="1"/>
      <w:bookmarkEnd w:id="2"/>
      <w:r w:rsidR="00A7253E">
        <w:t>Introduction</w:t>
      </w:r>
      <w:bookmarkEnd w:id="3"/>
    </w:p>
    <w:p w14:paraId="77D10034" w14:textId="77777777" w:rsidR="00C45E61" w:rsidRDefault="00C45E61" w:rsidP="00C45E61">
      <w:pPr>
        <w:pStyle w:val="LFTHeading2"/>
      </w:pPr>
      <w:bookmarkStart w:id="4" w:name="_Toc417499066"/>
      <w:bookmarkStart w:id="5" w:name="_Toc417499115"/>
      <w:bookmarkStart w:id="6" w:name="_Toc61514819"/>
      <w:r w:rsidRPr="00C45E61">
        <w:t xml:space="preserve">1.1 </w:t>
      </w:r>
      <w:bookmarkEnd w:id="4"/>
      <w:bookmarkEnd w:id="5"/>
      <w:r w:rsidR="00A7253E">
        <w:t>Background</w:t>
      </w:r>
      <w:bookmarkEnd w:id="6"/>
    </w:p>
    <w:p w14:paraId="2801CE2B" w14:textId="02BB8197" w:rsidR="004E0E7B" w:rsidRDefault="00973459" w:rsidP="004E0E7B">
      <w:pPr>
        <w:pStyle w:val="Default"/>
        <w:rPr>
          <w:rFonts w:ascii="Cambria" w:hAnsi="Cambria" w:cs="Cambria"/>
          <w:sz w:val="22"/>
          <w:szCs w:val="22"/>
        </w:rPr>
      </w:pPr>
      <w:r>
        <w:rPr>
          <w:rFonts w:ascii="Cambria" w:hAnsi="Cambria" w:cs="Cambria"/>
          <w:sz w:val="22"/>
          <w:szCs w:val="22"/>
        </w:rPr>
        <w:t>New York City Department of Environmental Protection (NYCDEP) has completed f</w:t>
      </w:r>
      <w:r w:rsidR="004E0E7B">
        <w:rPr>
          <w:rFonts w:ascii="Cambria" w:hAnsi="Cambria" w:cs="Cambria"/>
          <w:sz w:val="22"/>
          <w:szCs w:val="22"/>
        </w:rPr>
        <w:t xml:space="preserve">ield, laboratory and modeling studies to assess </w:t>
      </w:r>
      <w:r>
        <w:rPr>
          <w:rFonts w:ascii="Cambria" w:hAnsi="Cambria" w:cs="Cambria"/>
          <w:sz w:val="22"/>
          <w:szCs w:val="22"/>
        </w:rPr>
        <w:t xml:space="preserve">compliance with </w:t>
      </w:r>
      <w:r w:rsidR="004E0E7B">
        <w:rPr>
          <w:rFonts w:ascii="Cambria" w:hAnsi="Cambria" w:cs="Cambria"/>
          <w:sz w:val="22"/>
          <w:szCs w:val="22"/>
        </w:rPr>
        <w:t xml:space="preserve">the total residual chlorine (TRC) receiving water quality criteria of </w:t>
      </w:r>
      <w:r w:rsidR="00531ECF">
        <w:rPr>
          <w:rFonts w:ascii="Cambria" w:hAnsi="Cambria" w:cs="Cambria"/>
          <w:sz w:val="22"/>
          <w:szCs w:val="22"/>
        </w:rPr>
        <w:t>13</w:t>
      </w:r>
      <w:r w:rsidR="004E0E7B">
        <w:rPr>
          <w:rFonts w:ascii="Cambria" w:hAnsi="Cambria" w:cs="Cambria"/>
          <w:sz w:val="22"/>
          <w:szCs w:val="22"/>
        </w:rPr>
        <w:t xml:space="preserve"> ug/L </w:t>
      </w:r>
      <w:r w:rsidR="008115DC">
        <w:rPr>
          <w:rFonts w:ascii="Cambria" w:hAnsi="Cambria" w:cs="Cambria"/>
          <w:sz w:val="22"/>
          <w:szCs w:val="22"/>
        </w:rPr>
        <w:t xml:space="preserve">at the Port Richmond </w:t>
      </w:r>
      <w:r w:rsidR="00EC48CF">
        <w:rPr>
          <w:rFonts w:ascii="Cambria" w:hAnsi="Cambria" w:cs="Cambria"/>
          <w:sz w:val="22"/>
          <w:szCs w:val="22"/>
        </w:rPr>
        <w:t>Wastewat</w:t>
      </w:r>
      <w:r w:rsidR="00EF3530">
        <w:rPr>
          <w:rFonts w:ascii="Cambria" w:hAnsi="Cambria" w:cs="Cambria"/>
          <w:sz w:val="22"/>
          <w:szCs w:val="22"/>
        </w:rPr>
        <w:t>er Resource Recovery Facility</w:t>
      </w:r>
      <w:r w:rsidR="00EC48CF">
        <w:rPr>
          <w:rFonts w:ascii="Cambria" w:hAnsi="Cambria" w:cs="Cambria"/>
          <w:sz w:val="22"/>
          <w:szCs w:val="22"/>
        </w:rPr>
        <w:t xml:space="preserve"> (W</w:t>
      </w:r>
      <w:r w:rsidR="00EF3530">
        <w:rPr>
          <w:rFonts w:ascii="Cambria" w:hAnsi="Cambria" w:cs="Cambria"/>
          <w:sz w:val="22"/>
          <w:szCs w:val="22"/>
        </w:rPr>
        <w:t>RRF</w:t>
      </w:r>
      <w:r w:rsidR="00EC48CF">
        <w:rPr>
          <w:rFonts w:ascii="Cambria" w:hAnsi="Cambria" w:cs="Cambria"/>
          <w:sz w:val="22"/>
          <w:szCs w:val="22"/>
        </w:rPr>
        <w:t xml:space="preserve">) </w:t>
      </w:r>
      <w:r w:rsidR="004E0E7B">
        <w:rPr>
          <w:rFonts w:ascii="Cambria" w:hAnsi="Cambria" w:cs="Cambria"/>
          <w:sz w:val="22"/>
          <w:szCs w:val="22"/>
        </w:rPr>
        <w:t>by implementation of a new outfall</w:t>
      </w:r>
      <w:r w:rsidR="00746DD9">
        <w:rPr>
          <w:rFonts w:ascii="Cambria" w:hAnsi="Cambria" w:cs="Cambria"/>
          <w:sz w:val="22"/>
          <w:szCs w:val="22"/>
        </w:rPr>
        <w:t xml:space="preserve"> and </w:t>
      </w:r>
      <w:r w:rsidR="004E0E7B">
        <w:rPr>
          <w:rFonts w:ascii="Cambria" w:hAnsi="Cambria" w:cs="Cambria"/>
          <w:sz w:val="22"/>
          <w:szCs w:val="22"/>
        </w:rPr>
        <w:t xml:space="preserve">diffuser configuration. Based on the increased dilution that would be provided by a reconfigured outfall/diffuser system and the results of the Port Richmond chlorine decay/degradation study, a new </w:t>
      </w:r>
      <w:r w:rsidR="00746DD9">
        <w:rPr>
          <w:rFonts w:ascii="Cambria" w:hAnsi="Cambria" w:cs="Cambria"/>
          <w:sz w:val="22"/>
          <w:szCs w:val="22"/>
        </w:rPr>
        <w:t>water quality based effluent limit (</w:t>
      </w:r>
      <w:r w:rsidR="004E0E7B">
        <w:rPr>
          <w:rFonts w:ascii="Cambria" w:hAnsi="Cambria" w:cs="Cambria"/>
          <w:sz w:val="22"/>
          <w:szCs w:val="22"/>
        </w:rPr>
        <w:t>WQBEL</w:t>
      </w:r>
      <w:r w:rsidR="00746DD9">
        <w:rPr>
          <w:rFonts w:ascii="Cambria" w:hAnsi="Cambria" w:cs="Cambria"/>
          <w:sz w:val="22"/>
          <w:szCs w:val="22"/>
        </w:rPr>
        <w:t>)</w:t>
      </w:r>
      <w:r w:rsidR="004E0E7B">
        <w:rPr>
          <w:rFonts w:ascii="Cambria" w:hAnsi="Cambria" w:cs="Cambria"/>
          <w:sz w:val="22"/>
          <w:szCs w:val="22"/>
        </w:rPr>
        <w:t xml:space="preserve"> of 0.52 mg/L would be established, pending </w:t>
      </w:r>
      <w:r w:rsidR="00746DD9">
        <w:rPr>
          <w:rFonts w:ascii="Cambria" w:hAnsi="Cambria" w:cs="Cambria"/>
          <w:sz w:val="22"/>
          <w:szCs w:val="22"/>
        </w:rPr>
        <w:t>New York State Department of Environmental Conservation (NYS</w:t>
      </w:r>
      <w:r w:rsidR="004E0E7B">
        <w:rPr>
          <w:rFonts w:ascii="Cambria" w:hAnsi="Cambria" w:cs="Cambria"/>
          <w:sz w:val="22"/>
          <w:szCs w:val="22"/>
        </w:rPr>
        <w:t>DEC</w:t>
      </w:r>
      <w:r w:rsidR="00746DD9">
        <w:rPr>
          <w:rFonts w:ascii="Cambria" w:hAnsi="Cambria" w:cs="Cambria"/>
          <w:sz w:val="22"/>
          <w:szCs w:val="22"/>
        </w:rPr>
        <w:t>)</w:t>
      </w:r>
      <w:r w:rsidR="004E0E7B">
        <w:rPr>
          <w:rFonts w:ascii="Cambria" w:hAnsi="Cambria" w:cs="Cambria"/>
          <w:sz w:val="22"/>
          <w:szCs w:val="22"/>
        </w:rPr>
        <w:t xml:space="preserve"> approval</w:t>
      </w:r>
      <w:r w:rsidR="00514904">
        <w:rPr>
          <w:rFonts w:ascii="Cambria" w:hAnsi="Cambria" w:cs="Cambria"/>
          <w:sz w:val="22"/>
          <w:szCs w:val="22"/>
        </w:rPr>
        <w:t xml:space="preserve"> (Port Richmond </w:t>
      </w:r>
      <w:r w:rsidR="007F2FC6">
        <w:rPr>
          <w:rFonts w:ascii="Cambria" w:hAnsi="Cambria" w:cs="Cambria"/>
          <w:sz w:val="22"/>
          <w:szCs w:val="22"/>
        </w:rPr>
        <w:t xml:space="preserve">Wastewater Resource Recovery Facility </w:t>
      </w:r>
      <w:r w:rsidR="00514904">
        <w:rPr>
          <w:rFonts w:ascii="Cambria" w:hAnsi="Cambria" w:cs="Cambria"/>
          <w:sz w:val="22"/>
          <w:szCs w:val="22"/>
        </w:rPr>
        <w:t>Total Residual Chlorine Preliminary Design Report</w:t>
      </w:r>
      <w:r w:rsidR="007F2FC6">
        <w:rPr>
          <w:rFonts w:ascii="Cambria" w:hAnsi="Cambria" w:cs="Cambria"/>
          <w:sz w:val="22"/>
          <w:szCs w:val="22"/>
        </w:rPr>
        <w:t xml:space="preserve"> Addendum No. 3</w:t>
      </w:r>
      <w:r w:rsidR="00514904">
        <w:rPr>
          <w:rFonts w:ascii="Cambria" w:hAnsi="Cambria" w:cs="Cambria"/>
          <w:sz w:val="22"/>
          <w:szCs w:val="22"/>
        </w:rPr>
        <w:t>, 201</w:t>
      </w:r>
      <w:r w:rsidR="007F2FC6">
        <w:rPr>
          <w:rFonts w:ascii="Cambria" w:hAnsi="Cambria" w:cs="Cambria"/>
          <w:sz w:val="22"/>
          <w:szCs w:val="22"/>
        </w:rPr>
        <w:t>9</w:t>
      </w:r>
      <w:r w:rsidR="00514904">
        <w:rPr>
          <w:rFonts w:ascii="Cambria" w:hAnsi="Cambria" w:cs="Cambria"/>
          <w:sz w:val="22"/>
          <w:szCs w:val="22"/>
        </w:rPr>
        <w:t>)</w:t>
      </w:r>
      <w:r w:rsidR="004E0E7B">
        <w:rPr>
          <w:rFonts w:ascii="Cambria" w:hAnsi="Cambria" w:cs="Cambria"/>
          <w:sz w:val="22"/>
          <w:szCs w:val="22"/>
        </w:rPr>
        <w:t xml:space="preserve">. </w:t>
      </w:r>
      <w:r>
        <w:rPr>
          <w:rFonts w:ascii="Cambria" w:hAnsi="Cambria" w:cs="Cambria"/>
          <w:sz w:val="22"/>
          <w:szCs w:val="22"/>
        </w:rPr>
        <w:t xml:space="preserve"> </w:t>
      </w:r>
      <w:r w:rsidR="002D51A8">
        <w:rPr>
          <w:rFonts w:ascii="Cambria" w:hAnsi="Cambria" w:cs="Cambria"/>
          <w:sz w:val="22"/>
          <w:szCs w:val="22"/>
        </w:rPr>
        <w:t xml:space="preserve">It is </w:t>
      </w:r>
      <w:r>
        <w:rPr>
          <w:rFonts w:ascii="Cambria" w:hAnsi="Cambria" w:cs="Cambria"/>
          <w:sz w:val="22"/>
          <w:szCs w:val="22"/>
        </w:rPr>
        <w:t>anticipate</w:t>
      </w:r>
      <w:r w:rsidR="002D51A8">
        <w:rPr>
          <w:rFonts w:ascii="Cambria" w:hAnsi="Cambria" w:cs="Cambria"/>
          <w:sz w:val="22"/>
          <w:szCs w:val="22"/>
        </w:rPr>
        <w:t>d</w:t>
      </w:r>
      <w:r w:rsidR="00067854">
        <w:rPr>
          <w:rFonts w:ascii="Cambria" w:hAnsi="Cambria" w:cs="Cambria"/>
          <w:sz w:val="22"/>
          <w:szCs w:val="22"/>
        </w:rPr>
        <w:t xml:space="preserve"> </w:t>
      </w:r>
      <w:r>
        <w:rPr>
          <w:rFonts w:ascii="Cambria" w:hAnsi="Cambria" w:cs="Cambria"/>
          <w:sz w:val="22"/>
          <w:szCs w:val="22"/>
        </w:rPr>
        <w:t xml:space="preserve">that </w:t>
      </w:r>
      <w:r w:rsidR="00746DD9">
        <w:rPr>
          <w:rFonts w:ascii="Cambria" w:hAnsi="Cambria" w:cs="Cambria"/>
          <w:sz w:val="22"/>
          <w:szCs w:val="22"/>
        </w:rPr>
        <w:t>NYS</w:t>
      </w:r>
      <w:r>
        <w:rPr>
          <w:rFonts w:ascii="Cambria" w:hAnsi="Cambria" w:cs="Cambria"/>
          <w:sz w:val="22"/>
          <w:szCs w:val="22"/>
        </w:rPr>
        <w:t>DEC could reduce th</w:t>
      </w:r>
      <w:r w:rsidR="00264298">
        <w:rPr>
          <w:rFonts w:ascii="Cambria" w:hAnsi="Cambria" w:cs="Cambria"/>
          <w:sz w:val="22"/>
          <w:szCs w:val="22"/>
        </w:rPr>
        <w:t xml:space="preserve">e State Pollutant Discharge Elimination System (SPDES) limit </w:t>
      </w:r>
      <w:r w:rsidR="00746DD9">
        <w:rPr>
          <w:rFonts w:ascii="Cambria" w:hAnsi="Cambria" w:cs="Cambria"/>
          <w:sz w:val="22"/>
          <w:szCs w:val="22"/>
        </w:rPr>
        <w:t xml:space="preserve">to </w:t>
      </w:r>
      <w:r w:rsidR="00264298">
        <w:rPr>
          <w:rFonts w:ascii="Cambria" w:hAnsi="Cambria" w:cs="Cambria"/>
          <w:sz w:val="22"/>
          <w:szCs w:val="22"/>
        </w:rPr>
        <w:t>less than 0.52 mg/L</w:t>
      </w:r>
      <w:r w:rsidR="00746DD9">
        <w:rPr>
          <w:rFonts w:ascii="Cambria" w:hAnsi="Cambria" w:cs="Cambria"/>
          <w:sz w:val="22"/>
          <w:szCs w:val="22"/>
        </w:rPr>
        <w:t xml:space="preserve"> </w:t>
      </w:r>
      <w:r>
        <w:rPr>
          <w:rFonts w:ascii="Cambria" w:hAnsi="Cambria" w:cs="Cambria"/>
          <w:sz w:val="22"/>
          <w:szCs w:val="22"/>
        </w:rPr>
        <w:t>to provide a factor of safety</w:t>
      </w:r>
      <w:r w:rsidR="00264298">
        <w:rPr>
          <w:rFonts w:ascii="Cambria" w:hAnsi="Cambria" w:cs="Cambria"/>
          <w:sz w:val="22"/>
          <w:szCs w:val="22"/>
        </w:rPr>
        <w:t xml:space="preserve">. </w:t>
      </w:r>
    </w:p>
    <w:p w14:paraId="684F0416" w14:textId="77777777" w:rsidR="004E0E7B" w:rsidRDefault="004E0E7B" w:rsidP="004E0E7B">
      <w:pPr>
        <w:pStyle w:val="Default"/>
        <w:rPr>
          <w:rFonts w:ascii="Cambria" w:hAnsi="Cambria" w:cs="Cambria"/>
          <w:sz w:val="22"/>
          <w:szCs w:val="22"/>
        </w:rPr>
      </w:pPr>
    </w:p>
    <w:p w14:paraId="3A5CB03C" w14:textId="08171B94" w:rsidR="00596A99" w:rsidRDefault="00973459" w:rsidP="004E0E7B">
      <w:pPr>
        <w:pStyle w:val="Default"/>
        <w:rPr>
          <w:rFonts w:ascii="Cambria" w:hAnsi="Cambria" w:cs="Cambria"/>
          <w:sz w:val="22"/>
          <w:szCs w:val="22"/>
        </w:rPr>
      </w:pPr>
      <w:r>
        <w:rPr>
          <w:rFonts w:ascii="Cambria" w:hAnsi="Cambria" w:cs="Cambria"/>
          <w:sz w:val="22"/>
          <w:szCs w:val="22"/>
        </w:rPr>
        <w:t xml:space="preserve">The </w:t>
      </w:r>
      <w:r w:rsidR="004E0E7B">
        <w:rPr>
          <w:rFonts w:ascii="Cambria" w:hAnsi="Cambria" w:cs="Cambria"/>
          <w:sz w:val="22"/>
          <w:szCs w:val="22"/>
        </w:rPr>
        <w:t xml:space="preserve">Port Richmond </w:t>
      </w:r>
      <w:r w:rsidR="00596A99">
        <w:rPr>
          <w:rFonts w:ascii="Cambria" w:hAnsi="Cambria" w:cs="Cambria"/>
          <w:sz w:val="22"/>
          <w:szCs w:val="22"/>
        </w:rPr>
        <w:t>wastewater resource recovery facility (</w:t>
      </w:r>
      <w:r>
        <w:rPr>
          <w:rFonts w:ascii="Cambria" w:hAnsi="Cambria" w:cs="Cambria"/>
          <w:sz w:val="22"/>
          <w:szCs w:val="22"/>
        </w:rPr>
        <w:t>W</w:t>
      </w:r>
      <w:r w:rsidR="00596A99">
        <w:rPr>
          <w:rFonts w:ascii="Cambria" w:hAnsi="Cambria" w:cs="Cambria"/>
          <w:sz w:val="22"/>
          <w:szCs w:val="22"/>
        </w:rPr>
        <w:t>R</w:t>
      </w:r>
      <w:r>
        <w:rPr>
          <w:rFonts w:ascii="Cambria" w:hAnsi="Cambria" w:cs="Cambria"/>
          <w:sz w:val="22"/>
          <w:szCs w:val="22"/>
        </w:rPr>
        <w:t>RF</w:t>
      </w:r>
      <w:r w:rsidR="00596A99">
        <w:rPr>
          <w:rFonts w:ascii="Cambria" w:hAnsi="Cambria" w:cs="Cambria"/>
          <w:sz w:val="22"/>
          <w:szCs w:val="22"/>
        </w:rPr>
        <w:t>)</w:t>
      </w:r>
      <w:r>
        <w:rPr>
          <w:rFonts w:ascii="Cambria" w:hAnsi="Cambria" w:cs="Cambria"/>
          <w:sz w:val="22"/>
          <w:szCs w:val="22"/>
        </w:rPr>
        <w:t xml:space="preserve"> had </w:t>
      </w:r>
      <w:r w:rsidR="004E0E7B">
        <w:rPr>
          <w:rFonts w:ascii="Cambria" w:hAnsi="Cambria" w:cs="Cambria"/>
          <w:sz w:val="22"/>
          <w:szCs w:val="22"/>
        </w:rPr>
        <w:t xml:space="preserve">successfully complied with a TRC target </w:t>
      </w:r>
      <w:r w:rsidR="00746DD9">
        <w:rPr>
          <w:rFonts w:ascii="Cambria" w:hAnsi="Cambria" w:cs="Cambria"/>
          <w:sz w:val="22"/>
          <w:szCs w:val="22"/>
        </w:rPr>
        <w:t xml:space="preserve">of 0.53 mg/L </w:t>
      </w:r>
      <w:r w:rsidR="004E0E7B">
        <w:rPr>
          <w:rFonts w:ascii="Cambria" w:hAnsi="Cambria" w:cs="Cambria"/>
          <w:sz w:val="22"/>
          <w:szCs w:val="22"/>
        </w:rPr>
        <w:t xml:space="preserve">during most of the November 2015 through November 2016 demonstration period as shown on </w:t>
      </w:r>
      <w:r w:rsidR="004E0E7B">
        <w:rPr>
          <w:rFonts w:ascii="Cambria" w:hAnsi="Cambria" w:cs="Cambria"/>
          <w:b/>
          <w:bCs/>
          <w:sz w:val="22"/>
          <w:szCs w:val="22"/>
        </w:rPr>
        <w:t xml:space="preserve">Figure </w:t>
      </w:r>
      <w:r>
        <w:rPr>
          <w:rFonts w:ascii="Cambria" w:hAnsi="Cambria" w:cs="Cambria"/>
          <w:b/>
          <w:bCs/>
          <w:sz w:val="22"/>
          <w:szCs w:val="22"/>
        </w:rPr>
        <w:t>1-1</w:t>
      </w:r>
      <w:r>
        <w:rPr>
          <w:rFonts w:ascii="Cambria" w:hAnsi="Cambria" w:cs="Cambria"/>
          <w:sz w:val="22"/>
          <w:szCs w:val="22"/>
        </w:rPr>
        <w:t xml:space="preserve"> and during the more recent period from </w:t>
      </w:r>
      <w:r w:rsidR="004E0E7B">
        <w:rPr>
          <w:rFonts w:ascii="Cambria" w:hAnsi="Cambria" w:cs="Cambria"/>
          <w:sz w:val="22"/>
          <w:szCs w:val="22"/>
        </w:rPr>
        <w:t xml:space="preserve">July 2017 through January 2019 </w:t>
      </w:r>
      <w:r w:rsidR="00746DD9">
        <w:rPr>
          <w:rFonts w:ascii="Cambria" w:hAnsi="Cambria" w:cs="Cambria"/>
          <w:sz w:val="22"/>
          <w:szCs w:val="22"/>
        </w:rPr>
        <w:t xml:space="preserve">that is </w:t>
      </w:r>
      <w:r w:rsidR="004E0E7B">
        <w:rPr>
          <w:rFonts w:ascii="Cambria" w:hAnsi="Cambria" w:cs="Cambria"/>
          <w:sz w:val="22"/>
          <w:szCs w:val="22"/>
        </w:rPr>
        <w:t xml:space="preserve"> shown </w:t>
      </w:r>
      <w:r w:rsidR="00746DD9">
        <w:rPr>
          <w:rFonts w:ascii="Cambria" w:hAnsi="Cambria" w:cs="Cambria"/>
          <w:sz w:val="22"/>
          <w:szCs w:val="22"/>
        </w:rPr>
        <w:t>by</w:t>
      </w:r>
      <w:r w:rsidR="004E0E7B">
        <w:rPr>
          <w:rFonts w:ascii="Cambria" w:hAnsi="Cambria" w:cs="Cambria"/>
          <w:sz w:val="22"/>
          <w:szCs w:val="22"/>
        </w:rPr>
        <w:t xml:space="preserve"> </w:t>
      </w:r>
      <w:r w:rsidR="004E0E7B">
        <w:rPr>
          <w:rFonts w:ascii="Cambria" w:hAnsi="Cambria" w:cs="Cambria"/>
          <w:b/>
          <w:bCs/>
          <w:sz w:val="22"/>
          <w:szCs w:val="22"/>
        </w:rPr>
        <w:t xml:space="preserve">Figure </w:t>
      </w:r>
      <w:r>
        <w:rPr>
          <w:rFonts w:ascii="Cambria" w:hAnsi="Cambria" w:cs="Cambria"/>
          <w:b/>
          <w:bCs/>
          <w:sz w:val="22"/>
          <w:szCs w:val="22"/>
        </w:rPr>
        <w:t>1-2</w:t>
      </w:r>
      <w:r w:rsidR="00767D2A">
        <w:rPr>
          <w:rFonts w:ascii="Cambria" w:hAnsi="Cambria" w:cs="Cambria"/>
          <w:b/>
          <w:bCs/>
          <w:sz w:val="22"/>
          <w:szCs w:val="22"/>
        </w:rPr>
        <w:t xml:space="preserve"> </w:t>
      </w:r>
      <w:r w:rsidR="00767D2A" w:rsidRPr="00767D2A">
        <w:rPr>
          <w:rFonts w:ascii="Cambria" w:hAnsi="Cambria" w:cs="Cambria"/>
          <w:bCs/>
          <w:sz w:val="22"/>
          <w:szCs w:val="22"/>
          <w:vertAlign w:val="superscript"/>
        </w:rPr>
        <w:t>(1)</w:t>
      </w:r>
      <w:r w:rsidR="004E0E7B">
        <w:rPr>
          <w:rFonts w:ascii="Cambria" w:hAnsi="Cambria" w:cs="Cambria"/>
          <w:sz w:val="22"/>
          <w:szCs w:val="22"/>
        </w:rPr>
        <w:t xml:space="preserve">. </w:t>
      </w:r>
      <w:r>
        <w:rPr>
          <w:rFonts w:ascii="Cambria" w:hAnsi="Cambria" w:cs="Cambria"/>
          <w:sz w:val="22"/>
          <w:szCs w:val="22"/>
        </w:rPr>
        <w:t xml:space="preserve"> </w:t>
      </w:r>
      <w:r w:rsidR="004E0E7B">
        <w:rPr>
          <w:rFonts w:ascii="Cambria" w:hAnsi="Cambria" w:cs="Cambria"/>
          <w:sz w:val="22"/>
          <w:szCs w:val="22"/>
        </w:rPr>
        <w:t>The data show</w:t>
      </w:r>
      <w:r>
        <w:rPr>
          <w:rFonts w:ascii="Cambria" w:hAnsi="Cambria" w:cs="Cambria"/>
          <w:sz w:val="22"/>
          <w:szCs w:val="22"/>
        </w:rPr>
        <w:t>ed</w:t>
      </w:r>
      <w:r w:rsidR="004E0E7B">
        <w:rPr>
          <w:rFonts w:ascii="Cambria" w:hAnsi="Cambria" w:cs="Cambria"/>
          <w:sz w:val="22"/>
          <w:szCs w:val="22"/>
        </w:rPr>
        <w:t xml:space="preserve"> that the Port Richmond plant can successfully maintain a TRC effluent limit of 0.52 mg/L for sustained periods of time. The data also shows that there </w:t>
      </w:r>
      <w:r w:rsidR="00746DD9">
        <w:rPr>
          <w:rFonts w:ascii="Cambria" w:hAnsi="Cambria" w:cs="Cambria"/>
          <w:sz w:val="22"/>
          <w:szCs w:val="22"/>
        </w:rPr>
        <w:t xml:space="preserve">are </w:t>
      </w:r>
      <w:r w:rsidR="004E0E7B">
        <w:rPr>
          <w:rFonts w:ascii="Cambria" w:hAnsi="Cambria" w:cs="Cambria"/>
          <w:sz w:val="22"/>
          <w:szCs w:val="22"/>
        </w:rPr>
        <w:t xml:space="preserve">periods of high effluent TRC concentrations that would result in exceedance of a new 0.52 mg/L limit. The most significant excursions above the limit (i.e., magnitude and duration of concentrations above 0.52 mg/L) occurred in December 2017 and December 2018 following </w:t>
      </w:r>
      <w:r w:rsidR="00EC48CF">
        <w:rPr>
          <w:rFonts w:ascii="Cambria" w:hAnsi="Cambria" w:cs="Cambria"/>
          <w:sz w:val="22"/>
          <w:szCs w:val="22"/>
        </w:rPr>
        <w:t xml:space="preserve">significant </w:t>
      </w:r>
      <w:r w:rsidR="004E0E7B">
        <w:rPr>
          <w:rFonts w:ascii="Cambria" w:hAnsi="Cambria" w:cs="Cambria"/>
          <w:sz w:val="22"/>
          <w:szCs w:val="22"/>
        </w:rPr>
        <w:t xml:space="preserve">wet weather events and </w:t>
      </w:r>
      <w:r w:rsidR="00EC48CF">
        <w:rPr>
          <w:rFonts w:ascii="Cambria" w:hAnsi="Cambria" w:cs="Cambria"/>
          <w:sz w:val="22"/>
          <w:szCs w:val="22"/>
        </w:rPr>
        <w:t xml:space="preserve">resulting </w:t>
      </w:r>
      <w:r w:rsidR="004E0E7B">
        <w:rPr>
          <w:rFonts w:ascii="Cambria" w:hAnsi="Cambria" w:cs="Cambria"/>
          <w:sz w:val="22"/>
          <w:szCs w:val="22"/>
        </w:rPr>
        <w:t xml:space="preserve">operational upsets. </w:t>
      </w:r>
      <w:r>
        <w:rPr>
          <w:rFonts w:ascii="Cambria" w:hAnsi="Cambria" w:cs="Cambria"/>
          <w:sz w:val="22"/>
          <w:szCs w:val="22"/>
        </w:rPr>
        <w:t xml:space="preserve"> </w:t>
      </w:r>
    </w:p>
    <w:p w14:paraId="10E1CB63" w14:textId="77777777" w:rsidR="00B22B27" w:rsidRDefault="00B22B27" w:rsidP="004E0E7B">
      <w:pPr>
        <w:pStyle w:val="Default"/>
        <w:rPr>
          <w:rFonts w:ascii="Cambria" w:hAnsi="Cambria" w:cs="Cambria"/>
          <w:sz w:val="22"/>
          <w:szCs w:val="22"/>
        </w:rPr>
      </w:pPr>
    </w:p>
    <w:p w14:paraId="4144436C" w14:textId="1805542C" w:rsidR="00B22B27" w:rsidRDefault="00D17C61" w:rsidP="004E0E7B">
      <w:pPr>
        <w:pStyle w:val="Default"/>
        <w:rPr>
          <w:rFonts w:ascii="Cambria" w:hAnsi="Cambria" w:cs="Cambria"/>
          <w:sz w:val="22"/>
          <w:szCs w:val="22"/>
        </w:rPr>
      </w:pPr>
      <w:r>
        <w:rPr>
          <w:rFonts w:ascii="Cambria" w:hAnsi="Cambria" w:cs="Cambria"/>
          <w:noProof/>
          <w:sz w:val="22"/>
          <w:szCs w:val="22"/>
        </w:rPr>
        <w:t xml:space="preserve">             </w:t>
      </w:r>
      <w:r w:rsidR="00B22B27" w:rsidRPr="00B22B27">
        <w:rPr>
          <w:rFonts w:ascii="Cambria" w:hAnsi="Cambria" w:cs="Cambria"/>
          <w:noProof/>
          <w:sz w:val="22"/>
          <w:szCs w:val="22"/>
        </w:rPr>
        <w:drawing>
          <wp:inline distT="0" distB="0" distL="0" distR="0" wp14:anchorId="303A3BC7" wp14:editId="291EB06B">
            <wp:extent cx="4701803" cy="269875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1803" cy="2698750"/>
                    </a:xfrm>
                    <a:prstGeom prst="rect">
                      <a:avLst/>
                    </a:prstGeom>
                    <a:noFill/>
                    <a:ln>
                      <a:noFill/>
                    </a:ln>
                  </pic:spPr>
                </pic:pic>
              </a:graphicData>
            </a:graphic>
          </wp:inline>
        </w:drawing>
      </w:r>
    </w:p>
    <w:p w14:paraId="72DB5162" w14:textId="77777777" w:rsidR="00B22B27" w:rsidRDefault="00B22B27" w:rsidP="00B22B27">
      <w:pPr>
        <w:pStyle w:val="LFTFooterText"/>
      </w:pPr>
      <w:r>
        <w:t>Source:  NYCDEP, please note that proposed WQBEL has been updated since this graphic was developed.</w:t>
      </w:r>
    </w:p>
    <w:p w14:paraId="62CE23EC" w14:textId="77777777" w:rsidR="00B22B27" w:rsidRDefault="00B22B27" w:rsidP="00B22B27">
      <w:pPr>
        <w:pStyle w:val="LFTFooterText"/>
      </w:pPr>
    </w:p>
    <w:p w14:paraId="1944F060" w14:textId="77777777" w:rsidR="00B22B27" w:rsidRDefault="00B22B27" w:rsidP="00D17C61">
      <w:pPr>
        <w:pStyle w:val="LFTCaption"/>
        <w:jc w:val="center"/>
      </w:pPr>
      <w:bookmarkStart w:id="7" w:name="_Toc61514855"/>
      <w:r>
        <w:t>Figure 1-1 Port Richmond WWRF Compliance with Proposed WQBEL of 0.53 mg/L during Demonstration Period</w:t>
      </w:r>
      <w:bookmarkEnd w:id="7"/>
    </w:p>
    <w:p w14:paraId="04C64BF9" w14:textId="52C32388" w:rsidR="00B22B27" w:rsidRDefault="00B22B27" w:rsidP="004E0E7B">
      <w:pPr>
        <w:pStyle w:val="Default"/>
        <w:rPr>
          <w:rFonts w:ascii="Cambria" w:hAnsi="Cambria" w:cs="Cambria"/>
          <w:sz w:val="22"/>
          <w:szCs w:val="22"/>
        </w:rPr>
      </w:pPr>
    </w:p>
    <w:p w14:paraId="2336E9C8" w14:textId="75D0817D" w:rsidR="00767D2A" w:rsidRDefault="00767D2A" w:rsidP="00767D2A">
      <w:pPr>
        <w:pStyle w:val="LFTFootnote"/>
      </w:pPr>
      <w:r>
        <w:t>(1) In 2015, NYSDEC’s proposed TRC permit limit was 0.53 mg/L.  In 2017, NYSDEC reduced the proposed limit to 0.20 mg/L.  In 2018, DEP proposed a new limit of 0.52 mg/L based on the increased dilution provided by a new outfall diffuser.</w:t>
      </w:r>
    </w:p>
    <w:p w14:paraId="1056D36F" w14:textId="5AA77813" w:rsidR="004F45C6" w:rsidRPr="00D17C61" w:rsidRDefault="00D17C61" w:rsidP="00D17C61">
      <w:pPr>
        <w:pStyle w:val="LFTCaption"/>
        <w:jc w:val="center"/>
      </w:pPr>
      <w:bookmarkStart w:id="8" w:name="_Toc61514856"/>
      <w:r w:rsidRPr="00D17C61">
        <w:rPr>
          <w:noProof/>
        </w:rPr>
        <w:drawing>
          <wp:anchor distT="0" distB="0" distL="114300" distR="114300" simplePos="0" relativeHeight="251715584" behindDoc="0" locked="0" layoutInCell="1" allowOverlap="1" wp14:anchorId="07ED9BE1" wp14:editId="24E55DD5">
            <wp:simplePos x="0" y="0"/>
            <wp:positionH relativeFrom="margin">
              <wp:posOffset>571500</wp:posOffset>
            </wp:positionH>
            <wp:positionV relativeFrom="paragraph">
              <wp:posOffset>30480</wp:posOffset>
            </wp:positionV>
            <wp:extent cx="4419600" cy="294640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2946400"/>
                    </a:xfrm>
                    <a:prstGeom prst="rect">
                      <a:avLst/>
                    </a:prstGeom>
                    <a:noFill/>
                    <a:ln>
                      <a:noFill/>
                    </a:ln>
                  </pic:spPr>
                </pic:pic>
              </a:graphicData>
            </a:graphic>
          </wp:anchor>
        </w:drawing>
      </w:r>
      <w:r w:rsidR="004F45C6" w:rsidRPr="00D17C61">
        <w:t>Figure 1-2 Effluent TRC Concentrations from July 2017 through January 2019</w:t>
      </w:r>
      <w:bookmarkEnd w:id="8"/>
    </w:p>
    <w:p w14:paraId="25E10CDA" w14:textId="435B22FE" w:rsidR="00266187" w:rsidRDefault="00266187" w:rsidP="00266187">
      <w:pPr>
        <w:pStyle w:val="LFTTableTitle"/>
      </w:pPr>
    </w:p>
    <w:p w14:paraId="45B6C84F" w14:textId="2197C115" w:rsidR="007512F1" w:rsidRDefault="007512F1" w:rsidP="007512F1">
      <w:pPr>
        <w:pStyle w:val="Default"/>
        <w:rPr>
          <w:rFonts w:ascii="Cambria" w:hAnsi="Cambria" w:cs="Cambria"/>
          <w:sz w:val="22"/>
          <w:szCs w:val="22"/>
        </w:rPr>
      </w:pPr>
      <w:r>
        <w:rPr>
          <w:rFonts w:ascii="Cambria" w:hAnsi="Cambria" w:cs="Cambria"/>
          <w:sz w:val="22"/>
          <w:szCs w:val="22"/>
        </w:rPr>
        <w:t xml:space="preserve">The most recent data available, summarized on </w:t>
      </w:r>
      <w:r w:rsidRPr="00973459">
        <w:rPr>
          <w:rFonts w:ascii="Cambria" w:hAnsi="Cambria" w:cs="Cambria"/>
          <w:b/>
          <w:sz w:val="22"/>
          <w:szCs w:val="22"/>
        </w:rPr>
        <w:t>Table 1-1</w:t>
      </w:r>
      <w:r w:rsidR="0094449E">
        <w:rPr>
          <w:rFonts w:ascii="Cambria" w:hAnsi="Cambria" w:cs="Cambria"/>
          <w:b/>
          <w:sz w:val="22"/>
          <w:szCs w:val="22"/>
        </w:rPr>
        <w:t>,</w:t>
      </w:r>
      <w:r>
        <w:rPr>
          <w:rFonts w:ascii="Cambria" w:hAnsi="Cambria" w:cs="Cambria"/>
          <w:sz w:val="22"/>
          <w:szCs w:val="22"/>
        </w:rPr>
        <w:t xml:space="preserve"> shows that Port Richmond continues to successfully achieve effluent TRC concentrations that are lower than 0.52 mg/L </w:t>
      </w:r>
      <w:r w:rsidR="00EC48CF">
        <w:rPr>
          <w:rFonts w:ascii="Cambria" w:hAnsi="Cambria" w:cs="Cambria"/>
          <w:sz w:val="22"/>
          <w:szCs w:val="22"/>
        </w:rPr>
        <w:t xml:space="preserve">target </w:t>
      </w:r>
      <w:r>
        <w:rPr>
          <w:rFonts w:ascii="Cambria" w:hAnsi="Cambria" w:cs="Cambria"/>
          <w:sz w:val="22"/>
          <w:szCs w:val="22"/>
        </w:rPr>
        <w:t>most, but not all of the time.</w:t>
      </w:r>
    </w:p>
    <w:p w14:paraId="102F5E20" w14:textId="77777777" w:rsidR="007512F1" w:rsidRDefault="007512F1" w:rsidP="00266187">
      <w:pPr>
        <w:pStyle w:val="LFTTableTitle"/>
      </w:pPr>
    </w:p>
    <w:p w14:paraId="043A9E23" w14:textId="77777777" w:rsidR="00266187" w:rsidRPr="00D17C61" w:rsidRDefault="00266187" w:rsidP="00D17C61">
      <w:pPr>
        <w:pStyle w:val="LFTTableTitle"/>
        <w:jc w:val="center"/>
      </w:pPr>
      <w:bookmarkStart w:id="9" w:name="_Toc61511907"/>
      <w:r w:rsidRPr="00D17C61">
        <w:t>Table 1-1 Overview of Effluent TRC Concentrations through February 2020</w:t>
      </w:r>
      <w:bookmarkEnd w:id="9"/>
    </w:p>
    <w:p w14:paraId="43BAF819" w14:textId="77777777" w:rsidR="002D51A8" w:rsidRDefault="00266187" w:rsidP="00D17C61">
      <w:pPr>
        <w:pStyle w:val="Default"/>
        <w:jc w:val="center"/>
        <w:rPr>
          <w:rFonts w:ascii="Cambria" w:hAnsi="Cambria" w:cs="Cambria"/>
          <w:sz w:val="22"/>
          <w:szCs w:val="22"/>
        </w:rPr>
      </w:pPr>
      <w:r w:rsidRPr="00B54C4B">
        <w:rPr>
          <w:rFonts w:ascii="Cambria" w:hAnsi="Cambria" w:cs="Cambria"/>
          <w:b/>
          <w:bCs/>
          <w:noProof/>
          <w:sz w:val="22"/>
          <w:szCs w:val="22"/>
        </w:rPr>
        <w:drawing>
          <wp:inline distT="0" distB="0" distL="0" distR="0" wp14:anchorId="306AABE3" wp14:editId="0750DE23">
            <wp:extent cx="3645087" cy="37212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5087" cy="3721291"/>
                    </a:xfrm>
                    <a:prstGeom prst="rect">
                      <a:avLst/>
                    </a:prstGeom>
                  </pic:spPr>
                </pic:pic>
              </a:graphicData>
            </a:graphic>
          </wp:inline>
        </w:drawing>
      </w:r>
    </w:p>
    <w:p w14:paraId="57D15425" w14:textId="7DB4CA94" w:rsidR="00266187" w:rsidRDefault="00A34AF1" w:rsidP="004E0E7B">
      <w:pPr>
        <w:pStyle w:val="Default"/>
        <w:rPr>
          <w:rFonts w:ascii="Cambria" w:hAnsi="Cambria" w:cs="Cambria"/>
          <w:sz w:val="22"/>
          <w:szCs w:val="22"/>
        </w:rPr>
      </w:pPr>
      <w:r>
        <w:rPr>
          <w:rFonts w:ascii="Cambria" w:hAnsi="Cambria" w:cs="Cambria"/>
          <w:sz w:val="22"/>
          <w:szCs w:val="22"/>
        </w:rPr>
        <w:t xml:space="preserve">                                  </w:t>
      </w:r>
      <w:r w:rsidR="002D51A8">
        <w:rPr>
          <w:rFonts w:ascii="Cambria" w:hAnsi="Cambria" w:cs="Cambria"/>
          <w:sz w:val="22"/>
          <w:szCs w:val="22"/>
        </w:rPr>
        <w:t>Source: NYCDEP</w:t>
      </w:r>
    </w:p>
    <w:p w14:paraId="1495E876" w14:textId="77777777" w:rsidR="00973459" w:rsidRDefault="00973459" w:rsidP="004E0E7B">
      <w:pPr>
        <w:pStyle w:val="Default"/>
        <w:rPr>
          <w:rFonts w:ascii="Cambria" w:hAnsi="Cambria" w:cs="Cambria"/>
          <w:sz w:val="22"/>
          <w:szCs w:val="22"/>
        </w:rPr>
      </w:pPr>
    </w:p>
    <w:p w14:paraId="5603A240" w14:textId="6F69C5B1" w:rsidR="004E0E7B" w:rsidRDefault="00D17C61" w:rsidP="00712053">
      <w:pPr>
        <w:pStyle w:val="Default"/>
        <w:rPr>
          <w:rFonts w:ascii="Cambria" w:hAnsi="Cambria" w:cs="Cambria"/>
          <w:sz w:val="22"/>
          <w:szCs w:val="22"/>
        </w:rPr>
      </w:pPr>
      <w:r>
        <w:rPr>
          <w:noProof/>
        </w:rPr>
        <w:t xml:space="preserve"> </w:t>
      </w:r>
      <w:r w:rsidR="00264298">
        <w:rPr>
          <w:rFonts w:ascii="Cambria" w:hAnsi="Cambria" w:cs="Cambria"/>
          <w:sz w:val="22"/>
          <w:szCs w:val="22"/>
        </w:rPr>
        <w:t xml:space="preserve">Review of Port Richmond operating data indicates that there are a number of factors that contribute to inconsistent wastewater quality at the chlorine contact tanks (CCTs), prompting the disinfection challenges experienced by the plant.  DEP </w:t>
      </w:r>
      <w:r w:rsidR="004E0E7B">
        <w:rPr>
          <w:rFonts w:ascii="Cambria" w:hAnsi="Cambria" w:cs="Cambria"/>
          <w:sz w:val="22"/>
          <w:szCs w:val="22"/>
        </w:rPr>
        <w:t xml:space="preserve">believes the </w:t>
      </w:r>
      <w:r w:rsidR="0094449E">
        <w:rPr>
          <w:rFonts w:ascii="Cambria" w:hAnsi="Cambria" w:cs="Cambria"/>
          <w:sz w:val="22"/>
          <w:szCs w:val="22"/>
        </w:rPr>
        <w:t xml:space="preserve">TRC </w:t>
      </w:r>
      <w:r w:rsidR="004E0E7B">
        <w:rPr>
          <w:rFonts w:ascii="Cambria" w:hAnsi="Cambria" w:cs="Cambria"/>
          <w:sz w:val="22"/>
          <w:szCs w:val="22"/>
        </w:rPr>
        <w:t xml:space="preserve">excursions </w:t>
      </w:r>
      <w:r w:rsidR="0094449E">
        <w:rPr>
          <w:rFonts w:ascii="Cambria" w:hAnsi="Cambria" w:cs="Cambria"/>
          <w:sz w:val="22"/>
          <w:szCs w:val="22"/>
        </w:rPr>
        <w:t xml:space="preserve">above the anticipated new WQBEL </w:t>
      </w:r>
      <w:r w:rsidR="00845510">
        <w:rPr>
          <w:rFonts w:ascii="Cambria" w:hAnsi="Cambria" w:cs="Cambria"/>
          <w:sz w:val="22"/>
          <w:szCs w:val="22"/>
        </w:rPr>
        <w:t xml:space="preserve">could </w:t>
      </w:r>
      <w:r w:rsidR="00EC48CF">
        <w:rPr>
          <w:rFonts w:ascii="Cambria" w:hAnsi="Cambria" w:cs="Cambria"/>
          <w:sz w:val="22"/>
          <w:szCs w:val="22"/>
        </w:rPr>
        <w:t xml:space="preserve">potentially </w:t>
      </w:r>
      <w:r w:rsidR="004E0E7B">
        <w:rPr>
          <w:rFonts w:ascii="Cambria" w:hAnsi="Cambria" w:cs="Cambria"/>
          <w:sz w:val="22"/>
          <w:szCs w:val="22"/>
        </w:rPr>
        <w:t xml:space="preserve">be resolved </w:t>
      </w:r>
      <w:r w:rsidR="00264298">
        <w:rPr>
          <w:rFonts w:ascii="Cambria" w:hAnsi="Cambria" w:cs="Cambria"/>
          <w:sz w:val="22"/>
          <w:szCs w:val="22"/>
        </w:rPr>
        <w:t xml:space="preserve">by understanding and improving </w:t>
      </w:r>
      <w:r w:rsidR="004E0E7B">
        <w:rPr>
          <w:rFonts w:ascii="Cambria" w:hAnsi="Cambria" w:cs="Cambria"/>
          <w:sz w:val="22"/>
          <w:szCs w:val="22"/>
        </w:rPr>
        <w:t xml:space="preserve">performance </w:t>
      </w:r>
      <w:r w:rsidR="00264298">
        <w:rPr>
          <w:rFonts w:ascii="Cambria" w:hAnsi="Cambria" w:cs="Cambria"/>
          <w:sz w:val="22"/>
          <w:szCs w:val="22"/>
        </w:rPr>
        <w:t>of upstream plant processes</w:t>
      </w:r>
      <w:r w:rsidR="004E0E7B">
        <w:rPr>
          <w:rFonts w:ascii="Cambria" w:hAnsi="Cambria" w:cs="Cambria"/>
          <w:sz w:val="22"/>
          <w:szCs w:val="22"/>
        </w:rPr>
        <w:t xml:space="preserve">. </w:t>
      </w:r>
    </w:p>
    <w:p w14:paraId="6474519B" w14:textId="77777777" w:rsidR="0094449E" w:rsidRDefault="0094449E" w:rsidP="00712053">
      <w:pPr>
        <w:pStyle w:val="Default"/>
        <w:rPr>
          <w:rFonts w:ascii="Cambria" w:hAnsi="Cambria" w:cs="Cambria"/>
          <w:sz w:val="22"/>
          <w:szCs w:val="22"/>
        </w:rPr>
      </w:pPr>
    </w:p>
    <w:p w14:paraId="5D6B97C6" w14:textId="77777777" w:rsidR="00A7253E" w:rsidRDefault="00A7253E" w:rsidP="00A7253E">
      <w:pPr>
        <w:pStyle w:val="LFTHeading2"/>
      </w:pPr>
      <w:bookmarkStart w:id="10" w:name="_Toc61514820"/>
      <w:r w:rsidRPr="00C45E61">
        <w:t>1.</w:t>
      </w:r>
      <w:r>
        <w:t>2</w:t>
      </w:r>
      <w:r w:rsidRPr="00C45E61">
        <w:t xml:space="preserve"> </w:t>
      </w:r>
      <w:r>
        <w:t>Objectives</w:t>
      </w:r>
      <w:bookmarkEnd w:id="10"/>
    </w:p>
    <w:p w14:paraId="03AA796D" w14:textId="77777777" w:rsidR="003810CD" w:rsidRDefault="003810CD" w:rsidP="003810CD">
      <w:pPr>
        <w:pStyle w:val="LFTBody"/>
      </w:pPr>
      <w:r>
        <w:t>The objectives of this technical memorandum are to:</w:t>
      </w:r>
    </w:p>
    <w:p w14:paraId="3E00ECB1" w14:textId="77777777" w:rsidR="00712053" w:rsidRPr="00712053" w:rsidRDefault="00712053" w:rsidP="006D7B66">
      <w:pPr>
        <w:pStyle w:val="LFTBullet1"/>
      </w:pPr>
      <w:r w:rsidRPr="00712053">
        <w:t xml:space="preserve">Identify </w:t>
      </w:r>
      <w:r w:rsidR="003B4936">
        <w:t>the f</w:t>
      </w:r>
      <w:r w:rsidRPr="00712053">
        <w:t xml:space="preserve">actors </w:t>
      </w:r>
      <w:r w:rsidR="003B4936">
        <w:t>c</w:t>
      </w:r>
      <w:r w:rsidRPr="00712053">
        <w:t xml:space="preserve">ausing </w:t>
      </w:r>
      <w:r w:rsidR="003B4936">
        <w:t>i</w:t>
      </w:r>
      <w:r w:rsidRPr="00712053">
        <w:t xml:space="preserve">nconsistent </w:t>
      </w:r>
      <w:r w:rsidR="003B4936">
        <w:t>secondary e</w:t>
      </w:r>
      <w:r w:rsidRPr="00712053">
        <w:t xml:space="preserve">ffluent </w:t>
      </w:r>
      <w:r w:rsidR="003B4936">
        <w:t>q</w:t>
      </w:r>
      <w:r w:rsidRPr="00712053">
        <w:t>uality</w:t>
      </w:r>
      <w:r>
        <w:t xml:space="preserve"> and </w:t>
      </w:r>
    </w:p>
    <w:p w14:paraId="44850E94" w14:textId="77777777" w:rsidR="00712053" w:rsidRPr="00712053" w:rsidRDefault="00712053" w:rsidP="006D7B66">
      <w:pPr>
        <w:pStyle w:val="LFTBullet1"/>
      </w:pPr>
      <w:r w:rsidRPr="00712053">
        <w:t xml:space="preserve">Identify </w:t>
      </w:r>
      <w:r w:rsidR="00C419A0">
        <w:t>the i</w:t>
      </w:r>
      <w:r w:rsidRPr="00712053">
        <w:t>nfrastructure</w:t>
      </w:r>
      <w:r w:rsidR="00C419A0">
        <w:t xml:space="preserve"> and/or o</w:t>
      </w:r>
      <w:r w:rsidRPr="00712053">
        <w:t xml:space="preserve">perational </w:t>
      </w:r>
      <w:r w:rsidR="00C419A0">
        <w:t>i</w:t>
      </w:r>
      <w:r w:rsidRPr="00712053">
        <w:t xml:space="preserve">mprovements </w:t>
      </w:r>
      <w:r w:rsidR="00C419A0">
        <w:t>r</w:t>
      </w:r>
      <w:r w:rsidRPr="00712053">
        <w:t xml:space="preserve">equired to </w:t>
      </w:r>
      <w:r w:rsidR="00C419A0">
        <w:t xml:space="preserve">increase </w:t>
      </w:r>
      <w:r w:rsidRPr="00712053">
        <w:t xml:space="preserve"> </w:t>
      </w:r>
      <w:r w:rsidR="00C419A0">
        <w:t>effluent c</w:t>
      </w:r>
      <w:r w:rsidRPr="00712053">
        <w:t>onsistency</w:t>
      </w:r>
      <w:r w:rsidR="00C419A0">
        <w:t xml:space="preserve"> and </w:t>
      </w:r>
      <w:r w:rsidR="003B4936">
        <w:t xml:space="preserve">support </w:t>
      </w:r>
      <w:r w:rsidR="00C419A0">
        <w:t>consistent achieve</w:t>
      </w:r>
      <w:r w:rsidR="003B4936">
        <w:t>ment of</w:t>
      </w:r>
      <w:r w:rsidR="00C419A0">
        <w:t xml:space="preserve"> an effluent TRC of less than 0.52 mg/L while maintaining compliance with permitted limits for fecal coliform.</w:t>
      </w:r>
    </w:p>
    <w:p w14:paraId="3F8D1A29" w14:textId="77777777" w:rsidR="00A7253E" w:rsidRPr="00C45E61" w:rsidRDefault="00A7253E" w:rsidP="00A7253E">
      <w:pPr>
        <w:pStyle w:val="LFTHeading2"/>
      </w:pPr>
      <w:bookmarkStart w:id="11" w:name="_Toc61514821"/>
      <w:r w:rsidRPr="00C45E61">
        <w:t>1.</w:t>
      </w:r>
      <w:r>
        <w:t>3</w:t>
      </w:r>
      <w:r w:rsidRPr="00C45E61">
        <w:t xml:space="preserve"> </w:t>
      </w:r>
      <w:r w:rsidR="00AD4D26">
        <w:t>Organization</w:t>
      </w:r>
      <w:bookmarkEnd w:id="11"/>
    </w:p>
    <w:p w14:paraId="23315AEE" w14:textId="77777777" w:rsidR="00A7253E" w:rsidRDefault="00642542" w:rsidP="00A7253E">
      <w:pPr>
        <w:pStyle w:val="LFTBody"/>
      </w:pPr>
      <w:r>
        <w:t xml:space="preserve">Section 2 of this technical memorandum identifies the sources of the data that was reviewed and presents the initial data evaluations and correlations that were used to assess potential relationships between effluent total residual chlorine (TRC) and </w:t>
      </w:r>
      <w:r w:rsidR="001C7FB9">
        <w:t>factors such as precipitation, upstream processes and other factors</w:t>
      </w:r>
      <w:r>
        <w:t xml:space="preserve">. </w:t>
      </w:r>
    </w:p>
    <w:p w14:paraId="377A339A" w14:textId="77777777" w:rsidR="00642542" w:rsidRPr="00A7253E" w:rsidRDefault="00642542" w:rsidP="00A7253E">
      <w:pPr>
        <w:pStyle w:val="LFTBody"/>
      </w:pPr>
      <w:r>
        <w:t xml:space="preserve">Section 3 explains the impacts of a variety of factors on disinfection effectiveness along with examples based upon effluent data. </w:t>
      </w:r>
    </w:p>
    <w:p w14:paraId="661A7E4C" w14:textId="77777777" w:rsidR="002B5610" w:rsidRPr="00D15817" w:rsidRDefault="00642542" w:rsidP="004E0E7B">
      <w:pPr>
        <w:pStyle w:val="LFTBody"/>
      </w:pPr>
      <w:r>
        <w:t>A summary of conclusions and r</w:t>
      </w:r>
      <w:r w:rsidR="00854012">
        <w:t>ecommendations</w:t>
      </w:r>
      <w:r>
        <w:t xml:space="preserve"> to improve </w:t>
      </w:r>
      <w:r w:rsidR="003B4936">
        <w:t>upstream processes and disinfection system performance</w:t>
      </w:r>
      <w:r>
        <w:t xml:space="preserve"> is provided in Section 4.  Finally, the data used during this evaluation is included in Appendix A</w:t>
      </w:r>
      <w:bookmarkStart w:id="12" w:name="_Section_1"/>
      <w:bookmarkEnd w:id="12"/>
      <w:r w:rsidR="004E0E7B">
        <w:t>.</w:t>
      </w:r>
      <w:r w:rsidR="002B5610" w:rsidRPr="00D15817">
        <w:br w:type="page"/>
      </w:r>
    </w:p>
    <w:p w14:paraId="216C2445" w14:textId="77777777" w:rsidR="00126522" w:rsidRDefault="00983B3E" w:rsidP="006F5DE5">
      <w:pPr>
        <w:pStyle w:val="LFTBody"/>
      </w:pPr>
      <w:r>
        <w:t>This page intentionally left blank.</w:t>
      </w:r>
    </w:p>
    <w:p w14:paraId="4CB82BCE" w14:textId="77777777" w:rsidR="00126522" w:rsidRDefault="00126522" w:rsidP="006F5DE5">
      <w:pPr>
        <w:pStyle w:val="LFTBody"/>
      </w:pPr>
    </w:p>
    <w:p w14:paraId="50755547" w14:textId="77777777" w:rsidR="001B3CA2" w:rsidRDefault="001B3CA2" w:rsidP="009A55D0">
      <w:pPr>
        <w:pStyle w:val="LFTBody"/>
      </w:pPr>
    </w:p>
    <w:p w14:paraId="40555DA9" w14:textId="77777777" w:rsidR="00126522" w:rsidRPr="001B3CA2" w:rsidRDefault="00126522" w:rsidP="009A55D0">
      <w:pPr>
        <w:pStyle w:val="LFTBody"/>
        <w:sectPr w:rsidR="00126522" w:rsidRPr="001B3CA2" w:rsidSect="00043841">
          <w:headerReference w:type="even" r:id="rId21"/>
          <w:headerReference w:type="default" r:id="rId22"/>
          <w:footerReference w:type="even" r:id="rId23"/>
          <w:footerReference w:type="default" r:id="rId24"/>
          <w:headerReference w:type="first" r:id="rId25"/>
          <w:footerReference w:type="first" r:id="rId26"/>
          <w:pgSz w:w="11907" w:h="16839" w:code="9"/>
          <w:pgMar w:top="1440" w:right="1440" w:bottom="1440" w:left="1627" w:header="720" w:footer="720" w:gutter="0"/>
          <w:pgNumType w:start="1"/>
          <w:cols w:space="720"/>
          <w:titlePg/>
          <w:docGrid w:linePitch="360"/>
        </w:sectPr>
      </w:pPr>
    </w:p>
    <w:p w14:paraId="07E72F4B" w14:textId="60E13C9F" w:rsidR="00E87E88" w:rsidRDefault="00166080" w:rsidP="002D60B5">
      <w:pPr>
        <w:pStyle w:val="LFTHeading1"/>
        <w:spacing w:after="120"/>
      </w:pPr>
      <w:bookmarkStart w:id="13" w:name="_Toc417499079"/>
      <w:bookmarkStart w:id="14" w:name="_Toc417499128"/>
      <w:bookmarkStart w:id="15" w:name="_Toc51161117"/>
      <w:bookmarkStart w:id="16" w:name="_Toc61514822"/>
      <w:bookmarkStart w:id="17" w:name="_Toc417499072"/>
      <w:bookmarkStart w:id="18" w:name="_Toc417499121"/>
      <w:r w:rsidRPr="007C1D3F">
        <w:t>Section</w:t>
      </w:r>
      <w:bookmarkEnd w:id="13"/>
      <w:bookmarkEnd w:id="14"/>
      <w:bookmarkEnd w:id="15"/>
      <w:r w:rsidR="00CB7451">
        <w:t xml:space="preserve"> </w:t>
      </w:r>
      <w:r w:rsidR="00393DF0">
        <w:fldChar w:fldCharType="begin"/>
      </w:r>
      <w:r w:rsidR="00393DF0">
        <w:instrText xml:space="preserve"> SEQ chapter \* Arabic\r 2 \* MERGEFORMAT </w:instrText>
      </w:r>
      <w:r w:rsidR="00393DF0">
        <w:fldChar w:fldCharType="separate"/>
      </w:r>
      <w:r w:rsidR="00CB7451">
        <w:rPr>
          <w:noProof/>
        </w:rPr>
        <w:t>2</w:t>
      </w:r>
      <w:r w:rsidR="00393DF0">
        <w:rPr>
          <w:noProof/>
        </w:rPr>
        <w:fldChar w:fldCharType="end"/>
      </w:r>
      <w:r w:rsidR="006D7B66" w:rsidRPr="007C1D3F">
        <w:br/>
      </w:r>
      <w:r w:rsidR="002D6810">
        <w:t xml:space="preserve">Data and Information </w:t>
      </w:r>
      <w:r w:rsidR="000F49BB">
        <w:t>Reviewed</w:t>
      </w:r>
      <w:bookmarkEnd w:id="16"/>
    </w:p>
    <w:p w14:paraId="5896B44A" w14:textId="1F47B93B" w:rsidR="003C588F" w:rsidRPr="003C588F" w:rsidRDefault="003C588F" w:rsidP="003C588F">
      <w:pPr>
        <w:pStyle w:val="LFTBody"/>
        <w:jc w:val="both"/>
      </w:pPr>
      <w:r>
        <w:t>Based on an initial review of available data, discussions with the Bureau of Wastewater Treatment and a site visit conducted with the Process Engineer on</w:t>
      </w:r>
      <w:r w:rsidR="006B6CD7">
        <w:t xml:space="preserve"> May 22, 2019</w:t>
      </w:r>
      <w:r>
        <w:t xml:space="preserve">, the following factors were identified as potential contributors to the </w:t>
      </w:r>
      <w:r w:rsidR="00E25D3D">
        <w:t>variation in effluent total residual chlorine observed at Port Richmond:</w:t>
      </w:r>
    </w:p>
    <w:p w14:paraId="445D1D95" w14:textId="52756EC9" w:rsidR="00E87E88" w:rsidRDefault="00E87E88" w:rsidP="00E87E88">
      <w:pPr>
        <w:pStyle w:val="LFTBullet1"/>
      </w:pPr>
      <w:r>
        <w:t>Precipitation/Wet Weather events</w:t>
      </w:r>
      <w:r w:rsidR="00566058">
        <w:t>;</w:t>
      </w:r>
    </w:p>
    <w:p w14:paraId="0F9FCF34" w14:textId="287EF438" w:rsidR="00E87E88" w:rsidRDefault="00E87E88" w:rsidP="00E87E88">
      <w:pPr>
        <w:pStyle w:val="LFTBullet1"/>
      </w:pPr>
      <w:r>
        <w:t>Process control challenges</w:t>
      </w:r>
      <w:r w:rsidR="00566058">
        <w:t>;</w:t>
      </w:r>
    </w:p>
    <w:p w14:paraId="56D32915" w14:textId="61A43ED8" w:rsidR="00E87E88" w:rsidRDefault="003C588F" w:rsidP="00E87E88">
      <w:pPr>
        <w:pStyle w:val="LFTBullet1"/>
      </w:pPr>
      <w:r>
        <w:t xml:space="preserve">Discharge from </w:t>
      </w:r>
      <w:r w:rsidR="00E87E88">
        <w:t>Visy Paper</w:t>
      </w:r>
      <w:r w:rsidR="00566058">
        <w:t>;</w:t>
      </w:r>
      <w:r w:rsidR="00E87E88">
        <w:t xml:space="preserve"> </w:t>
      </w:r>
    </w:p>
    <w:p w14:paraId="16B2A469" w14:textId="3D00DB5A" w:rsidR="00E87E88" w:rsidRDefault="00E87E88" w:rsidP="00E87E88">
      <w:pPr>
        <w:pStyle w:val="LFTBullet1"/>
      </w:pPr>
      <w:r>
        <w:t xml:space="preserve">Variation in chlorine demand </w:t>
      </w:r>
      <w:r w:rsidR="00845510">
        <w:t xml:space="preserve">and disinfection effectiveness </w:t>
      </w:r>
      <w:r w:rsidR="003C588F">
        <w:t>(</w:t>
      </w:r>
      <w:r>
        <w:t>based on influent wastewater characteristics and/or upstream proce</w:t>
      </w:r>
      <w:r w:rsidR="003C588F">
        <w:t>ss effectiveness)</w:t>
      </w:r>
      <w:r w:rsidR="00566058">
        <w:t>;</w:t>
      </w:r>
    </w:p>
    <w:p w14:paraId="4C3618FF" w14:textId="64EBEB74" w:rsidR="00E25D3D" w:rsidRDefault="008F7EAB" w:rsidP="00E87E88">
      <w:pPr>
        <w:pStyle w:val="LFTBullet1"/>
      </w:pPr>
      <w:r>
        <w:t>Clarifier s</w:t>
      </w:r>
      <w:r w:rsidR="00E25D3D">
        <w:t xml:space="preserve">olids </w:t>
      </w:r>
      <w:r>
        <w:t xml:space="preserve">loading and </w:t>
      </w:r>
      <w:r w:rsidR="00E25D3D">
        <w:t>flux</w:t>
      </w:r>
      <w:r w:rsidR="001347A2">
        <w:t>;</w:t>
      </w:r>
    </w:p>
    <w:p w14:paraId="6F36BAB5" w14:textId="49B4A039" w:rsidR="00E87E88" w:rsidRDefault="00E87E88" w:rsidP="00E87E88">
      <w:pPr>
        <w:pStyle w:val="LFTBullet1"/>
      </w:pPr>
      <w:r>
        <w:t xml:space="preserve">Return Activated Sludge (RAS)/Waste Activated Sludge (WAS) </w:t>
      </w:r>
      <w:r w:rsidR="003C588F">
        <w:t>chlorination</w:t>
      </w:r>
      <w:r w:rsidR="008F7EAB">
        <w:t>,</w:t>
      </w:r>
      <w:r w:rsidR="00566058">
        <w:t xml:space="preserve"> and</w:t>
      </w:r>
    </w:p>
    <w:p w14:paraId="61EDB988" w14:textId="317397CE" w:rsidR="00E87E88" w:rsidRDefault="00E87E88" w:rsidP="00E87E88">
      <w:pPr>
        <w:pStyle w:val="LFTBullet1"/>
      </w:pPr>
      <w:r>
        <w:t xml:space="preserve">Sodium hypochlorite </w:t>
      </w:r>
      <w:r w:rsidR="008F7EAB">
        <w:t xml:space="preserve">dosage control </w:t>
      </w:r>
      <w:r>
        <w:t xml:space="preserve">(e.g., </w:t>
      </w:r>
      <w:r w:rsidR="008F7EAB">
        <w:t xml:space="preserve">variability in optimum dosage due to the process control system and the effects of chemical </w:t>
      </w:r>
      <w:r>
        <w:t>age and strength)</w:t>
      </w:r>
      <w:r w:rsidR="00566058">
        <w:t>.</w:t>
      </w:r>
    </w:p>
    <w:p w14:paraId="6B09047D" w14:textId="75F22A57" w:rsidR="00656CE2" w:rsidRDefault="00656CE2" w:rsidP="00E87E88">
      <w:pPr>
        <w:pStyle w:val="LFTBody"/>
      </w:pPr>
      <w:r>
        <w:t>The plant is capable of dosing s</w:t>
      </w:r>
      <w:r w:rsidR="004F45C6">
        <w:t>odium hypochlorite</w:t>
      </w:r>
      <w:r>
        <w:t xml:space="preserve"> based on residual feedback, but dosages were based on flow-pacing during the 2019 site visit.  </w:t>
      </w:r>
      <w:r>
        <w:t xml:space="preserve">Based on the influent chlorine concentration measured by a TRC analyzer located at the CCT influent distribution channel and the plant flow signal, the sodium hypochlorite dose would be calculated.  A TRC analyzer located at the effluent end of the CCTs would monitor the TRC concentration to adjust the dose (residual trim). </w:t>
      </w:r>
      <w:r>
        <w:t xml:space="preserve"> The flow pacing approach used may be base</w:t>
      </w:r>
      <w:r w:rsidR="004F45C6">
        <w:t>d on either influent or effluent flow.  Due to concerns with the accuracy of the effluent Parshall flume, the plant typically operates using influent flow data and manually adjusts the hypochlorite dose</w:t>
      </w:r>
      <w:r w:rsidR="0005025A">
        <w:t xml:space="preserve"> for flow paced control</w:t>
      </w:r>
      <w:r w:rsidR="004F45C6">
        <w:t xml:space="preserve">.  If the signal from the plant influent pumps fails, the plant switches automatically to effluent flows.  </w:t>
      </w:r>
      <w:r>
        <w:t xml:space="preserve">The chemical feed pump is adjusted to maintain a dose setpoint. </w:t>
      </w:r>
    </w:p>
    <w:p w14:paraId="0E495709" w14:textId="3A937F4C" w:rsidR="002D6810" w:rsidRPr="002D51A8" w:rsidRDefault="00E87E88" w:rsidP="00E87E88">
      <w:pPr>
        <w:pStyle w:val="LFTBody"/>
      </w:pPr>
      <w:r>
        <w:t xml:space="preserve">The </w:t>
      </w:r>
      <w:r w:rsidR="002D6810">
        <w:t xml:space="preserve">data and information </w:t>
      </w:r>
      <w:r>
        <w:t xml:space="preserve">that were </w:t>
      </w:r>
      <w:r w:rsidR="002D6810">
        <w:t>collected and evaluated to identify and assess the factor(s) causing the observed inconsistency in effluent total residual chlorine levels at the Port Richmond Wastewater Resource Recovery Facility (WRRF)</w:t>
      </w:r>
      <w:r>
        <w:t xml:space="preserve"> are</w:t>
      </w:r>
      <w:r w:rsidR="002D6810">
        <w:t xml:space="preserve"> summarized below.</w:t>
      </w:r>
    </w:p>
    <w:p w14:paraId="2E9CB7EE" w14:textId="1F483C2C" w:rsidR="002D6810" w:rsidRDefault="000F49BB" w:rsidP="000F49BB">
      <w:pPr>
        <w:pStyle w:val="LFTHeading2"/>
      </w:pPr>
      <w:bookmarkStart w:id="19" w:name="_Toc61514823"/>
      <w:r>
        <w:t xml:space="preserve">2.1 </w:t>
      </w:r>
      <w:r w:rsidR="002D6810">
        <w:t>Daily Monitoring Report Data</w:t>
      </w:r>
      <w:bookmarkEnd w:id="19"/>
    </w:p>
    <w:p w14:paraId="4D490020" w14:textId="478748B2" w:rsidR="002D6810" w:rsidRDefault="002D6810" w:rsidP="002D6810">
      <w:pPr>
        <w:pStyle w:val="LFTBody"/>
      </w:pPr>
      <w:r>
        <w:t xml:space="preserve">Historical water quality data was provided by the Port Richmond WRRF Discharge Monitoring Reports (DMR). The facility collects and logs process metrics to monitor plant performance and compliance with regulatory permits. The DMRs were provided electronically via Microsoft Excel and each contains several worksheets recording over 100 different parameters. Variables that may have a potential relationship to disinfection were extracted and used for assessing potential impacts to disinfection performance. </w:t>
      </w:r>
      <w:r>
        <w:rPr>
          <w:b/>
          <w:bCs/>
        </w:rPr>
        <w:t xml:space="preserve">Table </w:t>
      </w:r>
      <w:r w:rsidR="000F49BB">
        <w:rPr>
          <w:b/>
          <w:bCs/>
        </w:rPr>
        <w:t>2</w:t>
      </w:r>
      <w:r>
        <w:rPr>
          <w:b/>
          <w:bCs/>
        </w:rPr>
        <w:t>-1</w:t>
      </w:r>
      <w:r>
        <w:t xml:space="preserve"> provides a quick summary of 65 variables that were extracted for statistical evaluation. </w:t>
      </w:r>
    </w:p>
    <w:p w14:paraId="13F8D373" w14:textId="78AAF343" w:rsidR="00650382" w:rsidRDefault="00650382" w:rsidP="002D6810">
      <w:pPr>
        <w:pStyle w:val="LFTBody"/>
      </w:pPr>
    </w:p>
    <w:p w14:paraId="51435A3C" w14:textId="5BB5BF74" w:rsidR="00650382" w:rsidRDefault="00650382" w:rsidP="002D6810">
      <w:pPr>
        <w:pStyle w:val="LFTBody"/>
      </w:pPr>
    </w:p>
    <w:p w14:paraId="667E996F" w14:textId="163E1700" w:rsidR="00650382" w:rsidRDefault="00650382" w:rsidP="002D6810">
      <w:pPr>
        <w:pStyle w:val="LFTBody"/>
      </w:pPr>
    </w:p>
    <w:p w14:paraId="6705112C" w14:textId="39ABC6DB" w:rsidR="00650382" w:rsidRDefault="00650382" w:rsidP="002D6810">
      <w:pPr>
        <w:pStyle w:val="LFTBody"/>
      </w:pPr>
    </w:p>
    <w:p w14:paraId="0DF89A9A" w14:textId="154FADA9" w:rsidR="00D17C61" w:rsidRDefault="00D17C61" w:rsidP="002D6810">
      <w:pPr>
        <w:pStyle w:val="LFTBody"/>
      </w:pPr>
    </w:p>
    <w:p w14:paraId="2CC5EA36" w14:textId="3FB6EDD6" w:rsidR="00D17C61" w:rsidRDefault="00D17C61" w:rsidP="002D6810">
      <w:pPr>
        <w:pStyle w:val="LFTBody"/>
      </w:pPr>
    </w:p>
    <w:p w14:paraId="67CF0AE0" w14:textId="0CE10EF1" w:rsidR="00D17C61" w:rsidRDefault="00D17C61" w:rsidP="002D6810">
      <w:pPr>
        <w:pStyle w:val="LFTBody"/>
      </w:pPr>
    </w:p>
    <w:p w14:paraId="3106E5AE" w14:textId="70A60B8A" w:rsidR="00D17C61" w:rsidRDefault="00D17C61" w:rsidP="002D6810">
      <w:pPr>
        <w:pStyle w:val="LFTBody"/>
      </w:pPr>
    </w:p>
    <w:p w14:paraId="2D15AA57" w14:textId="4CCB67AD" w:rsidR="00D17C61" w:rsidRDefault="00D17C61" w:rsidP="002D6810">
      <w:pPr>
        <w:pStyle w:val="LFTBody"/>
      </w:pPr>
    </w:p>
    <w:p w14:paraId="67133C28" w14:textId="1B0A07F4" w:rsidR="00D17C61" w:rsidRDefault="00D17C61" w:rsidP="00D17C61">
      <w:pPr>
        <w:pStyle w:val="LFTBody"/>
        <w:jc w:val="center"/>
      </w:pPr>
      <w:r>
        <w:t>This page intentionally left blank</w:t>
      </w:r>
    </w:p>
    <w:p w14:paraId="32552F37" w14:textId="77777777" w:rsidR="00D17C61" w:rsidRDefault="00D17C61" w:rsidP="002D6810">
      <w:pPr>
        <w:pStyle w:val="LFTBody"/>
      </w:pPr>
    </w:p>
    <w:p w14:paraId="02FE77A5" w14:textId="7740B00F" w:rsidR="00D17C61" w:rsidRDefault="00D17C61" w:rsidP="002D6810">
      <w:pPr>
        <w:pStyle w:val="LFTBody"/>
      </w:pPr>
    </w:p>
    <w:p w14:paraId="07AF155C" w14:textId="77777777" w:rsidR="00D17C61" w:rsidRPr="00D17C61" w:rsidRDefault="00D17C61" w:rsidP="00D17C61">
      <w:pPr>
        <w:pStyle w:val="LFTBody"/>
        <w:jc w:val="center"/>
        <w:rPr>
          <w:b/>
          <w:bCs/>
        </w:rPr>
      </w:pPr>
    </w:p>
    <w:p w14:paraId="27444FBD" w14:textId="5077D0B9" w:rsidR="00650382" w:rsidRDefault="00650382" w:rsidP="002D6810">
      <w:pPr>
        <w:pStyle w:val="LFTBody"/>
      </w:pPr>
    </w:p>
    <w:p w14:paraId="11A1B2C1" w14:textId="77777777" w:rsidR="002D6810" w:rsidRDefault="002D6810" w:rsidP="002D6810">
      <w:pPr>
        <w:pStyle w:val="LFTTableTitle"/>
        <w:rPr>
          <w:rFonts w:ascii="Calibri" w:eastAsia="Times New Roman" w:hAnsi="Calibri" w:cs="Calibri"/>
          <w:sz w:val="18"/>
          <w:szCs w:val="18"/>
          <w:lang w:bidi="ar-SA"/>
        </w:rPr>
        <w:sectPr w:rsidR="002D6810" w:rsidSect="00043841">
          <w:headerReference w:type="even" r:id="rId27"/>
          <w:headerReference w:type="default" r:id="rId28"/>
          <w:footerReference w:type="even" r:id="rId29"/>
          <w:footerReference w:type="default" r:id="rId30"/>
          <w:headerReference w:type="first" r:id="rId31"/>
          <w:footerReference w:type="first" r:id="rId32"/>
          <w:pgSz w:w="11907" w:h="16839" w:code="9"/>
          <w:pgMar w:top="1440" w:right="1440" w:bottom="1440" w:left="1627" w:header="720" w:footer="720" w:gutter="0"/>
          <w:pgNumType w:start="1"/>
          <w:cols w:space="720"/>
          <w:titlePg/>
          <w:docGrid w:linePitch="360"/>
        </w:sectPr>
      </w:pPr>
    </w:p>
    <w:tbl>
      <w:tblPr>
        <w:tblW w:w="5000" w:type="pct"/>
        <w:tblLook w:val="04A0" w:firstRow="1" w:lastRow="0" w:firstColumn="1" w:lastColumn="0" w:noHBand="0" w:noVBand="1"/>
      </w:tblPr>
      <w:tblGrid>
        <w:gridCol w:w="3547"/>
        <w:gridCol w:w="654"/>
        <w:gridCol w:w="1849"/>
        <w:gridCol w:w="1289"/>
        <w:gridCol w:w="867"/>
        <w:gridCol w:w="1849"/>
        <w:gridCol w:w="910"/>
        <w:gridCol w:w="867"/>
        <w:gridCol w:w="1202"/>
        <w:gridCol w:w="910"/>
      </w:tblGrid>
      <w:tr w:rsidR="004A4A91" w:rsidRPr="00314EC5" w14:paraId="70C0ACF7" w14:textId="77777777" w:rsidTr="004A4A91">
        <w:trPr>
          <w:trHeight w:val="292"/>
          <w:tblHeader/>
        </w:trPr>
        <w:tc>
          <w:tcPr>
            <w:tcW w:w="1102"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10A9393" w14:textId="77777777" w:rsidR="00650382" w:rsidRDefault="00650382" w:rsidP="00650382">
            <w:pPr>
              <w:pStyle w:val="LFTTableTitle"/>
              <w:rPr>
                <w:lang w:bidi="ar-SA"/>
              </w:rPr>
            </w:pPr>
            <w:bookmarkStart w:id="20" w:name="_Toc61511908"/>
            <w:r>
              <w:rPr>
                <w:lang w:bidi="ar-SA"/>
              </w:rPr>
              <w:t>Table 2-1 Parameters Potentially Impacting Disinfection at Port Richmond WWRF</w:t>
            </w:r>
            <w:bookmarkEnd w:id="20"/>
          </w:p>
          <w:p w14:paraId="0353520F" w14:textId="516EC1B8" w:rsidR="002D6810" w:rsidRPr="00314EC5" w:rsidRDefault="002D6810" w:rsidP="002D6810">
            <w:pPr>
              <w:pStyle w:val="LFTTableHeader1"/>
              <w:rPr>
                <w:lang w:bidi="ar-SA"/>
              </w:rPr>
            </w:pPr>
          </w:p>
        </w:tc>
        <w:tc>
          <w:tcPr>
            <w:tcW w:w="1396" w:type="pct"/>
            <w:gridSpan w:val="3"/>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2E7FC8EA" w14:textId="77777777" w:rsidR="002D6810" w:rsidRPr="00314EC5" w:rsidRDefault="002D6810" w:rsidP="002D6810">
            <w:pPr>
              <w:pStyle w:val="LFTTableHeader1"/>
              <w:rPr>
                <w:lang w:bidi="ar-SA"/>
              </w:rPr>
            </w:pPr>
            <w:r w:rsidRPr="00314EC5">
              <w:rPr>
                <w:lang w:bidi="ar-SA"/>
              </w:rPr>
              <w:t>Sample Count</w:t>
            </w:r>
          </w:p>
        </w:tc>
        <w:tc>
          <w:tcPr>
            <w:tcW w:w="1335" w:type="pct"/>
            <w:gridSpan w:val="3"/>
            <w:tcBorders>
              <w:top w:val="single" w:sz="4" w:space="0" w:color="auto"/>
              <w:left w:val="nil"/>
              <w:bottom w:val="single" w:sz="4" w:space="0" w:color="auto"/>
              <w:right w:val="single" w:sz="4" w:space="0" w:color="auto"/>
            </w:tcBorders>
            <w:shd w:val="clear" w:color="auto" w:fill="0082C4" w:themeFill="accent3"/>
            <w:noWrap/>
            <w:vAlign w:val="center"/>
            <w:hideMark/>
          </w:tcPr>
          <w:p w14:paraId="774B8D14" w14:textId="77777777" w:rsidR="002D6810" w:rsidRPr="00314EC5" w:rsidRDefault="002D6810" w:rsidP="002D6810">
            <w:pPr>
              <w:pStyle w:val="LFTTableHeader1"/>
              <w:rPr>
                <w:lang w:bidi="ar-SA"/>
              </w:rPr>
            </w:pPr>
            <w:r w:rsidRPr="00314EC5">
              <w:rPr>
                <w:lang w:bidi="ar-SA"/>
              </w:rPr>
              <w:t>Mean</w:t>
            </w:r>
          </w:p>
        </w:tc>
        <w:tc>
          <w:tcPr>
            <w:tcW w:w="1167" w:type="pct"/>
            <w:gridSpan w:val="3"/>
            <w:tcBorders>
              <w:top w:val="single" w:sz="4" w:space="0" w:color="auto"/>
              <w:left w:val="nil"/>
              <w:bottom w:val="single" w:sz="4" w:space="0" w:color="auto"/>
              <w:right w:val="single" w:sz="4" w:space="0" w:color="auto"/>
            </w:tcBorders>
            <w:shd w:val="clear" w:color="auto" w:fill="0082C4" w:themeFill="accent3"/>
            <w:noWrap/>
            <w:vAlign w:val="center"/>
            <w:hideMark/>
          </w:tcPr>
          <w:p w14:paraId="28702177" w14:textId="77777777" w:rsidR="002D6810" w:rsidRPr="00314EC5" w:rsidRDefault="002D6810" w:rsidP="002D6810">
            <w:pPr>
              <w:pStyle w:val="LFTTableHeader1"/>
              <w:rPr>
                <w:lang w:bidi="ar-SA"/>
              </w:rPr>
            </w:pPr>
            <w:r w:rsidRPr="00314EC5">
              <w:rPr>
                <w:lang w:bidi="ar-SA"/>
              </w:rPr>
              <w:t>Standard Deviation</w:t>
            </w:r>
          </w:p>
        </w:tc>
      </w:tr>
      <w:tr w:rsidR="004A4A91" w:rsidRPr="00314EC5" w14:paraId="19DBA000" w14:textId="77777777" w:rsidTr="004A4A91">
        <w:trPr>
          <w:trHeight w:val="468"/>
          <w:tblHeader/>
        </w:trPr>
        <w:tc>
          <w:tcPr>
            <w:tcW w:w="110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AB87EA9" w14:textId="77777777" w:rsidR="002D6810" w:rsidRPr="00314EC5" w:rsidRDefault="002D6810" w:rsidP="002D6810">
            <w:pPr>
              <w:pStyle w:val="LFTTableHeader1"/>
              <w:rPr>
                <w:lang w:bidi="ar-SA"/>
              </w:rPr>
            </w:pPr>
          </w:p>
        </w:tc>
        <w:tc>
          <w:tcPr>
            <w:tcW w:w="240" w:type="pct"/>
            <w:tcBorders>
              <w:top w:val="nil"/>
              <w:left w:val="single" w:sz="4" w:space="0" w:color="auto"/>
              <w:bottom w:val="single" w:sz="4" w:space="0" w:color="auto"/>
              <w:right w:val="single" w:sz="4" w:space="0" w:color="auto"/>
            </w:tcBorders>
            <w:shd w:val="clear" w:color="auto" w:fill="0082C4" w:themeFill="accent3"/>
            <w:vAlign w:val="center"/>
            <w:hideMark/>
          </w:tcPr>
          <w:p w14:paraId="02DFE7D9" w14:textId="77777777" w:rsidR="002D6810" w:rsidRPr="00314EC5" w:rsidRDefault="002D6810" w:rsidP="002D6810">
            <w:pPr>
              <w:pStyle w:val="LFTTableHeader1"/>
              <w:rPr>
                <w:vertAlign w:val="superscript"/>
                <w:lang w:bidi="ar-SA"/>
              </w:rPr>
            </w:pPr>
            <w:r>
              <w:rPr>
                <w:lang w:bidi="ar-SA"/>
              </w:rPr>
              <w:t>All Data</w:t>
            </w:r>
            <w:r>
              <w:rPr>
                <w:vertAlign w:val="superscript"/>
                <w:lang w:bidi="ar-SA"/>
              </w:rPr>
              <w:t>[1]</w:t>
            </w:r>
          </w:p>
        </w:tc>
        <w:tc>
          <w:tcPr>
            <w:tcW w:w="682" w:type="pct"/>
            <w:tcBorders>
              <w:top w:val="nil"/>
              <w:left w:val="nil"/>
              <w:bottom w:val="single" w:sz="4" w:space="0" w:color="auto"/>
              <w:right w:val="single" w:sz="4" w:space="0" w:color="auto"/>
            </w:tcBorders>
            <w:shd w:val="clear" w:color="auto" w:fill="0082C4" w:themeFill="accent3"/>
            <w:noWrap/>
            <w:vAlign w:val="center"/>
            <w:hideMark/>
          </w:tcPr>
          <w:p w14:paraId="62CE2A20" w14:textId="77777777" w:rsidR="002D6810" w:rsidRPr="00314EC5" w:rsidRDefault="002D6810" w:rsidP="002D6810">
            <w:pPr>
              <w:pStyle w:val="LFTTableHeader1"/>
              <w:rPr>
                <w:vertAlign w:val="superscript"/>
                <w:lang w:bidi="ar-SA"/>
              </w:rPr>
            </w:pPr>
            <w:r w:rsidRPr="00314EC5">
              <w:rPr>
                <w:lang w:bidi="ar-SA"/>
              </w:rPr>
              <w:t>Period of Performance</w:t>
            </w:r>
            <w:r>
              <w:rPr>
                <w:vertAlign w:val="superscript"/>
                <w:lang w:bidi="ar-SA"/>
              </w:rPr>
              <w:t>[2]</w:t>
            </w:r>
          </w:p>
        </w:tc>
        <w:tc>
          <w:tcPr>
            <w:tcW w:w="475" w:type="pct"/>
            <w:tcBorders>
              <w:top w:val="nil"/>
              <w:left w:val="nil"/>
              <w:bottom w:val="single" w:sz="4" w:space="0" w:color="auto"/>
              <w:right w:val="single" w:sz="4" w:space="0" w:color="auto"/>
            </w:tcBorders>
            <w:shd w:val="clear" w:color="auto" w:fill="0082C4" w:themeFill="accent3"/>
            <w:noWrap/>
            <w:vAlign w:val="center"/>
            <w:hideMark/>
          </w:tcPr>
          <w:p w14:paraId="1A32F39B" w14:textId="77777777" w:rsidR="002D6810" w:rsidRPr="00314EC5" w:rsidRDefault="002D6810" w:rsidP="002D6810">
            <w:pPr>
              <w:pStyle w:val="LFTTableHeader1"/>
              <w:rPr>
                <w:vertAlign w:val="superscript"/>
                <w:lang w:bidi="ar-SA"/>
              </w:rPr>
            </w:pPr>
            <w:r w:rsidRPr="00314EC5">
              <w:rPr>
                <w:lang w:bidi="ar-SA"/>
              </w:rPr>
              <w:t>After</w:t>
            </w:r>
            <w:r>
              <w:rPr>
                <w:lang w:bidi="ar-SA"/>
              </w:rPr>
              <w:t xml:space="preserve"> </w:t>
            </w:r>
            <w:r w:rsidRPr="00314EC5">
              <w:rPr>
                <w:lang w:bidi="ar-SA"/>
              </w:rPr>
              <w:t>Upgrade</w:t>
            </w:r>
            <w:r>
              <w:rPr>
                <w:vertAlign w:val="superscript"/>
                <w:lang w:bidi="ar-SA"/>
              </w:rPr>
              <w:t>[3]</w:t>
            </w:r>
          </w:p>
        </w:tc>
        <w:tc>
          <w:tcPr>
            <w:tcW w:w="318" w:type="pct"/>
            <w:tcBorders>
              <w:top w:val="nil"/>
              <w:left w:val="nil"/>
              <w:bottom w:val="single" w:sz="4" w:space="0" w:color="auto"/>
              <w:right w:val="single" w:sz="4" w:space="0" w:color="auto"/>
            </w:tcBorders>
            <w:shd w:val="clear" w:color="auto" w:fill="0082C4" w:themeFill="accent3"/>
            <w:noWrap/>
            <w:vAlign w:val="center"/>
            <w:hideMark/>
          </w:tcPr>
          <w:p w14:paraId="2FB853F5" w14:textId="77777777" w:rsidR="002D6810" w:rsidRPr="00314EC5" w:rsidRDefault="002D6810" w:rsidP="002D6810">
            <w:pPr>
              <w:pStyle w:val="LFTTableHeader1"/>
              <w:rPr>
                <w:lang w:bidi="ar-SA"/>
              </w:rPr>
            </w:pPr>
            <w:r>
              <w:rPr>
                <w:lang w:bidi="ar-SA"/>
              </w:rPr>
              <w:t>All Data</w:t>
            </w:r>
            <w:r>
              <w:rPr>
                <w:vertAlign w:val="superscript"/>
                <w:lang w:bidi="ar-SA"/>
              </w:rPr>
              <w:t>[1]</w:t>
            </w:r>
          </w:p>
        </w:tc>
        <w:tc>
          <w:tcPr>
            <w:tcW w:w="682" w:type="pct"/>
            <w:tcBorders>
              <w:top w:val="nil"/>
              <w:left w:val="nil"/>
              <w:bottom w:val="single" w:sz="4" w:space="0" w:color="auto"/>
              <w:right w:val="single" w:sz="4" w:space="0" w:color="auto"/>
            </w:tcBorders>
            <w:shd w:val="clear" w:color="auto" w:fill="0082C4" w:themeFill="accent3"/>
            <w:noWrap/>
            <w:vAlign w:val="center"/>
            <w:hideMark/>
          </w:tcPr>
          <w:p w14:paraId="4D799EE4" w14:textId="77777777" w:rsidR="002D6810" w:rsidRPr="00314EC5" w:rsidRDefault="002D6810" w:rsidP="002D6810">
            <w:pPr>
              <w:pStyle w:val="LFTTableHeader1"/>
              <w:rPr>
                <w:lang w:bidi="ar-SA"/>
              </w:rPr>
            </w:pPr>
            <w:r w:rsidRPr="00314EC5">
              <w:rPr>
                <w:lang w:bidi="ar-SA"/>
              </w:rPr>
              <w:t>Period of Performance</w:t>
            </w:r>
            <w:r>
              <w:rPr>
                <w:vertAlign w:val="superscript"/>
                <w:lang w:bidi="ar-SA"/>
              </w:rPr>
              <w:t>[2]</w:t>
            </w:r>
          </w:p>
        </w:tc>
        <w:tc>
          <w:tcPr>
            <w:tcW w:w="334" w:type="pct"/>
            <w:tcBorders>
              <w:top w:val="nil"/>
              <w:left w:val="nil"/>
              <w:bottom w:val="single" w:sz="4" w:space="0" w:color="auto"/>
              <w:right w:val="single" w:sz="4" w:space="0" w:color="auto"/>
            </w:tcBorders>
            <w:shd w:val="clear" w:color="auto" w:fill="0082C4" w:themeFill="accent3"/>
            <w:vAlign w:val="center"/>
            <w:hideMark/>
          </w:tcPr>
          <w:p w14:paraId="4DD17635" w14:textId="77777777" w:rsidR="002D6810" w:rsidRPr="00314EC5" w:rsidRDefault="002D6810" w:rsidP="002D6810">
            <w:pPr>
              <w:pStyle w:val="LFTTableHeader1"/>
              <w:rPr>
                <w:lang w:bidi="ar-SA"/>
              </w:rPr>
            </w:pPr>
            <w:r w:rsidRPr="00314EC5">
              <w:rPr>
                <w:lang w:bidi="ar-SA"/>
              </w:rPr>
              <w:t>After</w:t>
            </w:r>
            <w:r>
              <w:rPr>
                <w:lang w:bidi="ar-SA"/>
              </w:rPr>
              <w:t xml:space="preserve"> </w:t>
            </w:r>
            <w:r w:rsidRPr="00314EC5">
              <w:rPr>
                <w:lang w:bidi="ar-SA"/>
              </w:rPr>
              <w:t>Upgrade</w:t>
            </w:r>
            <w:r>
              <w:rPr>
                <w:vertAlign w:val="superscript"/>
                <w:lang w:bidi="ar-SA"/>
              </w:rPr>
              <w:t>[3]</w:t>
            </w:r>
          </w:p>
        </w:tc>
        <w:tc>
          <w:tcPr>
            <w:tcW w:w="318" w:type="pct"/>
            <w:tcBorders>
              <w:top w:val="nil"/>
              <w:left w:val="nil"/>
              <w:bottom w:val="single" w:sz="4" w:space="0" w:color="auto"/>
              <w:right w:val="single" w:sz="4" w:space="0" w:color="auto"/>
            </w:tcBorders>
            <w:shd w:val="clear" w:color="auto" w:fill="0082C4" w:themeFill="accent3"/>
            <w:noWrap/>
            <w:vAlign w:val="center"/>
            <w:hideMark/>
          </w:tcPr>
          <w:p w14:paraId="77B09FE0" w14:textId="77777777" w:rsidR="002D6810" w:rsidRPr="00314EC5" w:rsidRDefault="002D6810" w:rsidP="002D6810">
            <w:pPr>
              <w:pStyle w:val="LFTTableHeader1"/>
              <w:rPr>
                <w:lang w:bidi="ar-SA"/>
              </w:rPr>
            </w:pPr>
            <w:r>
              <w:rPr>
                <w:lang w:bidi="ar-SA"/>
              </w:rPr>
              <w:t>All Data</w:t>
            </w:r>
            <w:r>
              <w:rPr>
                <w:vertAlign w:val="superscript"/>
                <w:lang w:bidi="ar-SA"/>
              </w:rPr>
              <w:t>[1]</w:t>
            </w:r>
          </w:p>
        </w:tc>
        <w:tc>
          <w:tcPr>
            <w:tcW w:w="442" w:type="pct"/>
            <w:tcBorders>
              <w:top w:val="nil"/>
              <w:left w:val="nil"/>
              <w:bottom w:val="single" w:sz="4" w:space="0" w:color="auto"/>
              <w:right w:val="single" w:sz="4" w:space="0" w:color="auto"/>
            </w:tcBorders>
            <w:shd w:val="clear" w:color="auto" w:fill="0082C4" w:themeFill="accent3"/>
            <w:vAlign w:val="center"/>
            <w:hideMark/>
          </w:tcPr>
          <w:p w14:paraId="4DF23F4C" w14:textId="77777777" w:rsidR="002D6810" w:rsidRPr="00314EC5" w:rsidRDefault="002D6810" w:rsidP="002D6810">
            <w:pPr>
              <w:pStyle w:val="LFTTableHeader1"/>
              <w:rPr>
                <w:lang w:bidi="ar-SA"/>
              </w:rPr>
            </w:pPr>
            <w:r w:rsidRPr="00314EC5">
              <w:rPr>
                <w:lang w:bidi="ar-SA"/>
              </w:rPr>
              <w:t>Period of Performance</w:t>
            </w:r>
            <w:r>
              <w:rPr>
                <w:vertAlign w:val="superscript"/>
                <w:lang w:bidi="ar-SA"/>
              </w:rPr>
              <w:t>[2]</w:t>
            </w:r>
          </w:p>
        </w:tc>
        <w:tc>
          <w:tcPr>
            <w:tcW w:w="406" w:type="pct"/>
            <w:tcBorders>
              <w:top w:val="nil"/>
              <w:left w:val="nil"/>
              <w:bottom w:val="single" w:sz="4" w:space="0" w:color="auto"/>
              <w:right w:val="single" w:sz="4" w:space="0" w:color="auto"/>
            </w:tcBorders>
            <w:shd w:val="clear" w:color="auto" w:fill="0082C4" w:themeFill="accent3"/>
            <w:vAlign w:val="center"/>
            <w:hideMark/>
          </w:tcPr>
          <w:p w14:paraId="6173283D" w14:textId="77777777" w:rsidR="002D6810" w:rsidRPr="00314EC5" w:rsidRDefault="002D6810" w:rsidP="002D6810">
            <w:pPr>
              <w:pStyle w:val="LFTTableHeader1"/>
              <w:rPr>
                <w:lang w:bidi="ar-SA"/>
              </w:rPr>
            </w:pPr>
            <w:r w:rsidRPr="00314EC5">
              <w:rPr>
                <w:lang w:bidi="ar-SA"/>
              </w:rPr>
              <w:t>After</w:t>
            </w:r>
            <w:r>
              <w:rPr>
                <w:lang w:bidi="ar-SA"/>
              </w:rPr>
              <w:t xml:space="preserve"> </w:t>
            </w:r>
            <w:r w:rsidRPr="00314EC5">
              <w:rPr>
                <w:lang w:bidi="ar-SA"/>
              </w:rPr>
              <w:t>Upgrade</w:t>
            </w:r>
            <w:r>
              <w:rPr>
                <w:vertAlign w:val="superscript"/>
                <w:lang w:bidi="ar-SA"/>
              </w:rPr>
              <w:t>[3]</w:t>
            </w:r>
          </w:p>
        </w:tc>
      </w:tr>
      <w:tr w:rsidR="004A4A91" w:rsidRPr="00314EC5" w14:paraId="07D290C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995F2CC" w14:textId="77777777" w:rsidR="002D6810" w:rsidRPr="00314EC5" w:rsidRDefault="002D6810"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C</w:t>
            </w:r>
            <w:r w:rsidRPr="00314EC5">
              <w:rPr>
                <w:rFonts w:ascii="Calibri" w:eastAsia="Times New Roman" w:hAnsi="Calibri" w:cs="Calibri"/>
                <w:color w:val="000000"/>
                <w:sz w:val="18"/>
                <w:szCs w:val="18"/>
                <w:lang w:bidi="ar-SA"/>
              </w:rPr>
              <w:t>BOD - Plant Effluent.mg/L</w:t>
            </w:r>
          </w:p>
        </w:tc>
        <w:tc>
          <w:tcPr>
            <w:tcW w:w="240" w:type="pct"/>
            <w:tcBorders>
              <w:top w:val="nil"/>
              <w:left w:val="nil"/>
              <w:bottom w:val="nil"/>
              <w:right w:val="single" w:sz="4" w:space="0" w:color="auto"/>
            </w:tcBorders>
            <w:shd w:val="clear" w:color="auto" w:fill="auto"/>
            <w:noWrap/>
            <w:vAlign w:val="center"/>
            <w:hideMark/>
          </w:tcPr>
          <w:p w14:paraId="28904AF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42978FF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4B7AA1B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3A9BB38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9.1</w:t>
            </w:r>
          </w:p>
        </w:tc>
        <w:tc>
          <w:tcPr>
            <w:tcW w:w="682" w:type="pct"/>
            <w:tcBorders>
              <w:top w:val="nil"/>
              <w:left w:val="nil"/>
              <w:bottom w:val="nil"/>
              <w:right w:val="single" w:sz="4" w:space="0" w:color="auto"/>
            </w:tcBorders>
            <w:shd w:val="clear" w:color="auto" w:fill="auto"/>
            <w:noWrap/>
            <w:vAlign w:val="center"/>
            <w:hideMark/>
          </w:tcPr>
          <w:p w14:paraId="024393D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8.9</w:t>
            </w:r>
          </w:p>
        </w:tc>
        <w:tc>
          <w:tcPr>
            <w:tcW w:w="334" w:type="pct"/>
            <w:tcBorders>
              <w:top w:val="nil"/>
              <w:left w:val="nil"/>
              <w:bottom w:val="nil"/>
              <w:right w:val="single" w:sz="4" w:space="0" w:color="auto"/>
            </w:tcBorders>
            <w:shd w:val="clear" w:color="auto" w:fill="auto"/>
            <w:noWrap/>
            <w:vAlign w:val="center"/>
            <w:hideMark/>
          </w:tcPr>
          <w:p w14:paraId="758B8FB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9.5</w:t>
            </w:r>
          </w:p>
        </w:tc>
        <w:tc>
          <w:tcPr>
            <w:tcW w:w="318" w:type="pct"/>
            <w:tcBorders>
              <w:top w:val="nil"/>
              <w:left w:val="nil"/>
              <w:bottom w:val="nil"/>
              <w:right w:val="single" w:sz="4" w:space="0" w:color="auto"/>
            </w:tcBorders>
            <w:shd w:val="clear" w:color="auto" w:fill="auto"/>
            <w:noWrap/>
            <w:vAlign w:val="center"/>
            <w:hideMark/>
          </w:tcPr>
          <w:p w14:paraId="0615864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8.8</w:t>
            </w:r>
          </w:p>
        </w:tc>
        <w:tc>
          <w:tcPr>
            <w:tcW w:w="442" w:type="pct"/>
            <w:tcBorders>
              <w:top w:val="nil"/>
              <w:left w:val="nil"/>
              <w:bottom w:val="nil"/>
              <w:right w:val="single" w:sz="4" w:space="0" w:color="auto"/>
            </w:tcBorders>
            <w:shd w:val="clear" w:color="auto" w:fill="auto"/>
            <w:noWrap/>
            <w:vAlign w:val="center"/>
            <w:hideMark/>
          </w:tcPr>
          <w:p w14:paraId="02CD02B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7.4</w:t>
            </w:r>
          </w:p>
        </w:tc>
        <w:tc>
          <w:tcPr>
            <w:tcW w:w="406" w:type="pct"/>
            <w:tcBorders>
              <w:top w:val="nil"/>
              <w:left w:val="nil"/>
              <w:bottom w:val="nil"/>
              <w:right w:val="single" w:sz="4" w:space="0" w:color="auto"/>
            </w:tcBorders>
            <w:shd w:val="clear" w:color="auto" w:fill="auto"/>
            <w:noWrap/>
            <w:vAlign w:val="center"/>
            <w:hideMark/>
          </w:tcPr>
          <w:p w14:paraId="0DEE3E2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9.1</w:t>
            </w:r>
          </w:p>
        </w:tc>
      </w:tr>
      <w:tr w:rsidR="004A4A91" w:rsidRPr="00314EC5" w14:paraId="3223029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3408AE0F" w14:textId="77777777" w:rsidR="002D6810" w:rsidRPr="00314EC5" w:rsidRDefault="002D6810"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C</w:t>
            </w:r>
            <w:r w:rsidRPr="00314EC5">
              <w:rPr>
                <w:rFonts w:ascii="Calibri" w:eastAsia="Times New Roman" w:hAnsi="Calibri" w:cs="Calibri"/>
                <w:color w:val="000000"/>
                <w:sz w:val="18"/>
                <w:szCs w:val="18"/>
                <w:lang w:bidi="ar-SA"/>
              </w:rPr>
              <w:t xml:space="preserve">BOD </w:t>
            </w:r>
            <w:r>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Primary Effluent.mg/L</w:t>
            </w:r>
          </w:p>
        </w:tc>
        <w:tc>
          <w:tcPr>
            <w:tcW w:w="240" w:type="pct"/>
            <w:tcBorders>
              <w:top w:val="nil"/>
              <w:left w:val="nil"/>
              <w:bottom w:val="nil"/>
              <w:right w:val="single" w:sz="4" w:space="0" w:color="auto"/>
            </w:tcBorders>
            <w:shd w:val="clear" w:color="auto" w:fill="auto"/>
            <w:noWrap/>
            <w:vAlign w:val="center"/>
            <w:hideMark/>
          </w:tcPr>
          <w:p w14:paraId="4C0A3CC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678</w:t>
            </w:r>
          </w:p>
        </w:tc>
        <w:tc>
          <w:tcPr>
            <w:tcW w:w="682" w:type="pct"/>
            <w:tcBorders>
              <w:top w:val="nil"/>
              <w:left w:val="nil"/>
              <w:bottom w:val="nil"/>
              <w:right w:val="single" w:sz="4" w:space="0" w:color="auto"/>
            </w:tcBorders>
            <w:shd w:val="clear" w:color="auto" w:fill="auto"/>
            <w:noWrap/>
            <w:vAlign w:val="center"/>
            <w:hideMark/>
          </w:tcPr>
          <w:p w14:paraId="3FCA9B8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157</w:t>
            </w:r>
          </w:p>
        </w:tc>
        <w:tc>
          <w:tcPr>
            <w:tcW w:w="475" w:type="pct"/>
            <w:tcBorders>
              <w:top w:val="nil"/>
              <w:left w:val="nil"/>
              <w:bottom w:val="nil"/>
              <w:right w:val="single" w:sz="4" w:space="0" w:color="auto"/>
            </w:tcBorders>
            <w:shd w:val="clear" w:color="auto" w:fill="auto"/>
            <w:noWrap/>
            <w:vAlign w:val="center"/>
            <w:hideMark/>
          </w:tcPr>
          <w:p w14:paraId="5ABC44F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493</w:t>
            </w:r>
          </w:p>
        </w:tc>
        <w:tc>
          <w:tcPr>
            <w:tcW w:w="318" w:type="pct"/>
            <w:tcBorders>
              <w:top w:val="nil"/>
              <w:left w:val="nil"/>
              <w:bottom w:val="nil"/>
              <w:right w:val="single" w:sz="4" w:space="0" w:color="auto"/>
            </w:tcBorders>
            <w:shd w:val="clear" w:color="auto" w:fill="auto"/>
            <w:noWrap/>
            <w:vAlign w:val="center"/>
            <w:hideMark/>
          </w:tcPr>
          <w:p w14:paraId="03AF35F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265.2</w:t>
            </w:r>
          </w:p>
        </w:tc>
        <w:tc>
          <w:tcPr>
            <w:tcW w:w="682" w:type="pct"/>
            <w:tcBorders>
              <w:top w:val="nil"/>
              <w:left w:val="nil"/>
              <w:bottom w:val="nil"/>
              <w:right w:val="single" w:sz="4" w:space="0" w:color="auto"/>
            </w:tcBorders>
            <w:shd w:val="clear" w:color="auto" w:fill="auto"/>
            <w:noWrap/>
            <w:vAlign w:val="center"/>
            <w:hideMark/>
          </w:tcPr>
          <w:p w14:paraId="73B603F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311.8</w:t>
            </w:r>
          </w:p>
        </w:tc>
        <w:tc>
          <w:tcPr>
            <w:tcW w:w="334" w:type="pct"/>
            <w:tcBorders>
              <w:top w:val="nil"/>
              <w:left w:val="nil"/>
              <w:bottom w:val="nil"/>
              <w:right w:val="single" w:sz="4" w:space="0" w:color="auto"/>
            </w:tcBorders>
            <w:shd w:val="clear" w:color="auto" w:fill="auto"/>
            <w:noWrap/>
            <w:vAlign w:val="center"/>
            <w:hideMark/>
          </w:tcPr>
          <w:p w14:paraId="28C326A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261.2</w:t>
            </w:r>
          </w:p>
        </w:tc>
        <w:tc>
          <w:tcPr>
            <w:tcW w:w="318" w:type="pct"/>
            <w:tcBorders>
              <w:top w:val="nil"/>
              <w:left w:val="nil"/>
              <w:bottom w:val="nil"/>
              <w:right w:val="single" w:sz="4" w:space="0" w:color="auto"/>
            </w:tcBorders>
            <w:shd w:val="clear" w:color="auto" w:fill="auto"/>
            <w:noWrap/>
            <w:vAlign w:val="center"/>
            <w:hideMark/>
          </w:tcPr>
          <w:p w14:paraId="61AD806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170.2</w:t>
            </w:r>
          </w:p>
        </w:tc>
        <w:tc>
          <w:tcPr>
            <w:tcW w:w="442" w:type="pct"/>
            <w:tcBorders>
              <w:top w:val="nil"/>
              <w:left w:val="nil"/>
              <w:bottom w:val="nil"/>
              <w:right w:val="single" w:sz="4" w:space="0" w:color="auto"/>
            </w:tcBorders>
            <w:shd w:val="clear" w:color="auto" w:fill="auto"/>
            <w:noWrap/>
            <w:vAlign w:val="center"/>
            <w:hideMark/>
          </w:tcPr>
          <w:p w14:paraId="58238C5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162.0</w:t>
            </w:r>
          </w:p>
        </w:tc>
        <w:tc>
          <w:tcPr>
            <w:tcW w:w="406" w:type="pct"/>
            <w:tcBorders>
              <w:top w:val="nil"/>
              <w:left w:val="nil"/>
              <w:bottom w:val="nil"/>
              <w:right w:val="single" w:sz="4" w:space="0" w:color="auto"/>
            </w:tcBorders>
            <w:shd w:val="clear" w:color="auto" w:fill="auto"/>
            <w:noWrap/>
            <w:vAlign w:val="center"/>
            <w:hideMark/>
          </w:tcPr>
          <w:p w14:paraId="66CBC3C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134.8</w:t>
            </w:r>
          </w:p>
        </w:tc>
      </w:tr>
      <w:tr w:rsidR="004A4A91" w:rsidRPr="00314EC5" w14:paraId="791D6CAC"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427050B" w14:textId="77777777" w:rsidR="002D6810" w:rsidRPr="00314EC5" w:rsidRDefault="002D6810"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C</w:t>
            </w:r>
            <w:r w:rsidRPr="00314EC5">
              <w:rPr>
                <w:rFonts w:ascii="Calibri" w:eastAsia="Times New Roman" w:hAnsi="Calibri" w:cs="Calibri"/>
                <w:color w:val="000000"/>
                <w:sz w:val="18"/>
                <w:szCs w:val="18"/>
                <w:lang w:bidi="ar-SA"/>
              </w:rPr>
              <w:t>BOD</w:t>
            </w:r>
            <w:r>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 xml:space="preserve"> Raw Sewage.mg/L</w:t>
            </w:r>
          </w:p>
        </w:tc>
        <w:tc>
          <w:tcPr>
            <w:tcW w:w="240" w:type="pct"/>
            <w:tcBorders>
              <w:top w:val="nil"/>
              <w:left w:val="nil"/>
              <w:bottom w:val="nil"/>
              <w:right w:val="single" w:sz="4" w:space="0" w:color="auto"/>
            </w:tcBorders>
            <w:shd w:val="clear" w:color="auto" w:fill="auto"/>
            <w:noWrap/>
            <w:vAlign w:val="center"/>
            <w:hideMark/>
          </w:tcPr>
          <w:p w14:paraId="67F9349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5E63442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213B121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7232E35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320.0</w:t>
            </w:r>
          </w:p>
        </w:tc>
        <w:tc>
          <w:tcPr>
            <w:tcW w:w="682" w:type="pct"/>
            <w:tcBorders>
              <w:top w:val="nil"/>
              <w:left w:val="nil"/>
              <w:bottom w:val="nil"/>
              <w:right w:val="single" w:sz="4" w:space="0" w:color="auto"/>
            </w:tcBorders>
            <w:shd w:val="clear" w:color="auto" w:fill="auto"/>
            <w:noWrap/>
            <w:vAlign w:val="center"/>
            <w:hideMark/>
          </w:tcPr>
          <w:p w14:paraId="25483D4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353.8</w:t>
            </w:r>
          </w:p>
        </w:tc>
        <w:tc>
          <w:tcPr>
            <w:tcW w:w="334" w:type="pct"/>
            <w:tcBorders>
              <w:top w:val="nil"/>
              <w:left w:val="nil"/>
              <w:bottom w:val="nil"/>
              <w:right w:val="single" w:sz="4" w:space="0" w:color="auto"/>
            </w:tcBorders>
            <w:shd w:val="clear" w:color="auto" w:fill="auto"/>
            <w:noWrap/>
            <w:vAlign w:val="center"/>
            <w:hideMark/>
          </w:tcPr>
          <w:p w14:paraId="5F646B8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330.7</w:t>
            </w:r>
          </w:p>
        </w:tc>
        <w:tc>
          <w:tcPr>
            <w:tcW w:w="318" w:type="pct"/>
            <w:tcBorders>
              <w:top w:val="nil"/>
              <w:left w:val="nil"/>
              <w:bottom w:val="nil"/>
              <w:right w:val="single" w:sz="4" w:space="0" w:color="auto"/>
            </w:tcBorders>
            <w:shd w:val="clear" w:color="auto" w:fill="auto"/>
            <w:noWrap/>
            <w:vAlign w:val="center"/>
            <w:hideMark/>
          </w:tcPr>
          <w:p w14:paraId="2A7E92A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109.0</w:t>
            </w:r>
          </w:p>
        </w:tc>
        <w:tc>
          <w:tcPr>
            <w:tcW w:w="442" w:type="pct"/>
            <w:tcBorders>
              <w:top w:val="nil"/>
              <w:left w:val="nil"/>
              <w:bottom w:val="nil"/>
              <w:right w:val="single" w:sz="4" w:space="0" w:color="auto"/>
            </w:tcBorders>
            <w:shd w:val="clear" w:color="auto" w:fill="auto"/>
            <w:noWrap/>
            <w:vAlign w:val="center"/>
            <w:hideMark/>
          </w:tcPr>
          <w:p w14:paraId="54CD04B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116.1</w:t>
            </w:r>
          </w:p>
        </w:tc>
        <w:tc>
          <w:tcPr>
            <w:tcW w:w="406" w:type="pct"/>
            <w:tcBorders>
              <w:top w:val="nil"/>
              <w:left w:val="nil"/>
              <w:bottom w:val="nil"/>
              <w:right w:val="single" w:sz="4" w:space="0" w:color="auto"/>
            </w:tcBorders>
            <w:shd w:val="clear" w:color="auto" w:fill="auto"/>
            <w:noWrap/>
            <w:vAlign w:val="center"/>
            <w:hideMark/>
          </w:tcPr>
          <w:p w14:paraId="583B61A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113.6</w:t>
            </w:r>
          </w:p>
        </w:tc>
      </w:tr>
      <w:tr w:rsidR="004A4A91" w:rsidRPr="00314EC5" w14:paraId="63F4BD6A"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8DF071B" w14:textId="68A5745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CBOD</w:t>
            </w:r>
            <w:r>
              <w:rPr>
                <w:rFonts w:ascii="Calibri" w:eastAsia="Times New Roman" w:hAnsi="Calibri" w:cs="Calibri"/>
                <w:color w:val="000000"/>
                <w:sz w:val="18"/>
                <w:szCs w:val="18"/>
                <w:lang w:bidi="ar-SA"/>
              </w:rPr>
              <w:t xml:space="preserve"> - Plant</w:t>
            </w:r>
            <w:r w:rsidRPr="00314EC5">
              <w:rPr>
                <w:rFonts w:ascii="Calibri" w:eastAsia="Times New Roman" w:hAnsi="Calibri" w:cs="Calibri"/>
                <w:color w:val="000000"/>
                <w:sz w:val="18"/>
                <w:szCs w:val="18"/>
                <w:lang w:bidi="ar-SA"/>
              </w:rPr>
              <w:t xml:space="preserve"> Effluent</w:t>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lbs/day</w:t>
            </w:r>
          </w:p>
        </w:tc>
        <w:tc>
          <w:tcPr>
            <w:tcW w:w="240" w:type="pct"/>
            <w:tcBorders>
              <w:top w:val="nil"/>
              <w:left w:val="nil"/>
              <w:bottom w:val="nil"/>
              <w:right w:val="single" w:sz="4" w:space="0" w:color="auto"/>
            </w:tcBorders>
            <w:shd w:val="clear" w:color="auto" w:fill="auto"/>
            <w:noWrap/>
            <w:vAlign w:val="center"/>
            <w:hideMark/>
          </w:tcPr>
          <w:p w14:paraId="1F20842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1,547</w:t>
            </w:r>
          </w:p>
        </w:tc>
        <w:tc>
          <w:tcPr>
            <w:tcW w:w="682" w:type="pct"/>
            <w:tcBorders>
              <w:top w:val="nil"/>
              <w:left w:val="nil"/>
              <w:bottom w:val="nil"/>
              <w:right w:val="single" w:sz="4" w:space="0" w:color="auto"/>
            </w:tcBorders>
            <w:shd w:val="clear" w:color="auto" w:fill="auto"/>
            <w:noWrap/>
            <w:vAlign w:val="center"/>
            <w:hideMark/>
          </w:tcPr>
          <w:p w14:paraId="3D79C06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02D7F8A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1,130</w:t>
            </w:r>
          </w:p>
        </w:tc>
        <w:tc>
          <w:tcPr>
            <w:tcW w:w="318" w:type="pct"/>
            <w:tcBorders>
              <w:top w:val="nil"/>
              <w:left w:val="nil"/>
              <w:bottom w:val="nil"/>
              <w:right w:val="single" w:sz="4" w:space="0" w:color="auto"/>
            </w:tcBorders>
            <w:shd w:val="clear" w:color="auto" w:fill="auto"/>
            <w:noWrap/>
            <w:vAlign w:val="center"/>
            <w:hideMark/>
          </w:tcPr>
          <w:p w14:paraId="326AFD7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2,175.4</w:t>
            </w:r>
          </w:p>
        </w:tc>
        <w:tc>
          <w:tcPr>
            <w:tcW w:w="682" w:type="pct"/>
            <w:tcBorders>
              <w:top w:val="nil"/>
              <w:left w:val="nil"/>
              <w:bottom w:val="nil"/>
              <w:right w:val="single" w:sz="4" w:space="0" w:color="auto"/>
            </w:tcBorders>
            <w:shd w:val="clear" w:color="auto" w:fill="auto"/>
            <w:noWrap/>
            <w:vAlign w:val="center"/>
            <w:hideMark/>
          </w:tcPr>
          <w:p w14:paraId="4D8A1C5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2,028.8</w:t>
            </w:r>
          </w:p>
        </w:tc>
        <w:tc>
          <w:tcPr>
            <w:tcW w:w="334" w:type="pct"/>
            <w:tcBorders>
              <w:top w:val="nil"/>
              <w:left w:val="nil"/>
              <w:bottom w:val="nil"/>
              <w:right w:val="single" w:sz="4" w:space="0" w:color="auto"/>
            </w:tcBorders>
            <w:shd w:val="clear" w:color="auto" w:fill="auto"/>
            <w:noWrap/>
            <w:vAlign w:val="center"/>
            <w:hideMark/>
          </w:tcPr>
          <w:p w14:paraId="466F08B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2,235.7</w:t>
            </w:r>
          </w:p>
        </w:tc>
        <w:tc>
          <w:tcPr>
            <w:tcW w:w="318" w:type="pct"/>
            <w:tcBorders>
              <w:top w:val="nil"/>
              <w:left w:val="nil"/>
              <w:bottom w:val="nil"/>
              <w:right w:val="single" w:sz="4" w:space="0" w:color="auto"/>
            </w:tcBorders>
            <w:shd w:val="clear" w:color="auto" w:fill="auto"/>
            <w:noWrap/>
            <w:vAlign w:val="center"/>
            <w:hideMark/>
          </w:tcPr>
          <w:p w14:paraId="2CAECBD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2,573.1</w:t>
            </w:r>
          </w:p>
        </w:tc>
        <w:tc>
          <w:tcPr>
            <w:tcW w:w="442" w:type="pct"/>
            <w:tcBorders>
              <w:top w:val="nil"/>
              <w:left w:val="nil"/>
              <w:bottom w:val="nil"/>
              <w:right w:val="single" w:sz="4" w:space="0" w:color="auto"/>
            </w:tcBorders>
            <w:shd w:val="clear" w:color="auto" w:fill="auto"/>
            <w:noWrap/>
            <w:vAlign w:val="center"/>
            <w:hideMark/>
          </w:tcPr>
          <w:p w14:paraId="48CE019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2,238.6</w:t>
            </w:r>
          </w:p>
        </w:tc>
        <w:tc>
          <w:tcPr>
            <w:tcW w:w="406" w:type="pct"/>
            <w:tcBorders>
              <w:top w:val="nil"/>
              <w:left w:val="nil"/>
              <w:bottom w:val="nil"/>
              <w:right w:val="single" w:sz="4" w:space="0" w:color="auto"/>
            </w:tcBorders>
            <w:shd w:val="clear" w:color="auto" w:fill="auto"/>
            <w:noWrap/>
            <w:vAlign w:val="center"/>
            <w:hideMark/>
          </w:tcPr>
          <w:p w14:paraId="2220EB6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2,588.9</w:t>
            </w:r>
          </w:p>
        </w:tc>
      </w:tr>
      <w:tr w:rsidR="004A4A91" w:rsidRPr="00314EC5" w14:paraId="6C09A377"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3F137F46" w14:textId="279E2A6A"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CBOD </w:t>
            </w:r>
            <w:r>
              <w:rPr>
                <w:rFonts w:ascii="Calibri" w:eastAsia="Times New Roman" w:hAnsi="Calibri" w:cs="Calibri"/>
                <w:color w:val="000000"/>
                <w:sz w:val="18"/>
                <w:szCs w:val="18"/>
                <w:lang w:bidi="ar-SA"/>
              </w:rPr>
              <w:t xml:space="preserve">- Plant </w:t>
            </w:r>
            <w:r w:rsidRPr="00314EC5">
              <w:rPr>
                <w:rFonts w:ascii="Calibri" w:eastAsia="Times New Roman" w:hAnsi="Calibri" w:cs="Calibri"/>
                <w:color w:val="000000"/>
                <w:sz w:val="18"/>
                <w:szCs w:val="18"/>
                <w:lang w:bidi="ar-SA"/>
              </w:rPr>
              <w:t>Influent mg/L</w:t>
            </w:r>
          </w:p>
        </w:tc>
        <w:tc>
          <w:tcPr>
            <w:tcW w:w="240" w:type="pct"/>
            <w:tcBorders>
              <w:top w:val="nil"/>
              <w:left w:val="nil"/>
              <w:bottom w:val="nil"/>
              <w:right w:val="single" w:sz="4" w:space="0" w:color="auto"/>
            </w:tcBorders>
            <w:shd w:val="clear" w:color="auto" w:fill="auto"/>
            <w:noWrap/>
            <w:vAlign w:val="center"/>
            <w:hideMark/>
          </w:tcPr>
          <w:p w14:paraId="6A066C4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1373F2E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623B247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11F3F10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320.0</w:t>
            </w:r>
          </w:p>
        </w:tc>
        <w:tc>
          <w:tcPr>
            <w:tcW w:w="682" w:type="pct"/>
            <w:tcBorders>
              <w:top w:val="nil"/>
              <w:left w:val="nil"/>
              <w:bottom w:val="nil"/>
              <w:right w:val="single" w:sz="4" w:space="0" w:color="auto"/>
            </w:tcBorders>
            <w:shd w:val="clear" w:color="auto" w:fill="auto"/>
            <w:noWrap/>
            <w:vAlign w:val="center"/>
            <w:hideMark/>
          </w:tcPr>
          <w:p w14:paraId="5672920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353.8</w:t>
            </w:r>
          </w:p>
        </w:tc>
        <w:tc>
          <w:tcPr>
            <w:tcW w:w="334" w:type="pct"/>
            <w:tcBorders>
              <w:top w:val="nil"/>
              <w:left w:val="nil"/>
              <w:bottom w:val="nil"/>
              <w:right w:val="single" w:sz="4" w:space="0" w:color="auto"/>
            </w:tcBorders>
            <w:shd w:val="clear" w:color="auto" w:fill="auto"/>
            <w:noWrap/>
            <w:vAlign w:val="center"/>
            <w:hideMark/>
          </w:tcPr>
          <w:p w14:paraId="0458F36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330.7</w:t>
            </w:r>
          </w:p>
        </w:tc>
        <w:tc>
          <w:tcPr>
            <w:tcW w:w="318" w:type="pct"/>
            <w:tcBorders>
              <w:top w:val="nil"/>
              <w:left w:val="nil"/>
              <w:bottom w:val="nil"/>
              <w:right w:val="single" w:sz="4" w:space="0" w:color="auto"/>
            </w:tcBorders>
            <w:shd w:val="clear" w:color="auto" w:fill="auto"/>
            <w:noWrap/>
            <w:vAlign w:val="center"/>
            <w:hideMark/>
          </w:tcPr>
          <w:p w14:paraId="637DAC1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109.0</w:t>
            </w:r>
          </w:p>
        </w:tc>
        <w:tc>
          <w:tcPr>
            <w:tcW w:w="442" w:type="pct"/>
            <w:tcBorders>
              <w:top w:val="nil"/>
              <w:left w:val="nil"/>
              <w:bottom w:val="nil"/>
              <w:right w:val="single" w:sz="4" w:space="0" w:color="auto"/>
            </w:tcBorders>
            <w:shd w:val="clear" w:color="auto" w:fill="auto"/>
            <w:noWrap/>
            <w:vAlign w:val="center"/>
            <w:hideMark/>
          </w:tcPr>
          <w:p w14:paraId="67402F7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116.1</w:t>
            </w:r>
          </w:p>
        </w:tc>
        <w:tc>
          <w:tcPr>
            <w:tcW w:w="406" w:type="pct"/>
            <w:tcBorders>
              <w:top w:val="nil"/>
              <w:left w:val="nil"/>
              <w:bottom w:val="nil"/>
              <w:right w:val="single" w:sz="4" w:space="0" w:color="auto"/>
            </w:tcBorders>
            <w:shd w:val="clear" w:color="auto" w:fill="auto"/>
            <w:noWrap/>
            <w:vAlign w:val="center"/>
            <w:hideMark/>
          </w:tcPr>
          <w:p w14:paraId="246905A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113.6</w:t>
            </w:r>
          </w:p>
        </w:tc>
      </w:tr>
      <w:tr w:rsidR="004A4A91" w:rsidRPr="00314EC5" w14:paraId="4C3B388C"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8D0EBFD" w14:textId="7B1BB958"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CBOD Influent</w:t>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lbs/day</w:t>
            </w:r>
          </w:p>
        </w:tc>
        <w:tc>
          <w:tcPr>
            <w:tcW w:w="240" w:type="pct"/>
            <w:tcBorders>
              <w:top w:val="nil"/>
              <w:left w:val="nil"/>
              <w:bottom w:val="nil"/>
              <w:right w:val="single" w:sz="4" w:space="0" w:color="auto"/>
            </w:tcBorders>
            <w:shd w:val="clear" w:color="auto" w:fill="auto"/>
            <w:noWrap/>
            <w:vAlign w:val="center"/>
            <w:hideMark/>
          </w:tcPr>
          <w:p w14:paraId="11FA282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1,546</w:t>
            </w:r>
          </w:p>
        </w:tc>
        <w:tc>
          <w:tcPr>
            <w:tcW w:w="682" w:type="pct"/>
            <w:tcBorders>
              <w:top w:val="nil"/>
              <w:left w:val="nil"/>
              <w:bottom w:val="nil"/>
              <w:right w:val="single" w:sz="4" w:space="0" w:color="auto"/>
            </w:tcBorders>
            <w:shd w:val="clear" w:color="auto" w:fill="auto"/>
            <w:noWrap/>
            <w:vAlign w:val="center"/>
            <w:hideMark/>
          </w:tcPr>
          <w:p w14:paraId="44E2E81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4FEF5DC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1,131</w:t>
            </w:r>
          </w:p>
        </w:tc>
        <w:tc>
          <w:tcPr>
            <w:tcW w:w="318" w:type="pct"/>
            <w:tcBorders>
              <w:top w:val="nil"/>
              <w:left w:val="nil"/>
              <w:bottom w:val="nil"/>
              <w:right w:val="single" w:sz="4" w:space="0" w:color="auto"/>
            </w:tcBorders>
            <w:shd w:val="clear" w:color="auto" w:fill="auto"/>
            <w:noWrap/>
            <w:vAlign w:val="center"/>
            <w:hideMark/>
          </w:tcPr>
          <w:p w14:paraId="2CEC77F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69,184.9</w:t>
            </w:r>
          </w:p>
        </w:tc>
        <w:tc>
          <w:tcPr>
            <w:tcW w:w="682" w:type="pct"/>
            <w:tcBorders>
              <w:top w:val="nil"/>
              <w:left w:val="nil"/>
              <w:bottom w:val="nil"/>
              <w:right w:val="single" w:sz="4" w:space="0" w:color="auto"/>
            </w:tcBorders>
            <w:shd w:val="clear" w:color="auto" w:fill="auto"/>
            <w:noWrap/>
            <w:vAlign w:val="center"/>
            <w:hideMark/>
          </w:tcPr>
          <w:p w14:paraId="06C2800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72,744.3</w:t>
            </w:r>
          </w:p>
        </w:tc>
        <w:tc>
          <w:tcPr>
            <w:tcW w:w="334" w:type="pct"/>
            <w:tcBorders>
              <w:top w:val="nil"/>
              <w:left w:val="nil"/>
              <w:bottom w:val="nil"/>
              <w:right w:val="single" w:sz="4" w:space="0" w:color="auto"/>
            </w:tcBorders>
            <w:shd w:val="clear" w:color="auto" w:fill="auto"/>
            <w:noWrap/>
            <w:vAlign w:val="center"/>
            <w:hideMark/>
          </w:tcPr>
          <w:p w14:paraId="6EB5F20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70,567.5</w:t>
            </w:r>
          </w:p>
        </w:tc>
        <w:tc>
          <w:tcPr>
            <w:tcW w:w="318" w:type="pct"/>
            <w:tcBorders>
              <w:top w:val="nil"/>
              <w:left w:val="nil"/>
              <w:bottom w:val="nil"/>
              <w:right w:val="single" w:sz="4" w:space="0" w:color="auto"/>
            </w:tcBorders>
            <w:shd w:val="clear" w:color="auto" w:fill="auto"/>
            <w:noWrap/>
            <w:vAlign w:val="center"/>
            <w:hideMark/>
          </w:tcPr>
          <w:p w14:paraId="5512781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22,649.2</w:t>
            </w:r>
          </w:p>
        </w:tc>
        <w:tc>
          <w:tcPr>
            <w:tcW w:w="442" w:type="pct"/>
            <w:tcBorders>
              <w:top w:val="nil"/>
              <w:left w:val="nil"/>
              <w:bottom w:val="nil"/>
              <w:right w:val="single" w:sz="4" w:space="0" w:color="auto"/>
            </w:tcBorders>
            <w:shd w:val="clear" w:color="auto" w:fill="auto"/>
            <w:noWrap/>
            <w:vAlign w:val="center"/>
            <w:hideMark/>
          </w:tcPr>
          <w:p w14:paraId="4096E9B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24,750.3</w:t>
            </w:r>
          </w:p>
        </w:tc>
        <w:tc>
          <w:tcPr>
            <w:tcW w:w="406" w:type="pct"/>
            <w:tcBorders>
              <w:top w:val="nil"/>
              <w:left w:val="nil"/>
              <w:bottom w:val="nil"/>
              <w:right w:val="single" w:sz="4" w:space="0" w:color="auto"/>
            </w:tcBorders>
            <w:shd w:val="clear" w:color="auto" w:fill="auto"/>
            <w:noWrap/>
            <w:vAlign w:val="center"/>
            <w:hideMark/>
          </w:tcPr>
          <w:p w14:paraId="7890207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23,962.2</w:t>
            </w:r>
          </w:p>
        </w:tc>
      </w:tr>
      <w:tr w:rsidR="004A4A91" w:rsidRPr="00314EC5" w14:paraId="5971989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6F5244F" w14:textId="09AB06C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Chlorides</w:t>
            </w:r>
            <w:r w:rsidR="004A4A91">
              <w:rPr>
                <w:rFonts w:ascii="Calibri" w:eastAsia="Times New Roman" w:hAnsi="Calibri" w:cs="Calibri"/>
                <w:color w:val="000000"/>
                <w:sz w:val="18"/>
                <w:szCs w:val="18"/>
                <w:lang w:bidi="ar-SA"/>
              </w:rPr>
              <w:t xml:space="preserve"> Plant</w:t>
            </w:r>
            <w:r w:rsidRPr="00314EC5">
              <w:rPr>
                <w:rFonts w:ascii="Calibri" w:eastAsia="Times New Roman" w:hAnsi="Calibri" w:cs="Calibri"/>
                <w:color w:val="000000"/>
                <w:sz w:val="18"/>
                <w:szCs w:val="18"/>
                <w:lang w:bidi="ar-SA"/>
              </w:rPr>
              <w:t xml:space="preserve"> Influent</w:t>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mg/L</w:t>
            </w:r>
          </w:p>
        </w:tc>
        <w:tc>
          <w:tcPr>
            <w:tcW w:w="240" w:type="pct"/>
            <w:tcBorders>
              <w:top w:val="nil"/>
              <w:left w:val="nil"/>
              <w:bottom w:val="nil"/>
              <w:right w:val="single" w:sz="4" w:space="0" w:color="auto"/>
            </w:tcBorders>
            <w:shd w:val="clear" w:color="auto" w:fill="auto"/>
            <w:noWrap/>
            <w:vAlign w:val="center"/>
            <w:hideMark/>
          </w:tcPr>
          <w:p w14:paraId="557EAF2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226</w:t>
            </w:r>
          </w:p>
        </w:tc>
        <w:tc>
          <w:tcPr>
            <w:tcW w:w="682" w:type="pct"/>
            <w:tcBorders>
              <w:top w:val="nil"/>
              <w:left w:val="nil"/>
              <w:bottom w:val="nil"/>
              <w:right w:val="single" w:sz="4" w:space="0" w:color="auto"/>
            </w:tcBorders>
            <w:shd w:val="clear" w:color="auto" w:fill="auto"/>
            <w:noWrap/>
            <w:vAlign w:val="center"/>
            <w:hideMark/>
          </w:tcPr>
          <w:p w14:paraId="781378A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1E08DC6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166</w:t>
            </w:r>
          </w:p>
        </w:tc>
        <w:tc>
          <w:tcPr>
            <w:tcW w:w="318" w:type="pct"/>
            <w:tcBorders>
              <w:top w:val="nil"/>
              <w:left w:val="nil"/>
              <w:bottom w:val="nil"/>
              <w:right w:val="single" w:sz="4" w:space="0" w:color="auto"/>
            </w:tcBorders>
            <w:shd w:val="clear" w:color="auto" w:fill="auto"/>
            <w:noWrap/>
            <w:vAlign w:val="center"/>
            <w:hideMark/>
          </w:tcPr>
          <w:p w14:paraId="54FB988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472.7</w:t>
            </w:r>
          </w:p>
        </w:tc>
        <w:tc>
          <w:tcPr>
            <w:tcW w:w="682" w:type="pct"/>
            <w:tcBorders>
              <w:top w:val="nil"/>
              <w:left w:val="nil"/>
              <w:bottom w:val="nil"/>
              <w:right w:val="single" w:sz="4" w:space="0" w:color="auto"/>
            </w:tcBorders>
            <w:shd w:val="clear" w:color="auto" w:fill="auto"/>
            <w:noWrap/>
            <w:vAlign w:val="center"/>
            <w:hideMark/>
          </w:tcPr>
          <w:p w14:paraId="5316853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466.9</w:t>
            </w:r>
          </w:p>
        </w:tc>
        <w:tc>
          <w:tcPr>
            <w:tcW w:w="334" w:type="pct"/>
            <w:tcBorders>
              <w:top w:val="nil"/>
              <w:left w:val="nil"/>
              <w:bottom w:val="nil"/>
              <w:right w:val="single" w:sz="4" w:space="0" w:color="auto"/>
            </w:tcBorders>
            <w:shd w:val="clear" w:color="auto" w:fill="auto"/>
            <w:noWrap/>
            <w:vAlign w:val="center"/>
            <w:hideMark/>
          </w:tcPr>
          <w:p w14:paraId="2200C46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467.3</w:t>
            </w:r>
          </w:p>
        </w:tc>
        <w:tc>
          <w:tcPr>
            <w:tcW w:w="318" w:type="pct"/>
            <w:tcBorders>
              <w:top w:val="nil"/>
              <w:left w:val="nil"/>
              <w:bottom w:val="nil"/>
              <w:right w:val="single" w:sz="4" w:space="0" w:color="auto"/>
            </w:tcBorders>
            <w:shd w:val="clear" w:color="auto" w:fill="auto"/>
            <w:noWrap/>
            <w:vAlign w:val="center"/>
            <w:hideMark/>
          </w:tcPr>
          <w:p w14:paraId="127C6DB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321.3</w:t>
            </w:r>
          </w:p>
        </w:tc>
        <w:tc>
          <w:tcPr>
            <w:tcW w:w="442" w:type="pct"/>
            <w:tcBorders>
              <w:top w:val="nil"/>
              <w:left w:val="nil"/>
              <w:bottom w:val="nil"/>
              <w:right w:val="single" w:sz="4" w:space="0" w:color="auto"/>
            </w:tcBorders>
            <w:shd w:val="clear" w:color="auto" w:fill="auto"/>
            <w:noWrap/>
            <w:vAlign w:val="center"/>
            <w:hideMark/>
          </w:tcPr>
          <w:p w14:paraId="4A895FA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283.2</w:t>
            </w:r>
          </w:p>
        </w:tc>
        <w:tc>
          <w:tcPr>
            <w:tcW w:w="406" w:type="pct"/>
            <w:tcBorders>
              <w:top w:val="nil"/>
              <w:left w:val="nil"/>
              <w:bottom w:val="nil"/>
              <w:right w:val="single" w:sz="4" w:space="0" w:color="auto"/>
            </w:tcBorders>
            <w:shd w:val="clear" w:color="auto" w:fill="auto"/>
            <w:noWrap/>
            <w:vAlign w:val="center"/>
            <w:hideMark/>
          </w:tcPr>
          <w:p w14:paraId="1326FAD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302.9</w:t>
            </w:r>
          </w:p>
        </w:tc>
      </w:tr>
      <w:tr w:rsidR="004A4A91" w:rsidRPr="00314EC5" w14:paraId="568C73F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5F6CEAF" w14:textId="785996B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Chlorine Dos</w:t>
            </w:r>
            <w:r w:rsidR="004A4A91">
              <w:rPr>
                <w:rFonts w:ascii="Calibri" w:eastAsia="Times New Roman" w:hAnsi="Calibri" w:cs="Calibri"/>
                <w:color w:val="000000"/>
                <w:sz w:val="18"/>
                <w:szCs w:val="18"/>
                <w:lang w:bidi="ar-SA"/>
              </w:rPr>
              <w:t>e</w:t>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.mg/L</w:t>
            </w:r>
          </w:p>
        </w:tc>
        <w:tc>
          <w:tcPr>
            <w:tcW w:w="240" w:type="pct"/>
            <w:tcBorders>
              <w:top w:val="nil"/>
              <w:left w:val="nil"/>
              <w:bottom w:val="nil"/>
              <w:right w:val="single" w:sz="4" w:space="0" w:color="auto"/>
            </w:tcBorders>
            <w:shd w:val="clear" w:color="auto" w:fill="auto"/>
            <w:noWrap/>
            <w:vAlign w:val="center"/>
            <w:hideMark/>
          </w:tcPr>
          <w:p w14:paraId="186411E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1,579</w:t>
            </w:r>
          </w:p>
        </w:tc>
        <w:tc>
          <w:tcPr>
            <w:tcW w:w="682" w:type="pct"/>
            <w:tcBorders>
              <w:top w:val="nil"/>
              <w:left w:val="nil"/>
              <w:bottom w:val="nil"/>
              <w:right w:val="single" w:sz="4" w:space="0" w:color="auto"/>
            </w:tcBorders>
            <w:shd w:val="clear" w:color="auto" w:fill="auto"/>
            <w:noWrap/>
            <w:vAlign w:val="center"/>
            <w:hideMark/>
          </w:tcPr>
          <w:p w14:paraId="520E936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143A4FE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1,154</w:t>
            </w:r>
          </w:p>
        </w:tc>
        <w:tc>
          <w:tcPr>
            <w:tcW w:w="318" w:type="pct"/>
            <w:tcBorders>
              <w:top w:val="nil"/>
              <w:left w:val="nil"/>
              <w:bottom w:val="nil"/>
              <w:right w:val="single" w:sz="4" w:space="0" w:color="auto"/>
            </w:tcBorders>
            <w:shd w:val="clear" w:color="auto" w:fill="auto"/>
            <w:noWrap/>
            <w:vAlign w:val="center"/>
            <w:hideMark/>
          </w:tcPr>
          <w:p w14:paraId="1C19320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2.1</w:t>
            </w:r>
          </w:p>
        </w:tc>
        <w:tc>
          <w:tcPr>
            <w:tcW w:w="682" w:type="pct"/>
            <w:tcBorders>
              <w:top w:val="nil"/>
              <w:left w:val="nil"/>
              <w:bottom w:val="nil"/>
              <w:right w:val="single" w:sz="4" w:space="0" w:color="auto"/>
            </w:tcBorders>
            <w:shd w:val="clear" w:color="auto" w:fill="auto"/>
            <w:noWrap/>
            <w:vAlign w:val="center"/>
            <w:hideMark/>
          </w:tcPr>
          <w:p w14:paraId="0DA21FB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w:t>
            </w:r>
          </w:p>
        </w:tc>
        <w:tc>
          <w:tcPr>
            <w:tcW w:w="334" w:type="pct"/>
            <w:tcBorders>
              <w:top w:val="nil"/>
              <w:left w:val="nil"/>
              <w:bottom w:val="nil"/>
              <w:right w:val="single" w:sz="4" w:space="0" w:color="auto"/>
            </w:tcBorders>
            <w:shd w:val="clear" w:color="auto" w:fill="auto"/>
            <w:noWrap/>
            <w:vAlign w:val="center"/>
            <w:hideMark/>
          </w:tcPr>
          <w:p w14:paraId="1FA6DCF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w:t>
            </w:r>
          </w:p>
        </w:tc>
        <w:tc>
          <w:tcPr>
            <w:tcW w:w="318" w:type="pct"/>
            <w:tcBorders>
              <w:top w:val="nil"/>
              <w:left w:val="nil"/>
              <w:bottom w:val="nil"/>
              <w:right w:val="single" w:sz="4" w:space="0" w:color="auto"/>
            </w:tcBorders>
            <w:shd w:val="clear" w:color="auto" w:fill="auto"/>
            <w:noWrap/>
            <w:vAlign w:val="center"/>
            <w:hideMark/>
          </w:tcPr>
          <w:p w14:paraId="5F7889E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w:t>
            </w:r>
          </w:p>
        </w:tc>
        <w:tc>
          <w:tcPr>
            <w:tcW w:w="442" w:type="pct"/>
            <w:tcBorders>
              <w:top w:val="nil"/>
              <w:left w:val="nil"/>
              <w:bottom w:val="nil"/>
              <w:right w:val="single" w:sz="4" w:space="0" w:color="auto"/>
            </w:tcBorders>
            <w:shd w:val="clear" w:color="auto" w:fill="auto"/>
            <w:noWrap/>
            <w:vAlign w:val="center"/>
            <w:hideMark/>
          </w:tcPr>
          <w:p w14:paraId="2E4F8BB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0.9</w:t>
            </w:r>
          </w:p>
        </w:tc>
        <w:tc>
          <w:tcPr>
            <w:tcW w:w="406" w:type="pct"/>
            <w:tcBorders>
              <w:top w:val="nil"/>
              <w:left w:val="nil"/>
              <w:bottom w:val="nil"/>
              <w:right w:val="single" w:sz="4" w:space="0" w:color="auto"/>
            </w:tcBorders>
            <w:shd w:val="clear" w:color="auto" w:fill="auto"/>
            <w:noWrap/>
            <w:vAlign w:val="center"/>
            <w:hideMark/>
          </w:tcPr>
          <w:p w14:paraId="3CB067D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0.9</w:t>
            </w:r>
          </w:p>
        </w:tc>
      </w:tr>
      <w:tr w:rsidR="004A4A91" w:rsidRPr="00314EC5" w14:paraId="7C74201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549311A" w14:textId="36A5BDAD" w:rsidR="002D6810" w:rsidRPr="00D95009" w:rsidRDefault="002D6810" w:rsidP="002D6810">
            <w:pPr>
              <w:spacing w:after="0"/>
              <w:jc w:val="center"/>
              <w:rPr>
                <w:rFonts w:ascii="Calibri" w:eastAsia="Times New Roman" w:hAnsi="Calibri" w:cs="Calibri"/>
                <w:color w:val="000000"/>
                <w:sz w:val="18"/>
                <w:szCs w:val="18"/>
                <w:lang w:bidi="ar-SA"/>
              </w:rPr>
            </w:pPr>
            <w:r w:rsidRPr="00D95009">
              <w:rPr>
                <w:rFonts w:ascii="Calibri" w:eastAsia="Times New Roman" w:hAnsi="Calibri" w:cs="Calibri"/>
                <w:color w:val="000000"/>
                <w:sz w:val="18"/>
                <w:szCs w:val="18"/>
                <w:lang w:bidi="ar-SA"/>
              </w:rPr>
              <w:t>Chlorine Residual @Time of Fecal Sample</w:t>
            </w:r>
            <w:r w:rsidR="00067854" w:rsidRPr="00D95009">
              <w:rPr>
                <w:rFonts w:ascii="Calibri" w:eastAsia="Times New Roman" w:hAnsi="Calibri" w:cs="Calibri"/>
                <w:color w:val="000000"/>
                <w:sz w:val="18"/>
                <w:szCs w:val="18"/>
                <w:lang w:bidi="ar-SA"/>
              </w:rPr>
              <w:t xml:space="preserve"> </w:t>
            </w:r>
            <w:r w:rsidRPr="00D95009">
              <w:rPr>
                <w:rFonts w:ascii="Calibri" w:eastAsia="Times New Roman" w:hAnsi="Calibri" w:cs="Calibri"/>
                <w:color w:val="000000"/>
                <w:sz w:val="18"/>
                <w:szCs w:val="18"/>
                <w:lang w:bidi="ar-SA"/>
              </w:rPr>
              <w:t>mg/L</w:t>
            </w:r>
          </w:p>
        </w:tc>
        <w:tc>
          <w:tcPr>
            <w:tcW w:w="240" w:type="pct"/>
            <w:tcBorders>
              <w:top w:val="nil"/>
              <w:left w:val="nil"/>
              <w:bottom w:val="nil"/>
              <w:right w:val="single" w:sz="4" w:space="0" w:color="auto"/>
            </w:tcBorders>
            <w:shd w:val="clear" w:color="auto" w:fill="auto"/>
            <w:noWrap/>
            <w:vAlign w:val="center"/>
            <w:hideMark/>
          </w:tcPr>
          <w:p w14:paraId="43EDAE0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103923F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7B26B9F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17B9FC4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682" w:type="pct"/>
            <w:tcBorders>
              <w:top w:val="nil"/>
              <w:left w:val="nil"/>
              <w:bottom w:val="nil"/>
              <w:right w:val="single" w:sz="4" w:space="0" w:color="auto"/>
            </w:tcBorders>
            <w:shd w:val="clear" w:color="auto" w:fill="auto"/>
            <w:noWrap/>
            <w:vAlign w:val="center"/>
            <w:hideMark/>
          </w:tcPr>
          <w:p w14:paraId="550FC97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34" w:type="pct"/>
            <w:tcBorders>
              <w:top w:val="nil"/>
              <w:left w:val="nil"/>
              <w:bottom w:val="nil"/>
              <w:right w:val="single" w:sz="4" w:space="0" w:color="auto"/>
            </w:tcBorders>
            <w:shd w:val="clear" w:color="auto" w:fill="auto"/>
            <w:noWrap/>
            <w:vAlign w:val="center"/>
            <w:hideMark/>
          </w:tcPr>
          <w:p w14:paraId="59B1CC3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18" w:type="pct"/>
            <w:tcBorders>
              <w:top w:val="nil"/>
              <w:left w:val="nil"/>
              <w:bottom w:val="nil"/>
              <w:right w:val="single" w:sz="4" w:space="0" w:color="auto"/>
            </w:tcBorders>
            <w:shd w:val="clear" w:color="auto" w:fill="auto"/>
            <w:noWrap/>
            <w:vAlign w:val="center"/>
            <w:hideMark/>
          </w:tcPr>
          <w:p w14:paraId="14F4A4A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0.2</w:t>
            </w:r>
          </w:p>
        </w:tc>
        <w:tc>
          <w:tcPr>
            <w:tcW w:w="442" w:type="pct"/>
            <w:tcBorders>
              <w:top w:val="nil"/>
              <w:left w:val="nil"/>
              <w:bottom w:val="nil"/>
              <w:right w:val="single" w:sz="4" w:space="0" w:color="auto"/>
            </w:tcBorders>
            <w:shd w:val="clear" w:color="auto" w:fill="auto"/>
            <w:noWrap/>
            <w:vAlign w:val="center"/>
            <w:hideMark/>
          </w:tcPr>
          <w:p w14:paraId="085DCE3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c>
          <w:tcPr>
            <w:tcW w:w="406" w:type="pct"/>
            <w:tcBorders>
              <w:top w:val="nil"/>
              <w:left w:val="nil"/>
              <w:bottom w:val="nil"/>
              <w:right w:val="single" w:sz="4" w:space="0" w:color="auto"/>
            </w:tcBorders>
            <w:shd w:val="clear" w:color="auto" w:fill="auto"/>
            <w:noWrap/>
            <w:vAlign w:val="center"/>
            <w:hideMark/>
          </w:tcPr>
          <w:p w14:paraId="11BC361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r>
      <w:tr w:rsidR="004A4A91" w:rsidRPr="00314EC5" w14:paraId="378DE06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tcPr>
          <w:p w14:paraId="0DFF14DB" w14:textId="77777777" w:rsidR="002D6810" w:rsidRPr="007656F7" w:rsidRDefault="002D6810" w:rsidP="002D6810">
            <w:pPr>
              <w:spacing w:after="0"/>
              <w:jc w:val="center"/>
              <w:rPr>
                <w:rFonts w:ascii="Calibri" w:eastAsia="Times New Roman" w:hAnsi="Calibri" w:cs="Calibri"/>
                <w:color w:val="000000"/>
                <w:sz w:val="18"/>
                <w:szCs w:val="18"/>
                <w:highlight w:val="yellow"/>
                <w:lang w:bidi="ar-SA"/>
              </w:rPr>
            </w:pPr>
          </w:p>
        </w:tc>
        <w:tc>
          <w:tcPr>
            <w:tcW w:w="240" w:type="pct"/>
            <w:tcBorders>
              <w:top w:val="nil"/>
              <w:left w:val="nil"/>
              <w:bottom w:val="nil"/>
              <w:right w:val="single" w:sz="4" w:space="0" w:color="auto"/>
            </w:tcBorders>
            <w:shd w:val="clear" w:color="auto" w:fill="auto"/>
            <w:noWrap/>
            <w:vAlign w:val="center"/>
          </w:tcPr>
          <w:p w14:paraId="0DCFBF99"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682" w:type="pct"/>
            <w:tcBorders>
              <w:top w:val="nil"/>
              <w:left w:val="nil"/>
              <w:bottom w:val="nil"/>
              <w:right w:val="single" w:sz="4" w:space="0" w:color="auto"/>
            </w:tcBorders>
            <w:shd w:val="clear" w:color="auto" w:fill="auto"/>
            <w:noWrap/>
            <w:vAlign w:val="center"/>
          </w:tcPr>
          <w:p w14:paraId="75F6003C"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475" w:type="pct"/>
            <w:tcBorders>
              <w:top w:val="nil"/>
              <w:left w:val="nil"/>
              <w:bottom w:val="nil"/>
              <w:right w:val="single" w:sz="4" w:space="0" w:color="auto"/>
            </w:tcBorders>
            <w:shd w:val="clear" w:color="auto" w:fill="auto"/>
            <w:noWrap/>
            <w:vAlign w:val="center"/>
          </w:tcPr>
          <w:p w14:paraId="7973EBB7"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318" w:type="pct"/>
            <w:tcBorders>
              <w:top w:val="nil"/>
              <w:left w:val="nil"/>
              <w:bottom w:val="nil"/>
              <w:right w:val="single" w:sz="4" w:space="0" w:color="auto"/>
            </w:tcBorders>
            <w:shd w:val="clear" w:color="auto" w:fill="auto"/>
            <w:noWrap/>
            <w:vAlign w:val="center"/>
          </w:tcPr>
          <w:p w14:paraId="6F26B74D"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682" w:type="pct"/>
            <w:tcBorders>
              <w:top w:val="nil"/>
              <w:left w:val="nil"/>
              <w:bottom w:val="nil"/>
              <w:right w:val="single" w:sz="4" w:space="0" w:color="auto"/>
            </w:tcBorders>
            <w:shd w:val="clear" w:color="auto" w:fill="auto"/>
            <w:noWrap/>
            <w:vAlign w:val="center"/>
          </w:tcPr>
          <w:p w14:paraId="3B52ED80"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334" w:type="pct"/>
            <w:tcBorders>
              <w:top w:val="nil"/>
              <w:left w:val="nil"/>
              <w:bottom w:val="nil"/>
              <w:right w:val="single" w:sz="4" w:space="0" w:color="auto"/>
            </w:tcBorders>
            <w:shd w:val="clear" w:color="auto" w:fill="auto"/>
            <w:noWrap/>
            <w:vAlign w:val="center"/>
          </w:tcPr>
          <w:p w14:paraId="776E09F5"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318" w:type="pct"/>
            <w:tcBorders>
              <w:top w:val="nil"/>
              <w:left w:val="nil"/>
              <w:bottom w:val="nil"/>
              <w:right w:val="single" w:sz="4" w:space="0" w:color="auto"/>
            </w:tcBorders>
            <w:shd w:val="clear" w:color="auto" w:fill="auto"/>
            <w:noWrap/>
            <w:vAlign w:val="center"/>
          </w:tcPr>
          <w:p w14:paraId="538100A0"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442" w:type="pct"/>
            <w:tcBorders>
              <w:top w:val="nil"/>
              <w:left w:val="nil"/>
              <w:bottom w:val="nil"/>
              <w:right w:val="single" w:sz="4" w:space="0" w:color="auto"/>
            </w:tcBorders>
            <w:shd w:val="clear" w:color="auto" w:fill="auto"/>
            <w:noWrap/>
            <w:vAlign w:val="center"/>
          </w:tcPr>
          <w:p w14:paraId="1701E773"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406" w:type="pct"/>
            <w:tcBorders>
              <w:top w:val="nil"/>
              <w:left w:val="nil"/>
              <w:bottom w:val="nil"/>
              <w:right w:val="single" w:sz="4" w:space="0" w:color="auto"/>
            </w:tcBorders>
            <w:shd w:val="clear" w:color="auto" w:fill="auto"/>
            <w:noWrap/>
            <w:vAlign w:val="center"/>
          </w:tcPr>
          <w:p w14:paraId="3F18DAC7" w14:textId="77777777" w:rsidR="002D6810" w:rsidRPr="00314EC5" w:rsidRDefault="002D6810" w:rsidP="002D6810">
            <w:pPr>
              <w:spacing w:after="0"/>
              <w:jc w:val="center"/>
              <w:rPr>
                <w:rFonts w:ascii="Calibri" w:eastAsia="Times New Roman" w:hAnsi="Calibri" w:cs="Calibri"/>
                <w:color w:val="000000"/>
                <w:sz w:val="18"/>
                <w:szCs w:val="18"/>
                <w:lang w:bidi="ar-SA"/>
              </w:rPr>
            </w:pPr>
          </w:p>
        </w:tc>
      </w:tr>
      <w:tr w:rsidR="004A4A91" w:rsidRPr="00314EC5" w14:paraId="2C13CB3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58E5CC24" w14:textId="4FA1D85D"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Chlorine Residual Avg.</w:t>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mg/L</w:t>
            </w:r>
          </w:p>
        </w:tc>
        <w:tc>
          <w:tcPr>
            <w:tcW w:w="240" w:type="pct"/>
            <w:tcBorders>
              <w:top w:val="nil"/>
              <w:left w:val="nil"/>
              <w:bottom w:val="nil"/>
              <w:right w:val="single" w:sz="4" w:space="0" w:color="auto"/>
            </w:tcBorders>
            <w:shd w:val="clear" w:color="auto" w:fill="auto"/>
            <w:noWrap/>
            <w:vAlign w:val="center"/>
            <w:hideMark/>
          </w:tcPr>
          <w:p w14:paraId="02D5784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5274885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5B9F938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13EB80A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0.5</w:t>
            </w:r>
          </w:p>
        </w:tc>
        <w:tc>
          <w:tcPr>
            <w:tcW w:w="682" w:type="pct"/>
            <w:tcBorders>
              <w:top w:val="nil"/>
              <w:left w:val="nil"/>
              <w:bottom w:val="nil"/>
              <w:right w:val="single" w:sz="4" w:space="0" w:color="auto"/>
            </w:tcBorders>
            <w:shd w:val="clear" w:color="auto" w:fill="auto"/>
            <w:noWrap/>
            <w:vAlign w:val="center"/>
            <w:hideMark/>
          </w:tcPr>
          <w:p w14:paraId="4CB4567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34" w:type="pct"/>
            <w:tcBorders>
              <w:top w:val="nil"/>
              <w:left w:val="nil"/>
              <w:bottom w:val="nil"/>
              <w:right w:val="single" w:sz="4" w:space="0" w:color="auto"/>
            </w:tcBorders>
            <w:shd w:val="clear" w:color="auto" w:fill="auto"/>
            <w:noWrap/>
            <w:vAlign w:val="center"/>
            <w:hideMark/>
          </w:tcPr>
          <w:p w14:paraId="3D67245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18" w:type="pct"/>
            <w:tcBorders>
              <w:top w:val="nil"/>
              <w:left w:val="nil"/>
              <w:bottom w:val="nil"/>
              <w:right w:val="single" w:sz="4" w:space="0" w:color="auto"/>
            </w:tcBorders>
            <w:shd w:val="clear" w:color="auto" w:fill="auto"/>
            <w:noWrap/>
            <w:vAlign w:val="center"/>
            <w:hideMark/>
          </w:tcPr>
          <w:p w14:paraId="38E943F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c>
          <w:tcPr>
            <w:tcW w:w="442" w:type="pct"/>
            <w:tcBorders>
              <w:top w:val="nil"/>
              <w:left w:val="nil"/>
              <w:bottom w:val="nil"/>
              <w:right w:val="single" w:sz="4" w:space="0" w:color="auto"/>
            </w:tcBorders>
            <w:shd w:val="clear" w:color="auto" w:fill="auto"/>
            <w:noWrap/>
            <w:vAlign w:val="center"/>
            <w:hideMark/>
          </w:tcPr>
          <w:p w14:paraId="67E237D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406" w:type="pct"/>
            <w:tcBorders>
              <w:top w:val="nil"/>
              <w:left w:val="nil"/>
              <w:bottom w:val="nil"/>
              <w:right w:val="single" w:sz="4" w:space="0" w:color="auto"/>
            </w:tcBorders>
            <w:shd w:val="clear" w:color="auto" w:fill="auto"/>
            <w:noWrap/>
            <w:vAlign w:val="center"/>
            <w:hideMark/>
          </w:tcPr>
          <w:p w14:paraId="6C84573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r>
      <w:tr w:rsidR="004A4A91" w:rsidRPr="00314EC5" w14:paraId="64DD48B9"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E67501A" w14:textId="2C22063F"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Chlorine Tank 1  </w:t>
            </w:r>
            <w:r w:rsidR="00067854" w:rsidRPr="00314EC5">
              <w:rPr>
                <w:rFonts w:ascii="Calibri" w:eastAsia="Times New Roman" w:hAnsi="Calibri" w:cs="Calibri"/>
                <w:color w:val="000000"/>
                <w:sz w:val="18"/>
                <w:szCs w:val="18"/>
                <w:lang w:bidi="ar-SA"/>
              </w:rPr>
              <w:t>Delivery. Gallons</w:t>
            </w:r>
          </w:p>
        </w:tc>
        <w:tc>
          <w:tcPr>
            <w:tcW w:w="240" w:type="pct"/>
            <w:tcBorders>
              <w:top w:val="nil"/>
              <w:left w:val="nil"/>
              <w:bottom w:val="nil"/>
              <w:right w:val="single" w:sz="4" w:space="0" w:color="auto"/>
            </w:tcBorders>
            <w:shd w:val="clear" w:color="auto" w:fill="auto"/>
            <w:noWrap/>
            <w:vAlign w:val="center"/>
            <w:hideMark/>
          </w:tcPr>
          <w:p w14:paraId="2C78B07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1,581</w:t>
            </w:r>
          </w:p>
        </w:tc>
        <w:tc>
          <w:tcPr>
            <w:tcW w:w="682" w:type="pct"/>
            <w:tcBorders>
              <w:top w:val="nil"/>
              <w:left w:val="nil"/>
              <w:bottom w:val="nil"/>
              <w:right w:val="single" w:sz="4" w:space="0" w:color="auto"/>
            </w:tcBorders>
            <w:shd w:val="clear" w:color="auto" w:fill="auto"/>
            <w:noWrap/>
            <w:vAlign w:val="center"/>
            <w:hideMark/>
          </w:tcPr>
          <w:p w14:paraId="2D178A5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7B23312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1,156</w:t>
            </w:r>
          </w:p>
        </w:tc>
        <w:tc>
          <w:tcPr>
            <w:tcW w:w="318" w:type="pct"/>
            <w:tcBorders>
              <w:top w:val="nil"/>
              <w:left w:val="nil"/>
              <w:bottom w:val="nil"/>
              <w:right w:val="single" w:sz="4" w:space="0" w:color="auto"/>
            </w:tcBorders>
            <w:shd w:val="clear" w:color="auto" w:fill="auto"/>
            <w:noWrap/>
            <w:vAlign w:val="center"/>
            <w:hideMark/>
          </w:tcPr>
          <w:p w14:paraId="10208CB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580.2</w:t>
            </w:r>
          </w:p>
        </w:tc>
        <w:tc>
          <w:tcPr>
            <w:tcW w:w="682" w:type="pct"/>
            <w:tcBorders>
              <w:top w:val="nil"/>
              <w:left w:val="nil"/>
              <w:bottom w:val="nil"/>
              <w:right w:val="single" w:sz="4" w:space="0" w:color="auto"/>
            </w:tcBorders>
            <w:shd w:val="clear" w:color="auto" w:fill="auto"/>
            <w:noWrap/>
            <w:vAlign w:val="center"/>
            <w:hideMark/>
          </w:tcPr>
          <w:p w14:paraId="4BC223B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577.1</w:t>
            </w:r>
          </w:p>
        </w:tc>
        <w:tc>
          <w:tcPr>
            <w:tcW w:w="334" w:type="pct"/>
            <w:tcBorders>
              <w:top w:val="nil"/>
              <w:left w:val="nil"/>
              <w:bottom w:val="nil"/>
              <w:right w:val="single" w:sz="4" w:space="0" w:color="auto"/>
            </w:tcBorders>
            <w:shd w:val="clear" w:color="auto" w:fill="auto"/>
            <w:noWrap/>
            <w:vAlign w:val="center"/>
            <w:hideMark/>
          </w:tcPr>
          <w:p w14:paraId="71E0ECE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570.2</w:t>
            </w:r>
          </w:p>
        </w:tc>
        <w:tc>
          <w:tcPr>
            <w:tcW w:w="318" w:type="pct"/>
            <w:tcBorders>
              <w:top w:val="nil"/>
              <w:left w:val="nil"/>
              <w:bottom w:val="nil"/>
              <w:right w:val="single" w:sz="4" w:space="0" w:color="auto"/>
            </w:tcBorders>
            <w:shd w:val="clear" w:color="auto" w:fill="auto"/>
            <w:noWrap/>
            <w:vAlign w:val="center"/>
            <w:hideMark/>
          </w:tcPr>
          <w:p w14:paraId="5CED80C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1,599.0</w:t>
            </w:r>
          </w:p>
        </w:tc>
        <w:tc>
          <w:tcPr>
            <w:tcW w:w="442" w:type="pct"/>
            <w:tcBorders>
              <w:top w:val="nil"/>
              <w:left w:val="nil"/>
              <w:bottom w:val="nil"/>
              <w:right w:val="single" w:sz="4" w:space="0" w:color="auto"/>
            </w:tcBorders>
            <w:shd w:val="clear" w:color="auto" w:fill="auto"/>
            <w:noWrap/>
            <w:vAlign w:val="center"/>
            <w:hideMark/>
          </w:tcPr>
          <w:p w14:paraId="1E72664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1,582.4</w:t>
            </w:r>
          </w:p>
        </w:tc>
        <w:tc>
          <w:tcPr>
            <w:tcW w:w="406" w:type="pct"/>
            <w:tcBorders>
              <w:top w:val="nil"/>
              <w:left w:val="nil"/>
              <w:bottom w:val="nil"/>
              <w:right w:val="single" w:sz="4" w:space="0" w:color="auto"/>
            </w:tcBorders>
            <w:shd w:val="clear" w:color="auto" w:fill="auto"/>
            <w:noWrap/>
            <w:vAlign w:val="center"/>
            <w:hideMark/>
          </w:tcPr>
          <w:p w14:paraId="25CA81A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1,588.0</w:t>
            </w:r>
          </w:p>
        </w:tc>
      </w:tr>
      <w:tr w:rsidR="004A4A91" w:rsidRPr="00314EC5" w14:paraId="352C2CC8"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83BC59D" w14:textId="538BF52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Chlorine Tank 2 </w:t>
            </w:r>
            <w:r w:rsidR="00067854" w:rsidRPr="00314EC5">
              <w:rPr>
                <w:rFonts w:ascii="Calibri" w:eastAsia="Times New Roman" w:hAnsi="Calibri" w:cs="Calibri"/>
                <w:color w:val="000000"/>
                <w:sz w:val="18"/>
                <w:szCs w:val="18"/>
                <w:lang w:bidi="ar-SA"/>
              </w:rPr>
              <w:t>Delivery. Gallons</w:t>
            </w:r>
          </w:p>
        </w:tc>
        <w:tc>
          <w:tcPr>
            <w:tcW w:w="240" w:type="pct"/>
            <w:tcBorders>
              <w:top w:val="nil"/>
              <w:left w:val="nil"/>
              <w:bottom w:val="nil"/>
              <w:right w:val="single" w:sz="4" w:space="0" w:color="auto"/>
            </w:tcBorders>
            <w:shd w:val="clear" w:color="auto" w:fill="auto"/>
            <w:noWrap/>
            <w:vAlign w:val="center"/>
            <w:hideMark/>
          </w:tcPr>
          <w:p w14:paraId="4818DAC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1,579</w:t>
            </w:r>
          </w:p>
        </w:tc>
        <w:tc>
          <w:tcPr>
            <w:tcW w:w="682" w:type="pct"/>
            <w:tcBorders>
              <w:top w:val="nil"/>
              <w:left w:val="nil"/>
              <w:bottom w:val="nil"/>
              <w:right w:val="single" w:sz="4" w:space="0" w:color="auto"/>
            </w:tcBorders>
            <w:shd w:val="clear" w:color="auto" w:fill="auto"/>
            <w:noWrap/>
            <w:vAlign w:val="center"/>
            <w:hideMark/>
          </w:tcPr>
          <w:p w14:paraId="7C8E97E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365</w:t>
            </w:r>
          </w:p>
        </w:tc>
        <w:tc>
          <w:tcPr>
            <w:tcW w:w="475" w:type="pct"/>
            <w:tcBorders>
              <w:top w:val="nil"/>
              <w:left w:val="nil"/>
              <w:bottom w:val="nil"/>
              <w:right w:val="single" w:sz="4" w:space="0" w:color="auto"/>
            </w:tcBorders>
            <w:shd w:val="clear" w:color="auto" w:fill="auto"/>
            <w:noWrap/>
            <w:vAlign w:val="center"/>
            <w:hideMark/>
          </w:tcPr>
          <w:p w14:paraId="05656F6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1,154</w:t>
            </w:r>
          </w:p>
        </w:tc>
        <w:tc>
          <w:tcPr>
            <w:tcW w:w="318" w:type="pct"/>
            <w:tcBorders>
              <w:top w:val="nil"/>
              <w:left w:val="nil"/>
              <w:bottom w:val="nil"/>
              <w:right w:val="single" w:sz="4" w:space="0" w:color="auto"/>
            </w:tcBorders>
            <w:shd w:val="clear" w:color="auto" w:fill="auto"/>
            <w:noWrap/>
            <w:vAlign w:val="center"/>
            <w:hideMark/>
          </w:tcPr>
          <w:p w14:paraId="1F70769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8.4</w:t>
            </w:r>
          </w:p>
        </w:tc>
        <w:tc>
          <w:tcPr>
            <w:tcW w:w="682" w:type="pct"/>
            <w:tcBorders>
              <w:top w:val="nil"/>
              <w:left w:val="nil"/>
              <w:bottom w:val="nil"/>
              <w:right w:val="single" w:sz="4" w:space="0" w:color="auto"/>
            </w:tcBorders>
            <w:shd w:val="clear" w:color="auto" w:fill="auto"/>
            <w:noWrap/>
            <w:vAlign w:val="center"/>
            <w:hideMark/>
          </w:tcPr>
          <w:p w14:paraId="3882A8C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w:t>
            </w:r>
          </w:p>
        </w:tc>
        <w:tc>
          <w:tcPr>
            <w:tcW w:w="334" w:type="pct"/>
            <w:tcBorders>
              <w:top w:val="nil"/>
              <w:left w:val="nil"/>
              <w:bottom w:val="nil"/>
              <w:right w:val="single" w:sz="4" w:space="0" w:color="auto"/>
            </w:tcBorders>
            <w:shd w:val="clear" w:color="auto" w:fill="auto"/>
            <w:noWrap/>
            <w:vAlign w:val="center"/>
            <w:hideMark/>
          </w:tcPr>
          <w:p w14:paraId="07924C1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11.4</w:t>
            </w:r>
          </w:p>
        </w:tc>
        <w:tc>
          <w:tcPr>
            <w:tcW w:w="318" w:type="pct"/>
            <w:tcBorders>
              <w:top w:val="nil"/>
              <w:left w:val="nil"/>
              <w:bottom w:val="nil"/>
              <w:right w:val="single" w:sz="4" w:space="0" w:color="auto"/>
            </w:tcBorders>
            <w:shd w:val="clear" w:color="auto" w:fill="auto"/>
            <w:noWrap/>
            <w:vAlign w:val="center"/>
            <w:hideMark/>
          </w:tcPr>
          <w:p w14:paraId="127DC7C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193.0</w:t>
            </w:r>
          </w:p>
        </w:tc>
        <w:tc>
          <w:tcPr>
            <w:tcW w:w="442" w:type="pct"/>
            <w:tcBorders>
              <w:top w:val="nil"/>
              <w:left w:val="nil"/>
              <w:bottom w:val="nil"/>
              <w:right w:val="single" w:sz="4" w:space="0" w:color="auto"/>
            </w:tcBorders>
            <w:shd w:val="clear" w:color="auto" w:fill="auto"/>
            <w:noWrap/>
            <w:vAlign w:val="center"/>
            <w:hideMark/>
          </w:tcPr>
          <w:p w14:paraId="7E64EFD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221.6</w:t>
            </w:r>
          </w:p>
        </w:tc>
        <w:tc>
          <w:tcPr>
            <w:tcW w:w="406" w:type="pct"/>
            <w:tcBorders>
              <w:top w:val="nil"/>
              <w:left w:val="nil"/>
              <w:bottom w:val="nil"/>
              <w:right w:val="single" w:sz="4" w:space="0" w:color="auto"/>
            </w:tcBorders>
            <w:shd w:val="clear" w:color="auto" w:fill="auto"/>
            <w:noWrap/>
            <w:vAlign w:val="center"/>
            <w:hideMark/>
          </w:tcPr>
          <w:p w14:paraId="0151AB7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225.7</w:t>
            </w:r>
          </w:p>
        </w:tc>
      </w:tr>
      <w:tr w:rsidR="004A4A91" w:rsidRPr="00314EC5" w14:paraId="4B1C62B8"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ABEB6BE" w14:textId="4AEA9E08"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Chlorine Tank 3 </w:t>
            </w:r>
            <w:r w:rsidR="00067854" w:rsidRPr="00314EC5">
              <w:rPr>
                <w:rFonts w:ascii="Calibri" w:eastAsia="Times New Roman" w:hAnsi="Calibri" w:cs="Calibri"/>
                <w:color w:val="000000"/>
                <w:sz w:val="18"/>
                <w:szCs w:val="18"/>
                <w:lang w:bidi="ar-SA"/>
              </w:rPr>
              <w:t>Delivery. Gallons</w:t>
            </w:r>
          </w:p>
        </w:tc>
        <w:tc>
          <w:tcPr>
            <w:tcW w:w="240" w:type="pct"/>
            <w:tcBorders>
              <w:top w:val="nil"/>
              <w:left w:val="nil"/>
              <w:bottom w:val="nil"/>
              <w:right w:val="single" w:sz="4" w:space="0" w:color="auto"/>
            </w:tcBorders>
            <w:shd w:val="clear" w:color="auto" w:fill="auto"/>
            <w:noWrap/>
            <w:vAlign w:val="center"/>
            <w:hideMark/>
          </w:tcPr>
          <w:p w14:paraId="0175844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1,125</w:t>
            </w:r>
          </w:p>
        </w:tc>
        <w:tc>
          <w:tcPr>
            <w:tcW w:w="682" w:type="pct"/>
            <w:tcBorders>
              <w:top w:val="nil"/>
              <w:left w:val="nil"/>
              <w:bottom w:val="nil"/>
              <w:right w:val="single" w:sz="4" w:space="0" w:color="auto"/>
            </w:tcBorders>
            <w:shd w:val="clear" w:color="auto" w:fill="auto"/>
            <w:noWrap/>
            <w:vAlign w:val="center"/>
            <w:hideMark/>
          </w:tcPr>
          <w:p w14:paraId="14618E8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215</w:t>
            </w:r>
          </w:p>
        </w:tc>
        <w:tc>
          <w:tcPr>
            <w:tcW w:w="475" w:type="pct"/>
            <w:tcBorders>
              <w:top w:val="nil"/>
              <w:left w:val="nil"/>
              <w:bottom w:val="nil"/>
              <w:right w:val="single" w:sz="4" w:space="0" w:color="auto"/>
            </w:tcBorders>
            <w:shd w:val="clear" w:color="auto" w:fill="auto"/>
            <w:noWrap/>
            <w:vAlign w:val="center"/>
            <w:hideMark/>
          </w:tcPr>
          <w:p w14:paraId="7DA4F9D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1,125</w:t>
            </w:r>
          </w:p>
        </w:tc>
        <w:tc>
          <w:tcPr>
            <w:tcW w:w="318" w:type="pct"/>
            <w:tcBorders>
              <w:top w:val="nil"/>
              <w:left w:val="nil"/>
              <w:bottom w:val="nil"/>
              <w:right w:val="single" w:sz="4" w:space="0" w:color="auto"/>
            </w:tcBorders>
            <w:shd w:val="clear" w:color="auto" w:fill="auto"/>
            <w:noWrap/>
            <w:vAlign w:val="center"/>
            <w:hideMark/>
          </w:tcPr>
          <w:p w14:paraId="3D110ED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682" w:type="pct"/>
            <w:tcBorders>
              <w:top w:val="nil"/>
              <w:left w:val="nil"/>
              <w:bottom w:val="nil"/>
              <w:right w:val="single" w:sz="4" w:space="0" w:color="auto"/>
            </w:tcBorders>
            <w:shd w:val="clear" w:color="auto" w:fill="auto"/>
            <w:noWrap/>
            <w:vAlign w:val="center"/>
            <w:hideMark/>
          </w:tcPr>
          <w:p w14:paraId="527462F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334" w:type="pct"/>
            <w:tcBorders>
              <w:top w:val="nil"/>
              <w:left w:val="nil"/>
              <w:bottom w:val="nil"/>
              <w:right w:val="single" w:sz="4" w:space="0" w:color="auto"/>
            </w:tcBorders>
            <w:shd w:val="clear" w:color="auto" w:fill="auto"/>
            <w:noWrap/>
            <w:vAlign w:val="center"/>
            <w:hideMark/>
          </w:tcPr>
          <w:p w14:paraId="5604A0E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318" w:type="pct"/>
            <w:tcBorders>
              <w:top w:val="nil"/>
              <w:left w:val="nil"/>
              <w:bottom w:val="nil"/>
              <w:right w:val="single" w:sz="4" w:space="0" w:color="auto"/>
            </w:tcBorders>
            <w:shd w:val="clear" w:color="auto" w:fill="auto"/>
            <w:noWrap/>
            <w:vAlign w:val="center"/>
            <w:hideMark/>
          </w:tcPr>
          <w:p w14:paraId="0A9D803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442" w:type="pct"/>
            <w:tcBorders>
              <w:top w:val="nil"/>
              <w:left w:val="nil"/>
              <w:bottom w:val="nil"/>
              <w:right w:val="single" w:sz="4" w:space="0" w:color="auto"/>
            </w:tcBorders>
            <w:shd w:val="clear" w:color="auto" w:fill="auto"/>
            <w:noWrap/>
            <w:vAlign w:val="center"/>
            <w:hideMark/>
          </w:tcPr>
          <w:p w14:paraId="574D27C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406" w:type="pct"/>
            <w:tcBorders>
              <w:top w:val="nil"/>
              <w:left w:val="nil"/>
              <w:bottom w:val="nil"/>
              <w:right w:val="single" w:sz="4" w:space="0" w:color="auto"/>
            </w:tcBorders>
            <w:shd w:val="clear" w:color="auto" w:fill="auto"/>
            <w:noWrap/>
            <w:vAlign w:val="center"/>
            <w:hideMark/>
          </w:tcPr>
          <w:p w14:paraId="45FB0C8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r>
      <w:tr w:rsidR="004A4A91" w:rsidRPr="00314EC5" w14:paraId="3038498D"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B041838" w14:textId="6DDBE904"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Chlorine Tank Delivery </w:t>
            </w:r>
            <w:r w:rsidR="00067854" w:rsidRPr="00314EC5">
              <w:rPr>
                <w:rFonts w:ascii="Calibri" w:eastAsia="Times New Roman" w:hAnsi="Calibri" w:cs="Calibri"/>
                <w:color w:val="000000"/>
                <w:sz w:val="18"/>
                <w:szCs w:val="18"/>
                <w:lang w:bidi="ar-SA"/>
              </w:rPr>
              <w:t>Totals. Gallons</w:t>
            </w:r>
          </w:p>
        </w:tc>
        <w:tc>
          <w:tcPr>
            <w:tcW w:w="240" w:type="pct"/>
            <w:tcBorders>
              <w:top w:val="nil"/>
              <w:left w:val="nil"/>
              <w:bottom w:val="nil"/>
              <w:right w:val="single" w:sz="4" w:space="0" w:color="auto"/>
            </w:tcBorders>
            <w:shd w:val="clear" w:color="auto" w:fill="auto"/>
            <w:noWrap/>
            <w:vAlign w:val="center"/>
            <w:hideMark/>
          </w:tcPr>
          <w:p w14:paraId="0721DAF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1,581</w:t>
            </w:r>
          </w:p>
        </w:tc>
        <w:tc>
          <w:tcPr>
            <w:tcW w:w="682" w:type="pct"/>
            <w:tcBorders>
              <w:top w:val="nil"/>
              <w:left w:val="nil"/>
              <w:bottom w:val="nil"/>
              <w:right w:val="single" w:sz="4" w:space="0" w:color="auto"/>
            </w:tcBorders>
            <w:shd w:val="clear" w:color="auto" w:fill="auto"/>
            <w:noWrap/>
            <w:vAlign w:val="center"/>
            <w:hideMark/>
          </w:tcPr>
          <w:p w14:paraId="38DAC9B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3C78647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1,156</w:t>
            </w:r>
          </w:p>
        </w:tc>
        <w:tc>
          <w:tcPr>
            <w:tcW w:w="318" w:type="pct"/>
            <w:tcBorders>
              <w:top w:val="nil"/>
              <w:left w:val="nil"/>
              <w:bottom w:val="nil"/>
              <w:right w:val="single" w:sz="4" w:space="0" w:color="auto"/>
            </w:tcBorders>
            <w:shd w:val="clear" w:color="auto" w:fill="auto"/>
            <w:noWrap/>
            <w:vAlign w:val="center"/>
            <w:hideMark/>
          </w:tcPr>
          <w:p w14:paraId="71B308E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588.6</w:t>
            </w:r>
          </w:p>
        </w:tc>
        <w:tc>
          <w:tcPr>
            <w:tcW w:w="682" w:type="pct"/>
            <w:tcBorders>
              <w:top w:val="nil"/>
              <w:left w:val="nil"/>
              <w:bottom w:val="nil"/>
              <w:right w:val="single" w:sz="4" w:space="0" w:color="auto"/>
            </w:tcBorders>
            <w:shd w:val="clear" w:color="auto" w:fill="auto"/>
            <w:noWrap/>
            <w:vAlign w:val="center"/>
            <w:hideMark/>
          </w:tcPr>
          <w:p w14:paraId="7C69D11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588.6</w:t>
            </w:r>
          </w:p>
        </w:tc>
        <w:tc>
          <w:tcPr>
            <w:tcW w:w="334" w:type="pct"/>
            <w:tcBorders>
              <w:top w:val="nil"/>
              <w:left w:val="nil"/>
              <w:bottom w:val="nil"/>
              <w:right w:val="single" w:sz="4" w:space="0" w:color="auto"/>
            </w:tcBorders>
            <w:shd w:val="clear" w:color="auto" w:fill="auto"/>
            <w:noWrap/>
            <w:vAlign w:val="center"/>
            <w:hideMark/>
          </w:tcPr>
          <w:p w14:paraId="0288837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581.6</w:t>
            </w:r>
          </w:p>
        </w:tc>
        <w:tc>
          <w:tcPr>
            <w:tcW w:w="318" w:type="pct"/>
            <w:tcBorders>
              <w:top w:val="nil"/>
              <w:left w:val="nil"/>
              <w:bottom w:val="nil"/>
              <w:right w:val="single" w:sz="4" w:space="0" w:color="auto"/>
            </w:tcBorders>
            <w:shd w:val="clear" w:color="auto" w:fill="auto"/>
            <w:noWrap/>
            <w:vAlign w:val="center"/>
            <w:hideMark/>
          </w:tcPr>
          <w:p w14:paraId="4A28CAD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1,614.6</w:t>
            </w:r>
          </w:p>
        </w:tc>
        <w:tc>
          <w:tcPr>
            <w:tcW w:w="442" w:type="pct"/>
            <w:tcBorders>
              <w:top w:val="nil"/>
              <w:left w:val="nil"/>
              <w:bottom w:val="nil"/>
              <w:right w:val="single" w:sz="4" w:space="0" w:color="auto"/>
            </w:tcBorders>
            <w:shd w:val="clear" w:color="auto" w:fill="auto"/>
            <w:noWrap/>
            <w:vAlign w:val="center"/>
            <w:hideMark/>
          </w:tcPr>
          <w:p w14:paraId="19FA8D0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1,623.9</w:t>
            </w:r>
          </w:p>
        </w:tc>
        <w:tc>
          <w:tcPr>
            <w:tcW w:w="406" w:type="pct"/>
            <w:tcBorders>
              <w:top w:val="nil"/>
              <w:left w:val="nil"/>
              <w:bottom w:val="nil"/>
              <w:right w:val="single" w:sz="4" w:space="0" w:color="auto"/>
            </w:tcBorders>
            <w:shd w:val="clear" w:color="auto" w:fill="auto"/>
            <w:noWrap/>
            <w:vAlign w:val="center"/>
            <w:hideMark/>
          </w:tcPr>
          <w:p w14:paraId="3C01E84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1,609.5</w:t>
            </w:r>
          </w:p>
        </w:tc>
      </w:tr>
      <w:tr w:rsidR="004A4A91" w:rsidRPr="00314EC5" w14:paraId="77BD2A2A"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A6A7FA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Chlorine Target Concentration.mg/L</w:t>
            </w:r>
          </w:p>
        </w:tc>
        <w:tc>
          <w:tcPr>
            <w:tcW w:w="240" w:type="pct"/>
            <w:tcBorders>
              <w:top w:val="nil"/>
              <w:left w:val="nil"/>
              <w:bottom w:val="nil"/>
              <w:right w:val="single" w:sz="4" w:space="0" w:color="auto"/>
            </w:tcBorders>
            <w:shd w:val="clear" w:color="auto" w:fill="auto"/>
            <w:noWrap/>
            <w:vAlign w:val="center"/>
            <w:hideMark/>
          </w:tcPr>
          <w:p w14:paraId="62B1582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1,459</w:t>
            </w:r>
          </w:p>
        </w:tc>
        <w:tc>
          <w:tcPr>
            <w:tcW w:w="682" w:type="pct"/>
            <w:tcBorders>
              <w:top w:val="nil"/>
              <w:left w:val="nil"/>
              <w:bottom w:val="nil"/>
              <w:right w:val="single" w:sz="4" w:space="0" w:color="auto"/>
            </w:tcBorders>
            <w:shd w:val="clear" w:color="auto" w:fill="auto"/>
            <w:noWrap/>
            <w:vAlign w:val="center"/>
            <w:hideMark/>
          </w:tcPr>
          <w:p w14:paraId="488ED80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2B038AC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1,155</w:t>
            </w:r>
          </w:p>
        </w:tc>
        <w:tc>
          <w:tcPr>
            <w:tcW w:w="318" w:type="pct"/>
            <w:tcBorders>
              <w:top w:val="nil"/>
              <w:left w:val="nil"/>
              <w:bottom w:val="nil"/>
              <w:right w:val="single" w:sz="4" w:space="0" w:color="auto"/>
            </w:tcBorders>
            <w:shd w:val="clear" w:color="auto" w:fill="auto"/>
            <w:noWrap/>
            <w:vAlign w:val="center"/>
            <w:hideMark/>
          </w:tcPr>
          <w:p w14:paraId="41EF80C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682" w:type="pct"/>
            <w:tcBorders>
              <w:top w:val="nil"/>
              <w:left w:val="nil"/>
              <w:bottom w:val="nil"/>
              <w:right w:val="single" w:sz="4" w:space="0" w:color="auto"/>
            </w:tcBorders>
            <w:shd w:val="clear" w:color="auto" w:fill="auto"/>
            <w:noWrap/>
            <w:vAlign w:val="center"/>
            <w:hideMark/>
          </w:tcPr>
          <w:p w14:paraId="1C2D457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34" w:type="pct"/>
            <w:tcBorders>
              <w:top w:val="nil"/>
              <w:left w:val="nil"/>
              <w:bottom w:val="nil"/>
              <w:right w:val="single" w:sz="4" w:space="0" w:color="auto"/>
            </w:tcBorders>
            <w:shd w:val="clear" w:color="auto" w:fill="auto"/>
            <w:noWrap/>
            <w:vAlign w:val="center"/>
            <w:hideMark/>
          </w:tcPr>
          <w:p w14:paraId="0FCFA06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18" w:type="pct"/>
            <w:tcBorders>
              <w:top w:val="nil"/>
              <w:left w:val="nil"/>
              <w:bottom w:val="nil"/>
              <w:right w:val="single" w:sz="4" w:space="0" w:color="auto"/>
            </w:tcBorders>
            <w:shd w:val="clear" w:color="auto" w:fill="auto"/>
            <w:noWrap/>
            <w:vAlign w:val="center"/>
            <w:hideMark/>
          </w:tcPr>
          <w:p w14:paraId="2B49810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442" w:type="pct"/>
            <w:tcBorders>
              <w:top w:val="nil"/>
              <w:left w:val="nil"/>
              <w:bottom w:val="nil"/>
              <w:right w:val="single" w:sz="4" w:space="0" w:color="auto"/>
            </w:tcBorders>
            <w:shd w:val="clear" w:color="auto" w:fill="auto"/>
            <w:noWrap/>
            <w:vAlign w:val="center"/>
            <w:hideMark/>
          </w:tcPr>
          <w:p w14:paraId="3DE711A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406" w:type="pct"/>
            <w:tcBorders>
              <w:top w:val="nil"/>
              <w:left w:val="nil"/>
              <w:bottom w:val="nil"/>
              <w:right w:val="single" w:sz="4" w:space="0" w:color="auto"/>
            </w:tcBorders>
            <w:shd w:val="clear" w:color="auto" w:fill="auto"/>
            <w:noWrap/>
            <w:vAlign w:val="center"/>
            <w:hideMark/>
          </w:tcPr>
          <w:p w14:paraId="649D0B0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r>
      <w:tr w:rsidR="004A4A91" w:rsidRPr="00314EC5" w14:paraId="17BBDA2D"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2F077B8E" w14:textId="246D0CE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Chlorine Usage for </w:t>
            </w:r>
            <w:r w:rsidR="00067854" w:rsidRPr="00314EC5">
              <w:rPr>
                <w:rFonts w:ascii="Calibri" w:eastAsia="Times New Roman" w:hAnsi="Calibri" w:cs="Calibri"/>
                <w:color w:val="000000"/>
                <w:sz w:val="18"/>
                <w:szCs w:val="18"/>
                <w:lang w:bidi="ar-SA"/>
              </w:rPr>
              <w:t>Disinfection. Gallons</w:t>
            </w:r>
          </w:p>
        </w:tc>
        <w:tc>
          <w:tcPr>
            <w:tcW w:w="240" w:type="pct"/>
            <w:tcBorders>
              <w:top w:val="nil"/>
              <w:left w:val="nil"/>
              <w:bottom w:val="nil"/>
              <w:right w:val="single" w:sz="4" w:space="0" w:color="auto"/>
            </w:tcBorders>
            <w:shd w:val="clear" w:color="auto" w:fill="auto"/>
            <w:noWrap/>
            <w:vAlign w:val="center"/>
            <w:hideMark/>
          </w:tcPr>
          <w:p w14:paraId="4D1BB87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1,584</w:t>
            </w:r>
          </w:p>
        </w:tc>
        <w:tc>
          <w:tcPr>
            <w:tcW w:w="682" w:type="pct"/>
            <w:tcBorders>
              <w:top w:val="nil"/>
              <w:left w:val="nil"/>
              <w:bottom w:val="nil"/>
              <w:right w:val="single" w:sz="4" w:space="0" w:color="auto"/>
            </w:tcBorders>
            <w:shd w:val="clear" w:color="auto" w:fill="auto"/>
            <w:noWrap/>
            <w:vAlign w:val="center"/>
            <w:hideMark/>
          </w:tcPr>
          <w:p w14:paraId="3B7FE0A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33DA4E7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1,159</w:t>
            </w:r>
          </w:p>
        </w:tc>
        <w:tc>
          <w:tcPr>
            <w:tcW w:w="318" w:type="pct"/>
            <w:tcBorders>
              <w:top w:val="nil"/>
              <w:left w:val="nil"/>
              <w:bottom w:val="nil"/>
              <w:right w:val="single" w:sz="4" w:space="0" w:color="auto"/>
            </w:tcBorders>
            <w:shd w:val="clear" w:color="auto" w:fill="auto"/>
            <w:noWrap/>
            <w:vAlign w:val="center"/>
            <w:hideMark/>
          </w:tcPr>
          <w:p w14:paraId="590034D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378.3</w:t>
            </w:r>
          </w:p>
        </w:tc>
        <w:tc>
          <w:tcPr>
            <w:tcW w:w="682" w:type="pct"/>
            <w:tcBorders>
              <w:top w:val="nil"/>
              <w:left w:val="nil"/>
              <w:bottom w:val="nil"/>
              <w:right w:val="single" w:sz="4" w:space="0" w:color="auto"/>
            </w:tcBorders>
            <w:shd w:val="clear" w:color="auto" w:fill="auto"/>
            <w:noWrap/>
            <w:vAlign w:val="center"/>
            <w:hideMark/>
          </w:tcPr>
          <w:p w14:paraId="77F81C9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396.9</w:t>
            </w:r>
          </w:p>
        </w:tc>
        <w:tc>
          <w:tcPr>
            <w:tcW w:w="334" w:type="pct"/>
            <w:tcBorders>
              <w:top w:val="nil"/>
              <w:left w:val="nil"/>
              <w:bottom w:val="nil"/>
              <w:right w:val="single" w:sz="4" w:space="0" w:color="auto"/>
            </w:tcBorders>
            <w:shd w:val="clear" w:color="auto" w:fill="auto"/>
            <w:noWrap/>
            <w:vAlign w:val="center"/>
            <w:hideMark/>
          </w:tcPr>
          <w:p w14:paraId="046E53D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347.8</w:t>
            </w:r>
          </w:p>
        </w:tc>
        <w:tc>
          <w:tcPr>
            <w:tcW w:w="318" w:type="pct"/>
            <w:tcBorders>
              <w:top w:val="nil"/>
              <w:left w:val="nil"/>
              <w:bottom w:val="nil"/>
              <w:right w:val="single" w:sz="4" w:space="0" w:color="auto"/>
            </w:tcBorders>
            <w:shd w:val="clear" w:color="auto" w:fill="auto"/>
            <w:noWrap/>
            <w:vAlign w:val="center"/>
            <w:hideMark/>
          </w:tcPr>
          <w:p w14:paraId="1793C19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185.2</w:t>
            </w:r>
          </w:p>
        </w:tc>
        <w:tc>
          <w:tcPr>
            <w:tcW w:w="442" w:type="pct"/>
            <w:tcBorders>
              <w:top w:val="nil"/>
              <w:left w:val="nil"/>
              <w:bottom w:val="nil"/>
              <w:right w:val="single" w:sz="4" w:space="0" w:color="auto"/>
            </w:tcBorders>
            <w:shd w:val="clear" w:color="auto" w:fill="auto"/>
            <w:noWrap/>
            <w:vAlign w:val="center"/>
            <w:hideMark/>
          </w:tcPr>
          <w:p w14:paraId="1A7781B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186.1</w:t>
            </w:r>
          </w:p>
        </w:tc>
        <w:tc>
          <w:tcPr>
            <w:tcW w:w="406" w:type="pct"/>
            <w:tcBorders>
              <w:top w:val="nil"/>
              <w:left w:val="nil"/>
              <w:bottom w:val="nil"/>
              <w:right w:val="single" w:sz="4" w:space="0" w:color="auto"/>
            </w:tcBorders>
            <w:shd w:val="clear" w:color="auto" w:fill="auto"/>
            <w:noWrap/>
            <w:vAlign w:val="center"/>
            <w:hideMark/>
          </w:tcPr>
          <w:p w14:paraId="75B7657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161.1</w:t>
            </w:r>
          </w:p>
        </w:tc>
      </w:tr>
      <w:tr w:rsidR="004A4A91" w:rsidRPr="00314EC5" w14:paraId="5CB38A2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CADAB52" w14:textId="479DB898" w:rsidR="002D6810" w:rsidRPr="00314EC5" w:rsidRDefault="004A4A91"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 xml:space="preserve">Aeration Tank </w:t>
            </w:r>
            <w:r w:rsidR="002D6810" w:rsidRPr="00314EC5">
              <w:rPr>
                <w:rFonts w:ascii="Calibri" w:eastAsia="Times New Roman" w:hAnsi="Calibri" w:cs="Calibri"/>
                <w:color w:val="000000"/>
                <w:sz w:val="18"/>
                <w:szCs w:val="18"/>
                <w:lang w:bidi="ar-SA"/>
              </w:rPr>
              <w:t>Cylinders Average</w:t>
            </w:r>
            <w:r w:rsidR="00067854">
              <w:rPr>
                <w:rFonts w:ascii="Calibri" w:eastAsia="Times New Roman" w:hAnsi="Calibri" w:cs="Calibri"/>
                <w:color w:val="000000"/>
                <w:sz w:val="18"/>
                <w:szCs w:val="18"/>
                <w:lang w:bidi="ar-SA"/>
              </w:rPr>
              <w:t xml:space="preserve"> </w:t>
            </w:r>
            <w:r w:rsidR="002D6810" w:rsidRPr="00314EC5">
              <w:rPr>
                <w:rFonts w:ascii="Calibri" w:eastAsia="Times New Roman" w:hAnsi="Calibri" w:cs="Calibri"/>
                <w:color w:val="000000"/>
                <w:sz w:val="18"/>
                <w:szCs w:val="18"/>
                <w:lang w:bidi="ar-SA"/>
              </w:rPr>
              <w:t>mL/L</w:t>
            </w:r>
          </w:p>
        </w:tc>
        <w:tc>
          <w:tcPr>
            <w:tcW w:w="240" w:type="pct"/>
            <w:tcBorders>
              <w:top w:val="nil"/>
              <w:left w:val="nil"/>
              <w:bottom w:val="nil"/>
              <w:right w:val="single" w:sz="4" w:space="0" w:color="auto"/>
            </w:tcBorders>
            <w:shd w:val="clear" w:color="auto" w:fill="auto"/>
            <w:noWrap/>
            <w:vAlign w:val="center"/>
            <w:hideMark/>
          </w:tcPr>
          <w:p w14:paraId="4D921A6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1,584</w:t>
            </w:r>
          </w:p>
        </w:tc>
        <w:tc>
          <w:tcPr>
            <w:tcW w:w="682" w:type="pct"/>
            <w:tcBorders>
              <w:top w:val="nil"/>
              <w:left w:val="nil"/>
              <w:bottom w:val="nil"/>
              <w:right w:val="single" w:sz="4" w:space="0" w:color="auto"/>
            </w:tcBorders>
            <w:shd w:val="clear" w:color="auto" w:fill="auto"/>
            <w:noWrap/>
            <w:vAlign w:val="center"/>
            <w:hideMark/>
          </w:tcPr>
          <w:p w14:paraId="790B519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366</w:t>
            </w:r>
          </w:p>
        </w:tc>
        <w:tc>
          <w:tcPr>
            <w:tcW w:w="475" w:type="pct"/>
            <w:tcBorders>
              <w:top w:val="nil"/>
              <w:left w:val="nil"/>
              <w:bottom w:val="nil"/>
              <w:right w:val="single" w:sz="4" w:space="0" w:color="auto"/>
            </w:tcBorders>
            <w:shd w:val="clear" w:color="auto" w:fill="auto"/>
            <w:noWrap/>
            <w:vAlign w:val="center"/>
            <w:hideMark/>
          </w:tcPr>
          <w:p w14:paraId="42469B0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1,159</w:t>
            </w:r>
          </w:p>
        </w:tc>
        <w:tc>
          <w:tcPr>
            <w:tcW w:w="318" w:type="pct"/>
            <w:tcBorders>
              <w:top w:val="nil"/>
              <w:left w:val="nil"/>
              <w:bottom w:val="nil"/>
              <w:right w:val="single" w:sz="4" w:space="0" w:color="auto"/>
            </w:tcBorders>
            <w:shd w:val="clear" w:color="auto" w:fill="auto"/>
            <w:noWrap/>
            <w:vAlign w:val="center"/>
            <w:hideMark/>
          </w:tcPr>
          <w:p w14:paraId="29B513D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191.4</w:t>
            </w:r>
          </w:p>
        </w:tc>
        <w:tc>
          <w:tcPr>
            <w:tcW w:w="682" w:type="pct"/>
            <w:tcBorders>
              <w:top w:val="nil"/>
              <w:left w:val="nil"/>
              <w:bottom w:val="nil"/>
              <w:right w:val="single" w:sz="4" w:space="0" w:color="auto"/>
            </w:tcBorders>
            <w:shd w:val="clear" w:color="auto" w:fill="auto"/>
            <w:noWrap/>
            <w:vAlign w:val="center"/>
            <w:hideMark/>
          </w:tcPr>
          <w:p w14:paraId="22C7B5F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175.9</w:t>
            </w:r>
          </w:p>
        </w:tc>
        <w:tc>
          <w:tcPr>
            <w:tcW w:w="334" w:type="pct"/>
            <w:tcBorders>
              <w:top w:val="nil"/>
              <w:left w:val="nil"/>
              <w:bottom w:val="nil"/>
              <w:right w:val="single" w:sz="4" w:space="0" w:color="auto"/>
            </w:tcBorders>
            <w:shd w:val="clear" w:color="auto" w:fill="auto"/>
            <w:noWrap/>
            <w:vAlign w:val="center"/>
            <w:hideMark/>
          </w:tcPr>
          <w:p w14:paraId="629D874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203.0</w:t>
            </w:r>
          </w:p>
        </w:tc>
        <w:tc>
          <w:tcPr>
            <w:tcW w:w="318" w:type="pct"/>
            <w:tcBorders>
              <w:top w:val="nil"/>
              <w:left w:val="nil"/>
              <w:bottom w:val="nil"/>
              <w:right w:val="single" w:sz="4" w:space="0" w:color="auto"/>
            </w:tcBorders>
            <w:shd w:val="clear" w:color="auto" w:fill="auto"/>
            <w:noWrap/>
            <w:vAlign w:val="center"/>
            <w:hideMark/>
          </w:tcPr>
          <w:p w14:paraId="505C470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107.7</w:t>
            </w:r>
          </w:p>
        </w:tc>
        <w:tc>
          <w:tcPr>
            <w:tcW w:w="442" w:type="pct"/>
            <w:tcBorders>
              <w:top w:val="nil"/>
              <w:left w:val="nil"/>
              <w:bottom w:val="nil"/>
              <w:right w:val="single" w:sz="4" w:space="0" w:color="auto"/>
            </w:tcBorders>
            <w:shd w:val="clear" w:color="auto" w:fill="auto"/>
            <w:noWrap/>
            <w:vAlign w:val="center"/>
            <w:hideMark/>
          </w:tcPr>
          <w:p w14:paraId="7F1D97E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94.0</w:t>
            </w:r>
          </w:p>
        </w:tc>
        <w:tc>
          <w:tcPr>
            <w:tcW w:w="406" w:type="pct"/>
            <w:tcBorders>
              <w:top w:val="nil"/>
              <w:left w:val="nil"/>
              <w:bottom w:val="nil"/>
              <w:right w:val="single" w:sz="4" w:space="0" w:color="auto"/>
            </w:tcBorders>
            <w:shd w:val="clear" w:color="auto" w:fill="auto"/>
            <w:noWrap/>
            <w:vAlign w:val="center"/>
            <w:hideMark/>
          </w:tcPr>
          <w:p w14:paraId="2D597A3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115.7</w:t>
            </w:r>
          </w:p>
        </w:tc>
      </w:tr>
      <w:tr w:rsidR="004A4A91" w:rsidRPr="00314EC5" w14:paraId="40D6509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EC77D50" w14:textId="5EFF2CD3"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Detention Period - Aeration </w:t>
            </w:r>
            <w:r w:rsidR="00067854" w:rsidRPr="00314EC5">
              <w:rPr>
                <w:rFonts w:ascii="Calibri" w:eastAsia="Times New Roman" w:hAnsi="Calibri" w:cs="Calibri"/>
                <w:color w:val="000000"/>
                <w:sz w:val="18"/>
                <w:szCs w:val="18"/>
                <w:lang w:bidi="ar-SA"/>
              </w:rPr>
              <w:t>Tanks. Hours</w:t>
            </w:r>
          </w:p>
        </w:tc>
        <w:tc>
          <w:tcPr>
            <w:tcW w:w="240" w:type="pct"/>
            <w:tcBorders>
              <w:top w:val="nil"/>
              <w:left w:val="nil"/>
              <w:bottom w:val="nil"/>
              <w:right w:val="single" w:sz="4" w:space="0" w:color="auto"/>
            </w:tcBorders>
            <w:shd w:val="clear" w:color="auto" w:fill="auto"/>
            <w:noWrap/>
            <w:vAlign w:val="center"/>
            <w:hideMark/>
          </w:tcPr>
          <w:p w14:paraId="761F580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2B80E90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0B7854F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22611E2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8.3</w:t>
            </w:r>
          </w:p>
        </w:tc>
        <w:tc>
          <w:tcPr>
            <w:tcW w:w="682" w:type="pct"/>
            <w:tcBorders>
              <w:top w:val="nil"/>
              <w:left w:val="nil"/>
              <w:bottom w:val="nil"/>
              <w:right w:val="single" w:sz="4" w:space="0" w:color="auto"/>
            </w:tcBorders>
            <w:shd w:val="clear" w:color="auto" w:fill="auto"/>
            <w:noWrap/>
            <w:vAlign w:val="center"/>
            <w:hideMark/>
          </w:tcPr>
          <w:p w14:paraId="02CF0A3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8.6</w:t>
            </w:r>
          </w:p>
        </w:tc>
        <w:tc>
          <w:tcPr>
            <w:tcW w:w="334" w:type="pct"/>
            <w:tcBorders>
              <w:top w:val="nil"/>
              <w:left w:val="nil"/>
              <w:bottom w:val="nil"/>
              <w:right w:val="single" w:sz="4" w:space="0" w:color="auto"/>
            </w:tcBorders>
            <w:shd w:val="clear" w:color="auto" w:fill="auto"/>
            <w:noWrap/>
            <w:vAlign w:val="center"/>
            <w:hideMark/>
          </w:tcPr>
          <w:p w14:paraId="5BC7114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8.4</w:t>
            </w:r>
          </w:p>
        </w:tc>
        <w:tc>
          <w:tcPr>
            <w:tcW w:w="318" w:type="pct"/>
            <w:tcBorders>
              <w:top w:val="nil"/>
              <w:left w:val="nil"/>
              <w:bottom w:val="nil"/>
              <w:right w:val="single" w:sz="4" w:space="0" w:color="auto"/>
            </w:tcBorders>
            <w:shd w:val="clear" w:color="auto" w:fill="auto"/>
            <w:noWrap/>
            <w:vAlign w:val="center"/>
            <w:hideMark/>
          </w:tcPr>
          <w:p w14:paraId="7EEFC1D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w:t>
            </w:r>
          </w:p>
        </w:tc>
        <w:tc>
          <w:tcPr>
            <w:tcW w:w="442" w:type="pct"/>
            <w:tcBorders>
              <w:top w:val="nil"/>
              <w:left w:val="nil"/>
              <w:bottom w:val="nil"/>
              <w:right w:val="single" w:sz="4" w:space="0" w:color="auto"/>
            </w:tcBorders>
            <w:shd w:val="clear" w:color="auto" w:fill="auto"/>
            <w:noWrap/>
            <w:vAlign w:val="center"/>
            <w:hideMark/>
          </w:tcPr>
          <w:p w14:paraId="4EEB4FA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w:t>
            </w:r>
          </w:p>
        </w:tc>
        <w:tc>
          <w:tcPr>
            <w:tcW w:w="406" w:type="pct"/>
            <w:tcBorders>
              <w:top w:val="nil"/>
              <w:left w:val="nil"/>
              <w:bottom w:val="nil"/>
              <w:right w:val="single" w:sz="4" w:space="0" w:color="auto"/>
            </w:tcBorders>
            <w:shd w:val="clear" w:color="auto" w:fill="auto"/>
            <w:noWrap/>
            <w:vAlign w:val="center"/>
            <w:hideMark/>
          </w:tcPr>
          <w:p w14:paraId="345BCD0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w:t>
            </w:r>
          </w:p>
        </w:tc>
      </w:tr>
      <w:tr w:rsidR="004A4A91" w:rsidRPr="00314EC5" w14:paraId="38C26FE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8DE03F8" w14:textId="55B6E8F0"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Detention Period - Final </w:t>
            </w:r>
            <w:r w:rsidR="00067854" w:rsidRPr="00314EC5">
              <w:rPr>
                <w:rFonts w:ascii="Calibri" w:eastAsia="Times New Roman" w:hAnsi="Calibri" w:cs="Calibri"/>
                <w:color w:val="000000"/>
                <w:sz w:val="18"/>
                <w:szCs w:val="18"/>
                <w:lang w:bidi="ar-SA"/>
              </w:rPr>
              <w:t>Tanks. Hours</w:t>
            </w:r>
          </w:p>
        </w:tc>
        <w:tc>
          <w:tcPr>
            <w:tcW w:w="240" w:type="pct"/>
            <w:tcBorders>
              <w:top w:val="nil"/>
              <w:left w:val="nil"/>
              <w:bottom w:val="nil"/>
              <w:right w:val="single" w:sz="4" w:space="0" w:color="auto"/>
            </w:tcBorders>
            <w:shd w:val="clear" w:color="auto" w:fill="auto"/>
            <w:noWrap/>
            <w:vAlign w:val="center"/>
            <w:hideMark/>
          </w:tcPr>
          <w:p w14:paraId="784B48D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7B37253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0D9BB49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296B668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5.9</w:t>
            </w:r>
          </w:p>
        </w:tc>
        <w:tc>
          <w:tcPr>
            <w:tcW w:w="682" w:type="pct"/>
            <w:tcBorders>
              <w:top w:val="nil"/>
              <w:left w:val="nil"/>
              <w:bottom w:val="nil"/>
              <w:right w:val="single" w:sz="4" w:space="0" w:color="auto"/>
            </w:tcBorders>
            <w:shd w:val="clear" w:color="auto" w:fill="auto"/>
            <w:noWrap/>
            <w:vAlign w:val="center"/>
            <w:hideMark/>
          </w:tcPr>
          <w:p w14:paraId="184873C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w:t>
            </w:r>
          </w:p>
        </w:tc>
        <w:tc>
          <w:tcPr>
            <w:tcW w:w="334" w:type="pct"/>
            <w:tcBorders>
              <w:top w:val="nil"/>
              <w:left w:val="nil"/>
              <w:bottom w:val="nil"/>
              <w:right w:val="single" w:sz="4" w:space="0" w:color="auto"/>
            </w:tcBorders>
            <w:shd w:val="clear" w:color="auto" w:fill="auto"/>
            <w:noWrap/>
            <w:vAlign w:val="center"/>
            <w:hideMark/>
          </w:tcPr>
          <w:p w14:paraId="2E8E580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5.9</w:t>
            </w:r>
          </w:p>
        </w:tc>
        <w:tc>
          <w:tcPr>
            <w:tcW w:w="318" w:type="pct"/>
            <w:tcBorders>
              <w:top w:val="nil"/>
              <w:left w:val="nil"/>
              <w:bottom w:val="nil"/>
              <w:right w:val="single" w:sz="4" w:space="0" w:color="auto"/>
            </w:tcBorders>
            <w:shd w:val="clear" w:color="auto" w:fill="auto"/>
            <w:noWrap/>
            <w:vAlign w:val="center"/>
            <w:hideMark/>
          </w:tcPr>
          <w:p w14:paraId="25D31FD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1.2</w:t>
            </w:r>
          </w:p>
        </w:tc>
        <w:tc>
          <w:tcPr>
            <w:tcW w:w="442" w:type="pct"/>
            <w:tcBorders>
              <w:top w:val="nil"/>
              <w:left w:val="nil"/>
              <w:bottom w:val="nil"/>
              <w:right w:val="single" w:sz="4" w:space="0" w:color="auto"/>
            </w:tcBorders>
            <w:shd w:val="clear" w:color="auto" w:fill="auto"/>
            <w:noWrap/>
            <w:vAlign w:val="center"/>
            <w:hideMark/>
          </w:tcPr>
          <w:p w14:paraId="2F79502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w:t>
            </w:r>
          </w:p>
        </w:tc>
        <w:tc>
          <w:tcPr>
            <w:tcW w:w="406" w:type="pct"/>
            <w:tcBorders>
              <w:top w:val="nil"/>
              <w:left w:val="nil"/>
              <w:bottom w:val="nil"/>
              <w:right w:val="single" w:sz="4" w:space="0" w:color="auto"/>
            </w:tcBorders>
            <w:shd w:val="clear" w:color="auto" w:fill="auto"/>
            <w:noWrap/>
            <w:vAlign w:val="center"/>
            <w:hideMark/>
          </w:tcPr>
          <w:p w14:paraId="5C04A1D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w:t>
            </w:r>
          </w:p>
        </w:tc>
      </w:tr>
      <w:tr w:rsidR="004A4A91" w:rsidRPr="00314EC5" w14:paraId="41B424EC"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64AE75A" w14:textId="02F832D8"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Detention Period - Primary </w:t>
            </w:r>
            <w:r w:rsidR="00067854" w:rsidRPr="00314EC5">
              <w:rPr>
                <w:rFonts w:ascii="Calibri" w:eastAsia="Times New Roman" w:hAnsi="Calibri" w:cs="Calibri"/>
                <w:color w:val="000000"/>
                <w:sz w:val="18"/>
                <w:szCs w:val="18"/>
                <w:lang w:bidi="ar-SA"/>
              </w:rPr>
              <w:t>Tanks. Hours</w:t>
            </w:r>
          </w:p>
        </w:tc>
        <w:tc>
          <w:tcPr>
            <w:tcW w:w="240" w:type="pct"/>
            <w:tcBorders>
              <w:top w:val="nil"/>
              <w:left w:val="nil"/>
              <w:bottom w:val="nil"/>
              <w:right w:val="single" w:sz="4" w:space="0" w:color="auto"/>
            </w:tcBorders>
            <w:shd w:val="clear" w:color="auto" w:fill="auto"/>
            <w:noWrap/>
            <w:vAlign w:val="center"/>
            <w:hideMark/>
          </w:tcPr>
          <w:p w14:paraId="529A2EA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7FFC970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183AE9F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272F984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2.5</w:t>
            </w:r>
          </w:p>
        </w:tc>
        <w:tc>
          <w:tcPr>
            <w:tcW w:w="682" w:type="pct"/>
            <w:tcBorders>
              <w:top w:val="nil"/>
              <w:left w:val="nil"/>
              <w:bottom w:val="nil"/>
              <w:right w:val="single" w:sz="4" w:space="0" w:color="auto"/>
            </w:tcBorders>
            <w:shd w:val="clear" w:color="auto" w:fill="auto"/>
            <w:noWrap/>
            <w:vAlign w:val="center"/>
            <w:hideMark/>
          </w:tcPr>
          <w:p w14:paraId="67F0CD6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2.6</w:t>
            </w:r>
          </w:p>
        </w:tc>
        <w:tc>
          <w:tcPr>
            <w:tcW w:w="334" w:type="pct"/>
            <w:tcBorders>
              <w:top w:val="nil"/>
              <w:left w:val="nil"/>
              <w:bottom w:val="nil"/>
              <w:right w:val="single" w:sz="4" w:space="0" w:color="auto"/>
            </w:tcBorders>
            <w:shd w:val="clear" w:color="auto" w:fill="auto"/>
            <w:noWrap/>
            <w:vAlign w:val="center"/>
            <w:hideMark/>
          </w:tcPr>
          <w:p w14:paraId="1C05CA4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2.5</w:t>
            </w:r>
          </w:p>
        </w:tc>
        <w:tc>
          <w:tcPr>
            <w:tcW w:w="318" w:type="pct"/>
            <w:tcBorders>
              <w:top w:val="nil"/>
              <w:left w:val="nil"/>
              <w:bottom w:val="nil"/>
              <w:right w:val="single" w:sz="4" w:space="0" w:color="auto"/>
            </w:tcBorders>
            <w:shd w:val="clear" w:color="auto" w:fill="auto"/>
            <w:noWrap/>
            <w:vAlign w:val="center"/>
            <w:hideMark/>
          </w:tcPr>
          <w:p w14:paraId="252EE7E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c>
          <w:tcPr>
            <w:tcW w:w="442" w:type="pct"/>
            <w:tcBorders>
              <w:top w:val="nil"/>
              <w:left w:val="nil"/>
              <w:bottom w:val="nil"/>
              <w:right w:val="single" w:sz="4" w:space="0" w:color="auto"/>
            </w:tcBorders>
            <w:shd w:val="clear" w:color="auto" w:fill="auto"/>
            <w:noWrap/>
            <w:vAlign w:val="center"/>
            <w:hideMark/>
          </w:tcPr>
          <w:p w14:paraId="1383736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c>
          <w:tcPr>
            <w:tcW w:w="406" w:type="pct"/>
            <w:tcBorders>
              <w:top w:val="nil"/>
              <w:left w:val="nil"/>
              <w:bottom w:val="nil"/>
              <w:right w:val="single" w:sz="4" w:space="0" w:color="auto"/>
            </w:tcBorders>
            <w:shd w:val="clear" w:color="auto" w:fill="auto"/>
            <w:noWrap/>
            <w:vAlign w:val="center"/>
            <w:hideMark/>
          </w:tcPr>
          <w:p w14:paraId="34EEA17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r>
      <w:tr w:rsidR="004A4A91" w:rsidRPr="00314EC5" w14:paraId="3E4E57F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36F9466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Dissolved Oxygen (Aeration).mg/L</w:t>
            </w:r>
          </w:p>
        </w:tc>
        <w:tc>
          <w:tcPr>
            <w:tcW w:w="240" w:type="pct"/>
            <w:tcBorders>
              <w:top w:val="nil"/>
              <w:left w:val="nil"/>
              <w:bottom w:val="nil"/>
              <w:right w:val="single" w:sz="4" w:space="0" w:color="auto"/>
            </w:tcBorders>
            <w:shd w:val="clear" w:color="auto" w:fill="auto"/>
            <w:noWrap/>
            <w:vAlign w:val="center"/>
            <w:hideMark/>
          </w:tcPr>
          <w:p w14:paraId="140EC10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1,564</w:t>
            </w:r>
          </w:p>
        </w:tc>
        <w:tc>
          <w:tcPr>
            <w:tcW w:w="682" w:type="pct"/>
            <w:tcBorders>
              <w:top w:val="nil"/>
              <w:left w:val="nil"/>
              <w:bottom w:val="nil"/>
              <w:right w:val="single" w:sz="4" w:space="0" w:color="auto"/>
            </w:tcBorders>
            <w:shd w:val="clear" w:color="auto" w:fill="auto"/>
            <w:noWrap/>
            <w:vAlign w:val="center"/>
            <w:hideMark/>
          </w:tcPr>
          <w:p w14:paraId="150EDFD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365</w:t>
            </w:r>
          </w:p>
        </w:tc>
        <w:tc>
          <w:tcPr>
            <w:tcW w:w="475" w:type="pct"/>
            <w:tcBorders>
              <w:top w:val="nil"/>
              <w:left w:val="nil"/>
              <w:bottom w:val="nil"/>
              <w:right w:val="single" w:sz="4" w:space="0" w:color="auto"/>
            </w:tcBorders>
            <w:shd w:val="clear" w:color="auto" w:fill="auto"/>
            <w:noWrap/>
            <w:vAlign w:val="center"/>
            <w:hideMark/>
          </w:tcPr>
          <w:p w14:paraId="76ADEF7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1,152</w:t>
            </w:r>
          </w:p>
        </w:tc>
        <w:tc>
          <w:tcPr>
            <w:tcW w:w="318" w:type="pct"/>
            <w:tcBorders>
              <w:top w:val="nil"/>
              <w:left w:val="nil"/>
              <w:bottom w:val="nil"/>
              <w:right w:val="single" w:sz="4" w:space="0" w:color="auto"/>
            </w:tcBorders>
            <w:shd w:val="clear" w:color="auto" w:fill="auto"/>
            <w:noWrap/>
            <w:vAlign w:val="center"/>
            <w:hideMark/>
          </w:tcPr>
          <w:p w14:paraId="09C91A4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4.7</w:t>
            </w:r>
          </w:p>
        </w:tc>
        <w:tc>
          <w:tcPr>
            <w:tcW w:w="682" w:type="pct"/>
            <w:tcBorders>
              <w:top w:val="nil"/>
              <w:left w:val="nil"/>
              <w:bottom w:val="nil"/>
              <w:right w:val="single" w:sz="4" w:space="0" w:color="auto"/>
            </w:tcBorders>
            <w:shd w:val="clear" w:color="auto" w:fill="auto"/>
            <w:noWrap/>
            <w:vAlign w:val="center"/>
            <w:hideMark/>
          </w:tcPr>
          <w:p w14:paraId="0300D7B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w:t>
            </w:r>
          </w:p>
        </w:tc>
        <w:tc>
          <w:tcPr>
            <w:tcW w:w="334" w:type="pct"/>
            <w:tcBorders>
              <w:top w:val="nil"/>
              <w:left w:val="nil"/>
              <w:bottom w:val="nil"/>
              <w:right w:val="single" w:sz="4" w:space="0" w:color="auto"/>
            </w:tcBorders>
            <w:shd w:val="clear" w:color="auto" w:fill="auto"/>
            <w:noWrap/>
            <w:vAlign w:val="center"/>
            <w:hideMark/>
          </w:tcPr>
          <w:p w14:paraId="525FCEA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4.5</w:t>
            </w:r>
          </w:p>
        </w:tc>
        <w:tc>
          <w:tcPr>
            <w:tcW w:w="318" w:type="pct"/>
            <w:tcBorders>
              <w:top w:val="nil"/>
              <w:left w:val="nil"/>
              <w:bottom w:val="nil"/>
              <w:right w:val="single" w:sz="4" w:space="0" w:color="auto"/>
            </w:tcBorders>
            <w:shd w:val="clear" w:color="auto" w:fill="auto"/>
            <w:noWrap/>
            <w:vAlign w:val="center"/>
            <w:hideMark/>
          </w:tcPr>
          <w:p w14:paraId="4088F58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w:t>
            </w:r>
          </w:p>
        </w:tc>
        <w:tc>
          <w:tcPr>
            <w:tcW w:w="442" w:type="pct"/>
            <w:tcBorders>
              <w:top w:val="nil"/>
              <w:left w:val="nil"/>
              <w:bottom w:val="nil"/>
              <w:right w:val="single" w:sz="4" w:space="0" w:color="auto"/>
            </w:tcBorders>
            <w:shd w:val="clear" w:color="auto" w:fill="auto"/>
            <w:noWrap/>
            <w:vAlign w:val="center"/>
            <w:hideMark/>
          </w:tcPr>
          <w:p w14:paraId="61411B3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w:t>
            </w:r>
          </w:p>
        </w:tc>
        <w:tc>
          <w:tcPr>
            <w:tcW w:w="406" w:type="pct"/>
            <w:tcBorders>
              <w:top w:val="nil"/>
              <w:left w:val="nil"/>
              <w:bottom w:val="nil"/>
              <w:right w:val="single" w:sz="4" w:space="0" w:color="auto"/>
            </w:tcBorders>
            <w:shd w:val="clear" w:color="auto" w:fill="auto"/>
            <w:noWrap/>
            <w:vAlign w:val="center"/>
            <w:hideMark/>
          </w:tcPr>
          <w:p w14:paraId="19BE8DB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w:t>
            </w:r>
          </w:p>
        </w:tc>
      </w:tr>
      <w:tr w:rsidR="004A4A91" w:rsidRPr="00314EC5" w14:paraId="7D8D00BE"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39F732E" w14:textId="2B0CA77E" w:rsidR="002D6810" w:rsidRPr="00314EC5" w:rsidRDefault="004A4A91"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 xml:space="preserve">CCT Effluent </w:t>
            </w:r>
            <w:r w:rsidR="00067854" w:rsidRPr="00314EC5">
              <w:rPr>
                <w:rFonts w:ascii="Calibri" w:eastAsia="Times New Roman" w:hAnsi="Calibri" w:cs="Calibri"/>
                <w:color w:val="000000"/>
                <w:sz w:val="18"/>
                <w:szCs w:val="18"/>
                <w:lang w:bidi="ar-SA"/>
              </w:rPr>
              <w:t>Enterococcus. Cfu</w:t>
            </w:r>
            <w:r w:rsidR="002D6810" w:rsidRPr="00314EC5">
              <w:rPr>
                <w:rFonts w:ascii="Calibri" w:eastAsia="Times New Roman" w:hAnsi="Calibri" w:cs="Calibri"/>
                <w:color w:val="000000"/>
                <w:sz w:val="18"/>
                <w:szCs w:val="18"/>
                <w:lang w:bidi="ar-SA"/>
              </w:rPr>
              <w:t>/100mL</w:t>
            </w:r>
          </w:p>
        </w:tc>
        <w:tc>
          <w:tcPr>
            <w:tcW w:w="240" w:type="pct"/>
            <w:tcBorders>
              <w:top w:val="nil"/>
              <w:left w:val="nil"/>
              <w:bottom w:val="nil"/>
              <w:right w:val="single" w:sz="4" w:space="0" w:color="auto"/>
            </w:tcBorders>
            <w:shd w:val="clear" w:color="auto" w:fill="auto"/>
            <w:noWrap/>
            <w:vAlign w:val="center"/>
            <w:hideMark/>
          </w:tcPr>
          <w:p w14:paraId="671273B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41</w:t>
            </w:r>
          </w:p>
        </w:tc>
        <w:tc>
          <w:tcPr>
            <w:tcW w:w="682" w:type="pct"/>
            <w:tcBorders>
              <w:top w:val="nil"/>
              <w:left w:val="nil"/>
              <w:bottom w:val="nil"/>
              <w:right w:val="single" w:sz="4" w:space="0" w:color="auto"/>
            </w:tcBorders>
            <w:shd w:val="clear" w:color="auto" w:fill="auto"/>
            <w:noWrap/>
            <w:vAlign w:val="center"/>
            <w:hideMark/>
          </w:tcPr>
          <w:p w14:paraId="49EE22A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w:t>
            </w:r>
          </w:p>
        </w:tc>
        <w:tc>
          <w:tcPr>
            <w:tcW w:w="475" w:type="pct"/>
            <w:tcBorders>
              <w:top w:val="nil"/>
              <w:left w:val="nil"/>
              <w:bottom w:val="nil"/>
              <w:right w:val="single" w:sz="4" w:space="0" w:color="auto"/>
            </w:tcBorders>
            <w:shd w:val="clear" w:color="auto" w:fill="auto"/>
            <w:noWrap/>
            <w:vAlign w:val="center"/>
            <w:hideMark/>
          </w:tcPr>
          <w:p w14:paraId="4FB50F9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38</w:t>
            </w:r>
          </w:p>
        </w:tc>
        <w:tc>
          <w:tcPr>
            <w:tcW w:w="318" w:type="pct"/>
            <w:tcBorders>
              <w:top w:val="nil"/>
              <w:left w:val="nil"/>
              <w:bottom w:val="nil"/>
              <w:right w:val="single" w:sz="4" w:space="0" w:color="auto"/>
            </w:tcBorders>
            <w:shd w:val="clear" w:color="auto" w:fill="auto"/>
            <w:noWrap/>
            <w:vAlign w:val="center"/>
            <w:hideMark/>
          </w:tcPr>
          <w:p w14:paraId="70246F1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41.2</w:t>
            </w:r>
          </w:p>
        </w:tc>
        <w:tc>
          <w:tcPr>
            <w:tcW w:w="682" w:type="pct"/>
            <w:tcBorders>
              <w:top w:val="nil"/>
              <w:left w:val="nil"/>
              <w:bottom w:val="nil"/>
              <w:right w:val="single" w:sz="4" w:space="0" w:color="auto"/>
            </w:tcBorders>
            <w:shd w:val="clear" w:color="auto" w:fill="auto"/>
            <w:noWrap/>
            <w:vAlign w:val="center"/>
            <w:hideMark/>
          </w:tcPr>
          <w:p w14:paraId="40C6D7F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1.9</w:t>
            </w:r>
          </w:p>
        </w:tc>
        <w:tc>
          <w:tcPr>
            <w:tcW w:w="334" w:type="pct"/>
            <w:tcBorders>
              <w:top w:val="nil"/>
              <w:left w:val="nil"/>
              <w:bottom w:val="nil"/>
              <w:right w:val="single" w:sz="4" w:space="0" w:color="auto"/>
            </w:tcBorders>
            <w:shd w:val="clear" w:color="auto" w:fill="auto"/>
            <w:noWrap/>
            <w:vAlign w:val="center"/>
            <w:hideMark/>
          </w:tcPr>
          <w:p w14:paraId="2758F0E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44.3</w:t>
            </w:r>
          </w:p>
        </w:tc>
        <w:tc>
          <w:tcPr>
            <w:tcW w:w="318" w:type="pct"/>
            <w:tcBorders>
              <w:top w:val="nil"/>
              <w:left w:val="nil"/>
              <w:bottom w:val="nil"/>
              <w:right w:val="single" w:sz="4" w:space="0" w:color="auto"/>
            </w:tcBorders>
            <w:shd w:val="clear" w:color="auto" w:fill="auto"/>
            <w:noWrap/>
            <w:vAlign w:val="center"/>
            <w:hideMark/>
          </w:tcPr>
          <w:p w14:paraId="1A1DDE2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164.8</w:t>
            </w:r>
          </w:p>
        </w:tc>
        <w:tc>
          <w:tcPr>
            <w:tcW w:w="442" w:type="pct"/>
            <w:tcBorders>
              <w:top w:val="nil"/>
              <w:left w:val="nil"/>
              <w:bottom w:val="nil"/>
              <w:right w:val="single" w:sz="4" w:space="0" w:color="auto"/>
            </w:tcBorders>
            <w:shd w:val="clear" w:color="auto" w:fill="auto"/>
            <w:noWrap/>
            <w:vAlign w:val="center"/>
            <w:hideMark/>
          </w:tcPr>
          <w:p w14:paraId="06DF4B2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173013">
              <w:rPr>
                <w:rFonts w:ascii="Calibri" w:eastAsia="Times New Roman" w:hAnsi="Calibri" w:cs="Calibri"/>
                <w:color w:val="000000"/>
                <w:sz w:val="18"/>
                <w:szCs w:val="18"/>
                <w:highlight w:val="yellow"/>
                <w:lang w:bidi="ar-SA"/>
              </w:rPr>
              <w:t>2.1</w:t>
            </w:r>
          </w:p>
        </w:tc>
        <w:tc>
          <w:tcPr>
            <w:tcW w:w="406" w:type="pct"/>
            <w:tcBorders>
              <w:top w:val="nil"/>
              <w:left w:val="nil"/>
              <w:bottom w:val="nil"/>
              <w:right w:val="single" w:sz="4" w:space="0" w:color="auto"/>
            </w:tcBorders>
            <w:shd w:val="clear" w:color="auto" w:fill="auto"/>
            <w:noWrap/>
            <w:vAlign w:val="center"/>
            <w:hideMark/>
          </w:tcPr>
          <w:p w14:paraId="3F53666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170.9</w:t>
            </w:r>
          </w:p>
        </w:tc>
      </w:tr>
      <w:tr w:rsidR="004A4A91" w:rsidRPr="00314EC5" w14:paraId="595C6132"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25626C1E" w14:textId="0694DE24" w:rsidR="002D6810" w:rsidRPr="00314EC5" w:rsidRDefault="004A4A91"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 xml:space="preserve">CCT Effluent </w:t>
            </w:r>
            <w:r w:rsidR="002D6810" w:rsidRPr="00314EC5">
              <w:rPr>
                <w:rFonts w:ascii="Calibri" w:eastAsia="Times New Roman" w:hAnsi="Calibri" w:cs="Calibri"/>
                <w:color w:val="000000"/>
                <w:sz w:val="18"/>
                <w:szCs w:val="18"/>
                <w:lang w:bidi="ar-SA"/>
              </w:rPr>
              <w:t xml:space="preserve">Fecal Coliform - 7 day </w:t>
            </w:r>
            <w:r w:rsidR="00067854" w:rsidRPr="00314EC5">
              <w:rPr>
                <w:rFonts w:ascii="Calibri" w:eastAsia="Times New Roman" w:hAnsi="Calibri" w:cs="Calibri"/>
                <w:color w:val="000000"/>
                <w:sz w:val="18"/>
                <w:szCs w:val="18"/>
                <w:lang w:bidi="ar-SA"/>
              </w:rPr>
              <w:t>geomean. Cfu</w:t>
            </w:r>
            <w:r w:rsidR="002D6810" w:rsidRPr="00314EC5">
              <w:rPr>
                <w:rFonts w:ascii="Calibri" w:eastAsia="Times New Roman" w:hAnsi="Calibri" w:cs="Calibri"/>
                <w:color w:val="000000"/>
                <w:sz w:val="18"/>
                <w:szCs w:val="18"/>
                <w:lang w:bidi="ar-SA"/>
              </w:rPr>
              <w:t>/100mL</w:t>
            </w:r>
          </w:p>
        </w:tc>
        <w:tc>
          <w:tcPr>
            <w:tcW w:w="240" w:type="pct"/>
            <w:tcBorders>
              <w:top w:val="nil"/>
              <w:left w:val="nil"/>
              <w:bottom w:val="nil"/>
              <w:right w:val="single" w:sz="4" w:space="0" w:color="auto"/>
            </w:tcBorders>
            <w:shd w:val="clear" w:color="auto" w:fill="auto"/>
            <w:noWrap/>
            <w:vAlign w:val="center"/>
            <w:hideMark/>
          </w:tcPr>
          <w:p w14:paraId="4BDA6E6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182</w:t>
            </w:r>
          </w:p>
        </w:tc>
        <w:tc>
          <w:tcPr>
            <w:tcW w:w="682" w:type="pct"/>
            <w:tcBorders>
              <w:top w:val="nil"/>
              <w:left w:val="nil"/>
              <w:bottom w:val="nil"/>
              <w:right w:val="single" w:sz="4" w:space="0" w:color="auto"/>
            </w:tcBorders>
            <w:shd w:val="clear" w:color="auto" w:fill="auto"/>
            <w:noWrap/>
            <w:vAlign w:val="center"/>
            <w:hideMark/>
          </w:tcPr>
          <w:p w14:paraId="15C92A8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42</w:t>
            </w:r>
          </w:p>
        </w:tc>
        <w:tc>
          <w:tcPr>
            <w:tcW w:w="475" w:type="pct"/>
            <w:tcBorders>
              <w:top w:val="nil"/>
              <w:left w:val="nil"/>
              <w:bottom w:val="nil"/>
              <w:right w:val="single" w:sz="4" w:space="0" w:color="auto"/>
            </w:tcBorders>
            <w:shd w:val="clear" w:color="auto" w:fill="auto"/>
            <w:noWrap/>
            <w:vAlign w:val="center"/>
            <w:hideMark/>
          </w:tcPr>
          <w:p w14:paraId="6172163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132</w:t>
            </w:r>
          </w:p>
        </w:tc>
        <w:tc>
          <w:tcPr>
            <w:tcW w:w="318" w:type="pct"/>
            <w:tcBorders>
              <w:top w:val="nil"/>
              <w:left w:val="nil"/>
              <w:bottom w:val="nil"/>
              <w:right w:val="single" w:sz="4" w:space="0" w:color="auto"/>
            </w:tcBorders>
            <w:shd w:val="clear" w:color="auto" w:fill="auto"/>
            <w:noWrap/>
            <w:vAlign w:val="center"/>
            <w:hideMark/>
          </w:tcPr>
          <w:p w14:paraId="70CC637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57.1</w:t>
            </w:r>
          </w:p>
        </w:tc>
        <w:tc>
          <w:tcPr>
            <w:tcW w:w="682" w:type="pct"/>
            <w:tcBorders>
              <w:top w:val="nil"/>
              <w:left w:val="nil"/>
              <w:bottom w:val="nil"/>
              <w:right w:val="single" w:sz="4" w:space="0" w:color="auto"/>
            </w:tcBorders>
            <w:shd w:val="clear" w:color="auto" w:fill="auto"/>
            <w:noWrap/>
            <w:vAlign w:val="center"/>
            <w:hideMark/>
          </w:tcPr>
          <w:p w14:paraId="6C110B1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28.3</w:t>
            </w:r>
          </w:p>
        </w:tc>
        <w:tc>
          <w:tcPr>
            <w:tcW w:w="334" w:type="pct"/>
            <w:tcBorders>
              <w:top w:val="nil"/>
              <w:left w:val="nil"/>
              <w:bottom w:val="nil"/>
              <w:right w:val="single" w:sz="4" w:space="0" w:color="auto"/>
            </w:tcBorders>
            <w:shd w:val="clear" w:color="auto" w:fill="auto"/>
            <w:noWrap/>
            <w:vAlign w:val="center"/>
            <w:hideMark/>
          </w:tcPr>
          <w:p w14:paraId="64E2A3F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67.6</w:t>
            </w:r>
          </w:p>
        </w:tc>
        <w:tc>
          <w:tcPr>
            <w:tcW w:w="318" w:type="pct"/>
            <w:tcBorders>
              <w:top w:val="nil"/>
              <w:left w:val="nil"/>
              <w:bottom w:val="nil"/>
              <w:right w:val="single" w:sz="4" w:space="0" w:color="auto"/>
            </w:tcBorders>
            <w:shd w:val="clear" w:color="auto" w:fill="auto"/>
            <w:noWrap/>
            <w:vAlign w:val="center"/>
            <w:hideMark/>
          </w:tcPr>
          <w:p w14:paraId="65B8AF9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64.1</w:t>
            </w:r>
          </w:p>
        </w:tc>
        <w:tc>
          <w:tcPr>
            <w:tcW w:w="442" w:type="pct"/>
            <w:tcBorders>
              <w:top w:val="nil"/>
              <w:left w:val="nil"/>
              <w:bottom w:val="nil"/>
              <w:right w:val="single" w:sz="4" w:space="0" w:color="auto"/>
            </w:tcBorders>
            <w:shd w:val="clear" w:color="auto" w:fill="auto"/>
            <w:noWrap/>
            <w:vAlign w:val="center"/>
            <w:hideMark/>
          </w:tcPr>
          <w:p w14:paraId="7934250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28.9</w:t>
            </w:r>
          </w:p>
        </w:tc>
        <w:tc>
          <w:tcPr>
            <w:tcW w:w="406" w:type="pct"/>
            <w:tcBorders>
              <w:top w:val="nil"/>
              <w:left w:val="nil"/>
              <w:bottom w:val="nil"/>
              <w:right w:val="single" w:sz="4" w:space="0" w:color="auto"/>
            </w:tcBorders>
            <w:shd w:val="clear" w:color="auto" w:fill="auto"/>
            <w:noWrap/>
            <w:vAlign w:val="center"/>
            <w:hideMark/>
          </w:tcPr>
          <w:p w14:paraId="607DE8E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65.2</w:t>
            </w:r>
          </w:p>
        </w:tc>
      </w:tr>
      <w:tr w:rsidR="004A4A91" w:rsidRPr="00314EC5" w14:paraId="4FDB120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809AA5C" w14:textId="09AA5A6D" w:rsidR="002D6810" w:rsidRPr="00314EC5" w:rsidRDefault="004A4A91"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 xml:space="preserve">CCT Effluent </w:t>
            </w:r>
            <w:r w:rsidR="002D6810" w:rsidRPr="00314EC5">
              <w:rPr>
                <w:rFonts w:ascii="Calibri" w:eastAsia="Times New Roman" w:hAnsi="Calibri" w:cs="Calibri"/>
                <w:color w:val="000000"/>
                <w:sz w:val="18"/>
                <w:szCs w:val="18"/>
                <w:lang w:bidi="ar-SA"/>
              </w:rPr>
              <w:t xml:space="preserve">Fecal </w:t>
            </w:r>
            <w:r w:rsidR="00067854" w:rsidRPr="00314EC5">
              <w:rPr>
                <w:rFonts w:ascii="Calibri" w:eastAsia="Times New Roman" w:hAnsi="Calibri" w:cs="Calibri"/>
                <w:color w:val="000000"/>
                <w:sz w:val="18"/>
                <w:szCs w:val="18"/>
                <w:lang w:bidi="ar-SA"/>
              </w:rPr>
              <w:t>Coliform. Cfu</w:t>
            </w:r>
            <w:r w:rsidR="002D6810" w:rsidRPr="00314EC5">
              <w:rPr>
                <w:rFonts w:ascii="Calibri" w:eastAsia="Times New Roman" w:hAnsi="Calibri" w:cs="Calibri"/>
                <w:color w:val="000000"/>
                <w:sz w:val="18"/>
                <w:szCs w:val="18"/>
                <w:lang w:bidi="ar-SA"/>
              </w:rPr>
              <w:t>/100mL</w:t>
            </w:r>
          </w:p>
        </w:tc>
        <w:tc>
          <w:tcPr>
            <w:tcW w:w="240" w:type="pct"/>
            <w:tcBorders>
              <w:top w:val="nil"/>
              <w:left w:val="nil"/>
              <w:bottom w:val="nil"/>
              <w:right w:val="single" w:sz="4" w:space="0" w:color="auto"/>
            </w:tcBorders>
            <w:shd w:val="clear" w:color="auto" w:fill="auto"/>
            <w:noWrap/>
            <w:vAlign w:val="center"/>
            <w:hideMark/>
          </w:tcPr>
          <w:p w14:paraId="35D9542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1,584</w:t>
            </w:r>
          </w:p>
        </w:tc>
        <w:tc>
          <w:tcPr>
            <w:tcW w:w="682" w:type="pct"/>
            <w:tcBorders>
              <w:top w:val="nil"/>
              <w:left w:val="nil"/>
              <w:bottom w:val="nil"/>
              <w:right w:val="single" w:sz="4" w:space="0" w:color="auto"/>
            </w:tcBorders>
            <w:shd w:val="clear" w:color="auto" w:fill="auto"/>
            <w:noWrap/>
            <w:vAlign w:val="center"/>
            <w:hideMark/>
          </w:tcPr>
          <w:p w14:paraId="6D7F2A7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428E366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1,159</w:t>
            </w:r>
          </w:p>
        </w:tc>
        <w:tc>
          <w:tcPr>
            <w:tcW w:w="318" w:type="pct"/>
            <w:tcBorders>
              <w:top w:val="nil"/>
              <w:left w:val="nil"/>
              <w:bottom w:val="nil"/>
              <w:right w:val="single" w:sz="4" w:space="0" w:color="auto"/>
            </w:tcBorders>
            <w:shd w:val="clear" w:color="auto" w:fill="auto"/>
            <w:noWrap/>
            <w:vAlign w:val="center"/>
            <w:hideMark/>
          </w:tcPr>
          <w:p w14:paraId="64CA1FC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156.3</w:t>
            </w:r>
          </w:p>
        </w:tc>
        <w:tc>
          <w:tcPr>
            <w:tcW w:w="682" w:type="pct"/>
            <w:tcBorders>
              <w:top w:val="nil"/>
              <w:left w:val="nil"/>
              <w:bottom w:val="nil"/>
              <w:right w:val="single" w:sz="4" w:space="0" w:color="auto"/>
            </w:tcBorders>
            <w:shd w:val="clear" w:color="auto" w:fill="auto"/>
            <w:noWrap/>
            <w:vAlign w:val="center"/>
            <w:hideMark/>
          </w:tcPr>
          <w:p w14:paraId="3930FF2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88.6</w:t>
            </w:r>
          </w:p>
        </w:tc>
        <w:tc>
          <w:tcPr>
            <w:tcW w:w="334" w:type="pct"/>
            <w:tcBorders>
              <w:top w:val="nil"/>
              <w:left w:val="nil"/>
              <w:bottom w:val="nil"/>
              <w:right w:val="single" w:sz="4" w:space="0" w:color="auto"/>
            </w:tcBorders>
            <w:shd w:val="clear" w:color="auto" w:fill="auto"/>
            <w:noWrap/>
            <w:vAlign w:val="center"/>
            <w:hideMark/>
          </w:tcPr>
          <w:p w14:paraId="27B8BB4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163.3</w:t>
            </w:r>
          </w:p>
        </w:tc>
        <w:tc>
          <w:tcPr>
            <w:tcW w:w="318" w:type="pct"/>
            <w:tcBorders>
              <w:top w:val="nil"/>
              <w:left w:val="nil"/>
              <w:bottom w:val="nil"/>
              <w:right w:val="single" w:sz="4" w:space="0" w:color="auto"/>
            </w:tcBorders>
            <w:shd w:val="clear" w:color="auto" w:fill="auto"/>
            <w:noWrap/>
            <w:vAlign w:val="center"/>
            <w:hideMark/>
          </w:tcPr>
          <w:p w14:paraId="74F488C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404.8</w:t>
            </w:r>
          </w:p>
        </w:tc>
        <w:tc>
          <w:tcPr>
            <w:tcW w:w="442" w:type="pct"/>
            <w:tcBorders>
              <w:top w:val="nil"/>
              <w:left w:val="nil"/>
              <w:bottom w:val="nil"/>
              <w:right w:val="single" w:sz="4" w:space="0" w:color="auto"/>
            </w:tcBorders>
            <w:shd w:val="clear" w:color="auto" w:fill="auto"/>
            <w:noWrap/>
            <w:vAlign w:val="center"/>
            <w:hideMark/>
          </w:tcPr>
          <w:p w14:paraId="642FFDC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306.2</w:t>
            </w:r>
          </w:p>
        </w:tc>
        <w:tc>
          <w:tcPr>
            <w:tcW w:w="406" w:type="pct"/>
            <w:tcBorders>
              <w:top w:val="nil"/>
              <w:left w:val="nil"/>
              <w:bottom w:val="nil"/>
              <w:right w:val="single" w:sz="4" w:space="0" w:color="auto"/>
            </w:tcBorders>
            <w:shd w:val="clear" w:color="auto" w:fill="auto"/>
            <w:noWrap/>
            <w:vAlign w:val="center"/>
            <w:hideMark/>
          </w:tcPr>
          <w:p w14:paraId="202894A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379.7</w:t>
            </w:r>
          </w:p>
        </w:tc>
      </w:tr>
      <w:tr w:rsidR="004A4A91" w:rsidRPr="00314EC5" w14:paraId="1B7E60E2"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224F3DBC" w14:textId="6BF420ED"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Flow - Plant Influent</w:t>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MGD</w:t>
            </w:r>
          </w:p>
        </w:tc>
        <w:tc>
          <w:tcPr>
            <w:tcW w:w="240" w:type="pct"/>
            <w:tcBorders>
              <w:top w:val="nil"/>
              <w:left w:val="nil"/>
              <w:bottom w:val="nil"/>
              <w:right w:val="single" w:sz="4" w:space="0" w:color="auto"/>
            </w:tcBorders>
            <w:shd w:val="clear" w:color="auto" w:fill="auto"/>
            <w:noWrap/>
            <w:vAlign w:val="center"/>
            <w:hideMark/>
          </w:tcPr>
          <w:p w14:paraId="550008B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7D5A85B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14C9347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05EDC74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27.3</w:t>
            </w:r>
          </w:p>
        </w:tc>
        <w:tc>
          <w:tcPr>
            <w:tcW w:w="682" w:type="pct"/>
            <w:tcBorders>
              <w:top w:val="nil"/>
              <w:left w:val="nil"/>
              <w:bottom w:val="nil"/>
              <w:right w:val="single" w:sz="4" w:space="0" w:color="auto"/>
            </w:tcBorders>
            <w:shd w:val="clear" w:color="auto" w:fill="auto"/>
            <w:noWrap/>
            <w:vAlign w:val="center"/>
            <w:hideMark/>
          </w:tcPr>
          <w:p w14:paraId="0E024AF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25.4</w:t>
            </w:r>
          </w:p>
        </w:tc>
        <w:tc>
          <w:tcPr>
            <w:tcW w:w="334" w:type="pct"/>
            <w:tcBorders>
              <w:top w:val="nil"/>
              <w:left w:val="nil"/>
              <w:bottom w:val="nil"/>
              <w:right w:val="single" w:sz="4" w:space="0" w:color="auto"/>
            </w:tcBorders>
            <w:shd w:val="clear" w:color="auto" w:fill="auto"/>
            <w:noWrap/>
            <w:vAlign w:val="center"/>
            <w:hideMark/>
          </w:tcPr>
          <w:p w14:paraId="0903396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26.9</w:t>
            </w:r>
          </w:p>
        </w:tc>
        <w:tc>
          <w:tcPr>
            <w:tcW w:w="318" w:type="pct"/>
            <w:tcBorders>
              <w:top w:val="nil"/>
              <w:left w:val="nil"/>
              <w:bottom w:val="nil"/>
              <w:right w:val="single" w:sz="4" w:space="0" w:color="auto"/>
            </w:tcBorders>
            <w:shd w:val="clear" w:color="auto" w:fill="auto"/>
            <w:noWrap/>
            <w:vAlign w:val="center"/>
            <w:hideMark/>
          </w:tcPr>
          <w:p w14:paraId="5BBE036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9.4</w:t>
            </w:r>
          </w:p>
        </w:tc>
        <w:tc>
          <w:tcPr>
            <w:tcW w:w="442" w:type="pct"/>
            <w:tcBorders>
              <w:top w:val="nil"/>
              <w:left w:val="nil"/>
              <w:bottom w:val="nil"/>
              <w:right w:val="single" w:sz="4" w:space="0" w:color="auto"/>
            </w:tcBorders>
            <w:shd w:val="clear" w:color="auto" w:fill="auto"/>
            <w:noWrap/>
            <w:vAlign w:val="center"/>
            <w:hideMark/>
          </w:tcPr>
          <w:p w14:paraId="239652B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6.9</w:t>
            </w:r>
          </w:p>
        </w:tc>
        <w:tc>
          <w:tcPr>
            <w:tcW w:w="406" w:type="pct"/>
            <w:tcBorders>
              <w:top w:val="nil"/>
              <w:left w:val="nil"/>
              <w:bottom w:val="nil"/>
              <w:right w:val="single" w:sz="4" w:space="0" w:color="auto"/>
            </w:tcBorders>
            <w:shd w:val="clear" w:color="auto" w:fill="auto"/>
            <w:noWrap/>
            <w:vAlign w:val="center"/>
            <w:hideMark/>
          </w:tcPr>
          <w:p w14:paraId="58F0732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9.5</w:t>
            </w:r>
          </w:p>
        </w:tc>
      </w:tr>
      <w:tr w:rsidR="004A4A91" w:rsidRPr="00314EC5" w14:paraId="14E08E8F"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5A577D0A" w14:textId="51459F3E"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Flow (dry) - Plant Influent</w:t>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MGD</w:t>
            </w:r>
          </w:p>
        </w:tc>
        <w:tc>
          <w:tcPr>
            <w:tcW w:w="240" w:type="pct"/>
            <w:tcBorders>
              <w:top w:val="nil"/>
              <w:left w:val="nil"/>
              <w:bottom w:val="nil"/>
              <w:right w:val="single" w:sz="4" w:space="0" w:color="auto"/>
            </w:tcBorders>
            <w:shd w:val="clear" w:color="auto" w:fill="auto"/>
            <w:noWrap/>
            <w:vAlign w:val="center"/>
            <w:hideMark/>
          </w:tcPr>
          <w:p w14:paraId="6964D8A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5CD8475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7036028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630B4BF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24.0</w:t>
            </w:r>
          </w:p>
        </w:tc>
        <w:tc>
          <w:tcPr>
            <w:tcW w:w="682" w:type="pct"/>
            <w:tcBorders>
              <w:top w:val="nil"/>
              <w:left w:val="nil"/>
              <w:bottom w:val="nil"/>
              <w:right w:val="single" w:sz="4" w:space="0" w:color="auto"/>
            </w:tcBorders>
            <w:shd w:val="clear" w:color="auto" w:fill="auto"/>
            <w:noWrap/>
            <w:vAlign w:val="center"/>
            <w:hideMark/>
          </w:tcPr>
          <w:p w14:paraId="436EC7B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23.7</w:t>
            </w:r>
          </w:p>
        </w:tc>
        <w:tc>
          <w:tcPr>
            <w:tcW w:w="334" w:type="pct"/>
            <w:tcBorders>
              <w:top w:val="nil"/>
              <w:left w:val="nil"/>
              <w:bottom w:val="nil"/>
              <w:right w:val="single" w:sz="4" w:space="0" w:color="auto"/>
            </w:tcBorders>
            <w:shd w:val="clear" w:color="auto" w:fill="auto"/>
            <w:noWrap/>
            <w:vAlign w:val="center"/>
            <w:hideMark/>
          </w:tcPr>
          <w:p w14:paraId="0BF0375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23.3</w:t>
            </w:r>
          </w:p>
        </w:tc>
        <w:tc>
          <w:tcPr>
            <w:tcW w:w="318" w:type="pct"/>
            <w:tcBorders>
              <w:top w:val="nil"/>
              <w:left w:val="nil"/>
              <w:bottom w:val="nil"/>
              <w:right w:val="single" w:sz="4" w:space="0" w:color="auto"/>
            </w:tcBorders>
            <w:shd w:val="clear" w:color="auto" w:fill="auto"/>
            <w:noWrap/>
            <w:vAlign w:val="center"/>
            <w:hideMark/>
          </w:tcPr>
          <w:p w14:paraId="198783C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3.4</w:t>
            </w:r>
          </w:p>
        </w:tc>
        <w:tc>
          <w:tcPr>
            <w:tcW w:w="442" w:type="pct"/>
            <w:tcBorders>
              <w:top w:val="nil"/>
              <w:left w:val="nil"/>
              <w:bottom w:val="nil"/>
              <w:right w:val="single" w:sz="4" w:space="0" w:color="auto"/>
            </w:tcBorders>
            <w:shd w:val="clear" w:color="auto" w:fill="auto"/>
            <w:noWrap/>
            <w:vAlign w:val="center"/>
            <w:hideMark/>
          </w:tcPr>
          <w:p w14:paraId="7ED7699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w:t>
            </w:r>
          </w:p>
        </w:tc>
        <w:tc>
          <w:tcPr>
            <w:tcW w:w="406" w:type="pct"/>
            <w:tcBorders>
              <w:top w:val="nil"/>
              <w:left w:val="nil"/>
              <w:bottom w:val="nil"/>
              <w:right w:val="single" w:sz="4" w:space="0" w:color="auto"/>
            </w:tcBorders>
            <w:shd w:val="clear" w:color="auto" w:fill="auto"/>
            <w:noWrap/>
            <w:vAlign w:val="center"/>
            <w:hideMark/>
          </w:tcPr>
          <w:p w14:paraId="28F9DEA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3.0</w:t>
            </w:r>
          </w:p>
        </w:tc>
      </w:tr>
      <w:tr w:rsidR="004A4A91" w:rsidRPr="007F2FC6" w14:paraId="4EC52C3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5C9B328" w14:textId="22A7706A" w:rsidR="002D6810" w:rsidRPr="0029148A"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 xml:space="preserve">Mean Cell Residence </w:t>
            </w:r>
            <w:r w:rsidR="00067854" w:rsidRPr="007F2FC6">
              <w:rPr>
                <w:rFonts w:ascii="Calibri" w:eastAsia="Times New Roman" w:hAnsi="Calibri" w:cs="Calibri"/>
                <w:color w:val="000000"/>
                <w:sz w:val="18"/>
                <w:szCs w:val="18"/>
                <w:lang w:bidi="ar-SA"/>
              </w:rPr>
              <w:t>Time. Days</w:t>
            </w:r>
          </w:p>
        </w:tc>
        <w:tc>
          <w:tcPr>
            <w:tcW w:w="240" w:type="pct"/>
            <w:tcBorders>
              <w:top w:val="nil"/>
              <w:left w:val="nil"/>
              <w:bottom w:val="nil"/>
              <w:right w:val="single" w:sz="4" w:space="0" w:color="auto"/>
            </w:tcBorders>
            <w:shd w:val="clear" w:color="auto" w:fill="auto"/>
            <w:noWrap/>
            <w:vAlign w:val="center"/>
            <w:hideMark/>
          </w:tcPr>
          <w:p w14:paraId="25EAC9A5"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906</w:t>
            </w:r>
          </w:p>
        </w:tc>
        <w:tc>
          <w:tcPr>
            <w:tcW w:w="682" w:type="pct"/>
            <w:tcBorders>
              <w:top w:val="nil"/>
              <w:left w:val="nil"/>
              <w:bottom w:val="nil"/>
              <w:right w:val="single" w:sz="4" w:space="0" w:color="auto"/>
            </w:tcBorders>
            <w:shd w:val="clear" w:color="auto" w:fill="auto"/>
            <w:noWrap/>
            <w:vAlign w:val="center"/>
            <w:hideMark/>
          </w:tcPr>
          <w:p w14:paraId="3B4676B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233</w:t>
            </w:r>
          </w:p>
        </w:tc>
        <w:tc>
          <w:tcPr>
            <w:tcW w:w="475" w:type="pct"/>
            <w:tcBorders>
              <w:top w:val="nil"/>
              <w:left w:val="nil"/>
              <w:bottom w:val="nil"/>
              <w:right w:val="single" w:sz="4" w:space="0" w:color="auto"/>
            </w:tcBorders>
            <w:shd w:val="clear" w:color="auto" w:fill="auto"/>
            <w:noWrap/>
            <w:vAlign w:val="center"/>
            <w:hideMark/>
          </w:tcPr>
          <w:p w14:paraId="19441D2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633</w:t>
            </w:r>
          </w:p>
        </w:tc>
        <w:tc>
          <w:tcPr>
            <w:tcW w:w="318" w:type="pct"/>
            <w:tcBorders>
              <w:top w:val="nil"/>
              <w:left w:val="nil"/>
              <w:bottom w:val="nil"/>
              <w:right w:val="single" w:sz="4" w:space="0" w:color="auto"/>
            </w:tcBorders>
            <w:shd w:val="clear" w:color="auto" w:fill="auto"/>
            <w:noWrap/>
            <w:vAlign w:val="center"/>
            <w:hideMark/>
          </w:tcPr>
          <w:p w14:paraId="651FF5A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4.7</w:t>
            </w:r>
          </w:p>
        </w:tc>
        <w:tc>
          <w:tcPr>
            <w:tcW w:w="682" w:type="pct"/>
            <w:tcBorders>
              <w:top w:val="nil"/>
              <w:left w:val="nil"/>
              <w:bottom w:val="nil"/>
              <w:right w:val="single" w:sz="4" w:space="0" w:color="auto"/>
            </w:tcBorders>
            <w:shd w:val="clear" w:color="auto" w:fill="auto"/>
            <w:noWrap/>
            <w:vAlign w:val="center"/>
            <w:hideMark/>
          </w:tcPr>
          <w:p w14:paraId="161FEB4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4.0</w:t>
            </w:r>
          </w:p>
        </w:tc>
        <w:tc>
          <w:tcPr>
            <w:tcW w:w="334" w:type="pct"/>
            <w:tcBorders>
              <w:top w:val="nil"/>
              <w:left w:val="nil"/>
              <w:bottom w:val="nil"/>
              <w:right w:val="single" w:sz="4" w:space="0" w:color="auto"/>
            </w:tcBorders>
            <w:shd w:val="clear" w:color="auto" w:fill="auto"/>
            <w:noWrap/>
            <w:vAlign w:val="center"/>
            <w:hideMark/>
          </w:tcPr>
          <w:p w14:paraId="6190B91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4.8</w:t>
            </w:r>
          </w:p>
        </w:tc>
        <w:tc>
          <w:tcPr>
            <w:tcW w:w="318" w:type="pct"/>
            <w:tcBorders>
              <w:top w:val="nil"/>
              <w:left w:val="nil"/>
              <w:bottom w:val="nil"/>
              <w:right w:val="single" w:sz="4" w:space="0" w:color="auto"/>
            </w:tcBorders>
            <w:shd w:val="clear" w:color="auto" w:fill="auto"/>
            <w:noWrap/>
            <w:vAlign w:val="center"/>
            <w:hideMark/>
          </w:tcPr>
          <w:p w14:paraId="08195BB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8.5</w:t>
            </w:r>
          </w:p>
        </w:tc>
        <w:tc>
          <w:tcPr>
            <w:tcW w:w="442" w:type="pct"/>
            <w:tcBorders>
              <w:top w:val="nil"/>
              <w:left w:val="nil"/>
              <w:bottom w:val="nil"/>
              <w:right w:val="single" w:sz="4" w:space="0" w:color="auto"/>
            </w:tcBorders>
            <w:shd w:val="clear" w:color="auto" w:fill="auto"/>
            <w:noWrap/>
            <w:vAlign w:val="center"/>
            <w:hideMark/>
          </w:tcPr>
          <w:p w14:paraId="4FE0ED8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1.6</w:t>
            </w:r>
          </w:p>
        </w:tc>
        <w:tc>
          <w:tcPr>
            <w:tcW w:w="406" w:type="pct"/>
            <w:tcBorders>
              <w:top w:val="nil"/>
              <w:left w:val="nil"/>
              <w:bottom w:val="nil"/>
              <w:right w:val="single" w:sz="4" w:space="0" w:color="auto"/>
            </w:tcBorders>
            <w:shd w:val="clear" w:color="auto" w:fill="auto"/>
            <w:noWrap/>
            <w:vAlign w:val="center"/>
            <w:hideMark/>
          </w:tcPr>
          <w:p w14:paraId="030415C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10.1</w:t>
            </w:r>
          </w:p>
        </w:tc>
      </w:tr>
      <w:tr w:rsidR="004A4A91" w:rsidRPr="007F2FC6" w14:paraId="61EF5CAB"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D3D4205" w14:textId="6C81AD59"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NH</w:t>
            </w:r>
            <w:r w:rsidRPr="007F2FC6">
              <w:rPr>
                <w:rFonts w:ascii="Calibri" w:eastAsia="Times New Roman" w:hAnsi="Calibri" w:cs="Calibri"/>
                <w:color w:val="000000"/>
                <w:sz w:val="18"/>
                <w:szCs w:val="18"/>
                <w:vertAlign w:val="subscript"/>
                <w:lang w:bidi="ar-SA"/>
              </w:rPr>
              <w:t xml:space="preserve">3 </w:t>
            </w:r>
            <w:r w:rsidR="004A4A91" w:rsidRPr="007F2FC6">
              <w:rPr>
                <w:rFonts w:ascii="Calibri" w:eastAsia="Times New Roman" w:hAnsi="Calibri" w:cs="Calibri"/>
                <w:color w:val="000000"/>
                <w:sz w:val="18"/>
                <w:szCs w:val="18"/>
                <w:lang w:bidi="ar-SA"/>
              </w:rPr>
              <w:t>Plant E</w:t>
            </w:r>
            <w:r w:rsidRPr="007F2FC6">
              <w:rPr>
                <w:rFonts w:ascii="Calibri" w:eastAsia="Times New Roman" w:hAnsi="Calibri" w:cs="Calibri"/>
                <w:color w:val="000000"/>
                <w:sz w:val="18"/>
                <w:szCs w:val="18"/>
                <w:lang w:bidi="ar-SA"/>
              </w:rPr>
              <w:t>ffluent.mg/L</w:t>
            </w:r>
          </w:p>
        </w:tc>
        <w:tc>
          <w:tcPr>
            <w:tcW w:w="240" w:type="pct"/>
            <w:tcBorders>
              <w:top w:val="nil"/>
              <w:left w:val="nil"/>
              <w:bottom w:val="nil"/>
              <w:right w:val="single" w:sz="4" w:space="0" w:color="auto"/>
            </w:tcBorders>
            <w:shd w:val="clear" w:color="auto" w:fill="auto"/>
            <w:noWrap/>
            <w:vAlign w:val="center"/>
            <w:hideMark/>
          </w:tcPr>
          <w:p w14:paraId="321AB21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231</w:t>
            </w:r>
          </w:p>
        </w:tc>
        <w:tc>
          <w:tcPr>
            <w:tcW w:w="682" w:type="pct"/>
            <w:tcBorders>
              <w:top w:val="nil"/>
              <w:left w:val="nil"/>
              <w:bottom w:val="nil"/>
              <w:right w:val="single" w:sz="4" w:space="0" w:color="auto"/>
            </w:tcBorders>
            <w:shd w:val="clear" w:color="auto" w:fill="auto"/>
            <w:noWrap/>
            <w:vAlign w:val="center"/>
            <w:hideMark/>
          </w:tcPr>
          <w:p w14:paraId="452E714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21BC534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50D2FA1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5.4</w:t>
            </w:r>
          </w:p>
        </w:tc>
        <w:tc>
          <w:tcPr>
            <w:tcW w:w="682" w:type="pct"/>
            <w:tcBorders>
              <w:top w:val="nil"/>
              <w:left w:val="nil"/>
              <w:bottom w:val="nil"/>
              <w:right w:val="single" w:sz="4" w:space="0" w:color="auto"/>
            </w:tcBorders>
            <w:shd w:val="clear" w:color="auto" w:fill="auto"/>
            <w:noWrap/>
            <w:vAlign w:val="center"/>
            <w:hideMark/>
          </w:tcPr>
          <w:p w14:paraId="48D152D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5.9</w:t>
            </w:r>
          </w:p>
        </w:tc>
        <w:tc>
          <w:tcPr>
            <w:tcW w:w="334" w:type="pct"/>
            <w:tcBorders>
              <w:top w:val="nil"/>
              <w:left w:val="nil"/>
              <w:bottom w:val="nil"/>
              <w:right w:val="single" w:sz="4" w:space="0" w:color="auto"/>
            </w:tcBorders>
            <w:shd w:val="clear" w:color="auto" w:fill="auto"/>
            <w:noWrap/>
            <w:vAlign w:val="center"/>
            <w:hideMark/>
          </w:tcPr>
          <w:p w14:paraId="2164FAE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5.8</w:t>
            </w:r>
          </w:p>
        </w:tc>
        <w:tc>
          <w:tcPr>
            <w:tcW w:w="318" w:type="pct"/>
            <w:tcBorders>
              <w:top w:val="nil"/>
              <w:left w:val="nil"/>
              <w:bottom w:val="nil"/>
              <w:right w:val="single" w:sz="4" w:space="0" w:color="auto"/>
            </w:tcBorders>
            <w:shd w:val="clear" w:color="auto" w:fill="auto"/>
            <w:noWrap/>
            <w:vAlign w:val="center"/>
            <w:hideMark/>
          </w:tcPr>
          <w:p w14:paraId="39FAF54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2.7</w:t>
            </w:r>
          </w:p>
        </w:tc>
        <w:tc>
          <w:tcPr>
            <w:tcW w:w="442" w:type="pct"/>
            <w:tcBorders>
              <w:top w:val="nil"/>
              <w:left w:val="nil"/>
              <w:bottom w:val="nil"/>
              <w:right w:val="single" w:sz="4" w:space="0" w:color="auto"/>
            </w:tcBorders>
            <w:shd w:val="clear" w:color="auto" w:fill="auto"/>
            <w:noWrap/>
            <w:vAlign w:val="center"/>
            <w:hideMark/>
          </w:tcPr>
          <w:p w14:paraId="6BA0211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1.6</w:t>
            </w:r>
          </w:p>
        </w:tc>
        <w:tc>
          <w:tcPr>
            <w:tcW w:w="406" w:type="pct"/>
            <w:tcBorders>
              <w:top w:val="nil"/>
              <w:left w:val="nil"/>
              <w:bottom w:val="nil"/>
              <w:right w:val="single" w:sz="4" w:space="0" w:color="auto"/>
            </w:tcBorders>
            <w:shd w:val="clear" w:color="auto" w:fill="auto"/>
            <w:noWrap/>
            <w:vAlign w:val="center"/>
            <w:hideMark/>
          </w:tcPr>
          <w:p w14:paraId="79237FE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2.8</w:t>
            </w:r>
          </w:p>
        </w:tc>
      </w:tr>
      <w:tr w:rsidR="004A4A91" w:rsidRPr="007F2FC6" w14:paraId="0EB9D4B2"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36C30787" w14:textId="22A810D9"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NH</w:t>
            </w:r>
            <w:r w:rsidRPr="007F2FC6">
              <w:rPr>
                <w:rFonts w:ascii="Calibri" w:eastAsia="Times New Roman" w:hAnsi="Calibri" w:cs="Calibri"/>
                <w:color w:val="000000"/>
                <w:sz w:val="18"/>
                <w:szCs w:val="18"/>
                <w:vertAlign w:val="subscript"/>
                <w:lang w:bidi="ar-SA"/>
              </w:rPr>
              <w:t>3</w:t>
            </w:r>
            <w:r w:rsidRPr="007F2FC6">
              <w:rPr>
                <w:rFonts w:ascii="Calibri" w:eastAsia="Times New Roman" w:hAnsi="Calibri" w:cs="Calibri"/>
                <w:color w:val="000000"/>
                <w:sz w:val="18"/>
                <w:szCs w:val="18"/>
                <w:lang w:bidi="ar-SA"/>
              </w:rPr>
              <w:t xml:space="preserve">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7304A61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226</w:t>
            </w:r>
          </w:p>
        </w:tc>
        <w:tc>
          <w:tcPr>
            <w:tcW w:w="682" w:type="pct"/>
            <w:tcBorders>
              <w:top w:val="nil"/>
              <w:left w:val="nil"/>
              <w:bottom w:val="nil"/>
              <w:right w:val="single" w:sz="4" w:space="0" w:color="auto"/>
            </w:tcBorders>
            <w:shd w:val="clear" w:color="auto" w:fill="auto"/>
            <w:noWrap/>
            <w:vAlign w:val="center"/>
            <w:hideMark/>
          </w:tcPr>
          <w:p w14:paraId="1465080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02F2445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2333CBB7" w14:textId="77777777" w:rsidR="002D6810" w:rsidRPr="00656CE2"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18.2</w:t>
            </w:r>
          </w:p>
        </w:tc>
        <w:tc>
          <w:tcPr>
            <w:tcW w:w="682" w:type="pct"/>
            <w:tcBorders>
              <w:top w:val="nil"/>
              <w:left w:val="nil"/>
              <w:bottom w:val="nil"/>
              <w:right w:val="single" w:sz="4" w:space="0" w:color="auto"/>
            </w:tcBorders>
            <w:shd w:val="clear" w:color="auto" w:fill="auto"/>
            <w:noWrap/>
            <w:vAlign w:val="center"/>
            <w:hideMark/>
          </w:tcPr>
          <w:p w14:paraId="151B01B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22.2</w:t>
            </w:r>
          </w:p>
        </w:tc>
        <w:tc>
          <w:tcPr>
            <w:tcW w:w="334" w:type="pct"/>
            <w:tcBorders>
              <w:top w:val="nil"/>
              <w:left w:val="nil"/>
              <w:bottom w:val="nil"/>
              <w:right w:val="single" w:sz="4" w:space="0" w:color="auto"/>
            </w:tcBorders>
            <w:shd w:val="clear" w:color="auto" w:fill="auto"/>
            <w:noWrap/>
            <w:vAlign w:val="center"/>
            <w:hideMark/>
          </w:tcPr>
          <w:p w14:paraId="481E09A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18.2</w:t>
            </w:r>
          </w:p>
        </w:tc>
        <w:tc>
          <w:tcPr>
            <w:tcW w:w="318" w:type="pct"/>
            <w:tcBorders>
              <w:top w:val="nil"/>
              <w:left w:val="nil"/>
              <w:bottom w:val="nil"/>
              <w:right w:val="single" w:sz="4" w:space="0" w:color="auto"/>
            </w:tcBorders>
            <w:shd w:val="clear" w:color="auto" w:fill="auto"/>
            <w:noWrap/>
            <w:vAlign w:val="center"/>
            <w:hideMark/>
          </w:tcPr>
          <w:p w14:paraId="4365E1CD"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6.1</w:t>
            </w:r>
          </w:p>
        </w:tc>
        <w:tc>
          <w:tcPr>
            <w:tcW w:w="442" w:type="pct"/>
            <w:tcBorders>
              <w:top w:val="nil"/>
              <w:left w:val="nil"/>
              <w:bottom w:val="nil"/>
              <w:right w:val="single" w:sz="4" w:space="0" w:color="auto"/>
            </w:tcBorders>
            <w:shd w:val="clear" w:color="auto" w:fill="auto"/>
            <w:noWrap/>
            <w:vAlign w:val="center"/>
            <w:hideMark/>
          </w:tcPr>
          <w:p w14:paraId="369458E7"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5.8</w:t>
            </w:r>
          </w:p>
        </w:tc>
        <w:tc>
          <w:tcPr>
            <w:tcW w:w="406" w:type="pct"/>
            <w:tcBorders>
              <w:top w:val="nil"/>
              <w:left w:val="nil"/>
              <w:bottom w:val="nil"/>
              <w:right w:val="single" w:sz="4" w:space="0" w:color="auto"/>
            </w:tcBorders>
            <w:shd w:val="clear" w:color="auto" w:fill="auto"/>
            <w:noWrap/>
            <w:vAlign w:val="center"/>
            <w:hideMark/>
          </w:tcPr>
          <w:p w14:paraId="7423712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6.1</w:t>
            </w:r>
          </w:p>
        </w:tc>
      </w:tr>
      <w:tr w:rsidR="004A4A91" w:rsidRPr="007F2FC6" w14:paraId="612691F0"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A216232" w14:textId="71A060E6"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NO</w:t>
            </w:r>
            <w:r w:rsidRPr="007F2FC6">
              <w:rPr>
                <w:rFonts w:ascii="Calibri" w:eastAsia="Times New Roman" w:hAnsi="Calibri" w:cs="Calibri"/>
                <w:color w:val="000000"/>
                <w:sz w:val="18"/>
                <w:szCs w:val="18"/>
                <w:vertAlign w:val="subscript"/>
                <w:lang w:bidi="ar-SA"/>
              </w:rPr>
              <w:t>2</w:t>
            </w:r>
            <w:r w:rsidRPr="007F2FC6">
              <w:rPr>
                <w:rFonts w:ascii="Calibri" w:eastAsia="Times New Roman" w:hAnsi="Calibri" w:cs="Calibri"/>
                <w:color w:val="000000"/>
                <w:sz w:val="18"/>
                <w:szCs w:val="18"/>
                <w:lang w:bidi="ar-SA"/>
              </w:rPr>
              <w:t xml:space="preserve">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Effluent.mg/L</w:t>
            </w:r>
          </w:p>
        </w:tc>
        <w:tc>
          <w:tcPr>
            <w:tcW w:w="240" w:type="pct"/>
            <w:tcBorders>
              <w:top w:val="nil"/>
              <w:left w:val="nil"/>
              <w:bottom w:val="nil"/>
              <w:right w:val="single" w:sz="4" w:space="0" w:color="auto"/>
            </w:tcBorders>
            <w:shd w:val="clear" w:color="auto" w:fill="auto"/>
            <w:noWrap/>
            <w:vAlign w:val="center"/>
            <w:hideMark/>
          </w:tcPr>
          <w:p w14:paraId="3DC0CE1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227</w:t>
            </w:r>
          </w:p>
        </w:tc>
        <w:tc>
          <w:tcPr>
            <w:tcW w:w="682" w:type="pct"/>
            <w:tcBorders>
              <w:top w:val="nil"/>
              <w:left w:val="nil"/>
              <w:bottom w:val="nil"/>
              <w:right w:val="single" w:sz="4" w:space="0" w:color="auto"/>
            </w:tcBorders>
            <w:shd w:val="clear" w:color="auto" w:fill="auto"/>
            <w:noWrap/>
            <w:vAlign w:val="center"/>
            <w:hideMark/>
          </w:tcPr>
          <w:p w14:paraId="28AFFFF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02FC2B0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1F0BAC7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0.5</w:t>
            </w:r>
          </w:p>
        </w:tc>
        <w:tc>
          <w:tcPr>
            <w:tcW w:w="682" w:type="pct"/>
            <w:tcBorders>
              <w:top w:val="nil"/>
              <w:left w:val="nil"/>
              <w:bottom w:val="nil"/>
              <w:right w:val="single" w:sz="4" w:space="0" w:color="auto"/>
            </w:tcBorders>
            <w:shd w:val="clear" w:color="auto" w:fill="auto"/>
            <w:noWrap/>
            <w:vAlign w:val="center"/>
            <w:hideMark/>
          </w:tcPr>
          <w:p w14:paraId="1DE54EC5"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0.6</w:t>
            </w:r>
          </w:p>
        </w:tc>
        <w:tc>
          <w:tcPr>
            <w:tcW w:w="334" w:type="pct"/>
            <w:tcBorders>
              <w:top w:val="nil"/>
              <w:left w:val="nil"/>
              <w:bottom w:val="nil"/>
              <w:right w:val="single" w:sz="4" w:space="0" w:color="auto"/>
            </w:tcBorders>
            <w:shd w:val="clear" w:color="auto" w:fill="auto"/>
            <w:noWrap/>
            <w:vAlign w:val="center"/>
            <w:hideMark/>
          </w:tcPr>
          <w:p w14:paraId="010BA2C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0.5</w:t>
            </w:r>
          </w:p>
        </w:tc>
        <w:tc>
          <w:tcPr>
            <w:tcW w:w="318" w:type="pct"/>
            <w:tcBorders>
              <w:top w:val="nil"/>
              <w:left w:val="nil"/>
              <w:bottom w:val="nil"/>
              <w:right w:val="single" w:sz="4" w:space="0" w:color="auto"/>
            </w:tcBorders>
            <w:shd w:val="clear" w:color="auto" w:fill="auto"/>
            <w:noWrap/>
            <w:vAlign w:val="center"/>
            <w:hideMark/>
          </w:tcPr>
          <w:p w14:paraId="366F68A8"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0.3</w:t>
            </w:r>
          </w:p>
        </w:tc>
        <w:tc>
          <w:tcPr>
            <w:tcW w:w="442" w:type="pct"/>
            <w:tcBorders>
              <w:top w:val="nil"/>
              <w:left w:val="nil"/>
              <w:bottom w:val="nil"/>
              <w:right w:val="single" w:sz="4" w:space="0" w:color="auto"/>
            </w:tcBorders>
            <w:shd w:val="clear" w:color="auto" w:fill="auto"/>
            <w:noWrap/>
            <w:vAlign w:val="center"/>
            <w:hideMark/>
          </w:tcPr>
          <w:p w14:paraId="6B0EC4C1"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0.3</w:t>
            </w:r>
          </w:p>
        </w:tc>
        <w:tc>
          <w:tcPr>
            <w:tcW w:w="406" w:type="pct"/>
            <w:tcBorders>
              <w:top w:val="nil"/>
              <w:left w:val="nil"/>
              <w:bottom w:val="nil"/>
              <w:right w:val="single" w:sz="4" w:space="0" w:color="auto"/>
            </w:tcBorders>
            <w:shd w:val="clear" w:color="auto" w:fill="auto"/>
            <w:noWrap/>
            <w:vAlign w:val="center"/>
            <w:hideMark/>
          </w:tcPr>
          <w:p w14:paraId="309F0F9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0.3</w:t>
            </w:r>
          </w:p>
        </w:tc>
      </w:tr>
      <w:tr w:rsidR="004A4A91" w:rsidRPr="007F2FC6" w14:paraId="56AF8B87"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FB97BDB" w14:textId="41AD23F4"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NO</w:t>
            </w:r>
            <w:r w:rsidRPr="007F2FC6">
              <w:rPr>
                <w:rFonts w:ascii="Calibri" w:eastAsia="Times New Roman" w:hAnsi="Calibri" w:cs="Calibri"/>
                <w:color w:val="000000"/>
                <w:sz w:val="18"/>
                <w:szCs w:val="18"/>
                <w:vertAlign w:val="subscript"/>
                <w:lang w:bidi="ar-SA"/>
              </w:rPr>
              <w:t>2</w:t>
            </w:r>
            <w:r w:rsidRPr="007F2FC6">
              <w:rPr>
                <w:rFonts w:ascii="Calibri" w:eastAsia="Times New Roman" w:hAnsi="Calibri" w:cs="Calibri"/>
                <w:color w:val="000000"/>
                <w:sz w:val="18"/>
                <w:szCs w:val="18"/>
                <w:lang w:bidi="ar-SA"/>
              </w:rPr>
              <w:t xml:space="preserve">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29D147F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226</w:t>
            </w:r>
          </w:p>
        </w:tc>
        <w:tc>
          <w:tcPr>
            <w:tcW w:w="682" w:type="pct"/>
            <w:tcBorders>
              <w:top w:val="nil"/>
              <w:left w:val="nil"/>
              <w:bottom w:val="nil"/>
              <w:right w:val="single" w:sz="4" w:space="0" w:color="auto"/>
            </w:tcBorders>
            <w:shd w:val="clear" w:color="auto" w:fill="auto"/>
            <w:noWrap/>
            <w:vAlign w:val="center"/>
            <w:hideMark/>
          </w:tcPr>
          <w:p w14:paraId="5CC2AC8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336213D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54A09DB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0.3</w:t>
            </w:r>
          </w:p>
        </w:tc>
        <w:tc>
          <w:tcPr>
            <w:tcW w:w="682" w:type="pct"/>
            <w:tcBorders>
              <w:top w:val="nil"/>
              <w:left w:val="nil"/>
              <w:bottom w:val="nil"/>
              <w:right w:val="single" w:sz="4" w:space="0" w:color="auto"/>
            </w:tcBorders>
            <w:shd w:val="clear" w:color="auto" w:fill="auto"/>
            <w:noWrap/>
            <w:vAlign w:val="center"/>
            <w:hideMark/>
          </w:tcPr>
          <w:p w14:paraId="30CF313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0.2</w:t>
            </w:r>
          </w:p>
        </w:tc>
        <w:tc>
          <w:tcPr>
            <w:tcW w:w="334" w:type="pct"/>
            <w:tcBorders>
              <w:top w:val="nil"/>
              <w:left w:val="nil"/>
              <w:bottom w:val="nil"/>
              <w:right w:val="single" w:sz="4" w:space="0" w:color="auto"/>
            </w:tcBorders>
            <w:shd w:val="clear" w:color="auto" w:fill="auto"/>
            <w:noWrap/>
            <w:vAlign w:val="center"/>
            <w:hideMark/>
          </w:tcPr>
          <w:p w14:paraId="179F427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0.3</w:t>
            </w:r>
          </w:p>
        </w:tc>
        <w:tc>
          <w:tcPr>
            <w:tcW w:w="318" w:type="pct"/>
            <w:tcBorders>
              <w:top w:val="nil"/>
              <w:left w:val="nil"/>
              <w:bottom w:val="nil"/>
              <w:right w:val="single" w:sz="4" w:space="0" w:color="auto"/>
            </w:tcBorders>
            <w:shd w:val="clear" w:color="auto" w:fill="auto"/>
            <w:noWrap/>
            <w:vAlign w:val="center"/>
            <w:hideMark/>
          </w:tcPr>
          <w:p w14:paraId="53C5163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0.2</w:t>
            </w:r>
          </w:p>
        </w:tc>
        <w:tc>
          <w:tcPr>
            <w:tcW w:w="442" w:type="pct"/>
            <w:tcBorders>
              <w:top w:val="nil"/>
              <w:left w:val="nil"/>
              <w:bottom w:val="nil"/>
              <w:right w:val="single" w:sz="4" w:space="0" w:color="auto"/>
            </w:tcBorders>
            <w:shd w:val="clear" w:color="auto" w:fill="auto"/>
            <w:noWrap/>
            <w:vAlign w:val="center"/>
            <w:hideMark/>
          </w:tcPr>
          <w:p w14:paraId="4AF1E6B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0.2</w:t>
            </w:r>
          </w:p>
        </w:tc>
        <w:tc>
          <w:tcPr>
            <w:tcW w:w="406" w:type="pct"/>
            <w:tcBorders>
              <w:top w:val="nil"/>
              <w:left w:val="nil"/>
              <w:bottom w:val="nil"/>
              <w:right w:val="single" w:sz="4" w:space="0" w:color="auto"/>
            </w:tcBorders>
            <w:shd w:val="clear" w:color="auto" w:fill="auto"/>
            <w:noWrap/>
            <w:vAlign w:val="center"/>
            <w:hideMark/>
          </w:tcPr>
          <w:p w14:paraId="3D2BDC4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0.2</w:t>
            </w:r>
          </w:p>
        </w:tc>
      </w:tr>
      <w:tr w:rsidR="004A4A91" w:rsidRPr="007F2FC6" w14:paraId="4E73837A"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2788A92A" w14:textId="50BBF2B2"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NO</w:t>
            </w:r>
            <w:r w:rsidRPr="007F2FC6">
              <w:rPr>
                <w:rFonts w:ascii="Calibri" w:eastAsia="Times New Roman" w:hAnsi="Calibri" w:cs="Calibri"/>
                <w:color w:val="000000"/>
                <w:sz w:val="18"/>
                <w:szCs w:val="18"/>
                <w:vertAlign w:val="subscript"/>
                <w:lang w:bidi="ar-SA"/>
              </w:rPr>
              <w:t>3</w:t>
            </w:r>
            <w:r w:rsidRPr="007F2FC6">
              <w:rPr>
                <w:rFonts w:ascii="Calibri" w:eastAsia="Times New Roman" w:hAnsi="Calibri" w:cs="Calibri"/>
                <w:color w:val="000000"/>
                <w:sz w:val="18"/>
                <w:szCs w:val="18"/>
                <w:lang w:bidi="ar-SA"/>
              </w:rPr>
              <w:t xml:space="preserve">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Effluent.mg/L</w:t>
            </w:r>
          </w:p>
        </w:tc>
        <w:tc>
          <w:tcPr>
            <w:tcW w:w="240" w:type="pct"/>
            <w:tcBorders>
              <w:top w:val="nil"/>
              <w:left w:val="nil"/>
              <w:bottom w:val="nil"/>
              <w:right w:val="single" w:sz="4" w:space="0" w:color="auto"/>
            </w:tcBorders>
            <w:shd w:val="clear" w:color="auto" w:fill="auto"/>
            <w:noWrap/>
            <w:vAlign w:val="center"/>
            <w:hideMark/>
          </w:tcPr>
          <w:p w14:paraId="40CE720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231</w:t>
            </w:r>
          </w:p>
        </w:tc>
        <w:tc>
          <w:tcPr>
            <w:tcW w:w="682" w:type="pct"/>
            <w:tcBorders>
              <w:top w:val="nil"/>
              <w:left w:val="nil"/>
              <w:bottom w:val="nil"/>
              <w:right w:val="single" w:sz="4" w:space="0" w:color="auto"/>
            </w:tcBorders>
            <w:shd w:val="clear" w:color="auto" w:fill="auto"/>
            <w:noWrap/>
            <w:vAlign w:val="center"/>
            <w:hideMark/>
          </w:tcPr>
          <w:p w14:paraId="4AF9FC4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734FA89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5203E50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1.3</w:t>
            </w:r>
          </w:p>
        </w:tc>
        <w:tc>
          <w:tcPr>
            <w:tcW w:w="682" w:type="pct"/>
            <w:tcBorders>
              <w:top w:val="nil"/>
              <w:left w:val="nil"/>
              <w:bottom w:val="nil"/>
              <w:right w:val="single" w:sz="4" w:space="0" w:color="auto"/>
            </w:tcBorders>
            <w:shd w:val="clear" w:color="auto" w:fill="auto"/>
            <w:noWrap/>
            <w:vAlign w:val="center"/>
            <w:hideMark/>
          </w:tcPr>
          <w:p w14:paraId="7A750EB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w:t>
            </w:r>
          </w:p>
        </w:tc>
        <w:tc>
          <w:tcPr>
            <w:tcW w:w="334" w:type="pct"/>
            <w:tcBorders>
              <w:top w:val="nil"/>
              <w:left w:val="nil"/>
              <w:bottom w:val="nil"/>
              <w:right w:val="single" w:sz="4" w:space="0" w:color="auto"/>
            </w:tcBorders>
            <w:shd w:val="clear" w:color="auto" w:fill="auto"/>
            <w:noWrap/>
            <w:vAlign w:val="center"/>
            <w:hideMark/>
          </w:tcPr>
          <w:p w14:paraId="77C3250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0.9</w:t>
            </w:r>
          </w:p>
        </w:tc>
        <w:tc>
          <w:tcPr>
            <w:tcW w:w="318" w:type="pct"/>
            <w:tcBorders>
              <w:top w:val="nil"/>
              <w:left w:val="nil"/>
              <w:bottom w:val="nil"/>
              <w:right w:val="single" w:sz="4" w:space="0" w:color="auto"/>
            </w:tcBorders>
            <w:shd w:val="clear" w:color="auto" w:fill="auto"/>
            <w:noWrap/>
            <w:vAlign w:val="center"/>
            <w:hideMark/>
          </w:tcPr>
          <w:p w14:paraId="14714D2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w:t>
            </w:r>
          </w:p>
        </w:tc>
        <w:tc>
          <w:tcPr>
            <w:tcW w:w="442" w:type="pct"/>
            <w:tcBorders>
              <w:top w:val="nil"/>
              <w:left w:val="nil"/>
              <w:bottom w:val="nil"/>
              <w:right w:val="single" w:sz="4" w:space="0" w:color="auto"/>
            </w:tcBorders>
            <w:shd w:val="clear" w:color="auto" w:fill="auto"/>
            <w:noWrap/>
            <w:vAlign w:val="center"/>
            <w:hideMark/>
          </w:tcPr>
          <w:p w14:paraId="59A9742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1.2</w:t>
            </w:r>
          </w:p>
        </w:tc>
        <w:tc>
          <w:tcPr>
            <w:tcW w:w="406" w:type="pct"/>
            <w:tcBorders>
              <w:top w:val="nil"/>
              <w:left w:val="nil"/>
              <w:bottom w:val="nil"/>
              <w:right w:val="single" w:sz="4" w:space="0" w:color="auto"/>
            </w:tcBorders>
            <w:shd w:val="clear" w:color="auto" w:fill="auto"/>
            <w:noWrap/>
            <w:vAlign w:val="center"/>
            <w:hideMark/>
          </w:tcPr>
          <w:p w14:paraId="54DA1C1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0.8</w:t>
            </w:r>
          </w:p>
        </w:tc>
      </w:tr>
      <w:tr w:rsidR="004A4A91" w:rsidRPr="007F2FC6" w14:paraId="2E35D6D0"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087CE37" w14:textId="4AB53EAE"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NO</w:t>
            </w:r>
            <w:r w:rsidRPr="007F2FC6">
              <w:rPr>
                <w:rFonts w:ascii="Calibri" w:eastAsia="Times New Roman" w:hAnsi="Calibri" w:cs="Calibri"/>
                <w:color w:val="000000"/>
                <w:sz w:val="18"/>
                <w:szCs w:val="18"/>
                <w:vertAlign w:val="subscript"/>
                <w:lang w:bidi="ar-SA"/>
              </w:rPr>
              <w:t>3</w:t>
            </w:r>
            <w:r w:rsidRPr="007F2FC6">
              <w:rPr>
                <w:rFonts w:ascii="Calibri" w:eastAsia="Times New Roman" w:hAnsi="Calibri" w:cs="Calibri"/>
                <w:color w:val="000000"/>
                <w:sz w:val="18"/>
                <w:szCs w:val="18"/>
                <w:lang w:bidi="ar-SA"/>
              </w:rPr>
              <w:t xml:space="preserve">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34FEE73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226</w:t>
            </w:r>
          </w:p>
        </w:tc>
        <w:tc>
          <w:tcPr>
            <w:tcW w:w="682" w:type="pct"/>
            <w:tcBorders>
              <w:top w:val="nil"/>
              <w:left w:val="nil"/>
              <w:bottom w:val="nil"/>
              <w:right w:val="single" w:sz="4" w:space="0" w:color="auto"/>
            </w:tcBorders>
            <w:shd w:val="clear" w:color="auto" w:fill="auto"/>
            <w:noWrap/>
            <w:vAlign w:val="center"/>
            <w:hideMark/>
          </w:tcPr>
          <w:p w14:paraId="31F96E5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490AEA6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42CE5ED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0.2</w:t>
            </w:r>
          </w:p>
        </w:tc>
        <w:tc>
          <w:tcPr>
            <w:tcW w:w="682" w:type="pct"/>
            <w:tcBorders>
              <w:top w:val="nil"/>
              <w:left w:val="nil"/>
              <w:bottom w:val="nil"/>
              <w:right w:val="single" w:sz="4" w:space="0" w:color="auto"/>
            </w:tcBorders>
            <w:shd w:val="clear" w:color="auto" w:fill="auto"/>
            <w:noWrap/>
            <w:vAlign w:val="center"/>
            <w:hideMark/>
          </w:tcPr>
          <w:p w14:paraId="0219ECA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0.2</w:t>
            </w:r>
          </w:p>
        </w:tc>
        <w:tc>
          <w:tcPr>
            <w:tcW w:w="334" w:type="pct"/>
            <w:tcBorders>
              <w:top w:val="nil"/>
              <w:left w:val="nil"/>
              <w:bottom w:val="nil"/>
              <w:right w:val="single" w:sz="4" w:space="0" w:color="auto"/>
            </w:tcBorders>
            <w:shd w:val="clear" w:color="auto" w:fill="auto"/>
            <w:noWrap/>
            <w:vAlign w:val="center"/>
            <w:hideMark/>
          </w:tcPr>
          <w:p w14:paraId="379958A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0.2</w:t>
            </w:r>
          </w:p>
        </w:tc>
        <w:tc>
          <w:tcPr>
            <w:tcW w:w="318" w:type="pct"/>
            <w:tcBorders>
              <w:top w:val="nil"/>
              <w:left w:val="nil"/>
              <w:bottom w:val="nil"/>
              <w:right w:val="single" w:sz="4" w:space="0" w:color="auto"/>
            </w:tcBorders>
            <w:shd w:val="clear" w:color="auto" w:fill="auto"/>
            <w:noWrap/>
            <w:vAlign w:val="center"/>
            <w:hideMark/>
          </w:tcPr>
          <w:p w14:paraId="10EAD42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0.3</w:t>
            </w:r>
          </w:p>
        </w:tc>
        <w:tc>
          <w:tcPr>
            <w:tcW w:w="442" w:type="pct"/>
            <w:tcBorders>
              <w:top w:val="nil"/>
              <w:left w:val="nil"/>
              <w:bottom w:val="nil"/>
              <w:right w:val="single" w:sz="4" w:space="0" w:color="auto"/>
            </w:tcBorders>
            <w:shd w:val="clear" w:color="auto" w:fill="auto"/>
            <w:noWrap/>
            <w:vAlign w:val="center"/>
            <w:hideMark/>
          </w:tcPr>
          <w:p w14:paraId="1BDA236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0.3</w:t>
            </w:r>
          </w:p>
        </w:tc>
        <w:tc>
          <w:tcPr>
            <w:tcW w:w="406" w:type="pct"/>
            <w:tcBorders>
              <w:top w:val="nil"/>
              <w:left w:val="nil"/>
              <w:bottom w:val="nil"/>
              <w:right w:val="single" w:sz="4" w:space="0" w:color="auto"/>
            </w:tcBorders>
            <w:shd w:val="clear" w:color="auto" w:fill="auto"/>
            <w:noWrap/>
            <w:vAlign w:val="center"/>
            <w:hideMark/>
          </w:tcPr>
          <w:p w14:paraId="1A8CFF9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0.2</w:t>
            </w:r>
          </w:p>
        </w:tc>
      </w:tr>
      <w:tr w:rsidR="004A4A91" w:rsidRPr="007F2FC6" w14:paraId="36A74172"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27EC1AD" w14:textId="2C99F390"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 xml:space="preserve">Orthophosphate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Effluent.mg/L</w:t>
            </w:r>
          </w:p>
        </w:tc>
        <w:tc>
          <w:tcPr>
            <w:tcW w:w="240" w:type="pct"/>
            <w:tcBorders>
              <w:top w:val="nil"/>
              <w:left w:val="nil"/>
              <w:bottom w:val="nil"/>
              <w:right w:val="single" w:sz="4" w:space="0" w:color="auto"/>
            </w:tcBorders>
            <w:shd w:val="clear" w:color="auto" w:fill="auto"/>
            <w:noWrap/>
            <w:vAlign w:val="center"/>
            <w:hideMark/>
          </w:tcPr>
          <w:p w14:paraId="33D8FB1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104</w:t>
            </w:r>
          </w:p>
        </w:tc>
        <w:tc>
          <w:tcPr>
            <w:tcW w:w="682" w:type="pct"/>
            <w:tcBorders>
              <w:top w:val="nil"/>
              <w:left w:val="nil"/>
              <w:bottom w:val="nil"/>
              <w:right w:val="single" w:sz="4" w:space="0" w:color="auto"/>
            </w:tcBorders>
            <w:shd w:val="clear" w:color="auto" w:fill="auto"/>
            <w:noWrap/>
            <w:vAlign w:val="center"/>
            <w:hideMark/>
          </w:tcPr>
          <w:p w14:paraId="2624804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24</w:t>
            </w:r>
          </w:p>
        </w:tc>
        <w:tc>
          <w:tcPr>
            <w:tcW w:w="475" w:type="pct"/>
            <w:tcBorders>
              <w:top w:val="nil"/>
              <w:left w:val="nil"/>
              <w:bottom w:val="nil"/>
              <w:right w:val="single" w:sz="4" w:space="0" w:color="auto"/>
            </w:tcBorders>
            <w:shd w:val="clear" w:color="auto" w:fill="auto"/>
            <w:noWrap/>
            <w:vAlign w:val="center"/>
            <w:hideMark/>
          </w:tcPr>
          <w:p w14:paraId="61594FF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76</w:t>
            </w:r>
          </w:p>
        </w:tc>
        <w:tc>
          <w:tcPr>
            <w:tcW w:w="318" w:type="pct"/>
            <w:tcBorders>
              <w:top w:val="nil"/>
              <w:left w:val="nil"/>
              <w:bottom w:val="nil"/>
              <w:right w:val="single" w:sz="4" w:space="0" w:color="auto"/>
            </w:tcBorders>
            <w:shd w:val="clear" w:color="auto" w:fill="auto"/>
            <w:noWrap/>
            <w:vAlign w:val="center"/>
            <w:hideMark/>
          </w:tcPr>
          <w:p w14:paraId="3A5CED4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0.9</w:t>
            </w:r>
          </w:p>
        </w:tc>
        <w:tc>
          <w:tcPr>
            <w:tcW w:w="682" w:type="pct"/>
            <w:tcBorders>
              <w:top w:val="nil"/>
              <w:left w:val="nil"/>
              <w:bottom w:val="nil"/>
              <w:right w:val="single" w:sz="4" w:space="0" w:color="auto"/>
            </w:tcBorders>
            <w:shd w:val="clear" w:color="auto" w:fill="auto"/>
            <w:noWrap/>
            <w:vAlign w:val="center"/>
            <w:hideMark/>
          </w:tcPr>
          <w:p w14:paraId="1A087C8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1.2</w:t>
            </w:r>
          </w:p>
        </w:tc>
        <w:tc>
          <w:tcPr>
            <w:tcW w:w="334" w:type="pct"/>
            <w:tcBorders>
              <w:top w:val="nil"/>
              <w:left w:val="nil"/>
              <w:bottom w:val="nil"/>
              <w:right w:val="single" w:sz="4" w:space="0" w:color="auto"/>
            </w:tcBorders>
            <w:shd w:val="clear" w:color="auto" w:fill="auto"/>
            <w:noWrap/>
            <w:vAlign w:val="center"/>
            <w:hideMark/>
          </w:tcPr>
          <w:p w14:paraId="529D89C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0.8</w:t>
            </w:r>
          </w:p>
        </w:tc>
        <w:tc>
          <w:tcPr>
            <w:tcW w:w="318" w:type="pct"/>
            <w:tcBorders>
              <w:top w:val="nil"/>
              <w:left w:val="nil"/>
              <w:bottom w:val="nil"/>
              <w:right w:val="single" w:sz="4" w:space="0" w:color="auto"/>
            </w:tcBorders>
            <w:shd w:val="clear" w:color="auto" w:fill="auto"/>
            <w:noWrap/>
            <w:vAlign w:val="center"/>
            <w:hideMark/>
          </w:tcPr>
          <w:p w14:paraId="00BA74A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0.6</w:t>
            </w:r>
          </w:p>
        </w:tc>
        <w:tc>
          <w:tcPr>
            <w:tcW w:w="442" w:type="pct"/>
            <w:tcBorders>
              <w:top w:val="nil"/>
              <w:left w:val="nil"/>
              <w:bottom w:val="nil"/>
              <w:right w:val="single" w:sz="4" w:space="0" w:color="auto"/>
            </w:tcBorders>
            <w:shd w:val="clear" w:color="auto" w:fill="auto"/>
            <w:noWrap/>
            <w:vAlign w:val="center"/>
            <w:hideMark/>
          </w:tcPr>
          <w:p w14:paraId="0C18EAD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0.4</w:t>
            </w:r>
          </w:p>
        </w:tc>
        <w:tc>
          <w:tcPr>
            <w:tcW w:w="406" w:type="pct"/>
            <w:tcBorders>
              <w:top w:val="nil"/>
              <w:left w:val="nil"/>
              <w:bottom w:val="nil"/>
              <w:right w:val="single" w:sz="4" w:space="0" w:color="auto"/>
            </w:tcBorders>
            <w:shd w:val="clear" w:color="auto" w:fill="auto"/>
            <w:noWrap/>
            <w:vAlign w:val="center"/>
            <w:hideMark/>
          </w:tcPr>
          <w:p w14:paraId="32F6870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0.5</w:t>
            </w:r>
          </w:p>
        </w:tc>
      </w:tr>
      <w:tr w:rsidR="004A4A91" w:rsidRPr="007F2FC6" w14:paraId="53194CC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9867417" w14:textId="3A5858E5"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 xml:space="preserve">Orthophosphate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4620650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104</w:t>
            </w:r>
          </w:p>
        </w:tc>
        <w:tc>
          <w:tcPr>
            <w:tcW w:w="682" w:type="pct"/>
            <w:tcBorders>
              <w:top w:val="nil"/>
              <w:left w:val="nil"/>
              <w:bottom w:val="nil"/>
              <w:right w:val="single" w:sz="4" w:space="0" w:color="auto"/>
            </w:tcBorders>
            <w:shd w:val="clear" w:color="auto" w:fill="auto"/>
            <w:noWrap/>
            <w:vAlign w:val="center"/>
            <w:hideMark/>
          </w:tcPr>
          <w:p w14:paraId="63D0B31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24</w:t>
            </w:r>
          </w:p>
        </w:tc>
        <w:tc>
          <w:tcPr>
            <w:tcW w:w="475" w:type="pct"/>
            <w:tcBorders>
              <w:top w:val="nil"/>
              <w:left w:val="nil"/>
              <w:bottom w:val="nil"/>
              <w:right w:val="single" w:sz="4" w:space="0" w:color="auto"/>
            </w:tcBorders>
            <w:shd w:val="clear" w:color="auto" w:fill="auto"/>
            <w:noWrap/>
            <w:vAlign w:val="center"/>
            <w:hideMark/>
          </w:tcPr>
          <w:p w14:paraId="5873EC6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76</w:t>
            </w:r>
          </w:p>
        </w:tc>
        <w:tc>
          <w:tcPr>
            <w:tcW w:w="318" w:type="pct"/>
            <w:tcBorders>
              <w:top w:val="nil"/>
              <w:left w:val="nil"/>
              <w:bottom w:val="nil"/>
              <w:right w:val="single" w:sz="4" w:space="0" w:color="auto"/>
            </w:tcBorders>
            <w:shd w:val="clear" w:color="auto" w:fill="auto"/>
            <w:noWrap/>
            <w:vAlign w:val="center"/>
            <w:hideMark/>
          </w:tcPr>
          <w:p w14:paraId="7241CE5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1.9</w:t>
            </w:r>
          </w:p>
        </w:tc>
        <w:tc>
          <w:tcPr>
            <w:tcW w:w="682" w:type="pct"/>
            <w:tcBorders>
              <w:top w:val="nil"/>
              <w:left w:val="nil"/>
              <w:bottom w:val="nil"/>
              <w:right w:val="single" w:sz="4" w:space="0" w:color="auto"/>
            </w:tcBorders>
            <w:shd w:val="clear" w:color="auto" w:fill="auto"/>
            <w:noWrap/>
            <w:vAlign w:val="center"/>
            <w:hideMark/>
          </w:tcPr>
          <w:p w14:paraId="6196AB8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2.0</w:t>
            </w:r>
          </w:p>
        </w:tc>
        <w:tc>
          <w:tcPr>
            <w:tcW w:w="334" w:type="pct"/>
            <w:tcBorders>
              <w:top w:val="nil"/>
              <w:left w:val="nil"/>
              <w:bottom w:val="nil"/>
              <w:right w:val="single" w:sz="4" w:space="0" w:color="auto"/>
            </w:tcBorders>
            <w:shd w:val="clear" w:color="auto" w:fill="auto"/>
            <w:noWrap/>
            <w:vAlign w:val="center"/>
            <w:hideMark/>
          </w:tcPr>
          <w:p w14:paraId="6C3F9A6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2.0</w:t>
            </w:r>
          </w:p>
        </w:tc>
        <w:tc>
          <w:tcPr>
            <w:tcW w:w="318" w:type="pct"/>
            <w:tcBorders>
              <w:top w:val="nil"/>
              <w:left w:val="nil"/>
              <w:bottom w:val="nil"/>
              <w:right w:val="single" w:sz="4" w:space="0" w:color="auto"/>
            </w:tcBorders>
            <w:shd w:val="clear" w:color="auto" w:fill="auto"/>
            <w:noWrap/>
            <w:vAlign w:val="center"/>
            <w:hideMark/>
          </w:tcPr>
          <w:p w14:paraId="5F1285D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0.5</w:t>
            </w:r>
          </w:p>
        </w:tc>
        <w:tc>
          <w:tcPr>
            <w:tcW w:w="442" w:type="pct"/>
            <w:tcBorders>
              <w:top w:val="nil"/>
              <w:left w:val="nil"/>
              <w:bottom w:val="nil"/>
              <w:right w:val="single" w:sz="4" w:space="0" w:color="auto"/>
            </w:tcBorders>
            <w:shd w:val="clear" w:color="auto" w:fill="auto"/>
            <w:noWrap/>
            <w:vAlign w:val="center"/>
            <w:hideMark/>
          </w:tcPr>
          <w:p w14:paraId="64A5FDE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0.5</w:t>
            </w:r>
          </w:p>
        </w:tc>
        <w:tc>
          <w:tcPr>
            <w:tcW w:w="406" w:type="pct"/>
            <w:tcBorders>
              <w:top w:val="nil"/>
              <w:left w:val="nil"/>
              <w:bottom w:val="nil"/>
              <w:right w:val="single" w:sz="4" w:space="0" w:color="auto"/>
            </w:tcBorders>
            <w:shd w:val="clear" w:color="auto" w:fill="auto"/>
            <w:noWrap/>
            <w:vAlign w:val="center"/>
            <w:hideMark/>
          </w:tcPr>
          <w:p w14:paraId="4F0A242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0.6</w:t>
            </w:r>
          </w:p>
        </w:tc>
      </w:tr>
      <w:tr w:rsidR="004A4A91" w:rsidRPr="007F2FC6" w14:paraId="588A044C"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CA31DA7" w14:textId="01D8E006"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 xml:space="preserve">pH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Effluent</w:t>
            </w:r>
          </w:p>
        </w:tc>
        <w:tc>
          <w:tcPr>
            <w:tcW w:w="240" w:type="pct"/>
            <w:tcBorders>
              <w:top w:val="nil"/>
              <w:left w:val="nil"/>
              <w:bottom w:val="nil"/>
              <w:right w:val="single" w:sz="4" w:space="0" w:color="auto"/>
            </w:tcBorders>
            <w:shd w:val="clear" w:color="auto" w:fill="auto"/>
            <w:noWrap/>
            <w:vAlign w:val="center"/>
            <w:hideMark/>
          </w:tcPr>
          <w:p w14:paraId="68B53B5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0BB2C19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63B8914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3AAADE3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6.9</w:t>
            </w:r>
          </w:p>
        </w:tc>
        <w:tc>
          <w:tcPr>
            <w:tcW w:w="682" w:type="pct"/>
            <w:tcBorders>
              <w:top w:val="nil"/>
              <w:left w:val="nil"/>
              <w:bottom w:val="nil"/>
              <w:right w:val="single" w:sz="4" w:space="0" w:color="auto"/>
            </w:tcBorders>
            <w:shd w:val="clear" w:color="auto" w:fill="auto"/>
            <w:noWrap/>
            <w:vAlign w:val="center"/>
            <w:hideMark/>
          </w:tcPr>
          <w:p w14:paraId="481C848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6.9</w:t>
            </w:r>
          </w:p>
        </w:tc>
        <w:tc>
          <w:tcPr>
            <w:tcW w:w="334" w:type="pct"/>
            <w:tcBorders>
              <w:top w:val="nil"/>
              <w:left w:val="nil"/>
              <w:bottom w:val="nil"/>
              <w:right w:val="single" w:sz="4" w:space="0" w:color="auto"/>
            </w:tcBorders>
            <w:shd w:val="clear" w:color="auto" w:fill="auto"/>
            <w:noWrap/>
            <w:vAlign w:val="center"/>
            <w:hideMark/>
          </w:tcPr>
          <w:p w14:paraId="09151BF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6.9</w:t>
            </w:r>
          </w:p>
        </w:tc>
        <w:tc>
          <w:tcPr>
            <w:tcW w:w="318" w:type="pct"/>
            <w:tcBorders>
              <w:top w:val="nil"/>
              <w:left w:val="nil"/>
              <w:bottom w:val="nil"/>
              <w:right w:val="single" w:sz="4" w:space="0" w:color="auto"/>
            </w:tcBorders>
            <w:shd w:val="clear" w:color="auto" w:fill="auto"/>
            <w:noWrap/>
            <w:vAlign w:val="center"/>
            <w:hideMark/>
          </w:tcPr>
          <w:p w14:paraId="09DF96C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0.1</w:t>
            </w:r>
          </w:p>
        </w:tc>
        <w:tc>
          <w:tcPr>
            <w:tcW w:w="442" w:type="pct"/>
            <w:tcBorders>
              <w:top w:val="nil"/>
              <w:left w:val="nil"/>
              <w:bottom w:val="nil"/>
              <w:right w:val="single" w:sz="4" w:space="0" w:color="auto"/>
            </w:tcBorders>
            <w:shd w:val="clear" w:color="auto" w:fill="auto"/>
            <w:noWrap/>
            <w:vAlign w:val="center"/>
            <w:hideMark/>
          </w:tcPr>
          <w:p w14:paraId="61A8DA7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0.1</w:t>
            </w:r>
          </w:p>
        </w:tc>
        <w:tc>
          <w:tcPr>
            <w:tcW w:w="406" w:type="pct"/>
            <w:tcBorders>
              <w:top w:val="nil"/>
              <w:left w:val="nil"/>
              <w:bottom w:val="nil"/>
              <w:right w:val="single" w:sz="4" w:space="0" w:color="auto"/>
            </w:tcBorders>
            <w:shd w:val="clear" w:color="auto" w:fill="auto"/>
            <w:noWrap/>
            <w:vAlign w:val="center"/>
            <w:hideMark/>
          </w:tcPr>
          <w:p w14:paraId="25D0DBB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0.1</w:t>
            </w:r>
          </w:p>
        </w:tc>
      </w:tr>
      <w:tr w:rsidR="004A4A91" w:rsidRPr="007F2FC6" w14:paraId="20B9F53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1D3CB60" w14:textId="7816FC46"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 xml:space="preserve">pH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Influent</w:t>
            </w:r>
          </w:p>
        </w:tc>
        <w:tc>
          <w:tcPr>
            <w:tcW w:w="240" w:type="pct"/>
            <w:tcBorders>
              <w:top w:val="nil"/>
              <w:left w:val="nil"/>
              <w:bottom w:val="nil"/>
              <w:right w:val="single" w:sz="4" w:space="0" w:color="auto"/>
            </w:tcBorders>
            <w:shd w:val="clear" w:color="auto" w:fill="auto"/>
            <w:noWrap/>
            <w:vAlign w:val="center"/>
            <w:hideMark/>
          </w:tcPr>
          <w:p w14:paraId="752DEDB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7E04E55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1CDEF11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2FD3683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6.8</w:t>
            </w:r>
          </w:p>
        </w:tc>
        <w:tc>
          <w:tcPr>
            <w:tcW w:w="682" w:type="pct"/>
            <w:tcBorders>
              <w:top w:val="nil"/>
              <w:left w:val="nil"/>
              <w:bottom w:val="nil"/>
              <w:right w:val="single" w:sz="4" w:space="0" w:color="auto"/>
            </w:tcBorders>
            <w:shd w:val="clear" w:color="auto" w:fill="auto"/>
            <w:noWrap/>
            <w:vAlign w:val="center"/>
            <w:hideMark/>
          </w:tcPr>
          <w:p w14:paraId="5C5167D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6.8</w:t>
            </w:r>
          </w:p>
        </w:tc>
        <w:tc>
          <w:tcPr>
            <w:tcW w:w="334" w:type="pct"/>
            <w:tcBorders>
              <w:top w:val="nil"/>
              <w:left w:val="nil"/>
              <w:bottom w:val="nil"/>
              <w:right w:val="single" w:sz="4" w:space="0" w:color="auto"/>
            </w:tcBorders>
            <w:shd w:val="clear" w:color="auto" w:fill="auto"/>
            <w:noWrap/>
            <w:vAlign w:val="center"/>
            <w:hideMark/>
          </w:tcPr>
          <w:p w14:paraId="3A0A3C0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6.8</w:t>
            </w:r>
          </w:p>
        </w:tc>
        <w:tc>
          <w:tcPr>
            <w:tcW w:w="318" w:type="pct"/>
            <w:tcBorders>
              <w:top w:val="nil"/>
              <w:left w:val="nil"/>
              <w:bottom w:val="nil"/>
              <w:right w:val="single" w:sz="4" w:space="0" w:color="auto"/>
            </w:tcBorders>
            <w:shd w:val="clear" w:color="auto" w:fill="auto"/>
            <w:noWrap/>
            <w:vAlign w:val="center"/>
            <w:hideMark/>
          </w:tcPr>
          <w:p w14:paraId="35AD17C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0.1</w:t>
            </w:r>
          </w:p>
        </w:tc>
        <w:tc>
          <w:tcPr>
            <w:tcW w:w="442" w:type="pct"/>
            <w:tcBorders>
              <w:top w:val="nil"/>
              <w:left w:val="nil"/>
              <w:bottom w:val="nil"/>
              <w:right w:val="single" w:sz="4" w:space="0" w:color="auto"/>
            </w:tcBorders>
            <w:shd w:val="clear" w:color="auto" w:fill="auto"/>
            <w:noWrap/>
            <w:vAlign w:val="center"/>
            <w:hideMark/>
          </w:tcPr>
          <w:p w14:paraId="4C77161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0.1</w:t>
            </w:r>
          </w:p>
        </w:tc>
        <w:tc>
          <w:tcPr>
            <w:tcW w:w="406" w:type="pct"/>
            <w:tcBorders>
              <w:top w:val="nil"/>
              <w:left w:val="nil"/>
              <w:bottom w:val="nil"/>
              <w:right w:val="single" w:sz="4" w:space="0" w:color="auto"/>
            </w:tcBorders>
            <w:shd w:val="clear" w:color="auto" w:fill="auto"/>
            <w:noWrap/>
            <w:vAlign w:val="center"/>
            <w:hideMark/>
          </w:tcPr>
          <w:p w14:paraId="0F96A16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0.1</w:t>
            </w:r>
          </w:p>
        </w:tc>
      </w:tr>
      <w:tr w:rsidR="004A4A91" w:rsidRPr="007F2FC6" w14:paraId="750745DD"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900CC7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Return Sludge Percent of Sewage Flow.%</w:t>
            </w:r>
          </w:p>
        </w:tc>
        <w:tc>
          <w:tcPr>
            <w:tcW w:w="240" w:type="pct"/>
            <w:tcBorders>
              <w:top w:val="nil"/>
              <w:left w:val="nil"/>
              <w:bottom w:val="nil"/>
              <w:right w:val="single" w:sz="4" w:space="0" w:color="auto"/>
            </w:tcBorders>
            <w:shd w:val="clear" w:color="auto" w:fill="auto"/>
            <w:noWrap/>
            <w:vAlign w:val="center"/>
            <w:hideMark/>
          </w:tcPr>
          <w:p w14:paraId="4EB0E5B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736A952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5AE9891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4C3CCB3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0.6</w:t>
            </w:r>
          </w:p>
        </w:tc>
        <w:tc>
          <w:tcPr>
            <w:tcW w:w="682" w:type="pct"/>
            <w:tcBorders>
              <w:top w:val="nil"/>
              <w:left w:val="nil"/>
              <w:bottom w:val="nil"/>
              <w:right w:val="single" w:sz="4" w:space="0" w:color="auto"/>
            </w:tcBorders>
            <w:shd w:val="clear" w:color="auto" w:fill="auto"/>
            <w:noWrap/>
            <w:vAlign w:val="center"/>
            <w:hideMark/>
          </w:tcPr>
          <w:p w14:paraId="534CB5A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0.6</w:t>
            </w:r>
          </w:p>
        </w:tc>
        <w:tc>
          <w:tcPr>
            <w:tcW w:w="334" w:type="pct"/>
            <w:tcBorders>
              <w:top w:val="nil"/>
              <w:left w:val="nil"/>
              <w:bottom w:val="nil"/>
              <w:right w:val="single" w:sz="4" w:space="0" w:color="auto"/>
            </w:tcBorders>
            <w:shd w:val="clear" w:color="auto" w:fill="auto"/>
            <w:noWrap/>
            <w:vAlign w:val="center"/>
            <w:hideMark/>
          </w:tcPr>
          <w:p w14:paraId="40E0A14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0.6</w:t>
            </w:r>
          </w:p>
        </w:tc>
        <w:tc>
          <w:tcPr>
            <w:tcW w:w="318" w:type="pct"/>
            <w:tcBorders>
              <w:top w:val="nil"/>
              <w:left w:val="nil"/>
              <w:bottom w:val="nil"/>
              <w:right w:val="single" w:sz="4" w:space="0" w:color="auto"/>
            </w:tcBorders>
            <w:shd w:val="clear" w:color="auto" w:fill="auto"/>
            <w:noWrap/>
            <w:vAlign w:val="center"/>
            <w:hideMark/>
          </w:tcPr>
          <w:p w14:paraId="0497043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0.1</w:t>
            </w:r>
          </w:p>
        </w:tc>
        <w:tc>
          <w:tcPr>
            <w:tcW w:w="442" w:type="pct"/>
            <w:tcBorders>
              <w:top w:val="nil"/>
              <w:left w:val="nil"/>
              <w:bottom w:val="nil"/>
              <w:right w:val="single" w:sz="4" w:space="0" w:color="auto"/>
            </w:tcBorders>
            <w:shd w:val="clear" w:color="auto" w:fill="auto"/>
            <w:noWrap/>
            <w:vAlign w:val="center"/>
            <w:hideMark/>
          </w:tcPr>
          <w:p w14:paraId="3088B3E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0.1</w:t>
            </w:r>
          </w:p>
        </w:tc>
        <w:tc>
          <w:tcPr>
            <w:tcW w:w="406" w:type="pct"/>
            <w:tcBorders>
              <w:top w:val="nil"/>
              <w:left w:val="nil"/>
              <w:bottom w:val="nil"/>
              <w:right w:val="single" w:sz="4" w:space="0" w:color="auto"/>
            </w:tcBorders>
            <w:shd w:val="clear" w:color="auto" w:fill="auto"/>
            <w:noWrap/>
            <w:vAlign w:val="center"/>
            <w:hideMark/>
          </w:tcPr>
          <w:p w14:paraId="07697DA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0.1</w:t>
            </w:r>
          </w:p>
        </w:tc>
      </w:tr>
      <w:tr w:rsidR="004A4A91" w:rsidRPr="007F2FC6" w14:paraId="6F5B66A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33101E5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Settleable Sludge Volume (30 min).mg/L</w:t>
            </w:r>
          </w:p>
        </w:tc>
        <w:tc>
          <w:tcPr>
            <w:tcW w:w="240" w:type="pct"/>
            <w:tcBorders>
              <w:top w:val="nil"/>
              <w:left w:val="nil"/>
              <w:bottom w:val="nil"/>
              <w:right w:val="single" w:sz="4" w:space="0" w:color="auto"/>
            </w:tcBorders>
            <w:shd w:val="clear" w:color="auto" w:fill="auto"/>
            <w:noWrap/>
            <w:vAlign w:val="center"/>
            <w:hideMark/>
          </w:tcPr>
          <w:p w14:paraId="0C685DD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1,584</w:t>
            </w:r>
          </w:p>
        </w:tc>
        <w:tc>
          <w:tcPr>
            <w:tcW w:w="682" w:type="pct"/>
            <w:tcBorders>
              <w:top w:val="nil"/>
              <w:left w:val="nil"/>
              <w:bottom w:val="nil"/>
              <w:right w:val="single" w:sz="4" w:space="0" w:color="auto"/>
            </w:tcBorders>
            <w:shd w:val="clear" w:color="auto" w:fill="auto"/>
            <w:noWrap/>
            <w:vAlign w:val="center"/>
            <w:hideMark/>
          </w:tcPr>
          <w:p w14:paraId="1AE525C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366</w:t>
            </w:r>
          </w:p>
        </w:tc>
        <w:tc>
          <w:tcPr>
            <w:tcW w:w="475" w:type="pct"/>
            <w:tcBorders>
              <w:top w:val="nil"/>
              <w:left w:val="nil"/>
              <w:bottom w:val="nil"/>
              <w:right w:val="single" w:sz="4" w:space="0" w:color="auto"/>
            </w:tcBorders>
            <w:shd w:val="clear" w:color="auto" w:fill="auto"/>
            <w:noWrap/>
            <w:vAlign w:val="center"/>
            <w:hideMark/>
          </w:tcPr>
          <w:p w14:paraId="63E7E66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1,159</w:t>
            </w:r>
          </w:p>
        </w:tc>
        <w:tc>
          <w:tcPr>
            <w:tcW w:w="318" w:type="pct"/>
            <w:tcBorders>
              <w:top w:val="nil"/>
              <w:left w:val="nil"/>
              <w:bottom w:val="nil"/>
              <w:right w:val="single" w:sz="4" w:space="0" w:color="auto"/>
            </w:tcBorders>
            <w:shd w:val="clear" w:color="auto" w:fill="auto"/>
            <w:noWrap/>
            <w:vAlign w:val="center"/>
            <w:hideMark/>
          </w:tcPr>
          <w:p w14:paraId="527E57A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191.4</w:t>
            </w:r>
          </w:p>
        </w:tc>
        <w:tc>
          <w:tcPr>
            <w:tcW w:w="682" w:type="pct"/>
            <w:tcBorders>
              <w:top w:val="nil"/>
              <w:left w:val="nil"/>
              <w:bottom w:val="nil"/>
              <w:right w:val="single" w:sz="4" w:space="0" w:color="auto"/>
            </w:tcBorders>
            <w:shd w:val="clear" w:color="auto" w:fill="auto"/>
            <w:noWrap/>
            <w:vAlign w:val="center"/>
            <w:hideMark/>
          </w:tcPr>
          <w:p w14:paraId="53F58CE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175.9</w:t>
            </w:r>
          </w:p>
        </w:tc>
        <w:tc>
          <w:tcPr>
            <w:tcW w:w="334" w:type="pct"/>
            <w:tcBorders>
              <w:top w:val="nil"/>
              <w:left w:val="nil"/>
              <w:bottom w:val="nil"/>
              <w:right w:val="single" w:sz="4" w:space="0" w:color="auto"/>
            </w:tcBorders>
            <w:shd w:val="clear" w:color="auto" w:fill="auto"/>
            <w:noWrap/>
            <w:vAlign w:val="center"/>
            <w:hideMark/>
          </w:tcPr>
          <w:p w14:paraId="0E2ADDE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203.0</w:t>
            </w:r>
          </w:p>
        </w:tc>
        <w:tc>
          <w:tcPr>
            <w:tcW w:w="318" w:type="pct"/>
            <w:tcBorders>
              <w:top w:val="nil"/>
              <w:left w:val="nil"/>
              <w:bottom w:val="nil"/>
              <w:right w:val="single" w:sz="4" w:space="0" w:color="auto"/>
            </w:tcBorders>
            <w:shd w:val="clear" w:color="auto" w:fill="auto"/>
            <w:noWrap/>
            <w:vAlign w:val="center"/>
            <w:hideMark/>
          </w:tcPr>
          <w:p w14:paraId="1D8F769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107.7</w:t>
            </w:r>
          </w:p>
        </w:tc>
        <w:tc>
          <w:tcPr>
            <w:tcW w:w="442" w:type="pct"/>
            <w:tcBorders>
              <w:top w:val="nil"/>
              <w:left w:val="nil"/>
              <w:bottom w:val="nil"/>
              <w:right w:val="single" w:sz="4" w:space="0" w:color="auto"/>
            </w:tcBorders>
            <w:shd w:val="clear" w:color="auto" w:fill="auto"/>
            <w:noWrap/>
            <w:vAlign w:val="center"/>
            <w:hideMark/>
          </w:tcPr>
          <w:p w14:paraId="23C4E42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94.0</w:t>
            </w:r>
          </w:p>
        </w:tc>
        <w:tc>
          <w:tcPr>
            <w:tcW w:w="406" w:type="pct"/>
            <w:tcBorders>
              <w:top w:val="nil"/>
              <w:left w:val="nil"/>
              <w:bottom w:val="nil"/>
              <w:right w:val="single" w:sz="4" w:space="0" w:color="auto"/>
            </w:tcBorders>
            <w:shd w:val="clear" w:color="auto" w:fill="auto"/>
            <w:noWrap/>
            <w:vAlign w:val="center"/>
            <w:hideMark/>
          </w:tcPr>
          <w:p w14:paraId="53729F7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115.7</w:t>
            </w:r>
          </w:p>
        </w:tc>
      </w:tr>
      <w:tr w:rsidR="004A4A91" w:rsidRPr="007F2FC6" w14:paraId="20966519"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207DDBC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Sludge Age (days)</w:t>
            </w:r>
          </w:p>
        </w:tc>
        <w:tc>
          <w:tcPr>
            <w:tcW w:w="240" w:type="pct"/>
            <w:tcBorders>
              <w:top w:val="nil"/>
              <w:left w:val="nil"/>
              <w:bottom w:val="nil"/>
              <w:right w:val="single" w:sz="4" w:space="0" w:color="auto"/>
            </w:tcBorders>
            <w:shd w:val="clear" w:color="auto" w:fill="auto"/>
            <w:noWrap/>
            <w:vAlign w:val="center"/>
            <w:hideMark/>
          </w:tcPr>
          <w:p w14:paraId="1765234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912</w:t>
            </w:r>
          </w:p>
        </w:tc>
        <w:tc>
          <w:tcPr>
            <w:tcW w:w="682" w:type="pct"/>
            <w:tcBorders>
              <w:top w:val="nil"/>
              <w:left w:val="nil"/>
              <w:bottom w:val="nil"/>
              <w:right w:val="single" w:sz="4" w:space="0" w:color="auto"/>
            </w:tcBorders>
            <w:shd w:val="clear" w:color="auto" w:fill="auto"/>
            <w:noWrap/>
            <w:vAlign w:val="center"/>
            <w:hideMark/>
          </w:tcPr>
          <w:p w14:paraId="1E08422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236</w:t>
            </w:r>
          </w:p>
        </w:tc>
        <w:tc>
          <w:tcPr>
            <w:tcW w:w="475" w:type="pct"/>
            <w:tcBorders>
              <w:top w:val="nil"/>
              <w:left w:val="nil"/>
              <w:bottom w:val="nil"/>
              <w:right w:val="single" w:sz="4" w:space="0" w:color="auto"/>
            </w:tcBorders>
            <w:shd w:val="clear" w:color="auto" w:fill="auto"/>
            <w:noWrap/>
            <w:vAlign w:val="center"/>
            <w:hideMark/>
          </w:tcPr>
          <w:p w14:paraId="3DDE8B5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642</w:t>
            </w:r>
          </w:p>
        </w:tc>
        <w:tc>
          <w:tcPr>
            <w:tcW w:w="318" w:type="pct"/>
            <w:tcBorders>
              <w:top w:val="nil"/>
              <w:left w:val="nil"/>
              <w:bottom w:val="nil"/>
              <w:right w:val="single" w:sz="4" w:space="0" w:color="auto"/>
            </w:tcBorders>
            <w:shd w:val="clear" w:color="auto" w:fill="auto"/>
            <w:noWrap/>
            <w:vAlign w:val="center"/>
            <w:hideMark/>
          </w:tcPr>
          <w:p w14:paraId="1D9452C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8.9</w:t>
            </w:r>
          </w:p>
        </w:tc>
        <w:tc>
          <w:tcPr>
            <w:tcW w:w="682" w:type="pct"/>
            <w:tcBorders>
              <w:top w:val="nil"/>
              <w:left w:val="nil"/>
              <w:bottom w:val="nil"/>
              <w:right w:val="single" w:sz="4" w:space="0" w:color="auto"/>
            </w:tcBorders>
            <w:shd w:val="clear" w:color="auto" w:fill="auto"/>
            <w:noWrap/>
            <w:vAlign w:val="center"/>
            <w:hideMark/>
          </w:tcPr>
          <w:p w14:paraId="5E38BC1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8.3</w:t>
            </w:r>
          </w:p>
        </w:tc>
        <w:tc>
          <w:tcPr>
            <w:tcW w:w="334" w:type="pct"/>
            <w:tcBorders>
              <w:top w:val="nil"/>
              <w:left w:val="nil"/>
              <w:bottom w:val="nil"/>
              <w:right w:val="single" w:sz="4" w:space="0" w:color="auto"/>
            </w:tcBorders>
            <w:shd w:val="clear" w:color="auto" w:fill="auto"/>
            <w:noWrap/>
            <w:vAlign w:val="center"/>
            <w:hideMark/>
          </w:tcPr>
          <w:p w14:paraId="41958F3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8.7</w:t>
            </w:r>
          </w:p>
        </w:tc>
        <w:tc>
          <w:tcPr>
            <w:tcW w:w="318" w:type="pct"/>
            <w:tcBorders>
              <w:top w:val="nil"/>
              <w:left w:val="nil"/>
              <w:bottom w:val="nil"/>
              <w:right w:val="single" w:sz="4" w:space="0" w:color="auto"/>
            </w:tcBorders>
            <w:shd w:val="clear" w:color="auto" w:fill="auto"/>
            <w:noWrap/>
            <w:vAlign w:val="center"/>
            <w:hideMark/>
          </w:tcPr>
          <w:p w14:paraId="21A4BD7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4.8</w:t>
            </w:r>
          </w:p>
        </w:tc>
        <w:tc>
          <w:tcPr>
            <w:tcW w:w="442" w:type="pct"/>
            <w:tcBorders>
              <w:top w:val="nil"/>
              <w:left w:val="nil"/>
              <w:bottom w:val="nil"/>
              <w:right w:val="single" w:sz="4" w:space="0" w:color="auto"/>
            </w:tcBorders>
            <w:shd w:val="clear" w:color="auto" w:fill="auto"/>
            <w:noWrap/>
            <w:vAlign w:val="center"/>
            <w:hideMark/>
          </w:tcPr>
          <w:p w14:paraId="4804B7A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4.3</w:t>
            </w:r>
          </w:p>
        </w:tc>
        <w:tc>
          <w:tcPr>
            <w:tcW w:w="406" w:type="pct"/>
            <w:tcBorders>
              <w:top w:val="nil"/>
              <w:left w:val="nil"/>
              <w:bottom w:val="nil"/>
              <w:right w:val="single" w:sz="4" w:space="0" w:color="auto"/>
            </w:tcBorders>
            <w:shd w:val="clear" w:color="auto" w:fill="auto"/>
            <w:noWrap/>
            <w:vAlign w:val="center"/>
            <w:hideMark/>
          </w:tcPr>
          <w:p w14:paraId="7806311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4.6</w:t>
            </w:r>
          </w:p>
        </w:tc>
      </w:tr>
      <w:tr w:rsidR="004A4A91" w:rsidRPr="007F2FC6" w14:paraId="60FC13F8"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4B141D4" w14:textId="3A7703A6"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Sludge Density Index</w:t>
            </w:r>
          </w:p>
        </w:tc>
        <w:tc>
          <w:tcPr>
            <w:tcW w:w="240" w:type="pct"/>
            <w:tcBorders>
              <w:top w:val="nil"/>
              <w:left w:val="nil"/>
              <w:bottom w:val="nil"/>
              <w:right w:val="single" w:sz="4" w:space="0" w:color="auto"/>
            </w:tcBorders>
            <w:shd w:val="clear" w:color="auto" w:fill="auto"/>
            <w:noWrap/>
            <w:vAlign w:val="center"/>
            <w:hideMark/>
          </w:tcPr>
          <w:p w14:paraId="5F37425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851</w:t>
            </w:r>
          </w:p>
        </w:tc>
        <w:tc>
          <w:tcPr>
            <w:tcW w:w="682" w:type="pct"/>
            <w:tcBorders>
              <w:top w:val="nil"/>
              <w:left w:val="nil"/>
              <w:bottom w:val="nil"/>
              <w:right w:val="single" w:sz="4" w:space="0" w:color="auto"/>
            </w:tcBorders>
            <w:shd w:val="clear" w:color="auto" w:fill="auto"/>
            <w:noWrap/>
            <w:vAlign w:val="center"/>
            <w:hideMark/>
          </w:tcPr>
          <w:p w14:paraId="65FA26F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202</w:t>
            </w:r>
          </w:p>
        </w:tc>
        <w:tc>
          <w:tcPr>
            <w:tcW w:w="475" w:type="pct"/>
            <w:tcBorders>
              <w:top w:val="nil"/>
              <w:left w:val="nil"/>
              <w:bottom w:val="nil"/>
              <w:right w:val="single" w:sz="4" w:space="0" w:color="auto"/>
            </w:tcBorders>
            <w:shd w:val="clear" w:color="auto" w:fill="auto"/>
            <w:noWrap/>
            <w:vAlign w:val="center"/>
            <w:hideMark/>
          </w:tcPr>
          <w:p w14:paraId="48B6374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613</w:t>
            </w:r>
          </w:p>
        </w:tc>
        <w:tc>
          <w:tcPr>
            <w:tcW w:w="318" w:type="pct"/>
            <w:tcBorders>
              <w:top w:val="nil"/>
              <w:left w:val="nil"/>
              <w:bottom w:val="nil"/>
              <w:right w:val="single" w:sz="4" w:space="0" w:color="auto"/>
            </w:tcBorders>
            <w:shd w:val="clear" w:color="auto" w:fill="auto"/>
            <w:noWrap/>
            <w:vAlign w:val="center"/>
            <w:hideMark/>
          </w:tcPr>
          <w:p w14:paraId="1174C08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0.8</w:t>
            </w:r>
          </w:p>
        </w:tc>
        <w:tc>
          <w:tcPr>
            <w:tcW w:w="682" w:type="pct"/>
            <w:tcBorders>
              <w:top w:val="nil"/>
              <w:left w:val="nil"/>
              <w:bottom w:val="nil"/>
              <w:right w:val="single" w:sz="4" w:space="0" w:color="auto"/>
            </w:tcBorders>
            <w:shd w:val="clear" w:color="auto" w:fill="auto"/>
            <w:noWrap/>
            <w:vAlign w:val="center"/>
            <w:hideMark/>
          </w:tcPr>
          <w:p w14:paraId="470A7A9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0.9</w:t>
            </w:r>
          </w:p>
        </w:tc>
        <w:tc>
          <w:tcPr>
            <w:tcW w:w="334" w:type="pct"/>
            <w:tcBorders>
              <w:top w:val="nil"/>
              <w:left w:val="nil"/>
              <w:bottom w:val="nil"/>
              <w:right w:val="single" w:sz="4" w:space="0" w:color="auto"/>
            </w:tcBorders>
            <w:shd w:val="clear" w:color="auto" w:fill="auto"/>
            <w:noWrap/>
            <w:vAlign w:val="center"/>
            <w:hideMark/>
          </w:tcPr>
          <w:p w14:paraId="780DEF9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0.8</w:t>
            </w:r>
          </w:p>
        </w:tc>
        <w:tc>
          <w:tcPr>
            <w:tcW w:w="318" w:type="pct"/>
            <w:tcBorders>
              <w:top w:val="nil"/>
              <w:left w:val="nil"/>
              <w:bottom w:val="nil"/>
              <w:right w:val="single" w:sz="4" w:space="0" w:color="auto"/>
            </w:tcBorders>
            <w:shd w:val="clear" w:color="auto" w:fill="auto"/>
            <w:noWrap/>
            <w:vAlign w:val="center"/>
            <w:hideMark/>
          </w:tcPr>
          <w:p w14:paraId="49AE1E1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0.5</w:t>
            </w:r>
          </w:p>
        </w:tc>
        <w:tc>
          <w:tcPr>
            <w:tcW w:w="442" w:type="pct"/>
            <w:tcBorders>
              <w:top w:val="nil"/>
              <w:left w:val="nil"/>
              <w:bottom w:val="nil"/>
              <w:right w:val="single" w:sz="4" w:space="0" w:color="auto"/>
            </w:tcBorders>
            <w:shd w:val="clear" w:color="auto" w:fill="auto"/>
            <w:noWrap/>
            <w:vAlign w:val="center"/>
            <w:hideMark/>
          </w:tcPr>
          <w:p w14:paraId="37C46FA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0.5</w:t>
            </w:r>
          </w:p>
        </w:tc>
        <w:tc>
          <w:tcPr>
            <w:tcW w:w="406" w:type="pct"/>
            <w:tcBorders>
              <w:top w:val="nil"/>
              <w:left w:val="nil"/>
              <w:bottom w:val="nil"/>
              <w:right w:val="single" w:sz="4" w:space="0" w:color="auto"/>
            </w:tcBorders>
            <w:shd w:val="clear" w:color="auto" w:fill="auto"/>
            <w:noWrap/>
            <w:vAlign w:val="center"/>
            <w:hideMark/>
          </w:tcPr>
          <w:p w14:paraId="05FD499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0.4</w:t>
            </w:r>
          </w:p>
        </w:tc>
      </w:tr>
      <w:tr w:rsidR="004A4A91" w:rsidRPr="007F2FC6" w14:paraId="710AADF9"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196F83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SS Activated Sludge Aerator.mg/L</w:t>
            </w:r>
          </w:p>
        </w:tc>
        <w:tc>
          <w:tcPr>
            <w:tcW w:w="240" w:type="pct"/>
            <w:tcBorders>
              <w:top w:val="nil"/>
              <w:left w:val="nil"/>
              <w:bottom w:val="nil"/>
              <w:right w:val="single" w:sz="4" w:space="0" w:color="auto"/>
            </w:tcBorders>
            <w:shd w:val="clear" w:color="auto" w:fill="auto"/>
            <w:noWrap/>
            <w:vAlign w:val="center"/>
            <w:hideMark/>
          </w:tcPr>
          <w:p w14:paraId="57BC6D9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898</w:t>
            </w:r>
          </w:p>
        </w:tc>
        <w:tc>
          <w:tcPr>
            <w:tcW w:w="682" w:type="pct"/>
            <w:tcBorders>
              <w:top w:val="nil"/>
              <w:left w:val="nil"/>
              <w:bottom w:val="nil"/>
              <w:right w:val="single" w:sz="4" w:space="0" w:color="auto"/>
            </w:tcBorders>
            <w:shd w:val="clear" w:color="auto" w:fill="auto"/>
            <w:noWrap/>
            <w:vAlign w:val="center"/>
            <w:hideMark/>
          </w:tcPr>
          <w:p w14:paraId="72C5AC2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208</w:t>
            </w:r>
          </w:p>
        </w:tc>
        <w:tc>
          <w:tcPr>
            <w:tcW w:w="475" w:type="pct"/>
            <w:tcBorders>
              <w:top w:val="nil"/>
              <w:left w:val="nil"/>
              <w:bottom w:val="nil"/>
              <w:right w:val="single" w:sz="4" w:space="0" w:color="auto"/>
            </w:tcBorders>
            <w:shd w:val="clear" w:color="auto" w:fill="auto"/>
            <w:noWrap/>
            <w:vAlign w:val="center"/>
            <w:hideMark/>
          </w:tcPr>
          <w:p w14:paraId="246AFE2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657</w:t>
            </w:r>
          </w:p>
        </w:tc>
        <w:tc>
          <w:tcPr>
            <w:tcW w:w="318" w:type="pct"/>
            <w:tcBorders>
              <w:top w:val="nil"/>
              <w:left w:val="nil"/>
              <w:bottom w:val="nil"/>
              <w:right w:val="single" w:sz="4" w:space="0" w:color="auto"/>
            </w:tcBorders>
            <w:shd w:val="clear" w:color="auto" w:fill="auto"/>
            <w:noWrap/>
            <w:vAlign w:val="center"/>
            <w:hideMark/>
          </w:tcPr>
          <w:p w14:paraId="37A52D3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1,359.5</w:t>
            </w:r>
          </w:p>
        </w:tc>
        <w:tc>
          <w:tcPr>
            <w:tcW w:w="682" w:type="pct"/>
            <w:tcBorders>
              <w:top w:val="nil"/>
              <w:left w:val="nil"/>
              <w:bottom w:val="nil"/>
              <w:right w:val="single" w:sz="4" w:space="0" w:color="auto"/>
            </w:tcBorders>
            <w:shd w:val="clear" w:color="auto" w:fill="auto"/>
            <w:noWrap/>
            <w:vAlign w:val="center"/>
            <w:hideMark/>
          </w:tcPr>
          <w:p w14:paraId="56C41A9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1,409.9</w:t>
            </w:r>
          </w:p>
        </w:tc>
        <w:tc>
          <w:tcPr>
            <w:tcW w:w="334" w:type="pct"/>
            <w:tcBorders>
              <w:top w:val="nil"/>
              <w:left w:val="nil"/>
              <w:bottom w:val="nil"/>
              <w:right w:val="single" w:sz="4" w:space="0" w:color="auto"/>
            </w:tcBorders>
            <w:shd w:val="clear" w:color="auto" w:fill="auto"/>
            <w:noWrap/>
            <w:vAlign w:val="center"/>
            <w:hideMark/>
          </w:tcPr>
          <w:p w14:paraId="3C3C6ED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1,300.0</w:t>
            </w:r>
          </w:p>
        </w:tc>
        <w:tc>
          <w:tcPr>
            <w:tcW w:w="318" w:type="pct"/>
            <w:tcBorders>
              <w:top w:val="nil"/>
              <w:left w:val="nil"/>
              <w:bottom w:val="nil"/>
              <w:right w:val="single" w:sz="4" w:space="0" w:color="auto"/>
            </w:tcBorders>
            <w:shd w:val="clear" w:color="auto" w:fill="auto"/>
            <w:noWrap/>
            <w:vAlign w:val="center"/>
            <w:hideMark/>
          </w:tcPr>
          <w:p w14:paraId="7574139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474.6</w:t>
            </w:r>
          </w:p>
        </w:tc>
        <w:tc>
          <w:tcPr>
            <w:tcW w:w="442" w:type="pct"/>
            <w:tcBorders>
              <w:top w:val="nil"/>
              <w:left w:val="nil"/>
              <w:bottom w:val="nil"/>
              <w:right w:val="single" w:sz="4" w:space="0" w:color="auto"/>
            </w:tcBorders>
            <w:shd w:val="clear" w:color="auto" w:fill="auto"/>
            <w:noWrap/>
            <w:vAlign w:val="center"/>
            <w:hideMark/>
          </w:tcPr>
          <w:p w14:paraId="0120E65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465.9</w:t>
            </w:r>
          </w:p>
        </w:tc>
        <w:tc>
          <w:tcPr>
            <w:tcW w:w="406" w:type="pct"/>
            <w:tcBorders>
              <w:top w:val="nil"/>
              <w:left w:val="nil"/>
              <w:bottom w:val="nil"/>
              <w:right w:val="single" w:sz="4" w:space="0" w:color="auto"/>
            </w:tcBorders>
            <w:shd w:val="clear" w:color="auto" w:fill="auto"/>
            <w:noWrap/>
            <w:vAlign w:val="center"/>
            <w:hideMark/>
          </w:tcPr>
          <w:p w14:paraId="6630968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465.8</w:t>
            </w:r>
          </w:p>
        </w:tc>
      </w:tr>
      <w:tr w:rsidR="004A4A91" w:rsidRPr="007F2FC6" w14:paraId="62335E1A"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1C1305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SS Aerator Effluent.mg/L</w:t>
            </w:r>
          </w:p>
        </w:tc>
        <w:tc>
          <w:tcPr>
            <w:tcW w:w="240" w:type="pct"/>
            <w:tcBorders>
              <w:top w:val="nil"/>
              <w:left w:val="nil"/>
              <w:bottom w:val="nil"/>
              <w:right w:val="single" w:sz="4" w:space="0" w:color="auto"/>
            </w:tcBorders>
            <w:shd w:val="clear" w:color="auto" w:fill="auto"/>
            <w:noWrap/>
            <w:vAlign w:val="center"/>
            <w:hideMark/>
          </w:tcPr>
          <w:p w14:paraId="2B67DE8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895</w:t>
            </w:r>
          </w:p>
        </w:tc>
        <w:tc>
          <w:tcPr>
            <w:tcW w:w="682" w:type="pct"/>
            <w:tcBorders>
              <w:top w:val="nil"/>
              <w:left w:val="nil"/>
              <w:bottom w:val="nil"/>
              <w:right w:val="single" w:sz="4" w:space="0" w:color="auto"/>
            </w:tcBorders>
            <w:shd w:val="clear" w:color="auto" w:fill="auto"/>
            <w:noWrap/>
            <w:vAlign w:val="center"/>
            <w:hideMark/>
          </w:tcPr>
          <w:p w14:paraId="4AD1D7D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206</w:t>
            </w:r>
          </w:p>
        </w:tc>
        <w:tc>
          <w:tcPr>
            <w:tcW w:w="475" w:type="pct"/>
            <w:tcBorders>
              <w:top w:val="nil"/>
              <w:left w:val="nil"/>
              <w:bottom w:val="nil"/>
              <w:right w:val="single" w:sz="4" w:space="0" w:color="auto"/>
            </w:tcBorders>
            <w:shd w:val="clear" w:color="auto" w:fill="auto"/>
            <w:noWrap/>
            <w:vAlign w:val="center"/>
            <w:hideMark/>
          </w:tcPr>
          <w:p w14:paraId="6F51F5F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656</w:t>
            </w:r>
          </w:p>
        </w:tc>
        <w:tc>
          <w:tcPr>
            <w:tcW w:w="318" w:type="pct"/>
            <w:tcBorders>
              <w:top w:val="nil"/>
              <w:left w:val="nil"/>
              <w:bottom w:val="nil"/>
              <w:right w:val="single" w:sz="4" w:space="0" w:color="auto"/>
            </w:tcBorders>
            <w:shd w:val="clear" w:color="auto" w:fill="auto"/>
            <w:noWrap/>
            <w:vAlign w:val="center"/>
            <w:hideMark/>
          </w:tcPr>
          <w:p w14:paraId="3655308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930.9</w:t>
            </w:r>
          </w:p>
        </w:tc>
        <w:tc>
          <w:tcPr>
            <w:tcW w:w="682" w:type="pct"/>
            <w:tcBorders>
              <w:top w:val="nil"/>
              <w:left w:val="nil"/>
              <w:bottom w:val="nil"/>
              <w:right w:val="single" w:sz="4" w:space="0" w:color="auto"/>
            </w:tcBorders>
            <w:shd w:val="clear" w:color="auto" w:fill="auto"/>
            <w:noWrap/>
            <w:vAlign w:val="center"/>
            <w:hideMark/>
          </w:tcPr>
          <w:p w14:paraId="7D32E52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920.1</w:t>
            </w:r>
          </w:p>
        </w:tc>
        <w:tc>
          <w:tcPr>
            <w:tcW w:w="334" w:type="pct"/>
            <w:tcBorders>
              <w:top w:val="nil"/>
              <w:left w:val="nil"/>
              <w:bottom w:val="nil"/>
              <w:right w:val="single" w:sz="4" w:space="0" w:color="auto"/>
            </w:tcBorders>
            <w:shd w:val="clear" w:color="auto" w:fill="auto"/>
            <w:noWrap/>
            <w:vAlign w:val="center"/>
            <w:hideMark/>
          </w:tcPr>
          <w:p w14:paraId="248D378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897.7</w:t>
            </w:r>
          </w:p>
        </w:tc>
        <w:tc>
          <w:tcPr>
            <w:tcW w:w="318" w:type="pct"/>
            <w:tcBorders>
              <w:top w:val="nil"/>
              <w:left w:val="nil"/>
              <w:bottom w:val="nil"/>
              <w:right w:val="single" w:sz="4" w:space="0" w:color="auto"/>
            </w:tcBorders>
            <w:shd w:val="clear" w:color="auto" w:fill="auto"/>
            <w:noWrap/>
            <w:vAlign w:val="center"/>
            <w:hideMark/>
          </w:tcPr>
          <w:p w14:paraId="5896DD9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319.6</w:t>
            </w:r>
          </w:p>
        </w:tc>
        <w:tc>
          <w:tcPr>
            <w:tcW w:w="442" w:type="pct"/>
            <w:tcBorders>
              <w:top w:val="nil"/>
              <w:left w:val="nil"/>
              <w:bottom w:val="nil"/>
              <w:right w:val="single" w:sz="4" w:space="0" w:color="auto"/>
            </w:tcBorders>
            <w:shd w:val="clear" w:color="auto" w:fill="auto"/>
            <w:noWrap/>
            <w:vAlign w:val="center"/>
            <w:hideMark/>
          </w:tcPr>
          <w:p w14:paraId="2EBF337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266.0</w:t>
            </w:r>
          </w:p>
        </w:tc>
        <w:tc>
          <w:tcPr>
            <w:tcW w:w="406" w:type="pct"/>
            <w:tcBorders>
              <w:top w:val="nil"/>
              <w:left w:val="nil"/>
              <w:bottom w:val="nil"/>
              <w:right w:val="single" w:sz="4" w:space="0" w:color="auto"/>
            </w:tcBorders>
            <w:shd w:val="clear" w:color="auto" w:fill="auto"/>
            <w:noWrap/>
            <w:vAlign w:val="center"/>
            <w:hideMark/>
          </w:tcPr>
          <w:p w14:paraId="7825EE4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325.0</w:t>
            </w:r>
          </w:p>
        </w:tc>
      </w:tr>
      <w:tr w:rsidR="004A4A91" w:rsidRPr="007F2FC6" w14:paraId="36368F9B"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7AE07C0" w14:textId="711EF055"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SVI</w:t>
            </w:r>
          </w:p>
        </w:tc>
        <w:tc>
          <w:tcPr>
            <w:tcW w:w="240" w:type="pct"/>
            <w:tcBorders>
              <w:top w:val="nil"/>
              <w:left w:val="nil"/>
              <w:bottom w:val="nil"/>
              <w:right w:val="single" w:sz="4" w:space="0" w:color="auto"/>
            </w:tcBorders>
            <w:shd w:val="clear" w:color="auto" w:fill="auto"/>
            <w:noWrap/>
            <w:vAlign w:val="center"/>
            <w:hideMark/>
          </w:tcPr>
          <w:p w14:paraId="1A6C37B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896</w:t>
            </w:r>
          </w:p>
        </w:tc>
        <w:tc>
          <w:tcPr>
            <w:tcW w:w="682" w:type="pct"/>
            <w:tcBorders>
              <w:top w:val="nil"/>
              <w:left w:val="nil"/>
              <w:bottom w:val="nil"/>
              <w:right w:val="single" w:sz="4" w:space="0" w:color="auto"/>
            </w:tcBorders>
            <w:shd w:val="clear" w:color="auto" w:fill="auto"/>
            <w:noWrap/>
            <w:vAlign w:val="center"/>
            <w:hideMark/>
          </w:tcPr>
          <w:p w14:paraId="44A1BDE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207</w:t>
            </w:r>
          </w:p>
        </w:tc>
        <w:tc>
          <w:tcPr>
            <w:tcW w:w="475" w:type="pct"/>
            <w:tcBorders>
              <w:top w:val="nil"/>
              <w:left w:val="nil"/>
              <w:bottom w:val="nil"/>
              <w:right w:val="single" w:sz="4" w:space="0" w:color="auto"/>
            </w:tcBorders>
            <w:shd w:val="clear" w:color="auto" w:fill="auto"/>
            <w:noWrap/>
            <w:vAlign w:val="center"/>
            <w:hideMark/>
          </w:tcPr>
          <w:p w14:paraId="0BFEDB4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655</w:t>
            </w:r>
          </w:p>
        </w:tc>
        <w:tc>
          <w:tcPr>
            <w:tcW w:w="318" w:type="pct"/>
            <w:tcBorders>
              <w:top w:val="nil"/>
              <w:left w:val="nil"/>
              <w:bottom w:val="nil"/>
              <w:right w:val="single" w:sz="4" w:space="0" w:color="auto"/>
            </w:tcBorders>
            <w:shd w:val="clear" w:color="auto" w:fill="auto"/>
            <w:noWrap/>
            <w:vAlign w:val="center"/>
            <w:hideMark/>
          </w:tcPr>
          <w:p w14:paraId="4B2FDC0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159.2</w:t>
            </w:r>
          </w:p>
        </w:tc>
        <w:tc>
          <w:tcPr>
            <w:tcW w:w="682" w:type="pct"/>
            <w:tcBorders>
              <w:top w:val="nil"/>
              <w:left w:val="nil"/>
              <w:bottom w:val="nil"/>
              <w:right w:val="single" w:sz="4" w:space="0" w:color="auto"/>
            </w:tcBorders>
            <w:shd w:val="clear" w:color="auto" w:fill="auto"/>
            <w:noWrap/>
            <w:vAlign w:val="center"/>
            <w:hideMark/>
          </w:tcPr>
          <w:p w14:paraId="06190E8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140.0</w:t>
            </w:r>
          </w:p>
        </w:tc>
        <w:tc>
          <w:tcPr>
            <w:tcW w:w="334" w:type="pct"/>
            <w:tcBorders>
              <w:top w:val="nil"/>
              <w:left w:val="nil"/>
              <w:bottom w:val="nil"/>
              <w:right w:val="single" w:sz="4" w:space="0" w:color="auto"/>
            </w:tcBorders>
            <w:shd w:val="clear" w:color="auto" w:fill="auto"/>
            <w:noWrap/>
            <w:vAlign w:val="center"/>
            <w:hideMark/>
          </w:tcPr>
          <w:p w14:paraId="0A50036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174.7</w:t>
            </w:r>
          </w:p>
        </w:tc>
        <w:tc>
          <w:tcPr>
            <w:tcW w:w="318" w:type="pct"/>
            <w:tcBorders>
              <w:top w:val="nil"/>
              <w:left w:val="nil"/>
              <w:bottom w:val="nil"/>
              <w:right w:val="single" w:sz="4" w:space="0" w:color="auto"/>
            </w:tcBorders>
            <w:shd w:val="clear" w:color="auto" w:fill="auto"/>
            <w:noWrap/>
            <w:vAlign w:val="center"/>
            <w:hideMark/>
          </w:tcPr>
          <w:p w14:paraId="3AA03C0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94.0</w:t>
            </w:r>
          </w:p>
        </w:tc>
        <w:tc>
          <w:tcPr>
            <w:tcW w:w="442" w:type="pct"/>
            <w:tcBorders>
              <w:top w:val="nil"/>
              <w:left w:val="nil"/>
              <w:bottom w:val="nil"/>
              <w:right w:val="single" w:sz="4" w:space="0" w:color="auto"/>
            </w:tcBorders>
            <w:shd w:val="clear" w:color="auto" w:fill="auto"/>
            <w:noWrap/>
            <w:vAlign w:val="center"/>
            <w:hideMark/>
          </w:tcPr>
          <w:p w14:paraId="302B7A5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82.7</w:t>
            </w:r>
          </w:p>
        </w:tc>
        <w:tc>
          <w:tcPr>
            <w:tcW w:w="406" w:type="pct"/>
            <w:tcBorders>
              <w:top w:val="nil"/>
              <w:left w:val="nil"/>
              <w:bottom w:val="nil"/>
              <w:right w:val="single" w:sz="4" w:space="0" w:color="auto"/>
            </w:tcBorders>
            <w:shd w:val="clear" w:color="auto" w:fill="auto"/>
            <w:noWrap/>
            <w:vAlign w:val="center"/>
            <w:hideMark/>
          </w:tcPr>
          <w:p w14:paraId="0F010C0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99.0</w:t>
            </w:r>
          </w:p>
        </w:tc>
      </w:tr>
      <w:tr w:rsidR="004A4A91" w:rsidRPr="007F2FC6" w14:paraId="264E2A8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62FEFD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Temperature Plant Effluent.C</w:t>
            </w:r>
          </w:p>
        </w:tc>
        <w:tc>
          <w:tcPr>
            <w:tcW w:w="240" w:type="pct"/>
            <w:tcBorders>
              <w:top w:val="nil"/>
              <w:left w:val="nil"/>
              <w:bottom w:val="nil"/>
              <w:right w:val="single" w:sz="4" w:space="0" w:color="auto"/>
            </w:tcBorders>
            <w:shd w:val="clear" w:color="auto" w:fill="auto"/>
            <w:noWrap/>
            <w:vAlign w:val="center"/>
            <w:hideMark/>
          </w:tcPr>
          <w:p w14:paraId="581116B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22A093B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054FA04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5AC4CAF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18.4</w:t>
            </w:r>
          </w:p>
        </w:tc>
        <w:tc>
          <w:tcPr>
            <w:tcW w:w="682" w:type="pct"/>
            <w:tcBorders>
              <w:top w:val="nil"/>
              <w:left w:val="nil"/>
              <w:bottom w:val="nil"/>
              <w:right w:val="single" w:sz="4" w:space="0" w:color="auto"/>
            </w:tcBorders>
            <w:shd w:val="clear" w:color="auto" w:fill="auto"/>
            <w:noWrap/>
            <w:vAlign w:val="center"/>
            <w:hideMark/>
          </w:tcPr>
          <w:p w14:paraId="4AAB3348"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19.8</w:t>
            </w:r>
          </w:p>
        </w:tc>
        <w:tc>
          <w:tcPr>
            <w:tcW w:w="334" w:type="pct"/>
            <w:tcBorders>
              <w:top w:val="nil"/>
              <w:left w:val="nil"/>
              <w:bottom w:val="nil"/>
              <w:right w:val="single" w:sz="4" w:space="0" w:color="auto"/>
            </w:tcBorders>
            <w:shd w:val="clear" w:color="auto" w:fill="auto"/>
            <w:noWrap/>
            <w:vAlign w:val="center"/>
            <w:hideMark/>
          </w:tcPr>
          <w:p w14:paraId="24DB2AE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18.4</w:t>
            </w:r>
          </w:p>
        </w:tc>
        <w:tc>
          <w:tcPr>
            <w:tcW w:w="318" w:type="pct"/>
            <w:tcBorders>
              <w:top w:val="nil"/>
              <w:left w:val="nil"/>
              <w:bottom w:val="nil"/>
              <w:right w:val="single" w:sz="4" w:space="0" w:color="auto"/>
            </w:tcBorders>
            <w:shd w:val="clear" w:color="auto" w:fill="auto"/>
            <w:noWrap/>
            <w:vAlign w:val="center"/>
            <w:hideMark/>
          </w:tcPr>
          <w:p w14:paraId="070A6A71"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4.6</w:t>
            </w:r>
          </w:p>
        </w:tc>
        <w:tc>
          <w:tcPr>
            <w:tcW w:w="442" w:type="pct"/>
            <w:tcBorders>
              <w:top w:val="nil"/>
              <w:left w:val="nil"/>
              <w:bottom w:val="nil"/>
              <w:right w:val="single" w:sz="4" w:space="0" w:color="auto"/>
            </w:tcBorders>
            <w:shd w:val="clear" w:color="auto" w:fill="auto"/>
            <w:noWrap/>
            <w:vAlign w:val="center"/>
            <w:hideMark/>
          </w:tcPr>
          <w:p w14:paraId="35A22833"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4.0</w:t>
            </w:r>
          </w:p>
        </w:tc>
        <w:tc>
          <w:tcPr>
            <w:tcW w:w="406" w:type="pct"/>
            <w:tcBorders>
              <w:top w:val="nil"/>
              <w:left w:val="nil"/>
              <w:bottom w:val="nil"/>
              <w:right w:val="single" w:sz="4" w:space="0" w:color="auto"/>
            </w:tcBorders>
            <w:shd w:val="clear" w:color="auto" w:fill="auto"/>
            <w:noWrap/>
            <w:vAlign w:val="center"/>
            <w:hideMark/>
          </w:tcPr>
          <w:p w14:paraId="28ECFA6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4.4</w:t>
            </w:r>
          </w:p>
        </w:tc>
      </w:tr>
      <w:tr w:rsidR="004A4A91" w:rsidRPr="007F2FC6" w14:paraId="2D49916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FC1C42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Temperature Plant Influent.C</w:t>
            </w:r>
          </w:p>
        </w:tc>
        <w:tc>
          <w:tcPr>
            <w:tcW w:w="240" w:type="pct"/>
            <w:tcBorders>
              <w:top w:val="nil"/>
              <w:left w:val="nil"/>
              <w:bottom w:val="nil"/>
              <w:right w:val="single" w:sz="4" w:space="0" w:color="auto"/>
            </w:tcBorders>
            <w:shd w:val="clear" w:color="auto" w:fill="auto"/>
            <w:noWrap/>
            <w:vAlign w:val="center"/>
            <w:hideMark/>
          </w:tcPr>
          <w:p w14:paraId="678FAAF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0D9FB86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437210F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0A02EEB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18.4</w:t>
            </w:r>
          </w:p>
        </w:tc>
        <w:tc>
          <w:tcPr>
            <w:tcW w:w="682" w:type="pct"/>
            <w:tcBorders>
              <w:top w:val="nil"/>
              <w:left w:val="nil"/>
              <w:bottom w:val="nil"/>
              <w:right w:val="single" w:sz="4" w:space="0" w:color="auto"/>
            </w:tcBorders>
            <w:shd w:val="clear" w:color="auto" w:fill="auto"/>
            <w:noWrap/>
            <w:vAlign w:val="center"/>
            <w:hideMark/>
          </w:tcPr>
          <w:p w14:paraId="2D8CA16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19.8</w:t>
            </w:r>
          </w:p>
        </w:tc>
        <w:tc>
          <w:tcPr>
            <w:tcW w:w="334" w:type="pct"/>
            <w:tcBorders>
              <w:top w:val="nil"/>
              <w:left w:val="nil"/>
              <w:bottom w:val="nil"/>
              <w:right w:val="single" w:sz="4" w:space="0" w:color="auto"/>
            </w:tcBorders>
            <w:shd w:val="clear" w:color="auto" w:fill="auto"/>
            <w:noWrap/>
            <w:vAlign w:val="center"/>
            <w:hideMark/>
          </w:tcPr>
          <w:p w14:paraId="071975E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18.4</w:t>
            </w:r>
          </w:p>
        </w:tc>
        <w:tc>
          <w:tcPr>
            <w:tcW w:w="318" w:type="pct"/>
            <w:tcBorders>
              <w:top w:val="nil"/>
              <w:left w:val="nil"/>
              <w:bottom w:val="nil"/>
              <w:right w:val="single" w:sz="4" w:space="0" w:color="auto"/>
            </w:tcBorders>
            <w:shd w:val="clear" w:color="auto" w:fill="auto"/>
            <w:noWrap/>
            <w:vAlign w:val="center"/>
            <w:hideMark/>
          </w:tcPr>
          <w:p w14:paraId="76CC748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4.6</w:t>
            </w:r>
          </w:p>
        </w:tc>
        <w:tc>
          <w:tcPr>
            <w:tcW w:w="442" w:type="pct"/>
            <w:tcBorders>
              <w:top w:val="nil"/>
              <w:left w:val="nil"/>
              <w:bottom w:val="nil"/>
              <w:right w:val="single" w:sz="4" w:space="0" w:color="auto"/>
            </w:tcBorders>
            <w:shd w:val="clear" w:color="auto" w:fill="auto"/>
            <w:noWrap/>
            <w:vAlign w:val="center"/>
            <w:hideMark/>
          </w:tcPr>
          <w:p w14:paraId="1C9E806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4.0</w:t>
            </w:r>
          </w:p>
        </w:tc>
        <w:tc>
          <w:tcPr>
            <w:tcW w:w="406" w:type="pct"/>
            <w:tcBorders>
              <w:top w:val="nil"/>
              <w:left w:val="nil"/>
              <w:bottom w:val="nil"/>
              <w:right w:val="single" w:sz="4" w:space="0" w:color="auto"/>
            </w:tcBorders>
            <w:shd w:val="clear" w:color="auto" w:fill="auto"/>
            <w:noWrap/>
            <w:vAlign w:val="center"/>
            <w:hideMark/>
          </w:tcPr>
          <w:p w14:paraId="07B1064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4.4</w:t>
            </w:r>
          </w:p>
        </w:tc>
      </w:tr>
      <w:tr w:rsidR="004A4A91" w:rsidRPr="007F2FC6" w14:paraId="019D516B"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A5AFEB1" w14:textId="6F4FB6A0"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 xml:space="preserve">TKN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Effluent.mg/L</w:t>
            </w:r>
          </w:p>
        </w:tc>
        <w:tc>
          <w:tcPr>
            <w:tcW w:w="240" w:type="pct"/>
            <w:tcBorders>
              <w:top w:val="nil"/>
              <w:left w:val="nil"/>
              <w:bottom w:val="nil"/>
              <w:right w:val="single" w:sz="4" w:space="0" w:color="auto"/>
            </w:tcBorders>
            <w:shd w:val="clear" w:color="auto" w:fill="auto"/>
            <w:noWrap/>
            <w:vAlign w:val="center"/>
            <w:hideMark/>
          </w:tcPr>
          <w:p w14:paraId="0FE9BEF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225</w:t>
            </w:r>
          </w:p>
        </w:tc>
        <w:tc>
          <w:tcPr>
            <w:tcW w:w="682" w:type="pct"/>
            <w:tcBorders>
              <w:top w:val="nil"/>
              <w:left w:val="nil"/>
              <w:bottom w:val="nil"/>
              <w:right w:val="single" w:sz="4" w:space="0" w:color="auto"/>
            </w:tcBorders>
            <w:shd w:val="clear" w:color="auto" w:fill="auto"/>
            <w:noWrap/>
            <w:vAlign w:val="center"/>
            <w:hideMark/>
          </w:tcPr>
          <w:p w14:paraId="154EFA1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11DD3CB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6F6E213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8.4</w:t>
            </w:r>
          </w:p>
        </w:tc>
        <w:tc>
          <w:tcPr>
            <w:tcW w:w="682" w:type="pct"/>
            <w:tcBorders>
              <w:top w:val="nil"/>
              <w:left w:val="nil"/>
              <w:bottom w:val="nil"/>
              <w:right w:val="single" w:sz="4" w:space="0" w:color="auto"/>
            </w:tcBorders>
            <w:shd w:val="clear" w:color="auto" w:fill="auto"/>
            <w:noWrap/>
            <w:vAlign w:val="center"/>
            <w:hideMark/>
          </w:tcPr>
          <w:p w14:paraId="6EFC85A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8.3</w:t>
            </w:r>
          </w:p>
        </w:tc>
        <w:tc>
          <w:tcPr>
            <w:tcW w:w="334" w:type="pct"/>
            <w:tcBorders>
              <w:top w:val="nil"/>
              <w:left w:val="nil"/>
              <w:bottom w:val="nil"/>
              <w:right w:val="single" w:sz="4" w:space="0" w:color="auto"/>
            </w:tcBorders>
            <w:shd w:val="clear" w:color="auto" w:fill="auto"/>
            <w:noWrap/>
            <w:vAlign w:val="center"/>
            <w:hideMark/>
          </w:tcPr>
          <w:p w14:paraId="689F651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8.6</w:t>
            </w:r>
          </w:p>
        </w:tc>
        <w:tc>
          <w:tcPr>
            <w:tcW w:w="318" w:type="pct"/>
            <w:tcBorders>
              <w:top w:val="nil"/>
              <w:left w:val="nil"/>
              <w:bottom w:val="nil"/>
              <w:right w:val="single" w:sz="4" w:space="0" w:color="auto"/>
            </w:tcBorders>
            <w:shd w:val="clear" w:color="auto" w:fill="auto"/>
            <w:noWrap/>
            <w:vAlign w:val="center"/>
            <w:hideMark/>
          </w:tcPr>
          <w:p w14:paraId="45F67AC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2.9</w:t>
            </w:r>
          </w:p>
        </w:tc>
        <w:tc>
          <w:tcPr>
            <w:tcW w:w="442" w:type="pct"/>
            <w:tcBorders>
              <w:top w:val="nil"/>
              <w:left w:val="nil"/>
              <w:bottom w:val="nil"/>
              <w:right w:val="single" w:sz="4" w:space="0" w:color="auto"/>
            </w:tcBorders>
            <w:shd w:val="clear" w:color="auto" w:fill="auto"/>
            <w:noWrap/>
            <w:vAlign w:val="center"/>
            <w:hideMark/>
          </w:tcPr>
          <w:p w14:paraId="1BD0E01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2.2</w:t>
            </w:r>
          </w:p>
        </w:tc>
        <w:tc>
          <w:tcPr>
            <w:tcW w:w="406" w:type="pct"/>
            <w:tcBorders>
              <w:top w:val="nil"/>
              <w:left w:val="nil"/>
              <w:bottom w:val="nil"/>
              <w:right w:val="single" w:sz="4" w:space="0" w:color="auto"/>
            </w:tcBorders>
            <w:shd w:val="clear" w:color="auto" w:fill="auto"/>
            <w:noWrap/>
            <w:vAlign w:val="center"/>
            <w:hideMark/>
          </w:tcPr>
          <w:p w14:paraId="373183E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2.9</w:t>
            </w:r>
          </w:p>
        </w:tc>
      </w:tr>
      <w:tr w:rsidR="004A4A91" w:rsidRPr="007F2FC6" w14:paraId="529FBCB8"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B4920F5" w14:textId="29DBBF23"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 xml:space="preserve">TKN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0F821B7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226</w:t>
            </w:r>
          </w:p>
        </w:tc>
        <w:tc>
          <w:tcPr>
            <w:tcW w:w="682" w:type="pct"/>
            <w:tcBorders>
              <w:top w:val="nil"/>
              <w:left w:val="nil"/>
              <w:bottom w:val="nil"/>
              <w:right w:val="single" w:sz="4" w:space="0" w:color="auto"/>
            </w:tcBorders>
            <w:shd w:val="clear" w:color="auto" w:fill="auto"/>
            <w:noWrap/>
            <w:vAlign w:val="center"/>
            <w:hideMark/>
          </w:tcPr>
          <w:p w14:paraId="0D65708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0799B7C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2F2C244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31.9</w:t>
            </w:r>
          </w:p>
        </w:tc>
        <w:tc>
          <w:tcPr>
            <w:tcW w:w="682" w:type="pct"/>
            <w:tcBorders>
              <w:top w:val="nil"/>
              <w:left w:val="nil"/>
              <w:bottom w:val="nil"/>
              <w:right w:val="single" w:sz="4" w:space="0" w:color="auto"/>
            </w:tcBorders>
            <w:shd w:val="clear" w:color="auto" w:fill="auto"/>
            <w:noWrap/>
            <w:vAlign w:val="center"/>
            <w:hideMark/>
          </w:tcPr>
          <w:p w14:paraId="4B776A01"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33.7</w:t>
            </w:r>
          </w:p>
        </w:tc>
        <w:tc>
          <w:tcPr>
            <w:tcW w:w="334" w:type="pct"/>
            <w:tcBorders>
              <w:top w:val="nil"/>
              <w:left w:val="nil"/>
              <w:bottom w:val="nil"/>
              <w:right w:val="single" w:sz="4" w:space="0" w:color="auto"/>
            </w:tcBorders>
            <w:shd w:val="clear" w:color="auto" w:fill="auto"/>
            <w:noWrap/>
            <w:vAlign w:val="center"/>
            <w:hideMark/>
          </w:tcPr>
          <w:p w14:paraId="3F2A73C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31.9</w:t>
            </w:r>
          </w:p>
        </w:tc>
        <w:tc>
          <w:tcPr>
            <w:tcW w:w="318" w:type="pct"/>
            <w:tcBorders>
              <w:top w:val="nil"/>
              <w:left w:val="nil"/>
              <w:bottom w:val="nil"/>
              <w:right w:val="single" w:sz="4" w:space="0" w:color="auto"/>
            </w:tcBorders>
            <w:shd w:val="clear" w:color="auto" w:fill="auto"/>
            <w:noWrap/>
            <w:vAlign w:val="center"/>
            <w:hideMark/>
          </w:tcPr>
          <w:p w14:paraId="5AA87F7E"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6.5</w:t>
            </w:r>
          </w:p>
        </w:tc>
        <w:tc>
          <w:tcPr>
            <w:tcW w:w="442" w:type="pct"/>
            <w:tcBorders>
              <w:top w:val="nil"/>
              <w:left w:val="nil"/>
              <w:bottom w:val="nil"/>
              <w:right w:val="single" w:sz="4" w:space="0" w:color="auto"/>
            </w:tcBorders>
            <w:shd w:val="clear" w:color="auto" w:fill="auto"/>
            <w:noWrap/>
            <w:vAlign w:val="center"/>
            <w:hideMark/>
          </w:tcPr>
          <w:p w14:paraId="0D2FFBB0"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4.7</w:t>
            </w:r>
          </w:p>
        </w:tc>
        <w:tc>
          <w:tcPr>
            <w:tcW w:w="406" w:type="pct"/>
            <w:tcBorders>
              <w:top w:val="nil"/>
              <w:left w:val="nil"/>
              <w:bottom w:val="nil"/>
              <w:right w:val="single" w:sz="4" w:space="0" w:color="auto"/>
            </w:tcBorders>
            <w:shd w:val="clear" w:color="auto" w:fill="auto"/>
            <w:noWrap/>
            <w:vAlign w:val="center"/>
            <w:hideMark/>
          </w:tcPr>
          <w:p w14:paraId="04D74C8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6.7</w:t>
            </w:r>
          </w:p>
        </w:tc>
      </w:tr>
      <w:tr w:rsidR="004A4A91" w:rsidRPr="007F2FC6" w14:paraId="3372E1CA"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5517CB57" w14:textId="4132C26B"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 xml:space="preserve">Total Phosphorus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Effluent.mg/L</w:t>
            </w:r>
          </w:p>
        </w:tc>
        <w:tc>
          <w:tcPr>
            <w:tcW w:w="240" w:type="pct"/>
            <w:tcBorders>
              <w:top w:val="nil"/>
              <w:left w:val="nil"/>
              <w:bottom w:val="nil"/>
              <w:right w:val="single" w:sz="4" w:space="0" w:color="auto"/>
            </w:tcBorders>
            <w:shd w:val="clear" w:color="auto" w:fill="auto"/>
            <w:noWrap/>
            <w:vAlign w:val="center"/>
            <w:hideMark/>
          </w:tcPr>
          <w:p w14:paraId="0CE0A30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104</w:t>
            </w:r>
          </w:p>
        </w:tc>
        <w:tc>
          <w:tcPr>
            <w:tcW w:w="682" w:type="pct"/>
            <w:tcBorders>
              <w:top w:val="nil"/>
              <w:left w:val="nil"/>
              <w:bottom w:val="nil"/>
              <w:right w:val="single" w:sz="4" w:space="0" w:color="auto"/>
            </w:tcBorders>
            <w:shd w:val="clear" w:color="auto" w:fill="auto"/>
            <w:noWrap/>
            <w:vAlign w:val="center"/>
            <w:hideMark/>
          </w:tcPr>
          <w:p w14:paraId="20DBC00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24</w:t>
            </w:r>
          </w:p>
        </w:tc>
        <w:tc>
          <w:tcPr>
            <w:tcW w:w="475" w:type="pct"/>
            <w:tcBorders>
              <w:top w:val="nil"/>
              <w:left w:val="nil"/>
              <w:bottom w:val="nil"/>
              <w:right w:val="single" w:sz="4" w:space="0" w:color="auto"/>
            </w:tcBorders>
            <w:shd w:val="clear" w:color="auto" w:fill="auto"/>
            <w:noWrap/>
            <w:vAlign w:val="center"/>
            <w:hideMark/>
          </w:tcPr>
          <w:p w14:paraId="2963918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76</w:t>
            </w:r>
          </w:p>
        </w:tc>
        <w:tc>
          <w:tcPr>
            <w:tcW w:w="318" w:type="pct"/>
            <w:tcBorders>
              <w:top w:val="nil"/>
              <w:left w:val="nil"/>
              <w:bottom w:val="nil"/>
              <w:right w:val="single" w:sz="4" w:space="0" w:color="auto"/>
            </w:tcBorders>
            <w:shd w:val="clear" w:color="auto" w:fill="auto"/>
            <w:noWrap/>
            <w:vAlign w:val="center"/>
            <w:hideMark/>
          </w:tcPr>
          <w:p w14:paraId="6BD1F97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1.6</w:t>
            </w:r>
          </w:p>
        </w:tc>
        <w:tc>
          <w:tcPr>
            <w:tcW w:w="682" w:type="pct"/>
            <w:tcBorders>
              <w:top w:val="nil"/>
              <w:left w:val="nil"/>
              <w:bottom w:val="nil"/>
              <w:right w:val="single" w:sz="4" w:space="0" w:color="auto"/>
            </w:tcBorders>
            <w:shd w:val="clear" w:color="auto" w:fill="auto"/>
            <w:noWrap/>
            <w:vAlign w:val="center"/>
            <w:hideMark/>
          </w:tcPr>
          <w:p w14:paraId="715B86B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2.0</w:t>
            </w:r>
          </w:p>
        </w:tc>
        <w:tc>
          <w:tcPr>
            <w:tcW w:w="334" w:type="pct"/>
            <w:tcBorders>
              <w:top w:val="nil"/>
              <w:left w:val="nil"/>
              <w:bottom w:val="nil"/>
              <w:right w:val="single" w:sz="4" w:space="0" w:color="auto"/>
            </w:tcBorders>
            <w:shd w:val="clear" w:color="auto" w:fill="auto"/>
            <w:noWrap/>
            <w:vAlign w:val="center"/>
            <w:hideMark/>
          </w:tcPr>
          <w:p w14:paraId="5F4C27D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w:t>
            </w:r>
          </w:p>
        </w:tc>
        <w:tc>
          <w:tcPr>
            <w:tcW w:w="318" w:type="pct"/>
            <w:tcBorders>
              <w:top w:val="nil"/>
              <w:left w:val="nil"/>
              <w:bottom w:val="nil"/>
              <w:right w:val="single" w:sz="4" w:space="0" w:color="auto"/>
            </w:tcBorders>
            <w:shd w:val="clear" w:color="auto" w:fill="auto"/>
            <w:noWrap/>
            <w:vAlign w:val="center"/>
            <w:hideMark/>
          </w:tcPr>
          <w:p w14:paraId="07A2669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w:t>
            </w:r>
          </w:p>
        </w:tc>
        <w:tc>
          <w:tcPr>
            <w:tcW w:w="442" w:type="pct"/>
            <w:tcBorders>
              <w:top w:val="nil"/>
              <w:left w:val="nil"/>
              <w:bottom w:val="nil"/>
              <w:right w:val="single" w:sz="4" w:space="0" w:color="auto"/>
            </w:tcBorders>
            <w:shd w:val="clear" w:color="auto" w:fill="auto"/>
            <w:noWrap/>
            <w:vAlign w:val="center"/>
            <w:hideMark/>
          </w:tcPr>
          <w:p w14:paraId="7C455FE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w:t>
            </w:r>
          </w:p>
        </w:tc>
        <w:tc>
          <w:tcPr>
            <w:tcW w:w="406" w:type="pct"/>
            <w:tcBorders>
              <w:top w:val="nil"/>
              <w:left w:val="nil"/>
              <w:bottom w:val="nil"/>
              <w:right w:val="single" w:sz="4" w:space="0" w:color="auto"/>
            </w:tcBorders>
            <w:shd w:val="clear" w:color="auto" w:fill="auto"/>
            <w:noWrap/>
            <w:vAlign w:val="center"/>
            <w:hideMark/>
          </w:tcPr>
          <w:p w14:paraId="0C7D069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0.9</w:t>
            </w:r>
          </w:p>
        </w:tc>
      </w:tr>
      <w:tr w:rsidR="004A4A91" w:rsidRPr="007F2FC6" w14:paraId="006D30B0"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594CE3CA" w14:textId="2FC39EA3"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 xml:space="preserve">Total Phosphorus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75CB9B5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104</w:t>
            </w:r>
          </w:p>
        </w:tc>
        <w:tc>
          <w:tcPr>
            <w:tcW w:w="682" w:type="pct"/>
            <w:tcBorders>
              <w:top w:val="nil"/>
              <w:left w:val="nil"/>
              <w:bottom w:val="nil"/>
              <w:right w:val="single" w:sz="4" w:space="0" w:color="auto"/>
            </w:tcBorders>
            <w:shd w:val="clear" w:color="auto" w:fill="auto"/>
            <w:noWrap/>
            <w:vAlign w:val="center"/>
            <w:hideMark/>
          </w:tcPr>
          <w:p w14:paraId="1F12519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24</w:t>
            </w:r>
          </w:p>
        </w:tc>
        <w:tc>
          <w:tcPr>
            <w:tcW w:w="475" w:type="pct"/>
            <w:tcBorders>
              <w:top w:val="nil"/>
              <w:left w:val="nil"/>
              <w:bottom w:val="nil"/>
              <w:right w:val="single" w:sz="4" w:space="0" w:color="auto"/>
            </w:tcBorders>
            <w:shd w:val="clear" w:color="auto" w:fill="auto"/>
            <w:noWrap/>
            <w:vAlign w:val="center"/>
            <w:hideMark/>
          </w:tcPr>
          <w:p w14:paraId="1CD0B55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76</w:t>
            </w:r>
          </w:p>
        </w:tc>
        <w:tc>
          <w:tcPr>
            <w:tcW w:w="318" w:type="pct"/>
            <w:tcBorders>
              <w:top w:val="nil"/>
              <w:left w:val="nil"/>
              <w:bottom w:val="nil"/>
              <w:right w:val="single" w:sz="4" w:space="0" w:color="auto"/>
            </w:tcBorders>
            <w:shd w:val="clear" w:color="auto" w:fill="auto"/>
            <w:noWrap/>
            <w:vAlign w:val="center"/>
            <w:hideMark/>
          </w:tcPr>
          <w:p w14:paraId="0DC9C03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3.9</w:t>
            </w:r>
          </w:p>
        </w:tc>
        <w:tc>
          <w:tcPr>
            <w:tcW w:w="682" w:type="pct"/>
            <w:tcBorders>
              <w:top w:val="nil"/>
              <w:left w:val="nil"/>
              <w:bottom w:val="nil"/>
              <w:right w:val="single" w:sz="4" w:space="0" w:color="auto"/>
            </w:tcBorders>
            <w:shd w:val="clear" w:color="auto" w:fill="auto"/>
            <w:noWrap/>
            <w:vAlign w:val="center"/>
            <w:hideMark/>
          </w:tcPr>
          <w:p w14:paraId="0FE0EB1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4.4</w:t>
            </w:r>
          </w:p>
        </w:tc>
        <w:tc>
          <w:tcPr>
            <w:tcW w:w="334" w:type="pct"/>
            <w:tcBorders>
              <w:top w:val="nil"/>
              <w:left w:val="nil"/>
              <w:bottom w:val="nil"/>
              <w:right w:val="single" w:sz="4" w:space="0" w:color="auto"/>
            </w:tcBorders>
            <w:shd w:val="clear" w:color="auto" w:fill="auto"/>
            <w:noWrap/>
            <w:vAlign w:val="center"/>
            <w:hideMark/>
          </w:tcPr>
          <w:p w14:paraId="42A849D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3.8</w:t>
            </w:r>
          </w:p>
        </w:tc>
        <w:tc>
          <w:tcPr>
            <w:tcW w:w="318" w:type="pct"/>
            <w:tcBorders>
              <w:top w:val="nil"/>
              <w:left w:val="nil"/>
              <w:bottom w:val="nil"/>
              <w:right w:val="single" w:sz="4" w:space="0" w:color="auto"/>
            </w:tcBorders>
            <w:shd w:val="clear" w:color="auto" w:fill="auto"/>
            <w:noWrap/>
            <w:vAlign w:val="center"/>
            <w:hideMark/>
          </w:tcPr>
          <w:p w14:paraId="4D24BD0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w:t>
            </w:r>
          </w:p>
        </w:tc>
        <w:tc>
          <w:tcPr>
            <w:tcW w:w="442" w:type="pct"/>
            <w:tcBorders>
              <w:top w:val="nil"/>
              <w:left w:val="nil"/>
              <w:bottom w:val="nil"/>
              <w:right w:val="single" w:sz="4" w:space="0" w:color="auto"/>
            </w:tcBorders>
            <w:shd w:val="clear" w:color="auto" w:fill="auto"/>
            <w:noWrap/>
            <w:vAlign w:val="center"/>
            <w:hideMark/>
          </w:tcPr>
          <w:p w14:paraId="15758BA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0.9</w:t>
            </w:r>
          </w:p>
        </w:tc>
        <w:tc>
          <w:tcPr>
            <w:tcW w:w="406" w:type="pct"/>
            <w:tcBorders>
              <w:top w:val="nil"/>
              <w:left w:val="nil"/>
              <w:bottom w:val="nil"/>
              <w:right w:val="single" w:sz="4" w:space="0" w:color="auto"/>
            </w:tcBorders>
            <w:shd w:val="clear" w:color="auto" w:fill="auto"/>
            <w:noWrap/>
            <w:vAlign w:val="center"/>
            <w:hideMark/>
          </w:tcPr>
          <w:p w14:paraId="597BE0D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1.0</w:t>
            </w:r>
          </w:p>
        </w:tc>
      </w:tr>
      <w:tr w:rsidR="004A4A91" w:rsidRPr="007F2FC6" w14:paraId="0C7BC6A3"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7F1733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TSS Aerator Effluent.mg/L</w:t>
            </w:r>
          </w:p>
        </w:tc>
        <w:tc>
          <w:tcPr>
            <w:tcW w:w="240" w:type="pct"/>
            <w:tcBorders>
              <w:top w:val="nil"/>
              <w:left w:val="nil"/>
              <w:bottom w:val="nil"/>
              <w:right w:val="single" w:sz="4" w:space="0" w:color="auto"/>
            </w:tcBorders>
            <w:shd w:val="clear" w:color="auto" w:fill="auto"/>
            <w:noWrap/>
            <w:vAlign w:val="center"/>
            <w:hideMark/>
          </w:tcPr>
          <w:p w14:paraId="04DE671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1,555</w:t>
            </w:r>
          </w:p>
        </w:tc>
        <w:tc>
          <w:tcPr>
            <w:tcW w:w="682" w:type="pct"/>
            <w:tcBorders>
              <w:top w:val="nil"/>
              <w:left w:val="nil"/>
              <w:bottom w:val="nil"/>
              <w:right w:val="single" w:sz="4" w:space="0" w:color="auto"/>
            </w:tcBorders>
            <w:shd w:val="clear" w:color="auto" w:fill="auto"/>
            <w:noWrap/>
            <w:vAlign w:val="center"/>
            <w:hideMark/>
          </w:tcPr>
          <w:p w14:paraId="6326B04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5E449CF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1,138</w:t>
            </w:r>
          </w:p>
        </w:tc>
        <w:tc>
          <w:tcPr>
            <w:tcW w:w="318" w:type="pct"/>
            <w:tcBorders>
              <w:top w:val="nil"/>
              <w:left w:val="nil"/>
              <w:bottom w:val="nil"/>
              <w:right w:val="single" w:sz="4" w:space="0" w:color="auto"/>
            </w:tcBorders>
            <w:shd w:val="clear" w:color="auto" w:fill="auto"/>
            <w:noWrap/>
            <w:vAlign w:val="center"/>
            <w:hideMark/>
          </w:tcPr>
          <w:p w14:paraId="094639B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1,569.5</w:t>
            </w:r>
          </w:p>
        </w:tc>
        <w:tc>
          <w:tcPr>
            <w:tcW w:w="682" w:type="pct"/>
            <w:tcBorders>
              <w:top w:val="nil"/>
              <w:left w:val="nil"/>
              <w:bottom w:val="nil"/>
              <w:right w:val="single" w:sz="4" w:space="0" w:color="auto"/>
            </w:tcBorders>
            <w:shd w:val="clear" w:color="auto" w:fill="auto"/>
            <w:noWrap/>
            <w:vAlign w:val="center"/>
            <w:hideMark/>
          </w:tcPr>
          <w:p w14:paraId="6620419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1,572.8</w:t>
            </w:r>
          </w:p>
        </w:tc>
        <w:tc>
          <w:tcPr>
            <w:tcW w:w="334" w:type="pct"/>
            <w:tcBorders>
              <w:top w:val="nil"/>
              <w:left w:val="nil"/>
              <w:bottom w:val="nil"/>
              <w:right w:val="single" w:sz="4" w:space="0" w:color="auto"/>
            </w:tcBorders>
            <w:shd w:val="clear" w:color="auto" w:fill="auto"/>
            <w:noWrap/>
            <w:vAlign w:val="center"/>
            <w:hideMark/>
          </w:tcPr>
          <w:p w14:paraId="7E806B0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1,490.6</w:t>
            </w:r>
          </w:p>
        </w:tc>
        <w:tc>
          <w:tcPr>
            <w:tcW w:w="318" w:type="pct"/>
            <w:tcBorders>
              <w:top w:val="nil"/>
              <w:left w:val="nil"/>
              <w:bottom w:val="nil"/>
              <w:right w:val="single" w:sz="4" w:space="0" w:color="auto"/>
            </w:tcBorders>
            <w:shd w:val="clear" w:color="auto" w:fill="auto"/>
            <w:noWrap/>
            <w:vAlign w:val="center"/>
            <w:hideMark/>
          </w:tcPr>
          <w:p w14:paraId="1F98034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607.6</w:t>
            </w:r>
          </w:p>
        </w:tc>
        <w:tc>
          <w:tcPr>
            <w:tcW w:w="442" w:type="pct"/>
            <w:tcBorders>
              <w:top w:val="nil"/>
              <w:left w:val="nil"/>
              <w:bottom w:val="nil"/>
              <w:right w:val="single" w:sz="4" w:space="0" w:color="auto"/>
            </w:tcBorders>
            <w:shd w:val="clear" w:color="auto" w:fill="auto"/>
            <w:noWrap/>
            <w:vAlign w:val="center"/>
            <w:hideMark/>
          </w:tcPr>
          <w:p w14:paraId="25C38DB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441.9</w:t>
            </w:r>
          </w:p>
        </w:tc>
        <w:tc>
          <w:tcPr>
            <w:tcW w:w="406" w:type="pct"/>
            <w:tcBorders>
              <w:top w:val="nil"/>
              <w:left w:val="nil"/>
              <w:bottom w:val="nil"/>
              <w:right w:val="single" w:sz="4" w:space="0" w:color="auto"/>
            </w:tcBorders>
            <w:shd w:val="clear" w:color="auto" w:fill="auto"/>
            <w:noWrap/>
            <w:vAlign w:val="center"/>
            <w:hideMark/>
          </w:tcPr>
          <w:p w14:paraId="5A1FAEA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655.8</w:t>
            </w:r>
          </w:p>
        </w:tc>
      </w:tr>
      <w:tr w:rsidR="004A4A91" w:rsidRPr="007F2FC6" w14:paraId="7FD38E5C"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38014C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TSS Avg Aerator.mg/L</w:t>
            </w:r>
          </w:p>
        </w:tc>
        <w:tc>
          <w:tcPr>
            <w:tcW w:w="240" w:type="pct"/>
            <w:tcBorders>
              <w:top w:val="nil"/>
              <w:left w:val="nil"/>
              <w:bottom w:val="nil"/>
              <w:right w:val="single" w:sz="4" w:space="0" w:color="auto"/>
            </w:tcBorders>
            <w:shd w:val="clear" w:color="auto" w:fill="auto"/>
            <w:noWrap/>
            <w:vAlign w:val="center"/>
            <w:hideMark/>
          </w:tcPr>
          <w:p w14:paraId="63A9437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867</w:t>
            </w:r>
          </w:p>
        </w:tc>
        <w:tc>
          <w:tcPr>
            <w:tcW w:w="682" w:type="pct"/>
            <w:tcBorders>
              <w:top w:val="nil"/>
              <w:left w:val="nil"/>
              <w:bottom w:val="nil"/>
              <w:right w:val="single" w:sz="4" w:space="0" w:color="auto"/>
            </w:tcBorders>
            <w:shd w:val="clear" w:color="auto" w:fill="auto"/>
            <w:noWrap/>
            <w:vAlign w:val="center"/>
            <w:hideMark/>
          </w:tcPr>
          <w:p w14:paraId="6F8F43F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203</w:t>
            </w:r>
          </w:p>
        </w:tc>
        <w:tc>
          <w:tcPr>
            <w:tcW w:w="475" w:type="pct"/>
            <w:tcBorders>
              <w:top w:val="nil"/>
              <w:left w:val="nil"/>
              <w:bottom w:val="nil"/>
              <w:right w:val="single" w:sz="4" w:space="0" w:color="auto"/>
            </w:tcBorders>
            <w:shd w:val="clear" w:color="auto" w:fill="auto"/>
            <w:noWrap/>
            <w:vAlign w:val="center"/>
            <w:hideMark/>
          </w:tcPr>
          <w:p w14:paraId="66302D7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629</w:t>
            </w:r>
          </w:p>
        </w:tc>
        <w:tc>
          <w:tcPr>
            <w:tcW w:w="318" w:type="pct"/>
            <w:tcBorders>
              <w:top w:val="nil"/>
              <w:left w:val="nil"/>
              <w:bottom w:val="nil"/>
              <w:right w:val="single" w:sz="4" w:space="0" w:color="auto"/>
            </w:tcBorders>
            <w:shd w:val="clear" w:color="auto" w:fill="auto"/>
            <w:noWrap/>
            <w:vAlign w:val="center"/>
            <w:hideMark/>
          </w:tcPr>
          <w:p w14:paraId="614DA92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1,358.8</w:t>
            </w:r>
          </w:p>
        </w:tc>
        <w:tc>
          <w:tcPr>
            <w:tcW w:w="682" w:type="pct"/>
            <w:tcBorders>
              <w:top w:val="nil"/>
              <w:left w:val="nil"/>
              <w:bottom w:val="nil"/>
              <w:right w:val="single" w:sz="4" w:space="0" w:color="auto"/>
            </w:tcBorders>
            <w:shd w:val="clear" w:color="auto" w:fill="auto"/>
            <w:noWrap/>
            <w:vAlign w:val="center"/>
            <w:hideMark/>
          </w:tcPr>
          <w:p w14:paraId="7B5F962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1,409.5</w:t>
            </w:r>
          </w:p>
        </w:tc>
        <w:tc>
          <w:tcPr>
            <w:tcW w:w="334" w:type="pct"/>
            <w:tcBorders>
              <w:top w:val="nil"/>
              <w:left w:val="nil"/>
              <w:bottom w:val="nil"/>
              <w:right w:val="single" w:sz="4" w:space="0" w:color="auto"/>
            </w:tcBorders>
            <w:shd w:val="clear" w:color="auto" w:fill="auto"/>
            <w:noWrap/>
            <w:vAlign w:val="center"/>
            <w:hideMark/>
          </w:tcPr>
          <w:p w14:paraId="1D107DE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1,298.7</w:t>
            </w:r>
          </w:p>
        </w:tc>
        <w:tc>
          <w:tcPr>
            <w:tcW w:w="318" w:type="pct"/>
            <w:tcBorders>
              <w:top w:val="nil"/>
              <w:left w:val="nil"/>
              <w:bottom w:val="nil"/>
              <w:right w:val="single" w:sz="4" w:space="0" w:color="auto"/>
            </w:tcBorders>
            <w:shd w:val="clear" w:color="auto" w:fill="auto"/>
            <w:noWrap/>
            <w:vAlign w:val="center"/>
            <w:hideMark/>
          </w:tcPr>
          <w:p w14:paraId="1CBC07F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475.5</w:t>
            </w:r>
          </w:p>
        </w:tc>
        <w:tc>
          <w:tcPr>
            <w:tcW w:w="442" w:type="pct"/>
            <w:tcBorders>
              <w:top w:val="nil"/>
              <w:left w:val="nil"/>
              <w:bottom w:val="nil"/>
              <w:right w:val="single" w:sz="4" w:space="0" w:color="auto"/>
            </w:tcBorders>
            <w:shd w:val="clear" w:color="auto" w:fill="auto"/>
            <w:noWrap/>
            <w:vAlign w:val="center"/>
            <w:hideMark/>
          </w:tcPr>
          <w:p w14:paraId="748AC69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466.2</w:t>
            </w:r>
          </w:p>
        </w:tc>
        <w:tc>
          <w:tcPr>
            <w:tcW w:w="406" w:type="pct"/>
            <w:tcBorders>
              <w:top w:val="nil"/>
              <w:left w:val="nil"/>
              <w:bottom w:val="nil"/>
              <w:right w:val="single" w:sz="4" w:space="0" w:color="auto"/>
            </w:tcBorders>
            <w:shd w:val="clear" w:color="auto" w:fill="auto"/>
            <w:noWrap/>
            <w:vAlign w:val="center"/>
            <w:hideMark/>
          </w:tcPr>
          <w:p w14:paraId="0AF1F86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468.8</w:t>
            </w:r>
          </w:p>
        </w:tc>
      </w:tr>
      <w:tr w:rsidR="004A4A91" w:rsidRPr="007F2FC6" w14:paraId="2BDA6280"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20964CB" w14:textId="4255A514" w:rsidR="002D6810" w:rsidRPr="00656CE2"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 xml:space="preserve">TSS </w:t>
            </w:r>
            <w:r w:rsidR="004A4A91" w:rsidRPr="007F2FC6">
              <w:rPr>
                <w:rFonts w:ascii="Calibri" w:eastAsia="Times New Roman" w:hAnsi="Calibri" w:cs="Calibri"/>
                <w:color w:val="000000"/>
                <w:sz w:val="18"/>
                <w:szCs w:val="18"/>
                <w:lang w:bidi="ar-SA"/>
              </w:rPr>
              <w:t>Plant</w:t>
            </w:r>
            <w:r w:rsidR="004A4A91" w:rsidRPr="00656CE2">
              <w:rPr>
                <w:rFonts w:ascii="Calibri" w:eastAsia="Times New Roman" w:hAnsi="Calibri" w:cs="Calibri"/>
                <w:color w:val="000000"/>
                <w:sz w:val="18"/>
                <w:szCs w:val="18"/>
                <w:lang w:bidi="ar-SA"/>
              </w:rPr>
              <w:t xml:space="preserve"> </w:t>
            </w:r>
            <w:r w:rsidRPr="00656CE2">
              <w:rPr>
                <w:rFonts w:ascii="Calibri" w:eastAsia="Times New Roman" w:hAnsi="Calibri" w:cs="Calibri"/>
                <w:color w:val="000000"/>
                <w:sz w:val="18"/>
                <w:szCs w:val="18"/>
                <w:lang w:bidi="ar-SA"/>
              </w:rPr>
              <w:t>Effluent Concentration. (mg/L )</w:t>
            </w:r>
          </w:p>
        </w:tc>
        <w:tc>
          <w:tcPr>
            <w:tcW w:w="240" w:type="pct"/>
            <w:tcBorders>
              <w:top w:val="nil"/>
              <w:left w:val="nil"/>
              <w:bottom w:val="nil"/>
              <w:right w:val="single" w:sz="4" w:space="0" w:color="auto"/>
            </w:tcBorders>
            <w:shd w:val="clear" w:color="auto" w:fill="auto"/>
            <w:noWrap/>
            <w:vAlign w:val="center"/>
            <w:hideMark/>
          </w:tcPr>
          <w:p w14:paraId="6D6CA5D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1,555</w:t>
            </w:r>
          </w:p>
        </w:tc>
        <w:tc>
          <w:tcPr>
            <w:tcW w:w="682" w:type="pct"/>
            <w:tcBorders>
              <w:top w:val="nil"/>
              <w:left w:val="nil"/>
              <w:bottom w:val="nil"/>
              <w:right w:val="single" w:sz="4" w:space="0" w:color="auto"/>
            </w:tcBorders>
            <w:shd w:val="clear" w:color="auto" w:fill="auto"/>
            <w:noWrap/>
            <w:vAlign w:val="center"/>
            <w:hideMark/>
          </w:tcPr>
          <w:p w14:paraId="7C244C07"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178597AA"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eastAsia="Times New Roman" w:hAnsi="Calibri" w:cs="Calibri"/>
                <w:color w:val="000000"/>
                <w:sz w:val="18"/>
                <w:szCs w:val="18"/>
                <w:lang w:bidi="ar-SA"/>
              </w:rPr>
              <w:t>1,138</w:t>
            </w:r>
          </w:p>
        </w:tc>
        <w:tc>
          <w:tcPr>
            <w:tcW w:w="318" w:type="pct"/>
            <w:tcBorders>
              <w:top w:val="nil"/>
              <w:left w:val="nil"/>
              <w:bottom w:val="nil"/>
              <w:right w:val="single" w:sz="4" w:space="0" w:color="auto"/>
            </w:tcBorders>
            <w:shd w:val="clear" w:color="auto" w:fill="auto"/>
            <w:noWrap/>
            <w:vAlign w:val="center"/>
            <w:hideMark/>
          </w:tcPr>
          <w:p w14:paraId="7B18169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8.7</w:t>
            </w:r>
          </w:p>
        </w:tc>
        <w:tc>
          <w:tcPr>
            <w:tcW w:w="682" w:type="pct"/>
            <w:tcBorders>
              <w:top w:val="nil"/>
              <w:left w:val="nil"/>
              <w:bottom w:val="nil"/>
              <w:right w:val="single" w:sz="4" w:space="0" w:color="auto"/>
            </w:tcBorders>
            <w:shd w:val="clear" w:color="auto" w:fill="auto"/>
            <w:noWrap/>
            <w:vAlign w:val="center"/>
            <w:hideMark/>
          </w:tcPr>
          <w:p w14:paraId="66289EA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9.2</w:t>
            </w:r>
          </w:p>
        </w:tc>
        <w:tc>
          <w:tcPr>
            <w:tcW w:w="334" w:type="pct"/>
            <w:tcBorders>
              <w:top w:val="nil"/>
              <w:left w:val="nil"/>
              <w:bottom w:val="nil"/>
              <w:right w:val="single" w:sz="4" w:space="0" w:color="auto"/>
            </w:tcBorders>
            <w:shd w:val="clear" w:color="auto" w:fill="auto"/>
            <w:noWrap/>
            <w:vAlign w:val="center"/>
            <w:hideMark/>
          </w:tcPr>
          <w:p w14:paraId="3F5ABB2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8.2</w:t>
            </w:r>
          </w:p>
        </w:tc>
        <w:tc>
          <w:tcPr>
            <w:tcW w:w="318" w:type="pct"/>
            <w:tcBorders>
              <w:top w:val="nil"/>
              <w:left w:val="nil"/>
              <w:bottom w:val="nil"/>
              <w:right w:val="single" w:sz="4" w:space="0" w:color="auto"/>
            </w:tcBorders>
            <w:shd w:val="clear" w:color="auto" w:fill="auto"/>
            <w:noWrap/>
            <w:vAlign w:val="center"/>
            <w:hideMark/>
          </w:tcPr>
          <w:p w14:paraId="16CA2B7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11.9</w:t>
            </w:r>
          </w:p>
        </w:tc>
        <w:tc>
          <w:tcPr>
            <w:tcW w:w="442" w:type="pct"/>
            <w:tcBorders>
              <w:top w:val="nil"/>
              <w:left w:val="nil"/>
              <w:bottom w:val="nil"/>
              <w:right w:val="single" w:sz="4" w:space="0" w:color="auto"/>
            </w:tcBorders>
            <w:shd w:val="clear" w:color="auto" w:fill="auto"/>
            <w:noWrap/>
            <w:vAlign w:val="center"/>
            <w:hideMark/>
          </w:tcPr>
          <w:p w14:paraId="64F1864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12.4</w:t>
            </w:r>
          </w:p>
        </w:tc>
        <w:tc>
          <w:tcPr>
            <w:tcW w:w="406" w:type="pct"/>
            <w:tcBorders>
              <w:top w:val="nil"/>
              <w:left w:val="nil"/>
              <w:bottom w:val="nil"/>
              <w:right w:val="single" w:sz="4" w:space="0" w:color="auto"/>
            </w:tcBorders>
            <w:shd w:val="clear" w:color="auto" w:fill="auto"/>
            <w:noWrap/>
            <w:vAlign w:val="center"/>
            <w:hideMark/>
          </w:tcPr>
          <w:p w14:paraId="20BA72F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11.2</w:t>
            </w:r>
          </w:p>
        </w:tc>
      </w:tr>
      <w:tr w:rsidR="004A4A91" w:rsidRPr="007F2FC6" w14:paraId="73DDA255"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4019560" w14:textId="012234F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 xml:space="preserve">TSS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Effluent Loading</w:t>
            </w:r>
            <w:r w:rsidR="00C259AC" w:rsidRPr="007F2FC6">
              <w:rPr>
                <w:rFonts w:ascii="Calibri" w:eastAsia="Times New Roman" w:hAnsi="Calibri" w:cs="Calibri"/>
                <w:color w:val="000000"/>
                <w:sz w:val="18"/>
                <w:szCs w:val="18"/>
                <w:lang w:bidi="ar-SA"/>
              </w:rPr>
              <w:t xml:space="preserve"> l</w:t>
            </w:r>
            <w:r w:rsidRPr="007F2FC6">
              <w:rPr>
                <w:rFonts w:ascii="Calibri" w:eastAsia="Times New Roman" w:hAnsi="Calibri" w:cs="Calibri"/>
                <w:color w:val="000000"/>
                <w:sz w:val="18"/>
                <w:szCs w:val="18"/>
                <w:lang w:bidi="ar-SA"/>
              </w:rPr>
              <w:t>bs/day</w:t>
            </w:r>
          </w:p>
        </w:tc>
        <w:tc>
          <w:tcPr>
            <w:tcW w:w="240" w:type="pct"/>
            <w:tcBorders>
              <w:top w:val="nil"/>
              <w:left w:val="nil"/>
              <w:bottom w:val="nil"/>
              <w:right w:val="single" w:sz="4" w:space="0" w:color="auto"/>
            </w:tcBorders>
            <w:shd w:val="clear" w:color="auto" w:fill="auto"/>
            <w:noWrap/>
            <w:vAlign w:val="center"/>
            <w:hideMark/>
          </w:tcPr>
          <w:p w14:paraId="7BCC6BA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1,515</w:t>
            </w:r>
          </w:p>
        </w:tc>
        <w:tc>
          <w:tcPr>
            <w:tcW w:w="682" w:type="pct"/>
            <w:tcBorders>
              <w:top w:val="nil"/>
              <w:left w:val="nil"/>
              <w:bottom w:val="nil"/>
              <w:right w:val="single" w:sz="4" w:space="0" w:color="auto"/>
            </w:tcBorders>
            <w:shd w:val="clear" w:color="auto" w:fill="auto"/>
            <w:noWrap/>
            <w:vAlign w:val="center"/>
            <w:hideMark/>
          </w:tcPr>
          <w:p w14:paraId="6C4AAF2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082F0C2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1,098</w:t>
            </w:r>
          </w:p>
        </w:tc>
        <w:tc>
          <w:tcPr>
            <w:tcW w:w="318" w:type="pct"/>
            <w:tcBorders>
              <w:top w:val="nil"/>
              <w:left w:val="nil"/>
              <w:bottom w:val="nil"/>
              <w:right w:val="single" w:sz="4" w:space="0" w:color="auto"/>
            </w:tcBorders>
            <w:shd w:val="clear" w:color="auto" w:fill="auto"/>
            <w:noWrap/>
            <w:vAlign w:val="center"/>
            <w:hideMark/>
          </w:tcPr>
          <w:p w14:paraId="0FF297B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2,236.8</w:t>
            </w:r>
          </w:p>
        </w:tc>
        <w:tc>
          <w:tcPr>
            <w:tcW w:w="682" w:type="pct"/>
            <w:tcBorders>
              <w:top w:val="nil"/>
              <w:left w:val="nil"/>
              <w:bottom w:val="nil"/>
              <w:right w:val="single" w:sz="4" w:space="0" w:color="auto"/>
            </w:tcBorders>
            <w:shd w:val="clear" w:color="auto" w:fill="auto"/>
            <w:noWrap/>
            <w:vAlign w:val="center"/>
            <w:hideMark/>
          </w:tcPr>
          <w:p w14:paraId="68B386B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2,229.1</w:t>
            </w:r>
          </w:p>
        </w:tc>
        <w:tc>
          <w:tcPr>
            <w:tcW w:w="334" w:type="pct"/>
            <w:tcBorders>
              <w:top w:val="nil"/>
              <w:left w:val="nil"/>
              <w:bottom w:val="nil"/>
              <w:right w:val="single" w:sz="4" w:space="0" w:color="auto"/>
            </w:tcBorders>
            <w:shd w:val="clear" w:color="auto" w:fill="auto"/>
            <w:noWrap/>
            <w:vAlign w:val="center"/>
            <w:hideMark/>
          </w:tcPr>
          <w:p w14:paraId="4A43497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2,080.6</w:t>
            </w:r>
          </w:p>
        </w:tc>
        <w:tc>
          <w:tcPr>
            <w:tcW w:w="318" w:type="pct"/>
            <w:tcBorders>
              <w:top w:val="nil"/>
              <w:left w:val="nil"/>
              <w:bottom w:val="nil"/>
              <w:right w:val="single" w:sz="4" w:space="0" w:color="auto"/>
            </w:tcBorders>
            <w:shd w:val="clear" w:color="auto" w:fill="auto"/>
            <w:noWrap/>
            <w:vAlign w:val="center"/>
            <w:hideMark/>
          </w:tcPr>
          <w:p w14:paraId="1266E65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3,911.3</w:t>
            </w:r>
          </w:p>
        </w:tc>
        <w:tc>
          <w:tcPr>
            <w:tcW w:w="442" w:type="pct"/>
            <w:tcBorders>
              <w:top w:val="nil"/>
              <w:left w:val="nil"/>
              <w:bottom w:val="nil"/>
              <w:right w:val="single" w:sz="4" w:space="0" w:color="auto"/>
            </w:tcBorders>
            <w:shd w:val="clear" w:color="auto" w:fill="auto"/>
            <w:noWrap/>
            <w:vAlign w:val="center"/>
            <w:hideMark/>
          </w:tcPr>
          <w:p w14:paraId="109ED48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4,128.6</w:t>
            </w:r>
          </w:p>
        </w:tc>
        <w:tc>
          <w:tcPr>
            <w:tcW w:w="406" w:type="pct"/>
            <w:tcBorders>
              <w:top w:val="nil"/>
              <w:left w:val="nil"/>
              <w:bottom w:val="nil"/>
              <w:right w:val="single" w:sz="4" w:space="0" w:color="auto"/>
            </w:tcBorders>
            <w:shd w:val="clear" w:color="auto" w:fill="auto"/>
            <w:noWrap/>
            <w:vAlign w:val="center"/>
            <w:hideMark/>
          </w:tcPr>
          <w:p w14:paraId="384CC2E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3,605.3</w:t>
            </w:r>
          </w:p>
        </w:tc>
      </w:tr>
      <w:tr w:rsidR="004A4A91" w:rsidRPr="007F2FC6" w14:paraId="097F16B0"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8A97A3D" w14:textId="17F46AE3"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 xml:space="preserve">TSS </w:t>
            </w:r>
            <w:r w:rsidR="004A4A91" w:rsidRPr="007F2FC6">
              <w:rPr>
                <w:rFonts w:ascii="Calibri" w:eastAsia="Times New Roman" w:hAnsi="Calibri" w:cs="Calibri"/>
                <w:color w:val="000000"/>
                <w:sz w:val="18"/>
                <w:szCs w:val="18"/>
                <w:lang w:bidi="ar-SA"/>
              </w:rPr>
              <w:t xml:space="preserve">Plant </w:t>
            </w:r>
            <w:r w:rsidRPr="007F2FC6">
              <w:rPr>
                <w:rFonts w:ascii="Calibri" w:eastAsia="Times New Roman" w:hAnsi="Calibri" w:cs="Calibri"/>
                <w:color w:val="000000"/>
                <w:sz w:val="18"/>
                <w:szCs w:val="18"/>
                <w:lang w:bidi="ar-SA"/>
              </w:rPr>
              <w:t>Influent Loading</w:t>
            </w:r>
            <w:r w:rsidR="00C259AC" w:rsidRPr="007F2FC6">
              <w:rPr>
                <w:rFonts w:ascii="Calibri" w:eastAsia="Times New Roman" w:hAnsi="Calibri" w:cs="Calibri"/>
                <w:color w:val="000000"/>
                <w:sz w:val="18"/>
                <w:szCs w:val="18"/>
                <w:lang w:bidi="ar-SA"/>
              </w:rPr>
              <w:t xml:space="preserve"> l</w:t>
            </w:r>
            <w:r w:rsidRPr="007F2FC6">
              <w:rPr>
                <w:rFonts w:ascii="Calibri" w:eastAsia="Times New Roman" w:hAnsi="Calibri" w:cs="Calibri"/>
                <w:color w:val="000000"/>
                <w:sz w:val="18"/>
                <w:szCs w:val="18"/>
                <w:lang w:bidi="ar-SA"/>
              </w:rPr>
              <w:t>bs/day</w:t>
            </w:r>
          </w:p>
        </w:tc>
        <w:tc>
          <w:tcPr>
            <w:tcW w:w="240" w:type="pct"/>
            <w:tcBorders>
              <w:top w:val="nil"/>
              <w:left w:val="nil"/>
              <w:bottom w:val="nil"/>
              <w:right w:val="single" w:sz="4" w:space="0" w:color="auto"/>
            </w:tcBorders>
            <w:shd w:val="clear" w:color="auto" w:fill="auto"/>
            <w:noWrap/>
            <w:vAlign w:val="center"/>
            <w:hideMark/>
          </w:tcPr>
          <w:p w14:paraId="38C3243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1,552</w:t>
            </w:r>
          </w:p>
        </w:tc>
        <w:tc>
          <w:tcPr>
            <w:tcW w:w="682" w:type="pct"/>
            <w:tcBorders>
              <w:top w:val="nil"/>
              <w:left w:val="nil"/>
              <w:bottom w:val="nil"/>
              <w:right w:val="single" w:sz="4" w:space="0" w:color="auto"/>
            </w:tcBorders>
            <w:shd w:val="clear" w:color="auto" w:fill="auto"/>
            <w:noWrap/>
            <w:vAlign w:val="center"/>
            <w:hideMark/>
          </w:tcPr>
          <w:p w14:paraId="31522D33"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389CCCB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1,137</w:t>
            </w:r>
          </w:p>
        </w:tc>
        <w:tc>
          <w:tcPr>
            <w:tcW w:w="318" w:type="pct"/>
            <w:tcBorders>
              <w:top w:val="nil"/>
              <w:left w:val="nil"/>
              <w:bottom w:val="nil"/>
              <w:right w:val="single" w:sz="4" w:space="0" w:color="auto"/>
            </w:tcBorders>
            <w:shd w:val="clear" w:color="auto" w:fill="auto"/>
            <w:noWrap/>
            <w:vAlign w:val="center"/>
            <w:hideMark/>
          </w:tcPr>
          <w:p w14:paraId="7266D52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39,153.5</w:t>
            </w:r>
          </w:p>
        </w:tc>
        <w:tc>
          <w:tcPr>
            <w:tcW w:w="682" w:type="pct"/>
            <w:tcBorders>
              <w:top w:val="nil"/>
              <w:left w:val="nil"/>
              <w:bottom w:val="nil"/>
              <w:right w:val="single" w:sz="4" w:space="0" w:color="auto"/>
            </w:tcBorders>
            <w:shd w:val="clear" w:color="auto" w:fill="auto"/>
            <w:noWrap/>
            <w:vAlign w:val="center"/>
            <w:hideMark/>
          </w:tcPr>
          <w:p w14:paraId="6E0D4F3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46,717.9</w:t>
            </w:r>
          </w:p>
        </w:tc>
        <w:tc>
          <w:tcPr>
            <w:tcW w:w="334" w:type="pct"/>
            <w:tcBorders>
              <w:top w:val="nil"/>
              <w:left w:val="nil"/>
              <w:bottom w:val="nil"/>
              <w:right w:val="single" w:sz="4" w:space="0" w:color="auto"/>
            </w:tcBorders>
            <w:shd w:val="clear" w:color="auto" w:fill="auto"/>
            <w:noWrap/>
            <w:vAlign w:val="center"/>
            <w:hideMark/>
          </w:tcPr>
          <w:p w14:paraId="0FA463B9"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36,960.6</w:t>
            </w:r>
          </w:p>
        </w:tc>
        <w:tc>
          <w:tcPr>
            <w:tcW w:w="318" w:type="pct"/>
            <w:tcBorders>
              <w:top w:val="nil"/>
              <w:left w:val="nil"/>
              <w:bottom w:val="nil"/>
              <w:right w:val="single" w:sz="4" w:space="0" w:color="auto"/>
            </w:tcBorders>
            <w:shd w:val="clear" w:color="auto" w:fill="auto"/>
            <w:noWrap/>
            <w:vAlign w:val="center"/>
            <w:hideMark/>
          </w:tcPr>
          <w:p w14:paraId="30925DF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21,463.0</w:t>
            </w:r>
          </w:p>
        </w:tc>
        <w:tc>
          <w:tcPr>
            <w:tcW w:w="442" w:type="pct"/>
            <w:tcBorders>
              <w:top w:val="nil"/>
              <w:left w:val="nil"/>
              <w:bottom w:val="nil"/>
              <w:right w:val="single" w:sz="4" w:space="0" w:color="auto"/>
            </w:tcBorders>
            <w:shd w:val="clear" w:color="auto" w:fill="auto"/>
            <w:noWrap/>
            <w:vAlign w:val="center"/>
            <w:hideMark/>
          </w:tcPr>
          <w:p w14:paraId="7A2C8C1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30,396.2</w:t>
            </w:r>
          </w:p>
        </w:tc>
        <w:tc>
          <w:tcPr>
            <w:tcW w:w="406" w:type="pct"/>
            <w:tcBorders>
              <w:top w:val="nil"/>
              <w:left w:val="nil"/>
              <w:bottom w:val="nil"/>
              <w:right w:val="single" w:sz="4" w:space="0" w:color="auto"/>
            </w:tcBorders>
            <w:shd w:val="clear" w:color="auto" w:fill="auto"/>
            <w:noWrap/>
            <w:vAlign w:val="center"/>
            <w:hideMark/>
          </w:tcPr>
          <w:p w14:paraId="1A06949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21,306.8</w:t>
            </w:r>
          </w:p>
        </w:tc>
      </w:tr>
      <w:tr w:rsidR="004A4A91" w:rsidRPr="007F2FC6" w14:paraId="0D9E6C6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B960965" w14:textId="3EA1CE24" w:rsidR="002D6810" w:rsidRPr="00656CE2"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TSS Percent Removal</w:t>
            </w:r>
            <w:r w:rsidR="00C259AC" w:rsidRPr="00656CE2">
              <w:rPr>
                <w:rFonts w:ascii="Calibri" w:eastAsia="Times New Roman" w:hAnsi="Calibri" w:cs="Calibri"/>
                <w:color w:val="000000"/>
                <w:sz w:val="18"/>
                <w:szCs w:val="18"/>
                <w:lang w:bidi="ar-SA"/>
              </w:rPr>
              <w:t xml:space="preserve"> </w:t>
            </w:r>
            <w:r w:rsidRPr="00656CE2">
              <w:rPr>
                <w:rFonts w:ascii="Calibri" w:eastAsia="Times New Roman" w:hAnsi="Calibri" w:cs="Calibri"/>
                <w:color w:val="000000"/>
                <w:sz w:val="18"/>
                <w:szCs w:val="18"/>
                <w:lang w:bidi="ar-SA"/>
              </w:rPr>
              <w:t xml:space="preserve">%  </w:t>
            </w:r>
          </w:p>
        </w:tc>
        <w:tc>
          <w:tcPr>
            <w:tcW w:w="240" w:type="pct"/>
            <w:tcBorders>
              <w:top w:val="nil"/>
              <w:left w:val="nil"/>
              <w:bottom w:val="nil"/>
              <w:right w:val="single" w:sz="4" w:space="0" w:color="auto"/>
            </w:tcBorders>
            <w:shd w:val="clear" w:color="auto" w:fill="auto"/>
            <w:noWrap/>
            <w:vAlign w:val="center"/>
            <w:hideMark/>
          </w:tcPr>
          <w:p w14:paraId="75F34F04" w14:textId="77777777" w:rsidR="002D6810" w:rsidRPr="00656CE2"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1,513</w:t>
            </w:r>
          </w:p>
        </w:tc>
        <w:tc>
          <w:tcPr>
            <w:tcW w:w="682" w:type="pct"/>
            <w:tcBorders>
              <w:top w:val="nil"/>
              <w:left w:val="nil"/>
              <w:bottom w:val="nil"/>
              <w:right w:val="single" w:sz="4" w:space="0" w:color="auto"/>
            </w:tcBorders>
            <w:shd w:val="clear" w:color="auto" w:fill="auto"/>
            <w:noWrap/>
            <w:vAlign w:val="center"/>
            <w:hideMark/>
          </w:tcPr>
          <w:p w14:paraId="122B38E1" w14:textId="77777777" w:rsidR="002D6810" w:rsidRPr="00656CE2"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1F31BCEC" w14:textId="77777777" w:rsidR="002D6810" w:rsidRPr="00656CE2" w:rsidRDefault="002D6810" w:rsidP="002D6810">
            <w:pPr>
              <w:spacing w:after="0"/>
              <w:jc w:val="center"/>
              <w:rPr>
                <w:rFonts w:ascii="Calibri" w:eastAsia="Times New Roman" w:hAnsi="Calibri" w:cs="Calibri"/>
                <w:color w:val="000000"/>
                <w:sz w:val="18"/>
                <w:szCs w:val="18"/>
                <w:lang w:bidi="ar-SA"/>
              </w:rPr>
            </w:pPr>
            <w:r w:rsidRPr="00656CE2">
              <w:rPr>
                <w:rFonts w:ascii="Calibri" w:eastAsia="Times New Roman" w:hAnsi="Calibri" w:cs="Calibri"/>
                <w:color w:val="000000"/>
                <w:sz w:val="18"/>
                <w:szCs w:val="18"/>
                <w:lang w:bidi="ar-SA"/>
              </w:rPr>
              <w:t>1,098</w:t>
            </w:r>
          </w:p>
        </w:tc>
        <w:tc>
          <w:tcPr>
            <w:tcW w:w="318" w:type="pct"/>
            <w:tcBorders>
              <w:top w:val="nil"/>
              <w:left w:val="nil"/>
              <w:bottom w:val="nil"/>
              <w:right w:val="single" w:sz="4" w:space="0" w:color="auto"/>
            </w:tcBorders>
            <w:shd w:val="clear" w:color="auto" w:fill="auto"/>
            <w:noWrap/>
            <w:vAlign w:val="center"/>
            <w:hideMark/>
          </w:tcPr>
          <w:p w14:paraId="52297184" w14:textId="77777777" w:rsidR="002D6810" w:rsidRPr="00656CE2" w:rsidRDefault="002D6810" w:rsidP="002D6810">
            <w:pPr>
              <w:spacing w:after="0"/>
              <w:jc w:val="center"/>
              <w:rPr>
                <w:rFonts w:ascii="Calibri" w:eastAsia="Times New Roman" w:hAnsi="Calibri" w:cs="Calibri"/>
                <w:color w:val="000000"/>
                <w:sz w:val="18"/>
                <w:szCs w:val="18"/>
                <w:lang w:bidi="ar-SA"/>
              </w:rPr>
            </w:pPr>
            <w:r w:rsidRPr="007F2FC6">
              <w:rPr>
                <w:rFonts w:ascii="Calibri" w:hAnsi="Calibri" w:cs="Calibri"/>
                <w:color w:val="000000"/>
                <w:sz w:val="18"/>
                <w:szCs w:val="18"/>
              </w:rPr>
              <w:t>94.3</w:t>
            </w:r>
          </w:p>
        </w:tc>
        <w:tc>
          <w:tcPr>
            <w:tcW w:w="682" w:type="pct"/>
            <w:tcBorders>
              <w:top w:val="nil"/>
              <w:left w:val="nil"/>
              <w:bottom w:val="nil"/>
              <w:right w:val="single" w:sz="4" w:space="0" w:color="auto"/>
            </w:tcBorders>
            <w:shd w:val="clear" w:color="auto" w:fill="auto"/>
            <w:noWrap/>
            <w:vAlign w:val="center"/>
            <w:hideMark/>
          </w:tcPr>
          <w:p w14:paraId="1AF4AF3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hAnsi="Calibri" w:cs="Calibri"/>
                <w:color w:val="000000"/>
                <w:sz w:val="18"/>
                <w:szCs w:val="18"/>
              </w:rPr>
              <w:t>95.4</w:t>
            </w:r>
          </w:p>
        </w:tc>
        <w:tc>
          <w:tcPr>
            <w:tcW w:w="334" w:type="pct"/>
            <w:tcBorders>
              <w:top w:val="nil"/>
              <w:left w:val="nil"/>
              <w:bottom w:val="nil"/>
              <w:right w:val="single" w:sz="4" w:space="0" w:color="auto"/>
            </w:tcBorders>
            <w:shd w:val="clear" w:color="auto" w:fill="auto"/>
            <w:noWrap/>
            <w:vAlign w:val="center"/>
            <w:hideMark/>
          </w:tcPr>
          <w:p w14:paraId="37F3B2A5"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hAnsi="Calibri" w:cs="Calibri"/>
                <w:color w:val="000000"/>
                <w:sz w:val="18"/>
                <w:szCs w:val="18"/>
              </w:rPr>
              <w:t>94.3</w:t>
            </w:r>
          </w:p>
        </w:tc>
        <w:tc>
          <w:tcPr>
            <w:tcW w:w="318" w:type="pct"/>
            <w:tcBorders>
              <w:top w:val="nil"/>
              <w:left w:val="nil"/>
              <w:bottom w:val="nil"/>
              <w:right w:val="single" w:sz="4" w:space="0" w:color="auto"/>
            </w:tcBorders>
            <w:shd w:val="clear" w:color="auto" w:fill="auto"/>
            <w:noWrap/>
            <w:vAlign w:val="center"/>
            <w:hideMark/>
          </w:tcPr>
          <w:p w14:paraId="1B19249B" w14:textId="77777777" w:rsidR="002D6810" w:rsidRPr="0029148A" w:rsidRDefault="002D6810" w:rsidP="002D6810">
            <w:pPr>
              <w:spacing w:after="0"/>
              <w:jc w:val="center"/>
              <w:rPr>
                <w:rFonts w:ascii="Calibri" w:eastAsia="Times New Roman" w:hAnsi="Calibri" w:cs="Calibri"/>
                <w:color w:val="000000"/>
                <w:sz w:val="18"/>
                <w:szCs w:val="18"/>
                <w:lang w:bidi="ar-SA"/>
              </w:rPr>
            </w:pPr>
            <w:r w:rsidRPr="0029148A">
              <w:rPr>
                <w:rFonts w:ascii="Calibri" w:hAnsi="Calibri" w:cs="Calibri"/>
                <w:color w:val="000000"/>
                <w:sz w:val="18"/>
                <w:szCs w:val="18"/>
              </w:rPr>
              <w:t>8.3</w:t>
            </w:r>
          </w:p>
        </w:tc>
        <w:tc>
          <w:tcPr>
            <w:tcW w:w="442" w:type="pct"/>
            <w:tcBorders>
              <w:top w:val="nil"/>
              <w:left w:val="nil"/>
              <w:bottom w:val="nil"/>
              <w:right w:val="single" w:sz="4" w:space="0" w:color="auto"/>
            </w:tcBorders>
            <w:shd w:val="clear" w:color="auto" w:fill="auto"/>
            <w:noWrap/>
            <w:vAlign w:val="center"/>
            <w:hideMark/>
          </w:tcPr>
          <w:p w14:paraId="2E9E1EC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hAnsi="Calibri" w:cs="Calibri"/>
                <w:color w:val="000000"/>
                <w:sz w:val="18"/>
                <w:szCs w:val="18"/>
              </w:rPr>
              <w:t>5.9</w:t>
            </w:r>
          </w:p>
        </w:tc>
        <w:tc>
          <w:tcPr>
            <w:tcW w:w="406" w:type="pct"/>
            <w:tcBorders>
              <w:top w:val="nil"/>
              <w:left w:val="nil"/>
              <w:bottom w:val="nil"/>
              <w:right w:val="single" w:sz="4" w:space="0" w:color="auto"/>
            </w:tcBorders>
            <w:shd w:val="clear" w:color="auto" w:fill="auto"/>
            <w:noWrap/>
            <w:vAlign w:val="center"/>
            <w:hideMark/>
          </w:tcPr>
          <w:p w14:paraId="030FBBA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hAnsi="Calibri" w:cs="Calibri"/>
                <w:color w:val="000000"/>
                <w:sz w:val="18"/>
                <w:szCs w:val="18"/>
              </w:rPr>
              <w:t>8.6</w:t>
            </w:r>
          </w:p>
        </w:tc>
      </w:tr>
      <w:tr w:rsidR="004A4A91" w:rsidRPr="007F2FC6" w14:paraId="4B38A868"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1B08B01" w14:textId="2608EA79"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TSS Plant Effluent</w:t>
            </w:r>
            <w:r w:rsidR="00C259AC" w:rsidRPr="007F2FC6">
              <w:rPr>
                <w:rFonts w:ascii="Calibri" w:eastAsia="Times New Roman" w:hAnsi="Calibri" w:cs="Calibri"/>
                <w:color w:val="000000"/>
                <w:sz w:val="18"/>
                <w:szCs w:val="18"/>
                <w:lang w:bidi="ar-SA"/>
              </w:rPr>
              <w:t xml:space="preserve"> </w:t>
            </w:r>
            <w:r w:rsidRPr="007F2FC6">
              <w:rPr>
                <w:rFonts w:ascii="Calibri" w:eastAsia="Times New Roman" w:hAnsi="Calibri" w:cs="Calibri"/>
                <w:color w:val="000000"/>
                <w:sz w:val="18"/>
                <w:szCs w:val="18"/>
                <w:lang w:bidi="ar-SA"/>
              </w:rPr>
              <w:t>mg/L</w:t>
            </w:r>
          </w:p>
        </w:tc>
        <w:tc>
          <w:tcPr>
            <w:tcW w:w="240" w:type="pct"/>
            <w:tcBorders>
              <w:top w:val="nil"/>
              <w:left w:val="nil"/>
              <w:bottom w:val="nil"/>
              <w:right w:val="single" w:sz="4" w:space="0" w:color="auto"/>
            </w:tcBorders>
            <w:shd w:val="clear" w:color="auto" w:fill="auto"/>
            <w:noWrap/>
            <w:vAlign w:val="center"/>
            <w:hideMark/>
          </w:tcPr>
          <w:p w14:paraId="3CD14D9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449AD52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02F0FD1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7229F162"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8.7</w:t>
            </w:r>
          </w:p>
        </w:tc>
        <w:tc>
          <w:tcPr>
            <w:tcW w:w="682" w:type="pct"/>
            <w:tcBorders>
              <w:top w:val="nil"/>
              <w:left w:val="nil"/>
              <w:bottom w:val="nil"/>
              <w:right w:val="single" w:sz="4" w:space="0" w:color="auto"/>
            </w:tcBorders>
            <w:shd w:val="clear" w:color="auto" w:fill="auto"/>
            <w:noWrap/>
            <w:vAlign w:val="center"/>
            <w:hideMark/>
          </w:tcPr>
          <w:p w14:paraId="4E1E25E1"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9.2</w:t>
            </w:r>
          </w:p>
        </w:tc>
        <w:tc>
          <w:tcPr>
            <w:tcW w:w="334" w:type="pct"/>
            <w:tcBorders>
              <w:top w:val="nil"/>
              <w:left w:val="nil"/>
              <w:bottom w:val="nil"/>
              <w:right w:val="single" w:sz="4" w:space="0" w:color="auto"/>
            </w:tcBorders>
            <w:shd w:val="clear" w:color="auto" w:fill="auto"/>
            <w:noWrap/>
            <w:vAlign w:val="center"/>
            <w:hideMark/>
          </w:tcPr>
          <w:p w14:paraId="759FFB1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8.2</w:t>
            </w:r>
          </w:p>
        </w:tc>
        <w:tc>
          <w:tcPr>
            <w:tcW w:w="318" w:type="pct"/>
            <w:tcBorders>
              <w:top w:val="nil"/>
              <w:left w:val="nil"/>
              <w:bottom w:val="nil"/>
              <w:right w:val="single" w:sz="4" w:space="0" w:color="auto"/>
            </w:tcBorders>
            <w:shd w:val="clear" w:color="auto" w:fill="auto"/>
            <w:noWrap/>
            <w:vAlign w:val="center"/>
            <w:hideMark/>
          </w:tcPr>
          <w:p w14:paraId="1570465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11.9</w:t>
            </w:r>
          </w:p>
        </w:tc>
        <w:tc>
          <w:tcPr>
            <w:tcW w:w="442" w:type="pct"/>
            <w:tcBorders>
              <w:top w:val="nil"/>
              <w:left w:val="nil"/>
              <w:bottom w:val="nil"/>
              <w:right w:val="single" w:sz="4" w:space="0" w:color="auto"/>
            </w:tcBorders>
            <w:shd w:val="clear" w:color="auto" w:fill="auto"/>
            <w:noWrap/>
            <w:vAlign w:val="center"/>
            <w:hideMark/>
          </w:tcPr>
          <w:p w14:paraId="0F487A2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12.3</w:t>
            </w:r>
          </w:p>
        </w:tc>
        <w:tc>
          <w:tcPr>
            <w:tcW w:w="406" w:type="pct"/>
            <w:tcBorders>
              <w:top w:val="nil"/>
              <w:left w:val="nil"/>
              <w:bottom w:val="nil"/>
              <w:right w:val="single" w:sz="4" w:space="0" w:color="auto"/>
            </w:tcBorders>
            <w:shd w:val="clear" w:color="auto" w:fill="auto"/>
            <w:noWrap/>
            <w:vAlign w:val="center"/>
            <w:hideMark/>
          </w:tcPr>
          <w:p w14:paraId="6A8353F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11.1</w:t>
            </w:r>
          </w:p>
        </w:tc>
      </w:tr>
      <w:tr w:rsidR="004A4A91" w:rsidRPr="007F2FC6" w14:paraId="32B9FE37"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57A185C8" w14:textId="1039A8C9"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TSS Plant Influent</w:t>
            </w:r>
            <w:r w:rsidR="00C259AC" w:rsidRPr="007F2FC6">
              <w:rPr>
                <w:rFonts w:ascii="Calibri" w:eastAsia="Times New Roman" w:hAnsi="Calibri" w:cs="Calibri"/>
                <w:color w:val="000000"/>
                <w:sz w:val="18"/>
                <w:szCs w:val="18"/>
                <w:lang w:bidi="ar-SA"/>
              </w:rPr>
              <w:t xml:space="preserve"> </w:t>
            </w:r>
            <w:r w:rsidRPr="007F2FC6">
              <w:rPr>
                <w:rFonts w:ascii="Calibri" w:eastAsia="Times New Roman" w:hAnsi="Calibri" w:cs="Calibri"/>
                <w:color w:val="000000"/>
                <w:sz w:val="18"/>
                <w:szCs w:val="18"/>
                <w:lang w:bidi="ar-SA"/>
              </w:rPr>
              <w:t>mg/L</w:t>
            </w:r>
          </w:p>
        </w:tc>
        <w:tc>
          <w:tcPr>
            <w:tcW w:w="240" w:type="pct"/>
            <w:tcBorders>
              <w:top w:val="nil"/>
              <w:left w:val="nil"/>
              <w:bottom w:val="nil"/>
              <w:right w:val="single" w:sz="4" w:space="0" w:color="auto"/>
            </w:tcBorders>
            <w:shd w:val="clear" w:color="auto" w:fill="auto"/>
            <w:noWrap/>
            <w:vAlign w:val="center"/>
            <w:hideMark/>
          </w:tcPr>
          <w:p w14:paraId="6A9627F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1D89090D"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2D2D000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3266F13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177.8</w:t>
            </w:r>
          </w:p>
        </w:tc>
        <w:tc>
          <w:tcPr>
            <w:tcW w:w="682" w:type="pct"/>
            <w:tcBorders>
              <w:top w:val="nil"/>
              <w:left w:val="nil"/>
              <w:bottom w:val="nil"/>
              <w:right w:val="single" w:sz="4" w:space="0" w:color="auto"/>
            </w:tcBorders>
            <w:shd w:val="clear" w:color="auto" w:fill="auto"/>
            <w:noWrap/>
            <w:vAlign w:val="center"/>
            <w:hideMark/>
          </w:tcPr>
          <w:p w14:paraId="3241DC8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221.1</w:t>
            </w:r>
          </w:p>
        </w:tc>
        <w:tc>
          <w:tcPr>
            <w:tcW w:w="334" w:type="pct"/>
            <w:tcBorders>
              <w:top w:val="nil"/>
              <w:left w:val="nil"/>
              <w:bottom w:val="nil"/>
              <w:right w:val="single" w:sz="4" w:space="0" w:color="auto"/>
            </w:tcBorders>
            <w:shd w:val="clear" w:color="auto" w:fill="auto"/>
            <w:noWrap/>
            <w:vAlign w:val="center"/>
            <w:hideMark/>
          </w:tcPr>
          <w:p w14:paraId="23B5C3F8"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170.4</w:t>
            </w:r>
          </w:p>
        </w:tc>
        <w:tc>
          <w:tcPr>
            <w:tcW w:w="318" w:type="pct"/>
            <w:tcBorders>
              <w:top w:val="nil"/>
              <w:left w:val="nil"/>
              <w:bottom w:val="nil"/>
              <w:right w:val="single" w:sz="4" w:space="0" w:color="auto"/>
            </w:tcBorders>
            <w:shd w:val="clear" w:color="auto" w:fill="auto"/>
            <w:noWrap/>
            <w:vAlign w:val="center"/>
            <w:hideMark/>
          </w:tcPr>
          <w:p w14:paraId="0F2BB8E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94.8</w:t>
            </w:r>
          </w:p>
        </w:tc>
        <w:tc>
          <w:tcPr>
            <w:tcW w:w="442" w:type="pct"/>
            <w:tcBorders>
              <w:top w:val="nil"/>
              <w:left w:val="nil"/>
              <w:bottom w:val="nil"/>
              <w:right w:val="single" w:sz="4" w:space="0" w:color="auto"/>
            </w:tcBorders>
            <w:shd w:val="clear" w:color="auto" w:fill="auto"/>
            <w:noWrap/>
            <w:vAlign w:val="center"/>
            <w:hideMark/>
          </w:tcPr>
          <w:p w14:paraId="1B61CF36"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128.4</w:t>
            </w:r>
          </w:p>
        </w:tc>
        <w:tc>
          <w:tcPr>
            <w:tcW w:w="406" w:type="pct"/>
            <w:tcBorders>
              <w:top w:val="nil"/>
              <w:left w:val="nil"/>
              <w:bottom w:val="nil"/>
              <w:right w:val="single" w:sz="4" w:space="0" w:color="auto"/>
            </w:tcBorders>
            <w:shd w:val="clear" w:color="auto" w:fill="auto"/>
            <w:noWrap/>
            <w:vAlign w:val="center"/>
            <w:hideMark/>
          </w:tcPr>
          <w:p w14:paraId="12571B2B"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92.7</w:t>
            </w:r>
          </w:p>
        </w:tc>
      </w:tr>
      <w:tr w:rsidR="004A4A91" w:rsidRPr="007F2FC6" w14:paraId="2A73E7AB" w14:textId="77777777" w:rsidTr="004A4A91">
        <w:trPr>
          <w:trHeight w:val="292"/>
        </w:trPr>
        <w:tc>
          <w:tcPr>
            <w:tcW w:w="1102" w:type="pct"/>
            <w:tcBorders>
              <w:top w:val="nil"/>
              <w:left w:val="single" w:sz="4" w:space="0" w:color="auto"/>
              <w:bottom w:val="single" w:sz="4" w:space="0" w:color="auto"/>
              <w:right w:val="single" w:sz="4" w:space="0" w:color="auto"/>
            </w:tcBorders>
            <w:shd w:val="clear" w:color="auto" w:fill="auto"/>
            <w:noWrap/>
            <w:vAlign w:val="center"/>
            <w:hideMark/>
          </w:tcPr>
          <w:p w14:paraId="245A434C" w14:textId="4DB6B160"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Waste Activated Sludge</w:t>
            </w:r>
            <w:r w:rsidR="00C259AC" w:rsidRPr="007F2FC6">
              <w:rPr>
                <w:rFonts w:ascii="Calibri" w:eastAsia="Times New Roman" w:hAnsi="Calibri" w:cs="Calibri"/>
                <w:color w:val="000000"/>
                <w:sz w:val="18"/>
                <w:szCs w:val="18"/>
                <w:lang w:bidi="ar-SA"/>
              </w:rPr>
              <w:t xml:space="preserve"> </w:t>
            </w:r>
            <w:r w:rsidRPr="007F2FC6">
              <w:rPr>
                <w:rFonts w:ascii="Calibri" w:eastAsia="Times New Roman" w:hAnsi="Calibri" w:cs="Calibri"/>
                <w:color w:val="000000"/>
                <w:sz w:val="18"/>
                <w:szCs w:val="18"/>
                <w:lang w:bidi="ar-SA"/>
              </w:rPr>
              <w:t>lbs/day</w:t>
            </w:r>
          </w:p>
        </w:tc>
        <w:tc>
          <w:tcPr>
            <w:tcW w:w="240" w:type="pct"/>
            <w:tcBorders>
              <w:top w:val="nil"/>
              <w:left w:val="nil"/>
              <w:bottom w:val="single" w:sz="4" w:space="0" w:color="auto"/>
              <w:right w:val="single" w:sz="4" w:space="0" w:color="auto"/>
            </w:tcBorders>
            <w:shd w:val="clear" w:color="auto" w:fill="auto"/>
            <w:noWrap/>
            <w:vAlign w:val="center"/>
            <w:hideMark/>
          </w:tcPr>
          <w:p w14:paraId="35D480BE"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1,585</w:t>
            </w:r>
          </w:p>
        </w:tc>
        <w:tc>
          <w:tcPr>
            <w:tcW w:w="682" w:type="pct"/>
            <w:tcBorders>
              <w:top w:val="nil"/>
              <w:left w:val="nil"/>
              <w:bottom w:val="single" w:sz="4" w:space="0" w:color="auto"/>
              <w:right w:val="single" w:sz="4" w:space="0" w:color="auto"/>
            </w:tcBorders>
            <w:shd w:val="clear" w:color="auto" w:fill="auto"/>
            <w:noWrap/>
            <w:vAlign w:val="center"/>
            <w:hideMark/>
          </w:tcPr>
          <w:p w14:paraId="345BD377"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367</w:t>
            </w:r>
          </w:p>
        </w:tc>
        <w:tc>
          <w:tcPr>
            <w:tcW w:w="475" w:type="pct"/>
            <w:tcBorders>
              <w:top w:val="nil"/>
              <w:left w:val="nil"/>
              <w:bottom w:val="single" w:sz="4" w:space="0" w:color="auto"/>
              <w:right w:val="single" w:sz="4" w:space="0" w:color="auto"/>
            </w:tcBorders>
            <w:shd w:val="clear" w:color="auto" w:fill="auto"/>
            <w:noWrap/>
            <w:vAlign w:val="center"/>
            <w:hideMark/>
          </w:tcPr>
          <w:p w14:paraId="41CC38EC"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1,160</w:t>
            </w:r>
          </w:p>
        </w:tc>
        <w:tc>
          <w:tcPr>
            <w:tcW w:w="318" w:type="pct"/>
            <w:tcBorders>
              <w:top w:val="nil"/>
              <w:left w:val="nil"/>
              <w:bottom w:val="single" w:sz="4" w:space="0" w:color="auto"/>
              <w:right w:val="single" w:sz="4" w:space="0" w:color="auto"/>
            </w:tcBorders>
            <w:shd w:val="clear" w:color="auto" w:fill="auto"/>
            <w:noWrap/>
            <w:vAlign w:val="center"/>
            <w:hideMark/>
          </w:tcPr>
          <w:p w14:paraId="52B09485"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35,869.4</w:t>
            </w:r>
          </w:p>
        </w:tc>
        <w:tc>
          <w:tcPr>
            <w:tcW w:w="682" w:type="pct"/>
            <w:tcBorders>
              <w:top w:val="nil"/>
              <w:left w:val="nil"/>
              <w:bottom w:val="single" w:sz="4" w:space="0" w:color="auto"/>
              <w:right w:val="single" w:sz="4" w:space="0" w:color="auto"/>
            </w:tcBorders>
            <w:shd w:val="clear" w:color="auto" w:fill="auto"/>
            <w:noWrap/>
            <w:vAlign w:val="center"/>
            <w:hideMark/>
          </w:tcPr>
          <w:p w14:paraId="5B3E838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31,550.4</w:t>
            </w:r>
          </w:p>
        </w:tc>
        <w:tc>
          <w:tcPr>
            <w:tcW w:w="334" w:type="pct"/>
            <w:tcBorders>
              <w:top w:val="nil"/>
              <w:left w:val="nil"/>
              <w:bottom w:val="single" w:sz="4" w:space="0" w:color="auto"/>
              <w:right w:val="single" w:sz="4" w:space="0" w:color="auto"/>
            </w:tcBorders>
            <w:shd w:val="clear" w:color="auto" w:fill="auto"/>
            <w:noWrap/>
            <w:vAlign w:val="center"/>
            <w:hideMark/>
          </w:tcPr>
          <w:p w14:paraId="08491B14"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36,242.1</w:t>
            </w:r>
          </w:p>
        </w:tc>
        <w:tc>
          <w:tcPr>
            <w:tcW w:w="318" w:type="pct"/>
            <w:tcBorders>
              <w:top w:val="nil"/>
              <w:left w:val="nil"/>
              <w:bottom w:val="single" w:sz="4" w:space="0" w:color="auto"/>
              <w:right w:val="single" w:sz="4" w:space="0" w:color="auto"/>
            </w:tcBorders>
            <w:shd w:val="clear" w:color="auto" w:fill="auto"/>
            <w:noWrap/>
            <w:vAlign w:val="center"/>
            <w:hideMark/>
          </w:tcPr>
          <w:p w14:paraId="77A08EDA"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10,787.3</w:t>
            </w:r>
          </w:p>
        </w:tc>
        <w:tc>
          <w:tcPr>
            <w:tcW w:w="442" w:type="pct"/>
            <w:tcBorders>
              <w:top w:val="nil"/>
              <w:left w:val="nil"/>
              <w:bottom w:val="single" w:sz="4" w:space="0" w:color="auto"/>
              <w:right w:val="single" w:sz="4" w:space="0" w:color="auto"/>
            </w:tcBorders>
            <w:shd w:val="clear" w:color="auto" w:fill="auto"/>
            <w:noWrap/>
            <w:vAlign w:val="center"/>
            <w:hideMark/>
          </w:tcPr>
          <w:p w14:paraId="65953110"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7,807.4</w:t>
            </w:r>
          </w:p>
        </w:tc>
        <w:tc>
          <w:tcPr>
            <w:tcW w:w="406" w:type="pct"/>
            <w:tcBorders>
              <w:top w:val="nil"/>
              <w:left w:val="nil"/>
              <w:bottom w:val="single" w:sz="4" w:space="0" w:color="auto"/>
              <w:right w:val="single" w:sz="4" w:space="0" w:color="auto"/>
            </w:tcBorders>
            <w:shd w:val="clear" w:color="auto" w:fill="auto"/>
            <w:noWrap/>
            <w:vAlign w:val="center"/>
            <w:hideMark/>
          </w:tcPr>
          <w:p w14:paraId="278813FF" w14:textId="77777777" w:rsidR="002D6810" w:rsidRPr="007F2FC6" w:rsidRDefault="002D6810" w:rsidP="002D6810">
            <w:pPr>
              <w:spacing w:after="0"/>
              <w:jc w:val="center"/>
              <w:rPr>
                <w:rFonts w:ascii="Calibri" w:eastAsia="Times New Roman" w:hAnsi="Calibri" w:cs="Calibri"/>
                <w:color w:val="000000"/>
                <w:sz w:val="18"/>
                <w:szCs w:val="18"/>
                <w:lang w:bidi="ar-SA"/>
              </w:rPr>
            </w:pPr>
            <w:r w:rsidRPr="007F2FC6">
              <w:rPr>
                <w:rFonts w:ascii="Calibri" w:eastAsia="Times New Roman" w:hAnsi="Calibri" w:cs="Calibri"/>
                <w:color w:val="000000"/>
                <w:sz w:val="18"/>
                <w:szCs w:val="18"/>
                <w:lang w:bidi="ar-SA"/>
              </w:rPr>
              <w:t>10,935.3</w:t>
            </w:r>
          </w:p>
        </w:tc>
      </w:tr>
    </w:tbl>
    <w:p w14:paraId="3B8B5048" w14:textId="77777777" w:rsidR="002D6810" w:rsidRPr="007F2FC6" w:rsidRDefault="002D6810" w:rsidP="002D6810">
      <w:pPr>
        <w:pStyle w:val="LFTBody"/>
        <w:spacing w:after="0" w:line="240" w:lineRule="auto"/>
        <w:rPr>
          <w:sz w:val="18"/>
          <w:szCs w:val="18"/>
        </w:rPr>
      </w:pPr>
      <w:r w:rsidRPr="007F2FC6">
        <w:rPr>
          <w:sz w:val="18"/>
          <w:szCs w:val="18"/>
        </w:rPr>
        <w:t xml:space="preserve">[1] – Entire dataset from DEP Daily Monitoring Reports were collected and summarized for the periods 1/1/2015 - 4/30/2019. </w:t>
      </w:r>
    </w:p>
    <w:p w14:paraId="6A93A6BB" w14:textId="77777777" w:rsidR="002D6810" w:rsidRPr="007F2FC6" w:rsidRDefault="002D6810" w:rsidP="002D6810">
      <w:pPr>
        <w:pStyle w:val="LFTBody"/>
        <w:spacing w:after="0" w:line="240" w:lineRule="auto"/>
        <w:rPr>
          <w:sz w:val="18"/>
          <w:szCs w:val="18"/>
        </w:rPr>
      </w:pPr>
      <w:r w:rsidRPr="007F2FC6">
        <w:rPr>
          <w:sz w:val="18"/>
          <w:szCs w:val="18"/>
        </w:rPr>
        <w:t>[2] – Period of Performance that overlaps with dataset includes 11/1/2015 – 11/1/2016.</w:t>
      </w:r>
    </w:p>
    <w:p w14:paraId="3D704633" w14:textId="77777777" w:rsidR="002D6810" w:rsidRPr="00355048" w:rsidRDefault="002D6810" w:rsidP="002D6810">
      <w:pPr>
        <w:pStyle w:val="LFTBody"/>
        <w:spacing w:after="0" w:line="240" w:lineRule="auto"/>
        <w:rPr>
          <w:sz w:val="18"/>
          <w:szCs w:val="18"/>
        </w:rPr>
      </w:pPr>
      <w:r w:rsidRPr="007F2FC6">
        <w:rPr>
          <w:sz w:val="18"/>
          <w:szCs w:val="18"/>
        </w:rPr>
        <w:t>[3] – After Upgrade refers to a subset of the data where the chlorination system was upgraded and operational from 3/1/2016 onwa</w:t>
      </w:r>
      <w:r>
        <w:rPr>
          <w:sz w:val="18"/>
          <w:szCs w:val="18"/>
        </w:rPr>
        <w:t>rds.</w:t>
      </w:r>
    </w:p>
    <w:p w14:paraId="1741EC72" w14:textId="77777777" w:rsidR="002D6810" w:rsidRPr="00355048" w:rsidRDefault="002D6810" w:rsidP="002D6810">
      <w:pPr>
        <w:pStyle w:val="LFTBody"/>
        <w:rPr>
          <w:sz w:val="20"/>
          <w:szCs w:val="20"/>
        </w:rPr>
      </w:pPr>
    </w:p>
    <w:p w14:paraId="571883B1" w14:textId="77777777" w:rsidR="002D6810" w:rsidRDefault="002D6810" w:rsidP="002D6810">
      <w:pPr>
        <w:pStyle w:val="LFTBody"/>
        <w:sectPr w:rsidR="002D6810" w:rsidSect="006D7B66">
          <w:headerReference w:type="even" r:id="rId33"/>
          <w:headerReference w:type="default" r:id="rId34"/>
          <w:footerReference w:type="even" r:id="rId35"/>
          <w:headerReference w:type="first" r:id="rId36"/>
          <w:pgSz w:w="16834" w:h="11894" w:orient="landscape" w:code="138"/>
          <w:pgMar w:top="1627" w:right="1440" w:bottom="1440" w:left="1440" w:header="720" w:footer="720" w:gutter="0"/>
          <w:cols w:space="720"/>
          <w:docGrid w:linePitch="360"/>
        </w:sectPr>
      </w:pPr>
    </w:p>
    <w:p w14:paraId="508880C6" w14:textId="16437066" w:rsidR="0064465E" w:rsidRDefault="0064465E" w:rsidP="0064465E">
      <w:pPr>
        <w:pStyle w:val="LFTBody"/>
      </w:pPr>
      <w:r>
        <w:t xml:space="preserve">Data in </w:t>
      </w:r>
      <w:r>
        <w:rPr>
          <w:b/>
          <w:bCs/>
        </w:rPr>
        <w:t>Table 2-1</w:t>
      </w:r>
      <w:r>
        <w:t xml:space="preserve"> are summarized by mean and standard deviation to provide insight into sample spreads. Plant performance may have changed during the 4-year period of data provided. Notable periods include the </w:t>
      </w:r>
      <w:r>
        <w:rPr>
          <w:i/>
          <w:iCs/>
        </w:rPr>
        <w:t>Period of Performance</w:t>
      </w:r>
      <w:r>
        <w:t xml:space="preserve"> – </w:t>
      </w:r>
      <w:r w:rsidR="00343DA1">
        <w:t xml:space="preserve">a </w:t>
      </w:r>
      <w:r>
        <w:t>12-month period during which the facility targeted the proposed TRC limit (0.53 mg/L)</w:t>
      </w:r>
      <w:r w:rsidR="0005025A">
        <w:t xml:space="preserve"> </w:t>
      </w:r>
      <w:r>
        <w:t xml:space="preserve">while maintaining required bacterial effluent concentrations, and </w:t>
      </w:r>
      <w:r w:rsidR="0005025A">
        <w:t xml:space="preserve">the </w:t>
      </w:r>
      <w:r>
        <w:rPr>
          <w:i/>
          <w:iCs/>
        </w:rPr>
        <w:t>Post-Chlorination Upgrade</w:t>
      </w:r>
      <w:r>
        <w:t xml:space="preserve"> – </w:t>
      </w:r>
      <w:r w:rsidR="00343DA1">
        <w:t xml:space="preserve">a </w:t>
      </w:r>
      <w:r>
        <w:t>period after new chlorination system upgrades were constructed and fully operational. Due to these operational periods, three facets of statistics are provided for this dataset summarizing information from:</w:t>
      </w:r>
    </w:p>
    <w:p w14:paraId="1FC10279" w14:textId="77777777" w:rsidR="0064465E" w:rsidRDefault="0064465E" w:rsidP="006D7B66">
      <w:pPr>
        <w:pStyle w:val="LFTBullet1"/>
      </w:pPr>
      <w:r>
        <w:t>Entire dataset (</w:t>
      </w:r>
      <w:r w:rsidRPr="001B6B70">
        <w:t>1/1/2015 - 4/30/2019</w:t>
      </w:r>
      <w:r>
        <w:t>)</w:t>
      </w:r>
    </w:p>
    <w:p w14:paraId="4A88ADEE" w14:textId="77777777" w:rsidR="0064465E" w:rsidRDefault="0064465E" w:rsidP="006D7B66">
      <w:pPr>
        <w:pStyle w:val="LFTBullet1"/>
      </w:pPr>
      <w:r>
        <w:t>Period of Performance (</w:t>
      </w:r>
      <w:r w:rsidRPr="0031044A">
        <w:t>11/1/2015 - 11/1/2016</w:t>
      </w:r>
      <w:r>
        <w:t>)</w:t>
      </w:r>
    </w:p>
    <w:p w14:paraId="7885525B" w14:textId="32417E20" w:rsidR="0064465E" w:rsidRDefault="0064465E" w:rsidP="006D7B66">
      <w:pPr>
        <w:pStyle w:val="LFTBullet1"/>
      </w:pPr>
      <w:r>
        <w:t>Post-Chlorination Upgrade (All data after 3/1/2016</w:t>
      </w:r>
      <w:r w:rsidR="004A4A91">
        <w:t xml:space="preserve">; partial overlap with </w:t>
      </w:r>
      <w:r w:rsidR="0029148A">
        <w:t>P</w:t>
      </w:r>
      <w:r w:rsidR="004A4A91">
        <w:t xml:space="preserve">eriod of </w:t>
      </w:r>
      <w:r w:rsidR="0029148A">
        <w:t>P</w:t>
      </w:r>
      <w:r w:rsidR="004A4A91">
        <w:t>erformance</w:t>
      </w:r>
      <w:r>
        <w:t>)</w:t>
      </w:r>
    </w:p>
    <w:p w14:paraId="34A0F0CF" w14:textId="7C5BEB63" w:rsidR="002D6810" w:rsidRDefault="00697A0E" w:rsidP="00F32AD3">
      <w:pPr>
        <w:pStyle w:val="LFTHeading2"/>
      </w:pPr>
      <w:bookmarkStart w:id="21" w:name="_Toc61514824"/>
      <w:r>
        <w:t>2</w:t>
      </w:r>
      <w:r w:rsidR="002D6810">
        <w:t>.2 PLC Data</w:t>
      </w:r>
      <w:bookmarkEnd w:id="21"/>
    </w:p>
    <w:p w14:paraId="1D4312F0" w14:textId="4D6D0E8D" w:rsidR="002D6810" w:rsidRDefault="002D6810" w:rsidP="002D6810">
      <w:pPr>
        <w:pStyle w:val="LFTBody"/>
      </w:pPr>
      <w:r>
        <w:t xml:space="preserve">After reviewing data from the DMRs, additional granular information on the disinfection process when high values of TRC were measured was provided.  Data from Port Richmond WRRF programmable logic controllers (PLC) was provided by DEP for the times of high reported TRC shown on </w:t>
      </w:r>
      <w:r w:rsidRPr="00173013">
        <w:rPr>
          <w:b/>
        </w:rPr>
        <w:t xml:space="preserve">Figure </w:t>
      </w:r>
      <w:r w:rsidR="00697A0E">
        <w:rPr>
          <w:b/>
        </w:rPr>
        <w:t>2</w:t>
      </w:r>
      <w:r w:rsidRPr="00173013">
        <w:rPr>
          <w:b/>
        </w:rPr>
        <w:t>-1</w:t>
      </w:r>
      <w:r>
        <w:t xml:space="preserve"> and listed   in </w:t>
      </w:r>
      <w:r>
        <w:rPr>
          <w:b/>
          <w:bCs/>
        </w:rPr>
        <w:t xml:space="preserve">Table </w:t>
      </w:r>
      <w:r w:rsidR="00697A0E">
        <w:rPr>
          <w:b/>
          <w:bCs/>
        </w:rPr>
        <w:t>2</w:t>
      </w:r>
      <w:r>
        <w:rPr>
          <w:b/>
          <w:bCs/>
        </w:rPr>
        <w:t>-2.</w:t>
      </w:r>
      <w:r>
        <w:t xml:space="preserve"> This data is collected at the facility in 1-minute time increments. Because of this discretization, the data was only requested for specific disinfection events of interest for fine-tuned assessment. </w:t>
      </w:r>
    </w:p>
    <w:p w14:paraId="313A3D95" w14:textId="32DFF039" w:rsidR="002D6810" w:rsidRDefault="00735C49" w:rsidP="00D17C61">
      <w:pPr>
        <w:pStyle w:val="LFTBody"/>
        <w:jc w:val="center"/>
      </w:pPr>
      <w:r>
        <w:rPr>
          <w:noProof/>
        </w:rPr>
        <w:drawing>
          <wp:inline distT="0" distB="0" distL="0" distR="0" wp14:anchorId="4CB95E37" wp14:editId="39B4FA82">
            <wp:extent cx="5613400" cy="320738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400" cy="3207385"/>
                    </a:xfrm>
                    <a:prstGeom prst="rect">
                      <a:avLst/>
                    </a:prstGeom>
                    <a:noFill/>
                    <a:ln>
                      <a:noFill/>
                    </a:ln>
                  </pic:spPr>
                </pic:pic>
              </a:graphicData>
            </a:graphic>
          </wp:inline>
        </w:drawing>
      </w:r>
    </w:p>
    <w:p w14:paraId="54FAA157" w14:textId="5431F7B7" w:rsidR="002D6810" w:rsidRPr="00D17C61" w:rsidRDefault="002D6810" w:rsidP="00D17C61">
      <w:pPr>
        <w:pStyle w:val="LFTCaption"/>
        <w:jc w:val="center"/>
      </w:pPr>
      <w:bookmarkStart w:id="22" w:name="_Toc61514857"/>
      <w:r w:rsidRPr="00D17C61">
        <w:t xml:space="preserve">Figure </w:t>
      </w:r>
      <w:r w:rsidR="00697A0E" w:rsidRPr="00D17C61">
        <w:t>2</w:t>
      </w:r>
      <w:r w:rsidRPr="00D17C61">
        <w:t>-1 Timeframes for Detailed Data Evaluation</w:t>
      </w:r>
      <w:bookmarkEnd w:id="22"/>
    </w:p>
    <w:p w14:paraId="2E0C5B0D" w14:textId="77777777" w:rsidR="002D6810" w:rsidRDefault="002D6810" w:rsidP="002D6810">
      <w:pPr>
        <w:pStyle w:val="LFTCaption"/>
      </w:pPr>
    </w:p>
    <w:p w14:paraId="2B0DD066" w14:textId="1BEEB203" w:rsidR="00D17C61" w:rsidRDefault="002D6810" w:rsidP="002D6810">
      <w:pPr>
        <w:pStyle w:val="LFTBody"/>
      </w:pPr>
      <w:r>
        <w:t xml:space="preserve"> Examples of evaluations from these specific periods can be found in </w:t>
      </w:r>
      <w:r>
        <w:rPr>
          <w:b/>
          <w:bCs/>
        </w:rPr>
        <w:t xml:space="preserve">Section </w:t>
      </w:r>
      <w:r w:rsidR="00F32AD3">
        <w:rPr>
          <w:b/>
          <w:bCs/>
        </w:rPr>
        <w:t>3</w:t>
      </w:r>
      <w:r>
        <w:t xml:space="preserve">. </w:t>
      </w:r>
    </w:p>
    <w:p w14:paraId="2F2FD849" w14:textId="77777777" w:rsidR="00D17C61" w:rsidRDefault="00D17C61">
      <w:pPr>
        <w:spacing w:line="2" w:lineRule="auto"/>
        <w:rPr>
          <w:sz w:val="22"/>
        </w:rPr>
      </w:pPr>
      <w:r>
        <w:br w:type="page"/>
      </w:r>
    </w:p>
    <w:p w14:paraId="5D47860E" w14:textId="77777777" w:rsidR="002D6810" w:rsidRDefault="002D6810" w:rsidP="002D6810">
      <w:pPr>
        <w:pStyle w:val="LFTBody"/>
      </w:pPr>
    </w:p>
    <w:p w14:paraId="4C00A841" w14:textId="2D317C6C" w:rsidR="002D6810" w:rsidRPr="00D17C61" w:rsidRDefault="002D6810" w:rsidP="00D17C61">
      <w:pPr>
        <w:pStyle w:val="LFTTableTitle"/>
        <w:jc w:val="center"/>
      </w:pPr>
      <w:bookmarkStart w:id="23" w:name="_Toc61511909"/>
      <w:r w:rsidRPr="00D17C61">
        <w:t xml:space="preserve">Table </w:t>
      </w:r>
      <w:r w:rsidR="00697A0E" w:rsidRPr="00D17C61">
        <w:t>2</w:t>
      </w:r>
      <w:r w:rsidRPr="00D17C61">
        <w:t>-2 Timeframes for Detailed Data Evaluation</w:t>
      </w:r>
      <w:bookmarkEnd w:id="23"/>
    </w:p>
    <w:tbl>
      <w:tblPr>
        <w:tblW w:w="5188" w:type="dxa"/>
        <w:jc w:val="center"/>
        <w:tblLook w:val="04A0" w:firstRow="1" w:lastRow="0" w:firstColumn="1" w:lastColumn="0" w:noHBand="0" w:noVBand="1"/>
      </w:tblPr>
      <w:tblGrid>
        <w:gridCol w:w="1375"/>
        <w:gridCol w:w="3813"/>
      </w:tblGrid>
      <w:tr w:rsidR="002D6810" w:rsidRPr="00237AFB" w14:paraId="385E2548" w14:textId="77777777" w:rsidTr="002A3B5D">
        <w:trPr>
          <w:trHeight w:val="300"/>
          <w:tblHeader/>
          <w:jc w:val="center"/>
        </w:trPr>
        <w:tc>
          <w:tcPr>
            <w:tcW w:w="1375" w:type="dxa"/>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50439F3A" w14:textId="77777777" w:rsidR="002D6810" w:rsidRPr="00237AFB" w:rsidRDefault="002D6810" w:rsidP="002D6810">
            <w:pPr>
              <w:pStyle w:val="LFTTableHeader1"/>
              <w:rPr>
                <w:lang w:bidi="ar-SA"/>
              </w:rPr>
            </w:pPr>
            <w:r w:rsidRPr="00237AFB">
              <w:rPr>
                <w:lang w:bidi="ar-SA"/>
              </w:rPr>
              <w:t>Period</w:t>
            </w:r>
          </w:p>
        </w:tc>
        <w:tc>
          <w:tcPr>
            <w:tcW w:w="3813"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4D405733" w14:textId="77777777" w:rsidR="002D6810" w:rsidRPr="00237AFB" w:rsidRDefault="002D6810" w:rsidP="002D6810">
            <w:pPr>
              <w:pStyle w:val="LFTTableHeader1"/>
              <w:rPr>
                <w:lang w:bidi="ar-SA"/>
              </w:rPr>
            </w:pPr>
            <w:r w:rsidRPr="00237AFB">
              <w:rPr>
                <w:lang w:bidi="ar-SA"/>
              </w:rPr>
              <w:t>PLC &amp; Log Data Request</w:t>
            </w:r>
          </w:p>
        </w:tc>
      </w:tr>
      <w:tr w:rsidR="002D6810" w:rsidRPr="00237AFB" w14:paraId="50B4FAAD" w14:textId="77777777" w:rsidTr="002A3B5D">
        <w:trPr>
          <w:trHeight w:val="300"/>
          <w:jc w:val="center"/>
        </w:trPr>
        <w:tc>
          <w:tcPr>
            <w:tcW w:w="1375" w:type="dxa"/>
            <w:tcBorders>
              <w:top w:val="single" w:sz="4" w:space="0" w:color="auto"/>
              <w:left w:val="single" w:sz="4" w:space="0" w:color="auto"/>
              <w:bottom w:val="nil"/>
              <w:right w:val="single" w:sz="4" w:space="0" w:color="auto"/>
            </w:tcBorders>
            <w:shd w:val="clear" w:color="auto" w:fill="auto"/>
            <w:noWrap/>
            <w:vAlign w:val="center"/>
            <w:hideMark/>
          </w:tcPr>
          <w:p w14:paraId="0EC90843"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w:t>
            </w:r>
          </w:p>
        </w:tc>
        <w:tc>
          <w:tcPr>
            <w:tcW w:w="3813" w:type="dxa"/>
            <w:tcBorders>
              <w:top w:val="single" w:sz="4" w:space="0" w:color="auto"/>
              <w:left w:val="nil"/>
              <w:bottom w:val="nil"/>
              <w:right w:val="single" w:sz="4" w:space="0" w:color="auto"/>
            </w:tcBorders>
            <w:shd w:val="clear" w:color="auto" w:fill="auto"/>
            <w:noWrap/>
            <w:vAlign w:val="center"/>
            <w:hideMark/>
          </w:tcPr>
          <w:p w14:paraId="514EA24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09/18/2016 - 10/01/2016</w:t>
            </w:r>
          </w:p>
        </w:tc>
      </w:tr>
      <w:tr w:rsidR="002D6810" w:rsidRPr="00237AFB" w14:paraId="29593AFC"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4A019A1C"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2</w:t>
            </w:r>
          </w:p>
        </w:tc>
        <w:tc>
          <w:tcPr>
            <w:tcW w:w="3813" w:type="dxa"/>
            <w:tcBorders>
              <w:top w:val="nil"/>
              <w:left w:val="nil"/>
              <w:bottom w:val="nil"/>
              <w:right w:val="single" w:sz="4" w:space="0" w:color="auto"/>
            </w:tcBorders>
            <w:shd w:val="clear" w:color="auto" w:fill="auto"/>
            <w:noWrap/>
            <w:vAlign w:val="center"/>
            <w:hideMark/>
          </w:tcPr>
          <w:p w14:paraId="3A820727"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10/18/2016 - 10/31/2016</w:t>
            </w:r>
          </w:p>
        </w:tc>
      </w:tr>
      <w:tr w:rsidR="002D6810" w:rsidRPr="00237AFB" w14:paraId="642E872A"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5F38AAE3"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3</w:t>
            </w:r>
          </w:p>
        </w:tc>
        <w:tc>
          <w:tcPr>
            <w:tcW w:w="3813" w:type="dxa"/>
            <w:tcBorders>
              <w:top w:val="nil"/>
              <w:left w:val="nil"/>
              <w:bottom w:val="nil"/>
              <w:right w:val="single" w:sz="4" w:space="0" w:color="auto"/>
            </w:tcBorders>
            <w:shd w:val="clear" w:color="auto" w:fill="auto"/>
            <w:noWrap/>
            <w:vAlign w:val="center"/>
            <w:hideMark/>
          </w:tcPr>
          <w:p w14:paraId="1C00C266"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11/26/2016 - 12/13/2016</w:t>
            </w:r>
          </w:p>
        </w:tc>
      </w:tr>
      <w:tr w:rsidR="002D6810" w:rsidRPr="00237AFB" w14:paraId="05F55946"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6804345E"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4</w:t>
            </w:r>
          </w:p>
        </w:tc>
        <w:tc>
          <w:tcPr>
            <w:tcW w:w="3813" w:type="dxa"/>
            <w:tcBorders>
              <w:top w:val="nil"/>
              <w:left w:val="nil"/>
              <w:bottom w:val="nil"/>
              <w:right w:val="single" w:sz="4" w:space="0" w:color="auto"/>
            </w:tcBorders>
            <w:shd w:val="clear" w:color="auto" w:fill="auto"/>
            <w:noWrap/>
            <w:vAlign w:val="center"/>
            <w:hideMark/>
          </w:tcPr>
          <w:p w14:paraId="0459D963"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01/01/2017 - 01/08/2017</w:t>
            </w:r>
          </w:p>
        </w:tc>
      </w:tr>
      <w:tr w:rsidR="002D6810" w:rsidRPr="00237AFB" w14:paraId="6551BDD0"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306E8FA6"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5</w:t>
            </w:r>
          </w:p>
        </w:tc>
        <w:tc>
          <w:tcPr>
            <w:tcW w:w="3813" w:type="dxa"/>
            <w:tcBorders>
              <w:top w:val="nil"/>
              <w:left w:val="nil"/>
              <w:bottom w:val="nil"/>
              <w:right w:val="single" w:sz="4" w:space="0" w:color="auto"/>
            </w:tcBorders>
            <w:shd w:val="clear" w:color="auto" w:fill="auto"/>
            <w:noWrap/>
            <w:vAlign w:val="center"/>
            <w:hideMark/>
          </w:tcPr>
          <w:p w14:paraId="1C899625"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01/22/2017 - 01/26/2017</w:t>
            </w:r>
          </w:p>
        </w:tc>
      </w:tr>
      <w:tr w:rsidR="002D6810" w:rsidRPr="00237AFB" w14:paraId="0DA246A0"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BEBD37F"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6</w:t>
            </w:r>
          </w:p>
        </w:tc>
        <w:tc>
          <w:tcPr>
            <w:tcW w:w="3813" w:type="dxa"/>
            <w:tcBorders>
              <w:top w:val="nil"/>
              <w:left w:val="nil"/>
              <w:bottom w:val="nil"/>
              <w:right w:val="single" w:sz="4" w:space="0" w:color="auto"/>
            </w:tcBorders>
            <w:shd w:val="clear" w:color="auto" w:fill="auto"/>
            <w:noWrap/>
            <w:vAlign w:val="center"/>
            <w:hideMark/>
          </w:tcPr>
          <w:p w14:paraId="711D5712"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03/30/2017 - 04/11/2017</w:t>
            </w:r>
          </w:p>
        </w:tc>
      </w:tr>
      <w:tr w:rsidR="002D6810" w:rsidRPr="00237AFB" w14:paraId="295D6D0D"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257C2FFC"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7</w:t>
            </w:r>
          </w:p>
        </w:tc>
        <w:tc>
          <w:tcPr>
            <w:tcW w:w="3813" w:type="dxa"/>
            <w:tcBorders>
              <w:top w:val="nil"/>
              <w:left w:val="nil"/>
              <w:bottom w:val="nil"/>
              <w:right w:val="single" w:sz="4" w:space="0" w:color="auto"/>
            </w:tcBorders>
            <w:shd w:val="clear" w:color="auto" w:fill="auto"/>
            <w:noWrap/>
            <w:vAlign w:val="center"/>
            <w:hideMark/>
          </w:tcPr>
          <w:p w14:paraId="28499171"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05/01/2017 - 05/03/2017</w:t>
            </w:r>
          </w:p>
        </w:tc>
      </w:tr>
      <w:tr w:rsidR="002D6810" w:rsidRPr="00237AFB" w14:paraId="7ED9B120"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02D4CC4"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8</w:t>
            </w:r>
          </w:p>
        </w:tc>
        <w:tc>
          <w:tcPr>
            <w:tcW w:w="3813" w:type="dxa"/>
            <w:tcBorders>
              <w:top w:val="nil"/>
              <w:left w:val="nil"/>
              <w:bottom w:val="nil"/>
              <w:right w:val="single" w:sz="4" w:space="0" w:color="auto"/>
            </w:tcBorders>
            <w:shd w:val="clear" w:color="auto" w:fill="auto"/>
            <w:noWrap/>
            <w:vAlign w:val="center"/>
            <w:hideMark/>
          </w:tcPr>
          <w:p w14:paraId="64E6A1CA"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05/11/2017 - 05/18/2017</w:t>
            </w:r>
          </w:p>
        </w:tc>
      </w:tr>
      <w:tr w:rsidR="002D6810" w:rsidRPr="00237AFB" w14:paraId="0E72842B"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06D12B0"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9</w:t>
            </w:r>
          </w:p>
        </w:tc>
        <w:tc>
          <w:tcPr>
            <w:tcW w:w="3813" w:type="dxa"/>
            <w:tcBorders>
              <w:top w:val="nil"/>
              <w:left w:val="nil"/>
              <w:bottom w:val="nil"/>
              <w:right w:val="single" w:sz="4" w:space="0" w:color="auto"/>
            </w:tcBorders>
            <w:shd w:val="clear" w:color="auto" w:fill="auto"/>
            <w:noWrap/>
            <w:vAlign w:val="center"/>
            <w:hideMark/>
          </w:tcPr>
          <w:p w14:paraId="7372995D"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07/07/2017 - 07/08/2017</w:t>
            </w:r>
          </w:p>
        </w:tc>
      </w:tr>
      <w:tr w:rsidR="002D6810" w:rsidRPr="00237AFB" w14:paraId="40EABD79"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5A451C8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10</w:t>
            </w:r>
          </w:p>
        </w:tc>
        <w:tc>
          <w:tcPr>
            <w:tcW w:w="3813" w:type="dxa"/>
            <w:tcBorders>
              <w:top w:val="nil"/>
              <w:left w:val="nil"/>
              <w:bottom w:val="nil"/>
              <w:right w:val="single" w:sz="4" w:space="0" w:color="auto"/>
            </w:tcBorders>
            <w:shd w:val="clear" w:color="auto" w:fill="auto"/>
            <w:noWrap/>
            <w:vAlign w:val="center"/>
            <w:hideMark/>
          </w:tcPr>
          <w:p w14:paraId="2864DFCF"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08/21/2017 - 08/25/2017</w:t>
            </w:r>
          </w:p>
        </w:tc>
      </w:tr>
      <w:tr w:rsidR="002D6810" w:rsidRPr="00237AFB" w14:paraId="182092D9"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873AA6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11</w:t>
            </w:r>
          </w:p>
        </w:tc>
        <w:tc>
          <w:tcPr>
            <w:tcW w:w="3813" w:type="dxa"/>
            <w:tcBorders>
              <w:top w:val="nil"/>
              <w:left w:val="nil"/>
              <w:bottom w:val="nil"/>
              <w:right w:val="single" w:sz="4" w:space="0" w:color="auto"/>
            </w:tcBorders>
            <w:shd w:val="clear" w:color="auto" w:fill="auto"/>
            <w:noWrap/>
            <w:vAlign w:val="center"/>
            <w:hideMark/>
          </w:tcPr>
          <w:p w14:paraId="585D8E15"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12/14/2017 - 01/02/2018</w:t>
            </w:r>
          </w:p>
        </w:tc>
      </w:tr>
      <w:tr w:rsidR="002D6810" w:rsidRPr="00237AFB" w14:paraId="220EEFD9"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34AE52C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12</w:t>
            </w:r>
          </w:p>
        </w:tc>
        <w:tc>
          <w:tcPr>
            <w:tcW w:w="3813" w:type="dxa"/>
            <w:tcBorders>
              <w:top w:val="nil"/>
              <w:left w:val="nil"/>
              <w:bottom w:val="nil"/>
              <w:right w:val="single" w:sz="4" w:space="0" w:color="auto"/>
            </w:tcBorders>
            <w:shd w:val="clear" w:color="auto" w:fill="auto"/>
            <w:noWrap/>
            <w:vAlign w:val="center"/>
            <w:hideMark/>
          </w:tcPr>
          <w:p w14:paraId="1EAB05EC"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01/12/2018 - 01/14/2018</w:t>
            </w:r>
          </w:p>
        </w:tc>
      </w:tr>
      <w:tr w:rsidR="002D6810" w:rsidRPr="00237AFB" w14:paraId="73F4DB8E"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32142BC1"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13</w:t>
            </w:r>
          </w:p>
        </w:tc>
        <w:tc>
          <w:tcPr>
            <w:tcW w:w="3813" w:type="dxa"/>
            <w:tcBorders>
              <w:top w:val="nil"/>
              <w:left w:val="nil"/>
              <w:bottom w:val="nil"/>
              <w:right w:val="single" w:sz="4" w:space="0" w:color="auto"/>
            </w:tcBorders>
            <w:shd w:val="clear" w:color="auto" w:fill="auto"/>
            <w:noWrap/>
            <w:vAlign w:val="center"/>
            <w:hideMark/>
          </w:tcPr>
          <w:p w14:paraId="4ADF4F5F"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03/17/2018 - 03/28/2018</w:t>
            </w:r>
          </w:p>
        </w:tc>
      </w:tr>
      <w:tr w:rsidR="002D6810" w:rsidRPr="00237AFB" w14:paraId="25E47B81"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1397D3F2"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14</w:t>
            </w:r>
          </w:p>
        </w:tc>
        <w:tc>
          <w:tcPr>
            <w:tcW w:w="3813" w:type="dxa"/>
            <w:tcBorders>
              <w:top w:val="nil"/>
              <w:left w:val="nil"/>
              <w:bottom w:val="nil"/>
              <w:right w:val="single" w:sz="4" w:space="0" w:color="auto"/>
            </w:tcBorders>
            <w:shd w:val="clear" w:color="auto" w:fill="auto"/>
            <w:noWrap/>
            <w:vAlign w:val="center"/>
            <w:hideMark/>
          </w:tcPr>
          <w:p w14:paraId="42AA9A0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04/15/2018 - 04/18/2018</w:t>
            </w:r>
          </w:p>
        </w:tc>
      </w:tr>
      <w:tr w:rsidR="002D6810" w:rsidRPr="00237AFB" w14:paraId="11690EF1"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4962BFB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15</w:t>
            </w:r>
          </w:p>
        </w:tc>
        <w:tc>
          <w:tcPr>
            <w:tcW w:w="3813" w:type="dxa"/>
            <w:tcBorders>
              <w:top w:val="nil"/>
              <w:left w:val="nil"/>
              <w:bottom w:val="nil"/>
              <w:right w:val="single" w:sz="4" w:space="0" w:color="auto"/>
            </w:tcBorders>
            <w:shd w:val="clear" w:color="auto" w:fill="auto"/>
            <w:noWrap/>
            <w:vAlign w:val="center"/>
            <w:hideMark/>
          </w:tcPr>
          <w:p w14:paraId="6C6247CA"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10/11/2018 - 10/13/2018</w:t>
            </w:r>
          </w:p>
        </w:tc>
      </w:tr>
      <w:tr w:rsidR="002D6810" w:rsidRPr="00237AFB" w14:paraId="1B8943F6"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66EDF17"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16</w:t>
            </w:r>
          </w:p>
        </w:tc>
        <w:tc>
          <w:tcPr>
            <w:tcW w:w="3813" w:type="dxa"/>
            <w:tcBorders>
              <w:top w:val="nil"/>
              <w:left w:val="nil"/>
              <w:bottom w:val="nil"/>
              <w:right w:val="single" w:sz="4" w:space="0" w:color="auto"/>
            </w:tcBorders>
            <w:shd w:val="clear" w:color="auto" w:fill="auto"/>
            <w:noWrap/>
            <w:vAlign w:val="center"/>
            <w:hideMark/>
          </w:tcPr>
          <w:p w14:paraId="667116EC"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10/26/2018 - 10/28/2018</w:t>
            </w:r>
          </w:p>
        </w:tc>
      </w:tr>
      <w:tr w:rsidR="002D6810" w:rsidRPr="00237AFB" w14:paraId="171B467B"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7C01013E"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17</w:t>
            </w:r>
          </w:p>
        </w:tc>
        <w:tc>
          <w:tcPr>
            <w:tcW w:w="3813" w:type="dxa"/>
            <w:tcBorders>
              <w:top w:val="nil"/>
              <w:left w:val="nil"/>
              <w:bottom w:val="nil"/>
              <w:right w:val="single" w:sz="4" w:space="0" w:color="auto"/>
            </w:tcBorders>
            <w:shd w:val="clear" w:color="auto" w:fill="auto"/>
            <w:noWrap/>
            <w:vAlign w:val="center"/>
            <w:hideMark/>
          </w:tcPr>
          <w:p w14:paraId="4D998F4C"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11/28/2018 - 12/14/2018</w:t>
            </w:r>
          </w:p>
        </w:tc>
      </w:tr>
      <w:tr w:rsidR="002D6810" w:rsidRPr="00237AFB" w14:paraId="23FC2176"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C6B976E"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18</w:t>
            </w:r>
          </w:p>
        </w:tc>
        <w:tc>
          <w:tcPr>
            <w:tcW w:w="3813" w:type="dxa"/>
            <w:tcBorders>
              <w:top w:val="nil"/>
              <w:left w:val="nil"/>
              <w:bottom w:val="nil"/>
              <w:right w:val="single" w:sz="4" w:space="0" w:color="auto"/>
            </w:tcBorders>
            <w:shd w:val="clear" w:color="auto" w:fill="auto"/>
            <w:noWrap/>
            <w:vAlign w:val="center"/>
            <w:hideMark/>
          </w:tcPr>
          <w:p w14:paraId="169D1A06"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12/20/2018 - 12/23/2018</w:t>
            </w:r>
          </w:p>
        </w:tc>
      </w:tr>
      <w:tr w:rsidR="002D6810" w:rsidRPr="00237AFB" w14:paraId="2E6BE0E3"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1A9C7812"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19</w:t>
            </w:r>
          </w:p>
        </w:tc>
        <w:tc>
          <w:tcPr>
            <w:tcW w:w="3813" w:type="dxa"/>
            <w:tcBorders>
              <w:top w:val="nil"/>
              <w:left w:val="nil"/>
              <w:bottom w:val="nil"/>
              <w:right w:val="single" w:sz="4" w:space="0" w:color="auto"/>
            </w:tcBorders>
            <w:shd w:val="clear" w:color="auto" w:fill="auto"/>
            <w:noWrap/>
            <w:vAlign w:val="center"/>
            <w:hideMark/>
          </w:tcPr>
          <w:p w14:paraId="7FB719F6"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12/27/2018 - 12/30/2018</w:t>
            </w:r>
          </w:p>
        </w:tc>
      </w:tr>
      <w:tr w:rsidR="002D6810" w:rsidRPr="00237AFB" w14:paraId="3E0D82A4"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7B9F3B4E"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20</w:t>
            </w:r>
          </w:p>
        </w:tc>
        <w:tc>
          <w:tcPr>
            <w:tcW w:w="3813" w:type="dxa"/>
            <w:tcBorders>
              <w:top w:val="nil"/>
              <w:left w:val="nil"/>
              <w:bottom w:val="nil"/>
              <w:right w:val="single" w:sz="4" w:space="0" w:color="auto"/>
            </w:tcBorders>
            <w:shd w:val="clear" w:color="auto" w:fill="auto"/>
            <w:noWrap/>
            <w:vAlign w:val="center"/>
            <w:hideMark/>
          </w:tcPr>
          <w:p w14:paraId="26B30D2F"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03/05/2019 - 03/07/2019</w:t>
            </w:r>
          </w:p>
        </w:tc>
      </w:tr>
      <w:tr w:rsidR="002D6810" w:rsidRPr="00237AFB" w14:paraId="1F2C175E" w14:textId="77777777" w:rsidTr="002A3B5D">
        <w:trPr>
          <w:trHeight w:val="300"/>
          <w:jc w:val="center"/>
        </w:trPr>
        <w:tc>
          <w:tcPr>
            <w:tcW w:w="1375" w:type="dxa"/>
            <w:tcBorders>
              <w:top w:val="nil"/>
              <w:left w:val="single" w:sz="4" w:space="0" w:color="auto"/>
              <w:bottom w:val="single" w:sz="4" w:space="0" w:color="auto"/>
              <w:right w:val="single" w:sz="4" w:space="0" w:color="auto"/>
            </w:tcBorders>
            <w:shd w:val="clear" w:color="auto" w:fill="auto"/>
            <w:noWrap/>
            <w:vAlign w:val="center"/>
            <w:hideMark/>
          </w:tcPr>
          <w:p w14:paraId="27599AC2"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21</w:t>
            </w:r>
          </w:p>
        </w:tc>
        <w:tc>
          <w:tcPr>
            <w:tcW w:w="3813" w:type="dxa"/>
            <w:tcBorders>
              <w:top w:val="nil"/>
              <w:left w:val="nil"/>
              <w:bottom w:val="single" w:sz="4" w:space="0" w:color="auto"/>
              <w:right w:val="single" w:sz="4" w:space="0" w:color="auto"/>
            </w:tcBorders>
            <w:shd w:val="clear" w:color="auto" w:fill="auto"/>
            <w:noWrap/>
            <w:vAlign w:val="center"/>
            <w:hideMark/>
          </w:tcPr>
          <w:p w14:paraId="3392BB66"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04/02/2019 - 04/30/2019</w:t>
            </w:r>
          </w:p>
        </w:tc>
      </w:tr>
    </w:tbl>
    <w:p w14:paraId="7989266B" w14:textId="77777777" w:rsidR="002D6810" w:rsidRPr="00BA06AE" w:rsidRDefault="002D6810" w:rsidP="002D6810">
      <w:pPr>
        <w:pStyle w:val="LFTBody"/>
      </w:pPr>
    </w:p>
    <w:p w14:paraId="1D93DCB2" w14:textId="612531A5" w:rsidR="002D6810" w:rsidRDefault="002D6810" w:rsidP="002D6810">
      <w:pPr>
        <w:pStyle w:val="LFTBody"/>
      </w:pPr>
      <w:r>
        <w:t xml:space="preserve">Data in </w:t>
      </w:r>
      <w:r>
        <w:rPr>
          <w:b/>
          <w:bCs/>
        </w:rPr>
        <w:t xml:space="preserve">Table </w:t>
      </w:r>
      <w:r w:rsidR="00697A0E">
        <w:rPr>
          <w:b/>
          <w:bCs/>
        </w:rPr>
        <w:t>2</w:t>
      </w:r>
      <w:r>
        <w:rPr>
          <w:b/>
          <w:bCs/>
        </w:rPr>
        <w:t>-3</w:t>
      </w:r>
      <w:r>
        <w:t xml:space="preserve"> is summarized by mean and standard deviation to provide insight into sample spreads. Plant performance may have changed during the 4-</w:t>
      </w:r>
      <w:r w:rsidRPr="00BA06AE">
        <w:t>year</w:t>
      </w:r>
      <w:r>
        <w:t xml:space="preserve"> period of data provided. Notable periods include the </w:t>
      </w:r>
      <w:r>
        <w:rPr>
          <w:i/>
          <w:iCs/>
        </w:rPr>
        <w:t>Period of Performance</w:t>
      </w:r>
      <w:r>
        <w:t xml:space="preserve"> – 12-month period during which the facility targeted the proposed new TRC limit of 0.53 mg/L while maintaining required bacterial effluent concentrations, and </w:t>
      </w:r>
      <w:r>
        <w:rPr>
          <w:i/>
          <w:iCs/>
        </w:rPr>
        <w:t>Post-Chlorination Upgrade</w:t>
      </w:r>
      <w:r>
        <w:t xml:space="preserve"> – period after new chlorination system upgrades were constructed and fully operational. Due to these distinct operating</w:t>
      </w:r>
      <w:r w:rsidR="00697A0E">
        <w:t xml:space="preserve"> </w:t>
      </w:r>
      <w:r>
        <w:t>periods, three facets of statistics are provided for this dataset summarizing information from:</w:t>
      </w:r>
    </w:p>
    <w:p w14:paraId="4C865C06" w14:textId="326E4972" w:rsidR="002D6810" w:rsidRDefault="002D6810" w:rsidP="00D17C61">
      <w:pPr>
        <w:pStyle w:val="LFTBullet1"/>
      </w:pPr>
      <w:r>
        <w:t xml:space="preserve">Entire dataset (Data Ranges specified in </w:t>
      </w:r>
      <w:r w:rsidRPr="00711C3C">
        <w:rPr>
          <w:b/>
          <w:bCs/>
        </w:rPr>
        <w:t xml:space="preserve">Table </w:t>
      </w:r>
      <w:r w:rsidR="00697A0E">
        <w:rPr>
          <w:b/>
          <w:bCs/>
        </w:rPr>
        <w:t>2</w:t>
      </w:r>
      <w:r>
        <w:rPr>
          <w:b/>
          <w:bCs/>
        </w:rPr>
        <w:t>-2</w:t>
      </w:r>
      <w:r>
        <w:t>)</w:t>
      </w:r>
    </w:p>
    <w:p w14:paraId="59853755" w14:textId="43DA1ED0" w:rsidR="00854AFD" w:rsidRDefault="002D6810" w:rsidP="00D17C61">
      <w:pPr>
        <w:pStyle w:val="LFTBullet1"/>
      </w:pPr>
      <w:r>
        <w:t>Period of Performance (</w:t>
      </w:r>
      <w:r w:rsidRPr="0031044A">
        <w:t>11/1/2015 - 11/1/2016</w:t>
      </w:r>
      <w:r>
        <w:t xml:space="preserve">) </w:t>
      </w:r>
      <w:r w:rsidRPr="009D63A7">
        <w:t xml:space="preserve">(See </w:t>
      </w:r>
      <w:r w:rsidRPr="00173013">
        <w:rPr>
          <w:b/>
        </w:rPr>
        <w:t xml:space="preserve">Table </w:t>
      </w:r>
      <w:r w:rsidR="00697A0E">
        <w:rPr>
          <w:b/>
        </w:rPr>
        <w:t>2</w:t>
      </w:r>
      <w:r w:rsidRPr="00173013">
        <w:rPr>
          <w:b/>
        </w:rPr>
        <w:t>-</w:t>
      </w:r>
      <w:r>
        <w:rPr>
          <w:b/>
        </w:rPr>
        <w:t>3</w:t>
      </w:r>
      <w:r w:rsidRPr="009D63A7">
        <w:t xml:space="preserve"> footnote)</w:t>
      </w:r>
    </w:p>
    <w:p w14:paraId="21DCF66B" w14:textId="77777777" w:rsidR="00854AFD" w:rsidRDefault="00854AFD">
      <w:pPr>
        <w:spacing w:line="2" w:lineRule="auto"/>
        <w:rPr>
          <w:sz w:val="22"/>
        </w:rPr>
      </w:pPr>
      <w:r>
        <w:br w:type="page"/>
      </w:r>
    </w:p>
    <w:p w14:paraId="6D27434A" w14:textId="29CA1E34" w:rsidR="002D6810" w:rsidRPr="00FC7BAD" w:rsidRDefault="002D6810" w:rsidP="00854AFD">
      <w:pPr>
        <w:pStyle w:val="LFTTableTitle"/>
        <w:jc w:val="center"/>
      </w:pPr>
      <w:bookmarkStart w:id="24" w:name="_Toc61511910"/>
      <w:r>
        <w:t xml:space="preserve">Table </w:t>
      </w:r>
      <w:r w:rsidR="00697A0E">
        <w:t>2</w:t>
      </w:r>
      <w:r>
        <w:t>-3 Detailed Data Provided by PLC Logs</w:t>
      </w:r>
      <w:bookmarkEnd w:id="24"/>
    </w:p>
    <w:tbl>
      <w:tblPr>
        <w:tblW w:w="9842" w:type="dxa"/>
        <w:tblLook w:val="04A0" w:firstRow="1" w:lastRow="0" w:firstColumn="1" w:lastColumn="0" w:noHBand="0" w:noVBand="1"/>
      </w:tblPr>
      <w:tblGrid>
        <w:gridCol w:w="2426"/>
        <w:gridCol w:w="1070"/>
        <w:gridCol w:w="1487"/>
        <w:gridCol w:w="952"/>
        <w:gridCol w:w="1440"/>
        <w:gridCol w:w="1027"/>
        <w:gridCol w:w="1440"/>
      </w:tblGrid>
      <w:tr w:rsidR="002D6810" w:rsidRPr="00FC7BAD" w14:paraId="637DA47B" w14:textId="77777777" w:rsidTr="00854AFD">
        <w:trPr>
          <w:trHeight w:val="297"/>
          <w:tblHeader/>
        </w:trPr>
        <w:tc>
          <w:tcPr>
            <w:tcW w:w="2426" w:type="dxa"/>
            <w:vMerge w:val="restart"/>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164D4E52" w14:textId="77777777" w:rsidR="002D6810" w:rsidRPr="00FC7BAD" w:rsidRDefault="002D6810" w:rsidP="002D6810">
            <w:pPr>
              <w:pStyle w:val="LFTTableHeader1"/>
              <w:rPr>
                <w:lang w:bidi="ar-SA"/>
              </w:rPr>
            </w:pPr>
            <w:r w:rsidRPr="00FC7BAD">
              <w:rPr>
                <w:lang w:bidi="ar-SA"/>
              </w:rPr>
              <w:t>Parameter</w:t>
            </w:r>
          </w:p>
        </w:tc>
        <w:tc>
          <w:tcPr>
            <w:tcW w:w="2557" w:type="dxa"/>
            <w:gridSpan w:val="2"/>
            <w:tcBorders>
              <w:top w:val="single" w:sz="4" w:space="0" w:color="auto"/>
              <w:left w:val="nil"/>
              <w:bottom w:val="single" w:sz="4" w:space="0" w:color="auto"/>
              <w:right w:val="single" w:sz="4" w:space="0" w:color="000000"/>
            </w:tcBorders>
            <w:shd w:val="clear" w:color="auto" w:fill="0082C4" w:themeFill="accent3"/>
            <w:noWrap/>
            <w:vAlign w:val="center"/>
            <w:hideMark/>
          </w:tcPr>
          <w:p w14:paraId="2EC24A93" w14:textId="77777777" w:rsidR="002D6810" w:rsidRPr="00FC7BAD" w:rsidRDefault="002D6810" w:rsidP="002D6810">
            <w:pPr>
              <w:pStyle w:val="LFTTableHeader1"/>
              <w:rPr>
                <w:lang w:bidi="ar-SA"/>
              </w:rPr>
            </w:pPr>
            <w:r w:rsidRPr="00FC7BAD">
              <w:rPr>
                <w:lang w:bidi="ar-SA"/>
              </w:rPr>
              <w:t>Sample Count</w:t>
            </w:r>
          </w:p>
        </w:tc>
        <w:tc>
          <w:tcPr>
            <w:tcW w:w="2392" w:type="dxa"/>
            <w:gridSpan w:val="2"/>
            <w:tcBorders>
              <w:top w:val="single" w:sz="4" w:space="0" w:color="auto"/>
              <w:left w:val="nil"/>
              <w:bottom w:val="single" w:sz="4" w:space="0" w:color="auto"/>
              <w:right w:val="single" w:sz="4" w:space="0" w:color="000000"/>
            </w:tcBorders>
            <w:shd w:val="clear" w:color="auto" w:fill="0082C4" w:themeFill="accent3"/>
            <w:noWrap/>
            <w:vAlign w:val="center"/>
            <w:hideMark/>
          </w:tcPr>
          <w:p w14:paraId="6EB3B860" w14:textId="77777777" w:rsidR="002D6810" w:rsidRPr="00FC7BAD" w:rsidRDefault="002D6810" w:rsidP="002D6810">
            <w:pPr>
              <w:pStyle w:val="LFTTableHeader1"/>
              <w:rPr>
                <w:lang w:bidi="ar-SA"/>
              </w:rPr>
            </w:pPr>
            <w:r w:rsidRPr="00FC7BAD">
              <w:rPr>
                <w:lang w:bidi="ar-SA"/>
              </w:rPr>
              <w:t>Mean</w:t>
            </w:r>
          </w:p>
        </w:tc>
        <w:tc>
          <w:tcPr>
            <w:tcW w:w="2467" w:type="dxa"/>
            <w:gridSpan w:val="2"/>
            <w:tcBorders>
              <w:top w:val="single" w:sz="4" w:space="0" w:color="auto"/>
              <w:left w:val="nil"/>
              <w:bottom w:val="single" w:sz="4" w:space="0" w:color="auto"/>
              <w:right w:val="single" w:sz="4" w:space="0" w:color="000000"/>
            </w:tcBorders>
            <w:shd w:val="clear" w:color="auto" w:fill="0082C4" w:themeFill="accent3"/>
            <w:noWrap/>
            <w:vAlign w:val="center"/>
            <w:hideMark/>
          </w:tcPr>
          <w:p w14:paraId="7FB525F2" w14:textId="77777777" w:rsidR="002D6810" w:rsidRPr="00FC7BAD" w:rsidRDefault="002D6810" w:rsidP="002D6810">
            <w:pPr>
              <w:pStyle w:val="LFTTableHeader1"/>
              <w:rPr>
                <w:lang w:bidi="ar-SA"/>
              </w:rPr>
            </w:pPr>
            <w:r w:rsidRPr="00FC7BAD">
              <w:rPr>
                <w:lang w:bidi="ar-SA"/>
              </w:rPr>
              <w:t>Standard Deviation</w:t>
            </w:r>
          </w:p>
        </w:tc>
      </w:tr>
      <w:tr w:rsidR="002D6810" w:rsidRPr="00FC7BAD" w14:paraId="54D96218" w14:textId="77777777" w:rsidTr="00854AFD">
        <w:trPr>
          <w:trHeight w:val="297"/>
          <w:tblHeader/>
        </w:trPr>
        <w:tc>
          <w:tcPr>
            <w:tcW w:w="2426" w:type="dxa"/>
            <w:vMerge/>
            <w:tcBorders>
              <w:top w:val="single" w:sz="4" w:space="0" w:color="auto"/>
              <w:left w:val="single" w:sz="4" w:space="0" w:color="auto"/>
              <w:bottom w:val="single" w:sz="4" w:space="0" w:color="auto"/>
              <w:right w:val="single" w:sz="4" w:space="0" w:color="auto"/>
            </w:tcBorders>
            <w:shd w:val="clear" w:color="auto" w:fill="0082C4" w:themeFill="accent3"/>
            <w:vAlign w:val="center"/>
            <w:hideMark/>
          </w:tcPr>
          <w:p w14:paraId="661BEE5B" w14:textId="77777777" w:rsidR="002D6810" w:rsidRPr="00FC7BAD" w:rsidRDefault="002D6810" w:rsidP="002D6810">
            <w:pPr>
              <w:pStyle w:val="LFTTableHeader1"/>
              <w:rPr>
                <w:lang w:bidi="ar-SA"/>
              </w:rPr>
            </w:pPr>
          </w:p>
        </w:tc>
        <w:tc>
          <w:tcPr>
            <w:tcW w:w="107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5893F392" w14:textId="77777777" w:rsidR="002D6810" w:rsidRPr="00FC7BAD" w:rsidRDefault="002D6810" w:rsidP="002D6810">
            <w:pPr>
              <w:pStyle w:val="LFTTableHeader1"/>
              <w:rPr>
                <w:vertAlign w:val="superscript"/>
                <w:lang w:bidi="ar-SA"/>
              </w:rPr>
            </w:pPr>
            <w:r>
              <w:rPr>
                <w:lang w:bidi="ar-SA"/>
              </w:rPr>
              <w:t>All Data</w:t>
            </w:r>
            <w:r>
              <w:rPr>
                <w:vertAlign w:val="superscript"/>
                <w:lang w:bidi="ar-SA"/>
              </w:rPr>
              <w:t>[1]</w:t>
            </w:r>
          </w:p>
        </w:tc>
        <w:tc>
          <w:tcPr>
            <w:tcW w:w="1487" w:type="dxa"/>
            <w:tcBorders>
              <w:top w:val="single" w:sz="4" w:space="0" w:color="auto"/>
              <w:left w:val="nil"/>
              <w:bottom w:val="single" w:sz="4" w:space="0" w:color="auto"/>
              <w:right w:val="single" w:sz="4" w:space="0" w:color="auto"/>
            </w:tcBorders>
            <w:shd w:val="clear" w:color="auto" w:fill="0082C4" w:themeFill="accent3"/>
            <w:vAlign w:val="center"/>
            <w:hideMark/>
          </w:tcPr>
          <w:p w14:paraId="3EF41210" w14:textId="77777777" w:rsidR="002D6810" w:rsidRPr="00FC7BAD" w:rsidRDefault="002D6810" w:rsidP="002D6810">
            <w:pPr>
              <w:pStyle w:val="LFTTableHeader1"/>
              <w:rPr>
                <w:lang w:bidi="ar-SA"/>
              </w:rPr>
            </w:pPr>
            <w:r w:rsidRPr="00FC7BAD">
              <w:rPr>
                <w:lang w:bidi="ar-SA"/>
              </w:rPr>
              <w:t>Period of Performance</w:t>
            </w:r>
            <w:r w:rsidRPr="00FC7BAD">
              <w:rPr>
                <w:vertAlign w:val="superscript"/>
                <w:lang w:bidi="ar-SA"/>
              </w:rPr>
              <w:t>[2]</w:t>
            </w:r>
          </w:p>
        </w:tc>
        <w:tc>
          <w:tcPr>
            <w:tcW w:w="952" w:type="dxa"/>
            <w:tcBorders>
              <w:top w:val="single" w:sz="4" w:space="0" w:color="auto"/>
              <w:left w:val="nil"/>
              <w:bottom w:val="single" w:sz="4" w:space="0" w:color="auto"/>
              <w:right w:val="single" w:sz="4" w:space="0" w:color="auto"/>
            </w:tcBorders>
            <w:shd w:val="clear" w:color="auto" w:fill="0082C4" w:themeFill="accent3"/>
            <w:vAlign w:val="center"/>
            <w:hideMark/>
          </w:tcPr>
          <w:p w14:paraId="3465CA7A" w14:textId="77777777" w:rsidR="002D6810" w:rsidRPr="00FC7BAD" w:rsidRDefault="002D6810" w:rsidP="002D6810">
            <w:pPr>
              <w:pStyle w:val="LFTTableHeader1"/>
              <w:rPr>
                <w:lang w:bidi="ar-SA"/>
              </w:rPr>
            </w:pPr>
            <w:r>
              <w:rPr>
                <w:lang w:bidi="ar-SA"/>
              </w:rPr>
              <w:t>All Data</w:t>
            </w:r>
            <w:r>
              <w:rPr>
                <w:vertAlign w:val="superscript"/>
                <w:lang w:bidi="ar-SA"/>
              </w:rPr>
              <w:t>[1]</w:t>
            </w:r>
          </w:p>
        </w:tc>
        <w:tc>
          <w:tcPr>
            <w:tcW w:w="144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40157BEB" w14:textId="77777777" w:rsidR="002D6810" w:rsidRPr="00FC7BAD" w:rsidRDefault="002D6810" w:rsidP="002D6810">
            <w:pPr>
              <w:pStyle w:val="LFTTableHeader1"/>
              <w:rPr>
                <w:lang w:bidi="ar-SA"/>
              </w:rPr>
            </w:pPr>
            <w:r w:rsidRPr="00FC7BAD">
              <w:rPr>
                <w:lang w:bidi="ar-SA"/>
              </w:rPr>
              <w:t>Period of Performance</w:t>
            </w:r>
            <w:r w:rsidRPr="00FC7BAD">
              <w:rPr>
                <w:vertAlign w:val="superscript"/>
                <w:lang w:bidi="ar-SA"/>
              </w:rPr>
              <w:t>[2]</w:t>
            </w:r>
          </w:p>
        </w:tc>
        <w:tc>
          <w:tcPr>
            <w:tcW w:w="1027"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133FB8CC" w14:textId="77777777" w:rsidR="002D6810" w:rsidRPr="00FC7BAD" w:rsidRDefault="002D6810" w:rsidP="002D6810">
            <w:pPr>
              <w:pStyle w:val="LFTTableHeader1"/>
              <w:rPr>
                <w:lang w:bidi="ar-SA"/>
              </w:rPr>
            </w:pPr>
            <w:r>
              <w:rPr>
                <w:lang w:bidi="ar-SA"/>
              </w:rPr>
              <w:t>All Data</w:t>
            </w:r>
            <w:r>
              <w:rPr>
                <w:vertAlign w:val="superscript"/>
                <w:lang w:bidi="ar-SA"/>
              </w:rPr>
              <w:t>[1]</w:t>
            </w:r>
          </w:p>
        </w:tc>
        <w:tc>
          <w:tcPr>
            <w:tcW w:w="144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0EA11618" w14:textId="77777777" w:rsidR="002D6810" w:rsidRPr="00FC7BAD" w:rsidRDefault="002D6810" w:rsidP="002D6810">
            <w:pPr>
              <w:pStyle w:val="LFTTableHeader1"/>
              <w:rPr>
                <w:lang w:bidi="ar-SA"/>
              </w:rPr>
            </w:pPr>
            <w:r w:rsidRPr="00FC7BAD">
              <w:rPr>
                <w:lang w:bidi="ar-SA"/>
              </w:rPr>
              <w:t>Period of Performance</w:t>
            </w:r>
            <w:r w:rsidRPr="00FC7BAD">
              <w:rPr>
                <w:vertAlign w:val="superscript"/>
                <w:lang w:bidi="ar-SA"/>
              </w:rPr>
              <w:t>[2]</w:t>
            </w:r>
          </w:p>
        </w:tc>
      </w:tr>
      <w:tr w:rsidR="002D6810" w:rsidRPr="00FC7BAD" w14:paraId="5670F760"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2952895" w14:textId="6CD7B33D"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Calculated.Hypo.Dose</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GPH</w:t>
            </w:r>
          </w:p>
        </w:tc>
        <w:tc>
          <w:tcPr>
            <w:tcW w:w="1070" w:type="dxa"/>
            <w:tcBorders>
              <w:top w:val="nil"/>
              <w:left w:val="nil"/>
              <w:bottom w:val="nil"/>
              <w:right w:val="single" w:sz="4" w:space="0" w:color="auto"/>
            </w:tcBorders>
            <w:shd w:val="clear" w:color="auto" w:fill="auto"/>
            <w:noWrap/>
            <w:vAlign w:val="center"/>
            <w:hideMark/>
          </w:tcPr>
          <w:p w14:paraId="1F42AB4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5BB0AF4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24405E3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15.8</w:t>
            </w:r>
          </w:p>
        </w:tc>
        <w:tc>
          <w:tcPr>
            <w:tcW w:w="1440" w:type="dxa"/>
            <w:tcBorders>
              <w:top w:val="nil"/>
              <w:left w:val="nil"/>
              <w:bottom w:val="nil"/>
              <w:right w:val="single" w:sz="4" w:space="0" w:color="auto"/>
            </w:tcBorders>
            <w:shd w:val="clear" w:color="auto" w:fill="auto"/>
            <w:noWrap/>
            <w:vAlign w:val="center"/>
            <w:hideMark/>
          </w:tcPr>
          <w:p w14:paraId="546BBC7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14.5</w:t>
            </w:r>
          </w:p>
        </w:tc>
        <w:tc>
          <w:tcPr>
            <w:tcW w:w="1027" w:type="dxa"/>
            <w:tcBorders>
              <w:top w:val="nil"/>
              <w:left w:val="nil"/>
              <w:bottom w:val="nil"/>
              <w:right w:val="single" w:sz="4" w:space="0" w:color="auto"/>
            </w:tcBorders>
            <w:shd w:val="clear" w:color="auto" w:fill="auto"/>
            <w:noWrap/>
            <w:vAlign w:val="center"/>
            <w:hideMark/>
          </w:tcPr>
          <w:p w14:paraId="4429586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11.5</w:t>
            </w:r>
          </w:p>
        </w:tc>
        <w:tc>
          <w:tcPr>
            <w:tcW w:w="1440" w:type="dxa"/>
            <w:tcBorders>
              <w:top w:val="nil"/>
              <w:left w:val="nil"/>
              <w:bottom w:val="nil"/>
              <w:right w:val="single" w:sz="4" w:space="0" w:color="auto"/>
            </w:tcBorders>
            <w:shd w:val="clear" w:color="auto" w:fill="auto"/>
            <w:noWrap/>
            <w:vAlign w:val="center"/>
            <w:hideMark/>
          </w:tcPr>
          <w:p w14:paraId="01312BF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6.9</w:t>
            </w:r>
          </w:p>
        </w:tc>
      </w:tr>
      <w:tr w:rsidR="002D6810" w:rsidRPr="00FC7BAD" w14:paraId="3AD06285"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6CF0ABF" w14:textId="0264907A" w:rsidR="002D6810" w:rsidRPr="005B6ACA" w:rsidRDefault="002D6810" w:rsidP="002D6810">
            <w:pPr>
              <w:spacing w:after="0"/>
              <w:jc w:val="center"/>
              <w:rPr>
                <w:rFonts w:ascii="Calibri" w:eastAsia="Times New Roman" w:hAnsi="Calibri" w:cs="Calibri"/>
                <w:color w:val="000000"/>
                <w:sz w:val="18"/>
                <w:szCs w:val="18"/>
                <w:vertAlign w:val="superscript"/>
                <w:lang w:bidi="ar-SA"/>
              </w:rPr>
            </w:pPr>
            <w:r w:rsidRPr="00FC7BAD">
              <w:rPr>
                <w:rFonts w:ascii="Calibri" w:eastAsia="Times New Roman" w:hAnsi="Calibri" w:cs="Calibri"/>
                <w:color w:val="000000"/>
                <w:sz w:val="18"/>
                <w:szCs w:val="18"/>
                <w:lang w:bidi="ar-SA"/>
              </w:rPr>
              <w:t>CDM_Calculated_Dose</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GPH</w:t>
            </w:r>
            <w:r w:rsidR="00A87B9D">
              <w:rPr>
                <w:rFonts w:ascii="Calibri" w:eastAsia="Times New Roman" w:hAnsi="Calibri" w:cs="Calibri"/>
                <w:color w:val="000000"/>
                <w:sz w:val="18"/>
                <w:szCs w:val="18"/>
                <w:vertAlign w:val="superscript"/>
                <w:lang w:bidi="ar-SA"/>
              </w:rPr>
              <w:t>[[3]</w:t>
            </w:r>
          </w:p>
        </w:tc>
        <w:tc>
          <w:tcPr>
            <w:tcW w:w="1070" w:type="dxa"/>
            <w:tcBorders>
              <w:top w:val="nil"/>
              <w:left w:val="nil"/>
              <w:bottom w:val="nil"/>
              <w:right w:val="single" w:sz="4" w:space="0" w:color="auto"/>
            </w:tcBorders>
            <w:shd w:val="clear" w:color="auto" w:fill="auto"/>
            <w:noWrap/>
            <w:vAlign w:val="center"/>
            <w:hideMark/>
          </w:tcPr>
          <w:p w14:paraId="0FDC23C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0B55030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5760E6F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15.7</w:t>
            </w:r>
          </w:p>
        </w:tc>
        <w:tc>
          <w:tcPr>
            <w:tcW w:w="1440" w:type="dxa"/>
            <w:tcBorders>
              <w:top w:val="nil"/>
              <w:left w:val="nil"/>
              <w:bottom w:val="nil"/>
              <w:right w:val="single" w:sz="4" w:space="0" w:color="auto"/>
            </w:tcBorders>
            <w:shd w:val="clear" w:color="auto" w:fill="auto"/>
            <w:noWrap/>
            <w:vAlign w:val="center"/>
            <w:hideMark/>
          </w:tcPr>
          <w:p w14:paraId="3B88CAD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14.4</w:t>
            </w:r>
          </w:p>
        </w:tc>
        <w:tc>
          <w:tcPr>
            <w:tcW w:w="1027" w:type="dxa"/>
            <w:tcBorders>
              <w:top w:val="nil"/>
              <w:left w:val="nil"/>
              <w:bottom w:val="nil"/>
              <w:right w:val="single" w:sz="4" w:space="0" w:color="auto"/>
            </w:tcBorders>
            <w:shd w:val="clear" w:color="auto" w:fill="auto"/>
            <w:noWrap/>
            <w:vAlign w:val="center"/>
            <w:hideMark/>
          </w:tcPr>
          <w:p w14:paraId="09DAC71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11.3</w:t>
            </w:r>
          </w:p>
        </w:tc>
        <w:tc>
          <w:tcPr>
            <w:tcW w:w="1440" w:type="dxa"/>
            <w:tcBorders>
              <w:top w:val="nil"/>
              <w:left w:val="nil"/>
              <w:bottom w:val="nil"/>
              <w:right w:val="single" w:sz="4" w:space="0" w:color="auto"/>
            </w:tcBorders>
            <w:shd w:val="clear" w:color="auto" w:fill="auto"/>
            <w:noWrap/>
            <w:vAlign w:val="center"/>
            <w:hideMark/>
          </w:tcPr>
          <w:p w14:paraId="29158D0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6.7</w:t>
            </w:r>
          </w:p>
        </w:tc>
      </w:tr>
      <w:tr w:rsidR="002D6810" w:rsidRPr="00FC7BAD" w14:paraId="119F7BEA"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67605065" w14:textId="19EDA86B" w:rsidR="002D6810" w:rsidRPr="005B6ACA" w:rsidRDefault="002D6810" w:rsidP="002D6810">
            <w:pPr>
              <w:spacing w:after="0"/>
              <w:jc w:val="center"/>
              <w:rPr>
                <w:rFonts w:ascii="Calibri" w:eastAsia="Times New Roman" w:hAnsi="Calibri" w:cs="Calibri"/>
                <w:color w:val="000000"/>
                <w:sz w:val="18"/>
                <w:szCs w:val="18"/>
                <w:vertAlign w:val="superscript"/>
                <w:lang w:bidi="ar-SA"/>
              </w:rPr>
            </w:pPr>
            <w:r w:rsidRPr="00FC7BAD">
              <w:rPr>
                <w:rFonts w:ascii="Calibri" w:eastAsia="Times New Roman" w:hAnsi="Calibri" w:cs="Calibri"/>
                <w:color w:val="000000"/>
                <w:sz w:val="18"/>
                <w:szCs w:val="18"/>
                <w:lang w:bidi="ar-SA"/>
              </w:rPr>
              <w:t>CDM_Calculated_Dos</w:t>
            </w:r>
            <w:r w:rsidR="00C259AC">
              <w:rPr>
                <w:rFonts w:ascii="Calibri" w:eastAsia="Times New Roman" w:hAnsi="Calibri" w:cs="Calibri"/>
                <w:color w:val="000000"/>
                <w:sz w:val="18"/>
                <w:szCs w:val="18"/>
                <w:lang w:bidi="ar-SA"/>
              </w:rPr>
              <w:t xml:space="preserve">e </w:t>
            </w:r>
            <w:r w:rsidRPr="00FC7BAD">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FC7BAD">
              <w:rPr>
                <w:rFonts w:ascii="Calibri" w:eastAsia="Times New Roman" w:hAnsi="Calibri" w:cs="Calibri"/>
                <w:color w:val="000000"/>
                <w:sz w:val="18"/>
                <w:szCs w:val="18"/>
                <w:lang w:bidi="ar-SA"/>
              </w:rPr>
              <w:t>L</w:t>
            </w:r>
            <w:r w:rsidR="00A87B9D">
              <w:rPr>
                <w:rFonts w:ascii="Calibri" w:eastAsia="Times New Roman" w:hAnsi="Calibri" w:cs="Calibri"/>
                <w:color w:val="000000"/>
                <w:sz w:val="18"/>
                <w:szCs w:val="18"/>
                <w:vertAlign w:val="superscript"/>
                <w:lang w:bidi="ar-SA"/>
              </w:rPr>
              <w:t>[3]</w:t>
            </w:r>
          </w:p>
        </w:tc>
        <w:tc>
          <w:tcPr>
            <w:tcW w:w="1070" w:type="dxa"/>
            <w:tcBorders>
              <w:top w:val="nil"/>
              <w:left w:val="nil"/>
              <w:bottom w:val="nil"/>
              <w:right w:val="single" w:sz="4" w:space="0" w:color="auto"/>
            </w:tcBorders>
            <w:shd w:val="clear" w:color="auto" w:fill="auto"/>
            <w:noWrap/>
            <w:vAlign w:val="center"/>
            <w:hideMark/>
          </w:tcPr>
          <w:p w14:paraId="74F928D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60,531</w:t>
            </w:r>
          </w:p>
        </w:tc>
        <w:tc>
          <w:tcPr>
            <w:tcW w:w="1487" w:type="dxa"/>
            <w:tcBorders>
              <w:top w:val="nil"/>
              <w:left w:val="nil"/>
              <w:bottom w:val="nil"/>
              <w:right w:val="single" w:sz="4" w:space="0" w:color="auto"/>
            </w:tcBorders>
            <w:shd w:val="clear" w:color="auto" w:fill="auto"/>
            <w:noWrap/>
            <w:vAlign w:val="center"/>
            <w:hideMark/>
          </w:tcPr>
          <w:p w14:paraId="15A11E3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10,770</w:t>
            </w:r>
          </w:p>
        </w:tc>
        <w:tc>
          <w:tcPr>
            <w:tcW w:w="952" w:type="dxa"/>
            <w:tcBorders>
              <w:top w:val="nil"/>
              <w:left w:val="nil"/>
              <w:bottom w:val="nil"/>
              <w:right w:val="single" w:sz="4" w:space="0" w:color="auto"/>
            </w:tcBorders>
            <w:shd w:val="clear" w:color="auto" w:fill="auto"/>
            <w:noWrap/>
            <w:vAlign w:val="center"/>
            <w:hideMark/>
          </w:tcPr>
          <w:p w14:paraId="6110265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2.9</w:t>
            </w:r>
          </w:p>
        </w:tc>
        <w:tc>
          <w:tcPr>
            <w:tcW w:w="1440" w:type="dxa"/>
            <w:tcBorders>
              <w:top w:val="nil"/>
              <w:left w:val="nil"/>
              <w:bottom w:val="nil"/>
              <w:right w:val="single" w:sz="4" w:space="0" w:color="auto"/>
            </w:tcBorders>
            <w:shd w:val="clear" w:color="auto" w:fill="auto"/>
            <w:noWrap/>
            <w:vAlign w:val="center"/>
            <w:hideMark/>
          </w:tcPr>
          <w:p w14:paraId="439B26E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2.2</w:t>
            </w:r>
          </w:p>
        </w:tc>
        <w:tc>
          <w:tcPr>
            <w:tcW w:w="1027" w:type="dxa"/>
            <w:tcBorders>
              <w:top w:val="nil"/>
              <w:left w:val="nil"/>
              <w:bottom w:val="nil"/>
              <w:right w:val="single" w:sz="4" w:space="0" w:color="auto"/>
            </w:tcBorders>
            <w:shd w:val="clear" w:color="auto" w:fill="auto"/>
            <w:noWrap/>
            <w:vAlign w:val="center"/>
            <w:hideMark/>
          </w:tcPr>
          <w:p w14:paraId="3230433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4.8</w:t>
            </w:r>
          </w:p>
        </w:tc>
        <w:tc>
          <w:tcPr>
            <w:tcW w:w="1440" w:type="dxa"/>
            <w:tcBorders>
              <w:top w:val="nil"/>
              <w:left w:val="nil"/>
              <w:bottom w:val="nil"/>
              <w:right w:val="single" w:sz="4" w:space="0" w:color="auto"/>
            </w:tcBorders>
            <w:shd w:val="clear" w:color="auto" w:fill="auto"/>
            <w:noWrap/>
            <w:vAlign w:val="center"/>
            <w:hideMark/>
          </w:tcPr>
          <w:p w14:paraId="008F398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1.3</w:t>
            </w:r>
          </w:p>
        </w:tc>
      </w:tr>
      <w:tr w:rsidR="002D6810" w:rsidRPr="00FC7BAD" w14:paraId="7946DEBD"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2E61817F" w14:textId="746EAEF0" w:rsidR="002D6810" w:rsidRPr="00FC7BAD" w:rsidRDefault="00A87B9D"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 xml:space="preserve">CDM Calculated </w:t>
            </w:r>
            <w:r w:rsidR="002D6810" w:rsidRPr="00FC7BAD">
              <w:rPr>
                <w:rFonts w:ascii="Calibri" w:eastAsia="Times New Roman" w:hAnsi="Calibri" w:cs="Calibri"/>
                <w:color w:val="000000"/>
                <w:sz w:val="18"/>
                <w:szCs w:val="18"/>
                <w:lang w:bidi="ar-SA"/>
              </w:rPr>
              <w:t>Chlorine</w:t>
            </w:r>
            <w:r w:rsidR="00C259AC">
              <w:rPr>
                <w:rFonts w:ascii="Calibri" w:eastAsia="Times New Roman" w:hAnsi="Calibri" w:cs="Calibri"/>
                <w:color w:val="000000"/>
                <w:sz w:val="18"/>
                <w:szCs w:val="18"/>
                <w:lang w:bidi="ar-SA"/>
              </w:rPr>
              <w:t xml:space="preserve"> </w:t>
            </w:r>
            <w:r w:rsidR="002D6810" w:rsidRPr="00FC7BAD">
              <w:rPr>
                <w:rFonts w:ascii="Calibri" w:eastAsia="Times New Roman" w:hAnsi="Calibri" w:cs="Calibri"/>
                <w:color w:val="000000"/>
                <w:sz w:val="18"/>
                <w:szCs w:val="18"/>
                <w:lang w:bidi="ar-SA"/>
              </w:rPr>
              <w:t>Demand.</w:t>
            </w:r>
            <w:r>
              <w:rPr>
                <w:rFonts w:ascii="Calibri" w:eastAsia="Times New Roman" w:hAnsi="Calibri" w:cs="Calibri"/>
                <w:color w:val="000000"/>
                <w:sz w:val="18"/>
                <w:szCs w:val="18"/>
                <w:lang w:bidi="ar-SA"/>
              </w:rPr>
              <w:t>mg/L</w:t>
            </w:r>
            <w:r w:rsidR="002D6810" w:rsidRPr="00FC7BAD">
              <w:rPr>
                <w:rFonts w:ascii="Calibri" w:eastAsia="Times New Roman" w:hAnsi="Calibri" w:cs="Calibri"/>
                <w:color w:val="000000"/>
                <w:sz w:val="18"/>
                <w:szCs w:val="18"/>
                <w:lang w:bidi="ar-SA"/>
              </w:rPr>
              <w:t>(Prominent)</w:t>
            </w:r>
          </w:p>
        </w:tc>
        <w:tc>
          <w:tcPr>
            <w:tcW w:w="1070" w:type="dxa"/>
            <w:tcBorders>
              <w:top w:val="nil"/>
              <w:left w:val="nil"/>
              <w:bottom w:val="nil"/>
              <w:right w:val="single" w:sz="4" w:space="0" w:color="auto"/>
            </w:tcBorders>
            <w:shd w:val="clear" w:color="auto" w:fill="auto"/>
            <w:noWrap/>
            <w:vAlign w:val="center"/>
            <w:hideMark/>
          </w:tcPr>
          <w:p w14:paraId="6DB1C10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57475AE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6778713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0.3</w:t>
            </w:r>
          </w:p>
        </w:tc>
        <w:tc>
          <w:tcPr>
            <w:tcW w:w="1440" w:type="dxa"/>
            <w:tcBorders>
              <w:top w:val="nil"/>
              <w:left w:val="nil"/>
              <w:bottom w:val="nil"/>
              <w:right w:val="single" w:sz="4" w:space="0" w:color="auto"/>
            </w:tcBorders>
            <w:shd w:val="clear" w:color="auto" w:fill="auto"/>
            <w:noWrap/>
            <w:vAlign w:val="center"/>
            <w:hideMark/>
          </w:tcPr>
          <w:p w14:paraId="129B53F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0.4</w:t>
            </w:r>
          </w:p>
        </w:tc>
        <w:tc>
          <w:tcPr>
            <w:tcW w:w="1027" w:type="dxa"/>
            <w:tcBorders>
              <w:top w:val="nil"/>
              <w:left w:val="nil"/>
              <w:bottom w:val="nil"/>
              <w:right w:val="single" w:sz="4" w:space="0" w:color="auto"/>
            </w:tcBorders>
            <w:shd w:val="clear" w:color="auto" w:fill="auto"/>
            <w:noWrap/>
            <w:vAlign w:val="center"/>
            <w:hideMark/>
          </w:tcPr>
          <w:p w14:paraId="6BF2266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c>
          <w:tcPr>
            <w:tcW w:w="1440" w:type="dxa"/>
            <w:tcBorders>
              <w:top w:val="nil"/>
              <w:left w:val="nil"/>
              <w:bottom w:val="nil"/>
              <w:right w:val="single" w:sz="4" w:space="0" w:color="auto"/>
            </w:tcBorders>
            <w:shd w:val="clear" w:color="auto" w:fill="auto"/>
            <w:noWrap/>
            <w:vAlign w:val="center"/>
            <w:hideMark/>
          </w:tcPr>
          <w:p w14:paraId="43B7B27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0.5</w:t>
            </w:r>
          </w:p>
        </w:tc>
      </w:tr>
      <w:tr w:rsidR="002D6810" w:rsidRPr="00FC7BAD" w14:paraId="713FC03F"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2EDBF27F" w14:textId="1DC54D52"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Diffuser</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Dose</w:t>
            </w:r>
            <w:r>
              <w:rPr>
                <w:rFonts w:ascii="Calibri" w:eastAsia="Times New Roman" w:hAnsi="Calibri" w:cs="Calibri"/>
                <w:color w:val="000000"/>
                <w:sz w:val="18"/>
                <w:szCs w:val="18"/>
                <w:lang w:bidi="ar-SA"/>
              </w:rPr>
              <w:t xml:space="preserve"> (mg/L)</w:t>
            </w:r>
          </w:p>
        </w:tc>
        <w:tc>
          <w:tcPr>
            <w:tcW w:w="1070" w:type="dxa"/>
            <w:tcBorders>
              <w:top w:val="nil"/>
              <w:left w:val="nil"/>
              <w:bottom w:val="nil"/>
              <w:right w:val="single" w:sz="4" w:space="0" w:color="auto"/>
            </w:tcBorders>
            <w:shd w:val="clear" w:color="auto" w:fill="auto"/>
            <w:noWrap/>
            <w:vAlign w:val="center"/>
            <w:hideMark/>
          </w:tcPr>
          <w:p w14:paraId="46F2B31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67CDB26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5942F27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1.8</w:t>
            </w:r>
          </w:p>
        </w:tc>
        <w:tc>
          <w:tcPr>
            <w:tcW w:w="1440" w:type="dxa"/>
            <w:tcBorders>
              <w:top w:val="nil"/>
              <w:left w:val="nil"/>
              <w:bottom w:val="nil"/>
              <w:right w:val="single" w:sz="4" w:space="0" w:color="auto"/>
            </w:tcBorders>
            <w:shd w:val="clear" w:color="auto" w:fill="auto"/>
            <w:noWrap/>
            <w:vAlign w:val="center"/>
            <w:hideMark/>
          </w:tcPr>
          <w:p w14:paraId="785C842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2.6</w:t>
            </w:r>
          </w:p>
        </w:tc>
        <w:tc>
          <w:tcPr>
            <w:tcW w:w="1027" w:type="dxa"/>
            <w:tcBorders>
              <w:top w:val="nil"/>
              <w:left w:val="nil"/>
              <w:bottom w:val="nil"/>
              <w:right w:val="single" w:sz="4" w:space="0" w:color="auto"/>
            </w:tcBorders>
            <w:shd w:val="clear" w:color="auto" w:fill="auto"/>
            <w:noWrap/>
            <w:vAlign w:val="center"/>
            <w:hideMark/>
          </w:tcPr>
          <w:p w14:paraId="10471D4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c>
          <w:tcPr>
            <w:tcW w:w="1440" w:type="dxa"/>
            <w:tcBorders>
              <w:top w:val="nil"/>
              <w:left w:val="nil"/>
              <w:bottom w:val="nil"/>
              <w:right w:val="single" w:sz="4" w:space="0" w:color="auto"/>
            </w:tcBorders>
            <w:shd w:val="clear" w:color="auto" w:fill="auto"/>
            <w:noWrap/>
            <w:vAlign w:val="center"/>
            <w:hideMark/>
          </w:tcPr>
          <w:p w14:paraId="133B9E9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0.7</w:t>
            </w:r>
          </w:p>
        </w:tc>
      </w:tr>
      <w:tr w:rsidR="002D6810" w:rsidRPr="00FC7BAD" w14:paraId="7EA35610"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5BF3656" w14:textId="1F8B9B1A"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Effluent</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Flow</w:t>
            </w:r>
            <w:r>
              <w:rPr>
                <w:rFonts w:ascii="Calibri" w:eastAsia="Times New Roman" w:hAnsi="Calibri" w:cs="Calibri"/>
                <w:color w:val="000000"/>
                <w:sz w:val="18"/>
                <w:szCs w:val="18"/>
                <w:lang w:bidi="ar-SA"/>
              </w:rPr>
              <w:t xml:space="preserve"> MGD</w:t>
            </w:r>
          </w:p>
        </w:tc>
        <w:tc>
          <w:tcPr>
            <w:tcW w:w="1070" w:type="dxa"/>
            <w:tcBorders>
              <w:top w:val="nil"/>
              <w:left w:val="nil"/>
              <w:bottom w:val="nil"/>
              <w:right w:val="single" w:sz="4" w:space="0" w:color="auto"/>
            </w:tcBorders>
            <w:shd w:val="clear" w:color="auto" w:fill="auto"/>
            <w:noWrap/>
            <w:vAlign w:val="center"/>
            <w:hideMark/>
          </w:tcPr>
          <w:p w14:paraId="0394480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6A9CE72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205C812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28.7</w:t>
            </w:r>
          </w:p>
        </w:tc>
        <w:tc>
          <w:tcPr>
            <w:tcW w:w="1440" w:type="dxa"/>
            <w:tcBorders>
              <w:top w:val="nil"/>
              <w:left w:val="nil"/>
              <w:bottom w:val="nil"/>
              <w:right w:val="single" w:sz="4" w:space="0" w:color="auto"/>
            </w:tcBorders>
            <w:shd w:val="clear" w:color="auto" w:fill="auto"/>
            <w:noWrap/>
            <w:vAlign w:val="center"/>
            <w:hideMark/>
          </w:tcPr>
          <w:p w14:paraId="17D2D78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20.0</w:t>
            </w:r>
          </w:p>
        </w:tc>
        <w:tc>
          <w:tcPr>
            <w:tcW w:w="1027" w:type="dxa"/>
            <w:tcBorders>
              <w:top w:val="nil"/>
              <w:left w:val="nil"/>
              <w:bottom w:val="nil"/>
              <w:right w:val="single" w:sz="4" w:space="0" w:color="auto"/>
            </w:tcBorders>
            <w:shd w:val="clear" w:color="auto" w:fill="auto"/>
            <w:noWrap/>
            <w:vAlign w:val="center"/>
            <w:hideMark/>
          </w:tcPr>
          <w:p w14:paraId="0EA26E1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16.8</w:t>
            </w:r>
          </w:p>
        </w:tc>
        <w:tc>
          <w:tcPr>
            <w:tcW w:w="1440" w:type="dxa"/>
            <w:tcBorders>
              <w:top w:val="nil"/>
              <w:left w:val="nil"/>
              <w:bottom w:val="nil"/>
              <w:right w:val="single" w:sz="4" w:space="0" w:color="auto"/>
            </w:tcBorders>
            <w:shd w:val="clear" w:color="auto" w:fill="auto"/>
            <w:noWrap/>
            <w:vAlign w:val="center"/>
            <w:hideMark/>
          </w:tcPr>
          <w:p w14:paraId="0867513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8.6</w:t>
            </w:r>
          </w:p>
        </w:tc>
      </w:tr>
      <w:tr w:rsidR="002D6810" w:rsidRPr="00FC7BAD" w14:paraId="39ADDAF6"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5B298EA9" w14:textId="338C35C9"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Emergency</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Tank</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Level</w:t>
            </w:r>
            <w:r>
              <w:rPr>
                <w:rFonts w:ascii="Calibri" w:eastAsia="Times New Roman" w:hAnsi="Calibri" w:cs="Calibri"/>
                <w:color w:val="000000"/>
                <w:sz w:val="18"/>
                <w:szCs w:val="18"/>
                <w:lang w:bidi="ar-SA"/>
              </w:rPr>
              <w:t xml:space="preserve"> (gallons) </w:t>
            </w:r>
          </w:p>
        </w:tc>
        <w:tc>
          <w:tcPr>
            <w:tcW w:w="1070" w:type="dxa"/>
            <w:tcBorders>
              <w:top w:val="nil"/>
              <w:left w:val="nil"/>
              <w:bottom w:val="nil"/>
              <w:right w:val="single" w:sz="4" w:space="0" w:color="auto"/>
            </w:tcBorders>
            <w:shd w:val="clear" w:color="auto" w:fill="auto"/>
            <w:noWrap/>
            <w:vAlign w:val="center"/>
            <w:hideMark/>
          </w:tcPr>
          <w:p w14:paraId="6452C42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563B24E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360419A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972.1</w:t>
            </w:r>
          </w:p>
        </w:tc>
        <w:tc>
          <w:tcPr>
            <w:tcW w:w="1440" w:type="dxa"/>
            <w:tcBorders>
              <w:top w:val="nil"/>
              <w:left w:val="nil"/>
              <w:bottom w:val="nil"/>
              <w:right w:val="single" w:sz="4" w:space="0" w:color="auto"/>
            </w:tcBorders>
            <w:shd w:val="clear" w:color="auto" w:fill="auto"/>
            <w:noWrap/>
            <w:vAlign w:val="center"/>
            <w:hideMark/>
          </w:tcPr>
          <w:p w14:paraId="5659AE3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998.1</w:t>
            </w:r>
          </w:p>
        </w:tc>
        <w:tc>
          <w:tcPr>
            <w:tcW w:w="1027" w:type="dxa"/>
            <w:tcBorders>
              <w:top w:val="nil"/>
              <w:left w:val="nil"/>
              <w:bottom w:val="nil"/>
              <w:right w:val="single" w:sz="4" w:space="0" w:color="auto"/>
            </w:tcBorders>
            <w:shd w:val="clear" w:color="auto" w:fill="auto"/>
            <w:noWrap/>
            <w:vAlign w:val="center"/>
            <w:hideMark/>
          </w:tcPr>
          <w:p w14:paraId="497CEF1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117.3</w:t>
            </w:r>
          </w:p>
        </w:tc>
        <w:tc>
          <w:tcPr>
            <w:tcW w:w="1440" w:type="dxa"/>
            <w:tcBorders>
              <w:top w:val="nil"/>
              <w:left w:val="nil"/>
              <w:bottom w:val="nil"/>
              <w:right w:val="single" w:sz="4" w:space="0" w:color="auto"/>
            </w:tcBorders>
            <w:shd w:val="clear" w:color="auto" w:fill="auto"/>
            <w:noWrap/>
            <w:vAlign w:val="center"/>
            <w:hideMark/>
          </w:tcPr>
          <w:p w14:paraId="58EDE66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53.8</w:t>
            </w:r>
          </w:p>
        </w:tc>
      </w:tr>
      <w:tr w:rsidR="002D6810" w:rsidRPr="00FC7BAD" w14:paraId="3711F414"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5DB5D06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FI.001</w:t>
            </w:r>
            <w:r>
              <w:rPr>
                <w:rFonts w:ascii="Calibri" w:eastAsia="Times New Roman" w:hAnsi="Calibri" w:cs="Calibri"/>
                <w:color w:val="000000"/>
                <w:sz w:val="18"/>
                <w:szCs w:val="18"/>
                <w:lang w:bidi="ar-SA"/>
              </w:rPr>
              <w:t xml:space="preserve"> (MSP 1 flow MGD)</w:t>
            </w:r>
          </w:p>
        </w:tc>
        <w:tc>
          <w:tcPr>
            <w:tcW w:w="1070" w:type="dxa"/>
            <w:tcBorders>
              <w:top w:val="nil"/>
              <w:left w:val="nil"/>
              <w:bottom w:val="nil"/>
              <w:right w:val="single" w:sz="4" w:space="0" w:color="auto"/>
            </w:tcBorders>
            <w:shd w:val="clear" w:color="auto" w:fill="auto"/>
            <w:noWrap/>
            <w:vAlign w:val="center"/>
            <w:hideMark/>
          </w:tcPr>
          <w:p w14:paraId="2308F2B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2954DEA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37EF7E8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5.6</w:t>
            </w:r>
          </w:p>
        </w:tc>
        <w:tc>
          <w:tcPr>
            <w:tcW w:w="1440" w:type="dxa"/>
            <w:tcBorders>
              <w:top w:val="nil"/>
              <w:left w:val="nil"/>
              <w:bottom w:val="nil"/>
              <w:right w:val="single" w:sz="4" w:space="0" w:color="auto"/>
            </w:tcBorders>
            <w:shd w:val="clear" w:color="auto" w:fill="auto"/>
            <w:noWrap/>
            <w:vAlign w:val="center"/>
            <w:hideMark/>
          </w:tcPr>
          <w:p w14:paraId="79D58ED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w:t>
            </w:r>
          </w:p>
        </w:tc>
        <w:tc>
          <w:tcPr>
            <w:tcW w:w="1027" w:type="dxa"/>
            <w:tcBorders>
              <w:top w:val="nil"/>
              <w:left w:val="nil"/>
              <w:bottom w:val="nil"/>
              <w:right w:val="single" w:sz="4" w:space="0" w:color="auto"/>
            </w:tcBorders>
            <w:shd w:val="clear" w:color="auto" w:fill="auto"/>
            <w:noWrap/>
            <w:vAlign w:val="center"/>
            <w:hideMark/>
          </w:tcPr>
          <w:p w14:paraId="10D5450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10.6</w:t>
            </w:r>
          </w:p>
        </w:tc>
        <w:tc>
          <w:tcPr>
            <w:tcW w:w="1440" w:type="dxa"/>
            <w:tcBorders>
              <w:top w:val="nil"/>
              <w:left w:val="nil"/>
              <w:bottom w:val="nil"/>
              <w:right w:val="single" w:sz="4" w:space="0" w:color="auto"/>
            </w:tcBorders>
            <w:shd w:val="clear" w:color="auto" w:fill="auto"/>
            <w:noWrap/>
            <w:vAlign w:val="center"/>
            <w:hideMark/>
          </w:tcPr>
          <w:p w14:paraId="60C66B5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5.4</w:t>
            </w:r>
          </w:p>
        </w:tc>
      </w:tr>
      <w:tr w:rsidR="002D6810" w:rsidRPr="00FC7BAD" w14:paraId="4B78BF76"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6CD719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FI.002</w:t>
            </w:r>
            <w:r>
              <w:rPr>
                <w:rFonts w:ascii="Calibri" w:eastAsia="Times New Roman" w:hAnsi="Calibri" w:cs="Calibri"/>
                <w:color w:val="000000"/>
                <w:sz w:val="18"/>
                <w:szCs w:val="18"/>
                <w:lang w:bidi="ar-SA"/>
              </w:rPr>
              <w:t xml:space="preserve"> (MSP 2 flow MGD)</w:t>
            </w:r>
          </w:p>
        </w:tc>
        <w:tc>
          <w:tcPr>
            <w:tcW w:w="1070" w:type="dxa"/>
            <w:tcBorders>
              <w:top w:val="nil"/>
              <w:left w:val="nil"/>
              <w:bottom w:val="nil"/>
              <w:right w:val="single" w:sz="4" w:space="0" w:color="auto"/>
            </w:tcBorders>
            <w:shd w:val="clear" w:color="auto" w:fill="auto"/>
            <w:noWrap/>
            <w:vAlign w:val="center"/>
            <w:hideMark/>
          </w:tcPr>
          <w:p w14:paraId="528A9A6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2A5202E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274685E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5.8</w:t>
            </w:r>
          </w:p>
        </w:tc>
        <w:tc>
          <w:tcPr>
            <w:tcW w:w="1440" w:type="dxa"/>
            <w:tcBorders>
              <w:top w:val="nil"/>
              <w:left w:val="nil"/>
              <w:bottom w:val="nil"/>
              <w:right w:val="single" w:sz="4" w:space="0" w:color="auto"/>
            </w:tcBorders>
            <w:shd w:val="clear" w:color="auto" w:fill="auto"/>
            <w:noWrap/>
            <w:vAlign w:val="center"/>
            <w:hideMark/>
          </w:tcPr>
          <w:p w14:paraId="578BBFE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6.7</w:t>
            </w:r>
          </w:p>
        </w:tc>
        <w:tc>
          <w:tcPr>
            <w:tcW w:w="1027" w:type="dxa"/>
            <w:tcBorders>
              <w:top w:val="nil"/>
              <w:left w:val="nil"/>
              <w:bottom w:val="nil"/>
              <w:right w:val="single" w:sz="4" w:space="0" w:color="auto"/>
            </w:tcBorders>
            <w:shd w:val="clear" w:color="auto" w:fill="auto"/>
            <w:noWrap/>
            <w:vAlign w:val="center"/>
            <w:hideMark/>
          </w:tcPr>
          <w:p w14:paraId="274E5B6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10.7</w:t>
            </w:r>
          </w:p>
        </w:tc>
        <w:tc>
          <w:tcPr>
            <w:tcW w:w="1440" w:type="dxa"/>
            <w:tcBorders>
              <w:top w:val="nil"/>
              <w:left w:val="nil"/>
              <w:bottom w:val="nil"/>
              <w:right w:val="single" w:sz="4" w:space="0" w:color="auto"/>
            </w:tcBorders>
            <w:shd w:val="clear" w:color="auto" w:fill="auto"/>
            <w:noWrap/>
            <w:vAlign w:val="center"/>
            <w:hideMark/>
          </w:tcPr>
          <w:p w14:paraId="0415981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11.4</w:t>
            </w:r>
          </w:p>
        </w:tc>
      </w:tr>
      <w:tr w:rsidR="002D6810" w:rsidRPr="00FC7BAD" w14:paraId="656A8219"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7255FD8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FI.003</w:t>
            </w:r>
            <w:r>
              <w:rPr>
                <w:rFonts w:ascii="Calibri" w:eastAsia="Times New Roman" w:hAnsi="Calibri" w:cs="Calibri"/>
                <w:color w:val="000000"/>
                <w:sz w:val="18"/>
                <w:szCs w:val="18"/>
                <w:lang w:bidi="ar-SA"/>
              </w:rPr>
              <w:t xml:space="preserve"> (MSP 3 flow MGD)</w:t>
            </w:r>
          </w:p>
        </w:tc>
        <w:tc>
          <w:tcPr>
            <w:tcW w:w="1070" w:type="dxa"/>
            <w:tcBorders>
              <w:top w:val="nil"/>
              <w:left w:val="nil"/>
              <w:bottom w:val="nil"/>
              <w:right w:val="single" w:sz="4" w:space="0" w:color="auto"/>
            </w:tcBorders>
            <w:shd w:val="clear" w:color="auto" w:fill="auto"/>
            <w:noWrap/>
            <w:vAlign w:val="center"/>
            <w:hideMark/>
          </w:tcPr>
          <w:p w14:paraId="67EC71A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74D0B0F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0521CE6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5.9</w:t>
            </w:r>
          </w:p>
        </w:tc>
        <w:tc>
          <w:tcPr>
            <w:tcW w:w="1440" w:type="dxa"/>
            <w:tcBorders>
              <w:top w:val="nil"/>
              <w:left w:val="nil"/>
              <w:bottom w:val="nil"/>
              <w:right w:val="single" w:sz="4" w:space="0" w:color="auto"/>
            </w:tcBorders>
            <w:shd w:val="clear" w:color="auto" w:fill="auto"/>
            <w:noWrap/>
            <w:vAlign w:val="center"/>
            <w:hideMark/>
          </w:tcPr>
          <w:p w14:paraId="7CF7CA6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10.6</w:t>
            </w:r>
          </w:p>
        </w:tc>
        <w:tc>
          <w:tcPr>
            <w:tcW w:w="1027" w:type="dxa"/>
            <w:tcBorders>
              <w:top w:val="nil"/>
              <w:left w:val="nil"/>
              <w:bottom w:val="nil"/>
              <w:right w:val="single" w:sz="4" w:space="0" w:color="auto"/>
            </w:tcBorders>
            <w:shd w:val="clear" w:color="auto" w:fill="auto"/>
            <w:noWrap/>
            <w:vAlign w:val="center"/>
            <w:hideMark/>
          </w:tcPr>
          <w:p w14:paraId="491E0B0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10.8</w:t>
            </w:r>
          </w:p>
        </w:tc>
        <w:tc>
          <w:tcPr>
            <w:tcW w:w="1440" w:type="dxa"/>
            <w:tcBorders>
              <w:top w:val="nil"/>
              <w:left w:val="nil"/>
              <w:bottom w:val="nil"/>
              <w:right w:val="single" w:sz="4" w:space="0" w:color="auto"/>
            </w:tcBorders>
            <w:shd w:val="clear" w:color="auto" w:fill="auto"/>
            <w:noWrap/>
            <w:vAlign w:val="center"/>
            <w:hideMark/>
          </w:tcPr>
          <w:p w14:paraId="209A959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13.2</w:t>
            </w:r>
          </w:p>
        </w:tc>
      </w:tr>
      <w:tr w:rsidR="002D6810" w:rsidRPr="00FC7BAD" w14:paraId="239223B2"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20DDFA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FI.004</w:t>
            </w:r>
            <w:r>
              <w:rPr>
                <w:rFonts w:ascii="Calibri" w:eastAsia="Times New Roman" w:hAnsi="Calibri" w:cs="Calibri"/>
                <w:color w:val="000000"/>
                <w:sz w:val="18"/>
                <w:szCs w:val="18"/>
                <w:lang w:bidi="ar-SA"/>
              </w:rPr>
              <w:t xml:space="preserve"> (MSP 4 flow MGD)</w:t>
            </w:r>
          </w:p>
        </w:tc>
        <w:tc>
          <w:tcPr>
            <w:tcW w:w="1070" w:type="dxa"/>
            <w:tcBorders>
              <w:top w:val="nil"/>
              <w:left w:val="nil"/>
              <w:bottom w:val="nil"/>
              <w:right w:val="single" w:sz="4" w:space="0" w:color="auto"/>
            </w:tcBorders>
            <w:shd w:val="clear" w:color="auto" w:fill="auto"/>
            <w:noWrap/>
            <w:vAlign w:val="center"/>
            <w:hideMark/>
          </w:tcPr>
          <w:p w14:paraId="294A236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1C3DB59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066BFCA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9.9</w:t>
            </w:r>
          </w:p>
        </w:tc>
        <w:tc>
          <w:tcPr>
            <w:tcW w:w="1440" w:type="dxa"/>
            <w:tcBorders>
              <w:top w:val="nil"/>
              <w:left w:val="nil"/>
              <w:bottom w:val="nil"/>
              <w:right w:val="single" w:sz="4" w:space="0" w:color="auto"/>
            </w:tcBorders>
            <w:shd w:val="clear" w:color="auto" w:fill="auto"/>
            <w:noWrap/>
            <w:vAlign w:val="center"/>
            <w:hideMark/>
          </w:tcPr>
          <w:p w14:paraId="77C97A1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4.9</w:t>
            </w:r>
          </w:p>
        </w:tc>
        <w:tc>
          <w:tcPr>
            <w:tcW w:w="1027" w:type="dxa"/>
            <w:tcBorders>
              <w:top w:val="nil"/>
              <w:left w:val="nil"/>
              <w:bottom w:val="nil"/>
              <w:right w:val="single" w:sz="4" w:space="0" w:color="auto"/>
            </w:tcBorders>
            <w:shd w:val="clear" w:color="auto" w:fill="auto"/>
            <w:noWrap/>
            <w:vAlign w:val="center"/>
            <w:hideMark/>
          </w:tcPr>
          <w:p w14:paraId="075DF79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12.6</w:t>
            </w:r>
          </w:p>
        </w:tc>
        <w:tc>
          <w:tcPr>
            <w:tcW w:w="1440" w:type="dxa"/>
            <w:tcBorders>
              <w:top w:val="nil"/>
              <w:left w:val="nil"/>
              <w:bottom w:val="nil"/>
              <w:right w:val="single" w:sz="4" w:space="0" w:color="auto"/>
            </w:tcBorders>
            <w:shd w:val="clear" w:color="auto" w:fill="auto"/>
            <w:noWrap/>
            <w:vAlign w:val="center"/>
            <w:hideMark/>
          </w:tcPr>
          <w:p w14:paraId="3AEFFB8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9.9</w:t>
            </w:r>
          </w:p>
        </w:tc>
      </w:tr>
      <w:tr w:rsidR="002D6810" w:rsidRPr="00FC7BAD" w14:paraId="192C6BAD"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870247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FI.005</w:t>
            </w:r>
            <w:r>
              <w:rPr>
                <w:rFonts w:ascii="Calibri" w:eastAsia="Times New Roman" w:hAnsi="Calibri" w:cs="Calibri"/>
                <w:color w:val="000000"/>
                <w:sz w:val="18"/>
                <w:szCs w:val="18"/>
                <w:lang w:bidi="ar-SA"/>
              </w:rPr>
              <w:t xml:space="preserve"> (MSP 5 flow MGD) </w:t>
            </w:r>
          </w:p>
        </w:tc>
        <w:tc>
          <w:tcPr>
            <w:tcW w:w="1070" w:type="dxa"/>
            <w:tcBorders>
              <w:top w:val="nil"/>
              <w:left w:val="nil"/>
              <w:bottom w:val="nil"/>
              <w:right w:val="single" w:sz="4" w:space="0" w:color="auto"/>
            </w:tcBorders>
            <w:shd w:val="clear" w:color="auto" w:fill="auto"/>
            <w:noWrap/>
            <w:vAlign w:val="center"/>
            <w:hideMark/>
          </w:tcPr>
          <w:p w14:paraId="41343AB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0BBDECA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102D936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5.1</w:t>
            </w:r>
          </w:p>
        </w:tc>
        <w:tc>
          <w:tcPr>
            <w:tcW w:w="1440" w:type="dxa"/>
            <w:tcBorders>
              <w:top w:val="nil"/>
              <w:left w:val="nil"/>
              <w:bottom w:val="nil"/>
              <w:right w:val="single" w:sz="4" w:space="0" w:color="auto"/>
            </w:tcBorders>
            <w:shd w:val="clear" w:color="auto" w:fill="auto"/>
            <w:noWrap/>
            <w:vAlign w:val="center"/>
            <w:hideMark/>
          </w:tcPr>
          <w:p w14:paraId="3F7C6EC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4.7</w:t>
            </w:r>
          </w:p>
        </w:tc>
        <w:tc>
          <w:tcPr>
            <w:tcW w:w="1027" w:type="dxa"/>
            <w:tcBorders>
              <w:top w:val="nil"/>
              <w:left w:val="nil"/>
              <w:bottom w:val="nil"/>
              <w:right w:val="single" w:sz="4" w:space="0" w:color="auto"/>
            </w:tcBorders>
            <w:shd w:val="clear" w:color="auto" w:fill="auto"/>
            <w:noWrap/>
            <w:vAlign w:val="center"/>
            <w:hideMark/>
          </w:tcPr>
          <w:p w14:paraId="23B256A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10.0</w:t>
            </w:r>
          </w:p>
        </w:tc>
        <w:tc>
          <w:tcPr>
            <w:tcW w:w="1440" w:type="dxa"/>
            <w:tcBorders>
              <w:top w:val="nil"/>
              <w:left w:val="nil"/>
              <w:bottom w:val="nil"/>
              <w:right w:val="single" w:sz="4" w:space="0" w:color="auto"/>
            </w:tcBorders>
            <w:shd w:val="clear" w:color="auto" w:fill="auto"/>
            <w:noWrap/>
            <w:vAlign w:val="center"/>
            <w:hideMark/>
          </w:tcPr>
          <w:p w14:paraId="0BB4264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10.0</w:t>
            </w:r>
          </w:p>
        </w:tc>
      </w:tr>
      <w:tr w:rsidR="002D6810" w:rsidRPr="00FC7BAD" w14:paraId="5E495D7D"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582B7A1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FI.006</w:t>
            </w:r>
            <w:r>
              <w:rPr>
                <w:rFonts w:ascii="Calibri" w:eastAsia="Times New Roman" w:hAnsi="Calibri" w:cs="Calibri"/>
                <w:color w:val="000000"/>
                <w:sz w:val="18"/>
                <w:szCs w:val="18"/>
                <w:lang w:bidi="ar-SA"/>
              </w:rPr>
              <w:t xml:space="preserve"> (MSP 6 flow MGD)</w:t>
            </w:r>
          </w:p>
        </w:tc>
        <w:tc>
          <w:tcPr>
            <w:tcW w:w="1070" w:type="dxa"/>
            <w:tcBorders>
              <w:top w:val="nil"/>
              <w:left w:val="nil"/>
              <w:bottom w:val="nil"/>
              <w:right w:val="single" w:sz="4" w:space="0" w:color="auto"/>
            </w:tcBorders>
            <w:shd w:val="clear" w:color="auto" w:fill="auto"/>
            <w:noWrap/>
            <w:vAlign w:val="center"/>
            <w:hideMark/>
          </w:tcPr>
          <w:p w14:paraId="16F72DE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23A7D7B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790AA20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4.7</w:t>
            </w:r>
          </w:p>
        </w:tc>
        <w:tc>
          <w:tcPr>
            <w:tcW w:w="1440" w:type="dxa"/>
            <w:tcBorders>
              <w:top w:val="nil"/>
              <w:left w:val="nil"/>
              <w:bottom w:val="nil"/>
              <w:right w:val="single" w:sz="4" w:space="0" w:color="auto"/>
            </w:tcBorders>
            <w:shd w:val="clear" w:color="auto" w:fill="auto"/>
            <w:noWrap/>
            <w:vAlign w:val="center"/>
            <w:hideMark/>
          </w:tcPr>
          <w:p w14:paraId="27F6C2A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2.4</w:t>
            </w:r>
          </w:p>
        </w:tc>
        <w:tc>
          <w:tcPr>
            <w:tcW w:w="1027" w:type="dxa"/>
            <w:tcBorders>
              <w:top w:val="nil"/>
              <w:left w:val="nil"/>
              <w:bottom w:val="nil"/>
              <w:right w:val="single" w:sz="4" w:space="0" w:color="auto"/>
            </w:tcBorders>
            <w:shd w:val="clear" w:color="auto" w:fill="auto"/>
            <w:noWrap/>
            <w:vAlign w:val="center"/>
            <w:hideMark/>
          </w:tcPr>
          <w:p w14:paraId="40957D78"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10.1</w:t>
            </w:r>
          </w:p>
        </w:tc>
        <w:tc>
          <w:tcPr>
            <w:tcW w:w="1440" w:type="dxa"/>
            <w:tcBorders>
              <w:top w:val="nil"/>
              <w:left w:val="nil"/>
              <w:bottom w:val="nil"/>
              <w:right w:val="single" w:sz="4" w:space="0" w:color="auto"/>
            </w:tcBorders>
            <w:shd w:val="clear" w:color="auto" w:fill="auto"/>
            <w:noWrap/>
            <w:vAlign w:val="center"/>
            <w:hideMark/>
          </w:tcPr>
          <w:p w14:paraId="41FB3C6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7.6</w:t>
            </w:r>
          </w:p>
        </w:tc>
      </w:tr>
      <w:tr w:rsidR="002D6810" w:rsidRPr="00FC7BAD" w14:paraId="6040FBD2"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F9459FB" w14:textId="35DF4455"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Hypo</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Flow</w:t>
            </w:r>
            <w:r>
              <w:rPr>
                <w:rFonts w:ascii="Calibri" w:eastAsia="Times New Roman" w:hAnsi="Calibri" w:cs="Calibri"/>
                <w:color w:val="000000"/>
                <w:sz w:val="18"/>
                <w:szCs w:val="18"/>
                <w:lang w:bidi="ar-SA"/>
              </w:rPr>
              <w:t xml:space="preserve"> gph</w:t>
            </w:r>
            <w:del w:id="25" w:author="Registe, Joshua H." w:date="2021-01-13T16:19:00Z">
              <w:r w:rsidDel="00A87B9D">
                <w:rPr>
                  <w:rFonts w:ascii="Calibri" w:eastAsia="Times New Roman" w:hAnsi="Calibri" w:cs="Calibri"/>
                  <w:color w:val="000000"/>
                  <w:sz w:val="18"/>
                  <w:szCs w:val="18"/>
                  <w:lang w:bidi="ar-SA"/>
                </w:rPr>
                <w:delText>?</w:delText>
              </w:r>
            </w:del>
          </w:p>
        </w:tc>
        <w:tc>
          <w:tcPr>
            <w:tcW w:w="1070" w:type="dxa"/>
            <w:tcBorders>
              <w:top w:val="nil"/>
              <w:left w:val="nil"/>
              <w:bottom w:val="nil"/>
              <w:right w:val="single" w:sz="4" w:space="0" w:color="auto"/>
            </w:tcBorders>
            <w:shd w:val="clear" w:color="auto" w:fill="auto"/>
            <w:noWrap/>
            <w:vAlign w:val="center"/>
            <w:hideMark/>
          </w:tcPr>
          <w:p w14:paraId="394CB64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4EFA395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7077374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16.6</w:t>
            </w:r>
          </w:p>
        </w:tc>
        <w:tc>
          <w:tcPr>
            <w:tcW w:w="1440" w:type="dxa"/>
            <w:tcBorders>
              <w:top w:val="nil"/>
              <w:left w:val="nil"/>
              <w:bottom w:val="nil"/>
              <w:right w:val="single" w:sz="4" w:space="0" w:color="auto"/>
            </w:tcBorders>
            <w:shd w:val="clear" w:color="auto" w:fill="auto"/>
            <w:noWrap/>
            <w:vAlign w:val="center"/>
            <w:hideMark/>
          </w:tcPr>
          <w:p w14:paraId="28910CE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14.5</w:t>
            </w:r>
          </w:p>
        </w:tc>
        <w:tc>
          <w:tcPr>
            <w:tcW w:w="1027" w:type="dxa"/>
            <w:tcBorders>
              <w:top w:val="nil"/>
              <w:left w:val="nil"/>
              <w:bottom w:val="nil"/>
              <w:right w:val="single" w:sz="4" w:space="0" w:color="auto"/>
            </w:tcBorders>
            <w:shd w:val="clear" w:color="auto" w:fill="auto"/>
            <w:noWrap/>
            <w:vAlign w:val="center"/>
            <w:hideMark/>
          </w:tcPr>
          <w:p w14:paraId="5FA950B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11.2</w:t>
            </w:r>
          </w:p>
        </w:tc>
        <w:tc>
          <w:tcPr>
            <w:tcW w:w="1440" w:type="dxa"/>
            <w:tcBorders>
              <w:top w:val="nil"/>
              <w:left w:val="nil"/>
              <w:bottom w:val="nil"/>
              <w:right w:val="single" w:sz="4" w:space="0" w:color="auto"/>
            </w:tcBorders>
            <w:shd w:val="clear" w:color="auto" w:fill="auto"/>
            <w:noWrap/>
            <w:vAlign w:val="center"/>
            <w:hideMark/>
          </w:tcPr>
          <w:p w14:paraId="7D8B336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7.0</w:t>
            </w:r>
          </w:p>
        </w:tc>
      </w:tr>
      <w:tr w:rsidR="002D6810" w:rsidRPr="00FC7BAD" w14:paraId="78B2E692"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80980AE" w14:textId="55D86360"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Influent</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Flow</w:t>
            </w:r>
            <w:r>
              <w:rPr>
                <w:rFonts w:ascii="Calibri" w:eastAsia="Times New Roman" w:hAnsi="Calibri" w:cs="Calibri"/>
                <w:color w:val="000000"/>
                <w:sz w:val="18"/>
                <w:szCs w:val="18"/>
                <w:lang w:bidi="ar-SA"/>
              </w:rPr>
              <w:t xml:space="preserve"> MGD</w:t>
            </w:r>
            <w:del w:id="26" w:author="Registe, Joshua H." w:date="2021-01-13T16:19:00Z">
              <w:r w:rsidDel="00A87B9D">
                <w:rPr>
                  <w:rFonts w:ascii="Calibri" w:eastAsia="Times New Roman" w:hAnsi="Calibri" w:cs="Calibri"/>
                  <w:color w:val="000000"/>
                  <w:sz w:val="18"/>
                  <w:szCs w:val="18"/>
                  <w:lang w:bidi="ar-SA"/>
                </w:rPr>
                <w:delText>?</w:delText>
              </w:r>
            </w:del>
          </w:p>
        </w:tc>
        <w:tc>
          <w:tcPr>
            <w:tcW w:w="1070" w:type="dxa"/>
            <w:tcBorders>
              <w:top w:val="nil"/>
              <w:left w:val="nil"/>
              <w:bottom w:val="nil"/>
              <w:right w:val="single" w:sz="4" w:space="0" w:color="auto"/>
            </w:tcBorders>
            <w:shd w:val="clear" w:color="auto" w:fill="auto"/>
            <w:noWrap/>
            <w:vAlign w:val="center"/>
            <w:hideMark/>
          </w:tcPr>
          <w:p w14:paraId="5F9A616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4098D17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41A7A80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37.0</w:t>
            </w:r>
          </w:p>
        </w:tc>
        <w:tc>
          <w:tcPr>
            <w:tcW w:w="1440" w:type="dxa"/>
            <w:tcBorders>
              <w:top w:val="nil"/>
              <w:left w:val="nil"/>
              <w:bottom w:val="nil"/>
              <w:right w:val="single" w:sz="4" w:space="0" w:color="auto"/>
            </w:tcBorders>
            <w:shd w:val="clear" w:color="auto" w:fill="auto"/>
            <w:noWrap/>
            <w:vAlign w:val="center"/>
            <w:hideMark/>
          </w:tcPr>
          <w:p w14:paraId="57E5F56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30.4</w:t>
            </w:r>
          </w:p>
        </w:tc>
        <w:tc>
          <w:tcPr>
            <w:tcW w:w="1027" w:type="dxa"/>
            <w:tcBorders>
              <w:top w:val="nil"/>
              <w:left w:val="nil"/>
              <w:bottom w:val="nil"/>
              <w:right w:val="single" w:sz="4" w:space="0" w:color="auto"/>
            </w:tcBorders>
            <w:shd w:val="clear" w:color="auto" w:fill="auto"/>
            <w:noWrap/>
            <w:vAlign w:val="center"/>
            <w:hideMark/>
          </w:tcPr>
          <w:p w14:paraId="2C052B1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16.9</w:t>
            </w:r>
          </w:p>
        </w:tc>
        <w:tc>
          <w:tcPr>
            <w:tcW w:w="1440" w:type="dxa"/>
            <w:tcBorders>
              <w:top w:val="nil"/>
              <w:left w:val="nil"/>
              <w:bottom w:val="nil"/>
              <w:right w:val="single" w:sz="4" w:space="0" w:color="auto"/>
            </w:tcBorders>
            <w:shd w:val="clear" w:color="auto" w:fill="auto"/>
            <w:noWrap/>
            <w:vAlign w:val="center"/>
            <w:hideMark/>
          </w:tcPr>
          <w:p w14:paraId="5D53F38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9.4</w:t>
            </w:r>
          </w:p>
        </w:tc>
      </w:tr>
      <w:tr w:rsidR="002D6810" w:rsidRPr="00FC7BAD" w14:paraId="38F7CFC6" w14:textId="77777777" w:rsidTr="00854AFD">
        <w:trPr>
          <w:trHeight w:val="351"/>
        </w:trPr>
        <w:tc>
          <w:tcPr>
            <w:tcW w:w="2426" w:type="dxa"/>
            <w:tcBorders>
              <w:top w:val="nil"/>
              <w:left w:val="single" w:sz="4" w:space="0" w:color="auto"/>
              <w:bottom w:val="nil"/>
              <w:right w:val="single" w:sz="4" w:space="0" w:color="auto"/>
            </w:tcBorders>
            <w:shd w:val="clear" w:color="auto" w:fill="auto"/>
            <w:noWrap/>
            <w:vAlign w:val="center"/>
            <w:hideMark/>
          </w:tcPr>
          <w:p w14:paraId="02446F65" w14:textId="275F2D53"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Mixer</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Dose</w:t>
            </w:r>
            <w:r>
              <w:rPr>
                <w:rFonts w:ascii="Calibri" w:eastAsia="Times New Roman" w:hAnsi="Calibri" w:cs="Calibri"/>
                <w:color w:val="000000"/>
                <w:sz w:val="18"/>
                <w:szCs w:val="18"/>
                <w:lang w:bidi="ar-SA"/>
              </w:rPr>
              <w:t xml:space="preserve"> (mg/L</w:t>
            </w:r>
            <w:del w:id="27" w:author="Registe, Joshua H." w:date="2021-01-13T16:19:00Z">
              <w:r w:rsidDel="00A87B9D">
                <w:rPr>
                  <w:rFonts w:ascii="Calibri" w:eastAsia="Times New Roman" w:hAnsi="Calibri" w:cs="Calibri"/>
                  <w:color w:val="000000"/>
                  <w:sz w:val="18"/>
                  <w:szCs w:val="18"/>
                  <w:lang w:bidi="ar-SA"/>
                </w:rPr>
                <w:delText>?</w:delText>
              </w:r>
            </w:del>
            <w:r>
              <w:rPr>
                <w:rFonts w:ascii="Calibri" w:eastAsia="Times New Roman" w:hAnsi="Calibri" w:cs="Calibri"/>
                <w:color w:val="000000"/>
                <w:sz w:val="18"/>
                <w:szCs w:val="18"/>
                <w:lang w:bidi="ar-SA"/>
              </w:rPr>
              <w:t>)</w:t>
            </w:r>
          </w:p>
        </w:tc>
        <w:tc>
          <w:tcPr>
            <w:tcW w:w="1070" w:type="dxa"/>
            <w:tcBorders>
              <w:top w:val="nil"/>
              <w:left w:val="nil"/>
              <w:bottom w:val="nil"/>
              <w:right w:val="single" w:sz="4" w:space="0" w:color="auto"/>
            </w:tcBorders>
            <w:shd w:val="clear" w:color="auto" w:fill="auto"/>
            <w:noWrap/>
            <w:vAlign w:val="center"/>
            <w:hideMark/>
          </w:tcPr>
          <w:p w14:paraId="16722F0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35825E3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6564F91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1.5</w:t>
            </w:r>
          </w:p>
        </w:tc>
        <w:tc>
          <w:tcPr>
            <w:tcW w:w="1440" w:type="dxa"/>
            <w:tcBorders>
              <w:top w:val="nil"/>
              <w:left w:val="nil"/>
              <w:bottom w:val="nil"/>
              <w:right w:val="single" w:sz="4" w:space="0" w:color="auto"/>
            </w:tcBorders>
            <w:shd w:val="clear" w:color="auto" w:fill="auto"/>
            <w:noWrap/>
            <w:vAlign w:val="center"/>
            <w:hideMark/>
          </w:tcPr>
          <w:p w14:paraId="6DB5898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1.7</w:t>
            </w:r>
          </w:p>
        </w:tc>
        <w:tc>
          <w:tcPr>
            <w:tcW w:w="1027" w:type="dxa"/>
            <w:tcBorders>
              <w:top w:val="nil"/>
              <w:left w:val="nil"/>
              <w:bottom w:val="nil"/>
              <w:right w:val="single" w:sz="4" w:space="0" w:color="auto"/>
            </w:tcBorders>
            <w:shd w:val="clear" w:color="auto" w:fill="auto"/>
            <w:noWrap/>
            <w:vAlign w:val="center"/>
            <w:hideMark/>
          </w:tcPr>
          <w:p w14:paraId="686AD30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1.2</w:t>
            </w:r>
          </w:p>
        </w:tc>
        <w:tc>
          <w:tcPr>
            <w:tcW w:w="1440" w:type="dxa"/>
            <w:tcBorders>
              <w:top w:val="nil"/>
              <w:left w:val="nil"/>
              <w:bottom w:val="nil"/>
              <w:right w:val="single" w:sz="4" w:space="0" w:color="auto"/>
            </w:tcBorders>
            <w:shd w:val="clear" w:color="auto" w:fill="auto"/>
            <w:noWrap/>
            <w:vAlign w:val="center"/>
            <w:hideMark/>
          </w:tcPr>
          <w:p w14:paraId="652E36C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0.3</w:t>
            </w:r>
          </w:p>
        </w:tc>
      </w:tr>
      <w:tr w:rsidR="002D6810" w:rsidRPr="00FC7BAD" w14:paraId="3BFA3807"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15EABF37" w14:textId="77777777" w:rsidR="002D6810" w:rsidRPr="005B6ACA" w:rsidRDefault="002D6810" w:rsidP="002D6810">
            <w:pPr>
              <w:spacing w:after="0"/>
              <w:jc w:val="center"/>
              <w:rPr>
                <w:rFonts w:ascii="Calibri" w:eastAsia="Times New Roman" w:hAnsi="Calibri" w:cs="Calibri"/>
                <w:color w:val="000000"/>
                <w:sz w:val="18"/>
                <w:szCs w:val="18"/>
                <w:lang w:bidi="ar-SA"/>
              </w:rPr>
            </w:pPr>
            <w:r w:rsidRPr="005B6ACA">
              <w:rPr>
                <w:rFonts w:ascii="Calibri" w:eastAsia="Times New Roman" w:hAnsi="Calibri" w:cs="Calibri"/>
                <w:color w:val="000000"/>
                <w:sz w:val="18"/>
                <w:szCs w:val="18"/>
                <w:lang w:bidi="ar-SA"/>
              </w:rPr>
              <w:t>PI.4210.GPH</w:t>
            </w:r>
          </w:p>
        </w:tc>
        <w:tc>
          <w:tcPr>
            <w:tcW w:w="1070" w:type="dxa"/>
            <w:tcBorders>
              <w:top w:val="nil"/>
              <w:left w:val="nil"/>
              <w:bottom w:val="nil"/>
              <w:right w:val="single" w:sz="4" w:space="0" w:color="auto"/>
            </w:tcBorders>
            <w:shd w:val="clear" w:color="auto" w:fill="auto"/>
            <w:noWrap/>
            <w:vAlign w:val="center"/>
            <w:hideMark/>
          </w:tcPr>
          <w:p w14:paraId="69B6641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52BA32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461EB0E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3.9</w:t>
            </w:r>
          </w:p>
        </w:tc>
        <w:tc>
          <w:tcPr>
            <w:tcW w:w="1440" w:type="dxa"/>
            <w:tcBorders>
              <w:top w:val="nil"/>
              <w:left w:val="nil"/>
              <w:bottom w:val="nil"/>
              <w:right w:val="single" w:sz="4" w:space="0" w:color="auto"/>
            </w:tcBorders>
            <w:shd w:val="clear" w:color="auto" w:fill="auto"/>
            <w:noWrap/>
            <w:vAlign w:val="center"/>
            <w:hideMark/>
          </w:tcPr>
          <w:p w14:paraId="2274C44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w:t>
            </w:r>
          </w:p>
        </w:tc>
        <w:tc>
          <w:tcPr>
            <w:tcW w:w="1027" w:type="dxa"/>
            <w:tcBorders>
              <w:top w:val="nil"/>
              <w:left w:val="nil"/>
              <w:bottom w:val="nil"/>
              <w:right w:val="single" w:sz="4" w:space="0" w:color="auto"/>
            </w:tcBorders>
            <w:shd w:val="clear" w:color="auto" w:fill="auto"/>
            <w:noWrap/>
            <w:vAlign w:val="center"/>
            <w:hideMark/>
          </w:tcPr>
          <w:p w14:paraId="749A295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12.7</w:t>
            </w:r>
          </w:p>
        </w:tc>
        <w:tc>
          <w:tcPr>
            <w:tcW w:w="1440" w:type="dxa"/>
            <w:tcBorders>
              <w:top w:val="nil"/>
              <w:left w:val="nil"/>
              <w:bottom w:val="nil"/>
              <w:right w:val="single" w:sz="4" w:space="0" w:color="auto"/>
            </w:tcBorders>
            <w:shd w:val="clear" w:color="auto" w:fill="auto"/>
            <w:noWrap/>
            <w:vAlign w:val="center"/>
            <w:hideMark/>
          </w:tcPr>
          <w:p w14:paraId="5930B0C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6.0</w:t>
            </w:r>
          </w:p>
        </w:tc>
      </w:tr>
      <w:tr w:rsidR="002D6810" w:rsidRPr="00FC7BAD" w14:paraId="5B6663E8"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094442CE" w14:textId="77777777" w:rsidR="002D6810" w:rsidRPr="005B6ACA" w:rsidRDefault="002D6810" w:rsidP="002D6810">
            <w:pPr>
              <w:spacing w:after="0"/>
              <w:jc w:val="center"/>
              <w:rPr>
                <w:rFonts w:ascii="Calibri" w:eastAsia="Times New Roman" w:hAnsi="Calibri" w:cs="Calibri"/>
                <w:color w:val="000000"/>
                <w:sz w:val="18"/>
                <w:szCs w:val="18"/>
                <w:lang w:bidi="ar-SA"/>
              </w:rPr>
            </w:pPr>
            <w:r w:rsidRPr="005B6ACA">
              <w:rPr>
                <w:rFonts w:ascii="Calibri" w:eastAsia="Times New Roman" w:hAnsi="Calibri" w:cs="Calibri"/>
                <w:color w:val="000000"/>
                <w:sz w:val="18"/>
                <w:szCs w:val="18"/>
                <w:lang w:bidi="ar-SA"/>
              </w:rPr>
              <w:t>PI.4211.GPH</w:t>
            </w:r>
          </w:p>
        </w:tc>
        <w:tc>
          <w:tcPr>
            <w:tcW w:w="1070" w:type="dxa"/>
            <w:tcBorders>
              <w:top w:val="nil"/>
              <w:left w:val="nil"/>
              <w:bottom w:val="nil"/>
              <w:right w:val="single" w:sz="4" w:space="0" w:color="auto"/>
            </w:tcBorders>
            <w:shd w:val="clear" w:color="auto" w:fill="auto"/>
            <w:noWrap/>
            <w:vAlign w:val="center"/>
            <w:hideMark/>
          </w:tcPr>
          <w:p w14:paraId="1AC39FA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5DD0495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1A9B7F7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c>
          <w:tcPr>
            <w:tcW w:w="1440" w:type="dxa"/>
            <w:tcBorders>
              <w:top w:val="nil"/>
              <w:left w:val="nil"/>
              <w:bottom w:val="nil"/>
              <w:right w:val="single" w:sz="4" w:space="0" w:color="auto"/>
            </w:tcBorders>
            <w:shd w:val="clear" w:color="auto" w:fill="auto"/>
            <w:noWrap/>
            <w:vAlign w:val="center"/>
            <w:hideMark/>
          </w:tcPr>
          <w:p w14:paraId="5A764D7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0.2</w:t>
            </w:r>
          </w:p>
        </w:tc>
        <w:tc>
          <w:tcPr>
            <w:tcW w:w="1027" w:type="dxa"/>
            <w:tcBorders>
              <w:top w:val="nil"/>
              <w:left w:val="nil"/>
              <w:bottom w:val="nil"/>
              <w:right w:val="single" w:sz="4" w:space="0" w:color="auto"/>
            </w:tcBorders>
            <w:shd w:val="clear" w:color="auto" w:fill="auto"/>
            <w:noWrap/>
            <w:vAlign w:val="center"/>
            <w:hideMark/>
          </w:tcPr>
          <w:p w14:paraId="0787193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5.6</w:t>
            </w:r>
          </w:p>
        </w:tc>
        <w:tc>
          <w:tcPr>
            <w:tcW w:w="1440" w:type="dxa"/>
            <w:tcBorders>
              <w:top w:val="nil"/>
              <w:left w:val="nil"/>
              <w:bottom w:val="nil"/>
              <w:right w:val="single" w:sz="4" w:space="0" w:color="auto"/>
            </w:tcBorders>
            <w:shd w:val="clear" w:color="auto" w:fill="auto"/>
            <w:noWrap/>
            <w:vAlign w:val="center"/>
            <w:hideMark/>
          </w:tcPr>
          <w:p w14:paraId="64DF08E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3.5</w:t>
            </w:r>
          </w:p>
        </w:tc>
      </w:tr>
      <w:tr w:rsidR="002D6810" w:rsidRPr="00FC7BAD" w14:paraId="071EFFAB"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0213A622" w14:textId="77777777" w:rsidR="002D6810" w:rsidRPr="005B6ACA" w:rsidRDefault="002D6810" w:rsidP="002D6810">
            <w:pPr>
              <w:spacing w:after="0"/>
              <w:jc w:val="center"/>
              <w:rPr>
                <w:rFonts w:ascii="Calibri" w:eastAsia="Times New Roman" w:hAnsi="Calibri" w:cs="Calibri"/>
                <w:color w:val="000000"/>
                <w:sz w:val="18"/>
                <w:szCs w:val="18"/>
                <w:lang w:bidi="ar-SA"/>
              </w:rPr>
            </w:pPr>
            <w:r w:rsidRPr="005B6ACA">
              <w:rPr>
                <w:rFonts w:ascii="Calibri" w:eastAsia="Times New Roman" w:hAnsi="Calibri" w:cs="Calibri"/>
                <w:color w:val="000000"/>
                <w:sz w:val="18"/>
                <w:szCs w:val="18"/>
                <w:lang w:bidi="ar-SA"/>
              </w:rPr>
              <w:t>PI.4212.GPH</w:t>
            </w:r>
          </w:p>
        </w:tc>
        <w:tc>
          <w:tcPr>
            <w:tcW w:w="1070" w:type="dxa"/>
            <w:tcBorders>
              <w:top w:val="nil"/>
              <w:left w:val="nil"/>
              <w:bottom w:val="nil"/>
              <w:right w:val="single" w:sz="4" w:space="0" w:color="auto"/>
            </w:tcBorders>
            <w:shd w:val="clear" w:color="auto" w:fill="auto"/>
            <w:noWrap/>
            <w:vAlign w:val="center"/>
            <w:hideMark/>
          </w:tcPr>
          <w:p w14:paraId="46D91A9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1DD6A6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7647923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8.7</w:t>
            </w:r>
          </w:p>
        </w:tc>
        <w:tc>
          <w:tcPr>
            <w:tcW w:w="1440" w:type="dxa"/>
            <w:tcBorders>
              <w:top w:val="nil"/>
              <w:left w:val="nil"/>
              <w:bottom w:val="nil"/>
              <w:right w:val="single" w:sz="4" w:space="0" w:color="auto"/>
            </w:tcBorders>
            <w:shd w:val="clear" w:color="auto" w:fill="auto"/>
            <w:noWrap/>
            <w:vAlign w:val="center"/>
            <w:hideMark/>
          </w:tcPr>
          <w:p w14:paraId="32C1F71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13.1</w:t>
            </w:r>
          </w:p>
        </w:tc>
        <w:tc>
          <w:tcPr>
            <w:tcW w:w="1027" w:type="dxa"/>
            <w:tcBorders>
              <w:top w:val="nil"/>
              <w:left w:val="nil"/>
              <w:bottom w:val="nil"/>
              <w:right w:val="single" w:sz="4" w:space="0" w:color="auto"/>
            </w:tcBorders>
            <w:shd w:val="clear" w:color="auto" w:fill="auto"/>
            <w:noWrap/>
            <w:vAlign w:val="center"/>
            <w:hideMark/>
          </w:tcPr>
          <w:p w14:paraId="563016F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7.0</w:t>
            </w:r>
          </w:p>
        </w:tc>
        <w:tc>
          <w:tcPr>
            <w:tcW w:w="1440" w:type="dxa"/>
            <w:tcBorders>
              <w:top w:val="nil"/>
              <w:left w:val="nil"/>
              <w:bottom w:val="nil"/>
              <w:right w:val="single" w:sz="4" w:space="0" w:color="auto"/>
            </w:tcBorders>
            <w:shd w:val="clear" w:color="auto" w:fill="auto"/>
            <w:noWrap/>
            <w:vAlign w:val="center"/>
            <w:hideMark/>
          </w:tcPr>
          <w:p w14:paraId="0DEE397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4.3</w:t>
            </w:r>
          </w:p>
        </w:tc>
      </w:tr>
      <w:tr w:rsidR="002D6810" w:rsidRPr="00FC7BAD" w14:paraId="57370AA7"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B430582" w14:textId="77777777" w:rsidR="002D6810" w:rsidRPr="005B6ACA" w:rsidRDefault="002D6810" w:rsidP="002D6810">
            <w:pPr>
              <w:spacing w:after="0"/>
              <w:jc w:val="center"/>
              <w:rPr>
                <w:rFonts w:ascii="Calibri" w:eastAsia="Times New Roman" w:hAnsi="Calibri" w:cs="Calibri"/>
                <w:color w:val="000000"/>
                <w:sz w:val="18"/>
                <w:szCs w:val="18"/>
                <w:lang w:bidi="ar-SA"/>
              </w:rPr>
            </w:pPr>
            <w:r w:rsidRPr="005B6ACA">
              <w:rPr>
                <w:rFonts w:ascii="Calibri" w:eastAsia="Times New Roman" w:hAnsi="Calibri" w:cs="Calibri"/>
                <w:color w:val="000000"/>
                <w:sz w:val="18"/>
                <w:szCs w:val="18"/>
                <w:lang w:bidi="ar-SA"/>
              </w:rPr>
              <w:t>PI.4213.GPH</w:t>
            </w:r>
          </w:p>
        </w:tc>
        <w:tc>
          <w:tcPr>
            <w:tcW w:w="1070" w:type="dxa"/>
            <w:tcBorders>
              <w:top w:val="nil"/>
              <w:left w:val="nil"/>
              <w:bottom w:val="nil"/>
              <w:right w:val="single" w:sz="4" w:space="0" w:color="auto"/>
            </w:tcBorders>
            <w:shd w:val="clear" w:color="auto" w:fill="auto"/>
            <w:noWrap/>
            <w:vAlign w:val="center"/>
            <w:hideMark/>
          </w:tcPr>
          <w:p w14:paraId="6537238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0F5A703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1B90ECF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w:t>
            </w:r>
          </w:p>
        </w:tc>
        <w:tc>
          <w:tcPr>
            <w:tcW w:w="1440" w:type="dxa"/>
            <w:tcBorders>
              <w:top w:val="nil"/>
              <w:left w:val="nil"/>
              <w:bottom w:val="nil"/>
              <w:right w:val="single" w:sz="4" w:space="0" w:color="auto"/>
            </w:tcBorders>
            <w:shd w:val="clear" w:color="auto" w:fill="auto"/>
            <w:noWrap/>
            <w:vAlign w:val="center"/>
            <w:hideMark/>
          </w:tcPr>
          <w:p w14:paraId="21DE9B0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0.0</w:t>
            </w:r>
          </w:p>
        </w:tc>
        <w:tc>
          <w:tcPr>
            <w:tcW w:w="1027" w:type="dxa"/>
            <w:tcBorders>
              <w:top w:val="nil"/>
              <w:left w:val="nil"/>
              <w:bottom w:val="nil"/>
              <w:right w:val="single" w:sz="4" w:space="0" w:color="auto"/>
            </w:tcBorders>
            <w:shd w:val="clear" w:color="auto" w:fill="auto"/>
            <w:noWrap/>
            <w:vAlign w:val="center"/>
            <w:hideMark/>
          </w:tcPr>
          <w:p w14:paraId="73EE9F0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3.6</w:t>
            </w:r>
          </w:p>
        </w:tc>
        <w:tc>
          <w:tcPr>
            <w:tcW w:w="1440" w:type="dxa"/>
            <w:tcBorders>
              <w:top w:val="nil"/>
              <w:left w:val="nil"/>
              <w:bottom w:val="nil"/>
              <w:right w:val="single" w:sz="4" w:space="0" w:color="auto"/>
            </w:tcBorders>
            <w:shd w:val="clear" w:color="auto" w:fill="auto"/>
            <w:noWrap/>
            <w:vAlign w:val="center"/>
            <w:hideMark/>
          </w:tcPr>
          <w:p w14:paraId="2457CBE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0.1</w:t>
            </w:r>
          </w:p>
        </w:tc>
      </w:tr>
      <w:tr w:rsidR="002D6810" w:rsidRPr="00FC7BAD" w14:paraId="7769B3AB"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75A09469" w14:textId="77777777" w:rsidR="002D6810" w:rsidRPr="005B6ACA" w:rsidRDefault="002D6810" w:rsidP="002D6810">
            <w:pPr>
              <w:spacing w:after="0"/>
              <w:jc w:val="center"/>
              <w:rPr>
                <w:rFonts w:ascii="Calibri" w:eastAsia="Times New Roman" w:hAnsi="Calibri" w:cs="Calibri"/>
                <w:color w:val="000000"/>
                <w:sz w:val="18"/>
                <w:szCs w:val="18"/>
                <w:lang w:bidi="ar-SA"/>
              </w:rPr>
            </w:pPr>
            <w:r w:rsidRPr="005B6ACA">
              <w:rPr>
                <w:rFonts w:ascii="Calibri" w:eastAsia="Times New Roman" w:hAnsi="Calibri" w:cs="Calibri"/>
                <w:color w:val="000000"/>
                <w:sz w:val="18"/>
                <w:szCs w:val="18"/>
                <w:lang w:bidi="ar-SA"/>
              </w:rPr>
              <w:t>PI.4214.GPH</w:t>
            </w:r>
          </w:p>
        </w:tc>
        <w:tc>
          <w:tcPr>
            <w:tcW w:w="1070" w:type="dxa"/>
            <w:tcBorders>
              <w:top w:val="nil"/>
              <w:left w:val="nil"/>
              <w:bottom w:val="nil"/>
              <w:right w:val="single" w:sz="4" w:space="0" w:color="auto"/>
            </w:tcBorders>
            <w:shd w:val="clear" w:color="auto" w:fill="auto"/>
            <w:noWrap/>
            <w:vAlign w:val="center"/>
            <w:hideMark/>
          </w:tcPr>
          <w:p w14:paraId="2C6A87F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0DEFDAE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45AD187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1.3</w:t>
            </w:r>
          </w:p>
        </w:tc>
        <w:tc>
          <w:tcPr>
            <w:tcW w:w="1440" w:type="dxa"/>
            <w:tcBorders>
              <w:top w:val="nil"/>
              <w:left w:val="nil"/>
              <w:bottom w:val="nil"/>
              <w:right w:val="single" w:sz="4" w:space="0" w:color="auto"/>
            </w:tcBorders>
            <w:shd w:val="clear" w:color="auto" w:fill="auto"/>
            <w:noWrap/>
            <w:vAlign w:val="center"/>
            <w:hideMark/>
          </w:tcPr>
          <w:p w14:paraId="1C90A3E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0.0</w:t>
            </w:r>
          </w:p>
        </w:tc>
        <w:tc>
          <w:tcPr>
            <w:tcW w:w="1027" w:type="dxa"/>
            <w:tcBorders>
              <w:top w:val="nil"/>
              <w:left w:val="nil"/>
              <w:bottom w:val="nil"/>
              <w:right w:val="single" w:sz="4" w:space="0" w:color="auto"/>
            </w:tcBorders>
            <w:shd w:val="clear" w:color="auto" w:fill="auto"/>
            <w:noWrap/>
            <w:vAlign w:val="center"/>
            <w:hideMark/>
          </w:tcPr>
          <w:p w14:paraId="73ED063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4.3</w:t>
            </w:r>
          </w:p>
        </w:tc>
        <w:tc>
          <w:tcPr>
            <w:tcW w:w="1440" w:type="dxa"/>
            <w:tcBorders>
              <w:top w:val="nil"/>
              <w:left w:val="nil"/>
              <w:bottom w:val="nil"/>
              <w:right w:val="single" w:sz="4" w:space="0" w:color="auto"/>
            </w:tcBorders>
            <w:shd w:val="clear" w:color="auto" w:fill="auto"/>
            <w:noWrap/>
            <w:vAlign w:val="center"/>
            <w:hideMark/>
          </w:tcPr>
          <w:p w14:paraId="6713A33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r>
      <w:tr w:rsidR="002D6810" w:rsidRPr="00FC7BAD" w14:paraId="4F38C25F"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2D1EB1E4" w14:textId="3A2C7DC5"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Prominent</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Effluent.Cl.Res</w:t>
            </w:r>
            <w:r>
              <w:rPr>
                <w:rFonts w:ascii="Calibri" w:eastAsia="Times New Roman" w:hAnsi="Calibri" w:cs="Calibri"/>
                <w:color w:val="000000"/>
                <w:sz w:val="18"/>
                <w:szCs w:val="18"/>
                <w:lang w:bidi="ar-SA"/>
              </w:rPr>
              <w:t xml:space="preserve"> (mg/L)</w:t>
            </w:r>
          </w:p>
        </w:tc>
        <w:tc>
          <w:tcPr>
            <w:tcW w:w="1070" w:type="dxa"/>
            <w:tcBorders>
              <w:top w:val="nil"/>
              <w:left w:val="nil"/>
              <w:bottom w:val="nil"/>
              <w:right w:val="single" w:sz="4" w:space="0" w:color="auto"/>
            </w:tcBorders>
            <w:shd w:val="clear" w:color="auto" w:fill="auto"/>
            <w:noWrap/>
            <w:vAlign w:val="center"/>
            <w:hideMark/>
          </w:tcPr>
          <w:p w14:paraId="0D9B3A98"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72386A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48F084D0"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c>
          <w:tcPr>
            <w:tcW w:w="1440" w:type="dxa"/>
            <w:tcBorders>
              <w:top w:val="nil"/>
              <w:left w:val="nil"/>
              <w:bottom w:val="nil"/>
              <w:right w:val="single" w:sz="4" w:space="0" w:color="auto"/>
            </w:tcBorders>
            <w:shd w:val="clear" w:color="auto" w:fill="auto"/>
            <w:noWrap/>
            <w:vAlign w:val="center"/>
            <w:hideMark/>
          </w:tcPr>
          <w:p w14:paraId="4E23ED7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0.5</w:t>
            </w:r>
          </w:p>
        </w:tc>
        <w:tc>
          <w:tcPr>
            <w:tcW w:w="1027" w:type="dxa"/>
            <w:tcBorders>
              <w:top w:val="nil"/>
              <w:left w:val="nil"/>
              <w:bottom w:val="nil"/>
              <w:right w:val="single" w:sz="4" w:space="0" w:color="auto"/>
            </w:tcBorders>
            <w:shd w:val="clear" w:color="auto" w:fill="auto"/>
            <w:noWrap/>
            <w:vAlign w:val="center"/>
            <w:hideMark/>
          </w:tcPr>
          <w:p w14:paraId="535AAAA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c>
          <w:tcPr>
            <w:tcW w:w="1440" w:type="dxa"/>
            <w:tcBorders>
              <w:top w:val="nil"/>
              <w:left w:val="nil"/>
              <w:bottom w:val="nil"/>
              <w:right w:val="single" w:sz="4" w:space="0" w:color="auto"/>
            </w:tcBorders>
            <w:shd w:val="clear" w:color="auto" w:fill="auto"/>
            <w:noWrap/>
            <w:vAlign w:val="center"/>
            <w:hideMark/>
          </w:tcPr>
          <w:p w14:paraId="5851A52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0.5</w:t>
            </w:r>
          </w:p>
        </w:tc>
      </w:tr>
      <w:tr w:rsidR="002D6810" w:rsidRPr="00FC7BAD" w14:paraId="7C9DB2A9"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F85991E" w14:textId="2EE29AC9"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Prominent</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Influent</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Cl.Res</w:t>
            </w:r>
            <w:r>
              <w:rPr>
                <w:rFonts w:ascii="Calibri" w:eastAsia="Times New Roman" w:hAnsi="Calibri" w:cs="Calibri"/>
                <w:color w:val="000000"/>
                <w:sz w:val="18"/>
                <w:szCs w:val="18"/>
                <w:lang w:bidi="ar-SA"/>
              </w:rPr>
              <w:t xml:space="preserve"> (mg/L)</w:t>
            </w:r>
          </w:p>
        </w:tc>
        <w:tc>
          <w:tcPr>
            <w:tcW w:w="1070" w:type="dxa"/>
            <w:tcBorders>
              <w:top w:val="nil"/>
              <w:left w:val="nil"/>
              <w:bottom w:val="nil"/>
              <w:right w:val="single" w:sz="4" w:space="0" w:color="auto"/>
            </w:tcBorders>
            <w:shd w:val="clear" w:color="auto" w:fill="auto"/>
            <w:noWrap/>
            <w:vAlign w:val="center"/>
            <w:hideMark/>
          </w:tcPr>
          <w:p w14:paraId="534FEF3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3C99BAB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709E051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0.9</w:t>
            </w:r>
          </w:p>
        </w:tc>
        <w:tc>
          <w:tcPr>
            <w:tcW w:w="1440" w:type="dxa"/>
            <w:tcBorders>
              <w:top w:val="nil"/>
              <w:left w:val="nil"/>
              <w:bottom w:val="nil"/>
              <w:right w:val="single" w:sz="4" w:space="0" w:color="auto"/>
            </w:tcBorders>
            <w:shd w:val="clear" w:color="auto" w:fill="auto"/>
            <w:noWrap/>
            <w:vAlign w:val="center"/>
            <w:hideMark/>
          </w:tcPr>
          <w:p w14:paraId="7935CC58"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0.9</w:t>
            </w:r>
          </w:p>
        </w:tc>
        <w:tc>
          <w:tcPr>
            <w:tcW w:w="1027" w:type="dxa"/>
            <w:tcBorders>
              <w:top w:val="nil"/>
              <w:left w:val="nil"/>
              <w:bottom w:val="nil"/>
              <w:right w:val="single" w:sz="4" w:space="0" w:color="auto"/>
            </w:tcBorders>
            <w:shd w:val="clear" w:color="auto" w:fill="auto"/>
            <w:noWrap/>
            <w:vAlign w:val="center"/>
            <w:hideMark/>
          </w:tcPr>
          <w:p w14:paraId="1FED446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0.4</w:t>
            </w:r>
          </w:p>
        </w:tc>
        <w:tc>
          <w:tcPr>
            <w:tcW w:w="1440" w:type="dxa"/>
            <w:tcBorders>
              <w:top w:val="nil"/>
              <w:left w:val="nil"/>
              <w:bottom w:val="nil"/>
              <w:right w:val="single" w:sz="4" w:space="0" w:color="auto"/>
            </w:tcBorders>
            <w:shd w:val="clear" w:color="auto" w:fill="auto"/>
            <w:noWrap/>
            <w:vAlign w:val="center"/>
            <w:hideMark/>
          </w:tcPr>
          <w:p w14:paraId="6C65132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0.2</w:t>
            </w:r>
          </w:p>
        </w:tc>
      </w:tr>
      <w:tr w:rsidR="002D6810" w:rsidRPr="00FC7BAD" w14:paraId="2A990AB9"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8DBED6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Tank.4201.Level</w:t>
            </w:r>
            <w:r>
              <w:rPr>
                <w:rFonts w:ascii="Calibri" w:eastAsia="Times New Roman" w:hAnsi="Calibri" w:cs="Calibri"/>
                <w:color w:val="000000"/>
                <w:sz w:val="18"/>
                <w:szCs w:val="18"/>
                <w:lang w:bidi="ar-SA"/>
              </w:rPr>
              <w:t xml:space="preserve"> (gallons)</w:t>
            </w:r>
          </w:p>
        </w:tc>
        <w:tc>
          <w:tcPr>
            <w:tcW w:w="1070" w:type="dxa"/>
            <w:tcBorders>
              <w:top w:val="nil"/>
              <w:left w:val="nil"/>
              <w:bottom w:val="nil"/>
              <w:right w:val="single" w:sz="4" w:space="0" w:color="auto"/>
            </w:tcBorders>
            <w:shd w:val="clear" w:color="auto" w:fill="auto"/>
            <w:noWrap/>
            <w:vAlign w:val="center"/>
            <w:hideMark/>
          </w:tcPr>
          <w:p w14:paraId="382FC44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B89267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779675A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4,481.7</w:t>
            </w:r>
          </w:p>
        </w:tc>
        <w:tc>
          <w:tcPr>
            <w:tcW w:w="1440" w:type="dxa"/>
            <w:tcBorders>
              <w:top w:val="nil"/>
              <w:left w:val="nil"/>
              <w:bottom w:val="nil"/>
              <w:right w:val="single" w:sz="4" w:space="0" w:color="auto"/>
            </w:tcBorders>
            <w:shd w:val="clear" w:color="auto" w:fill="auto"/>
            <w:noWrap/>
            <w:vAlign w:val="center"/>
            <w:hideMark/>
          </w:tcPr>
          <w:p w14:paraId="622D801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2,911.7</w:t>
            </w:r>
          </w:p>
        </w:tc>
        <w:tc>
          <w:tcPr>
            <w:tcW w:w="1027" w:type="dxa"/>
            <w:tcBorders>
              <w:top w:val="nil"/>
              <w:left w:val="nil"/>
              <w:bottom w:val="nil"/>
              <w:right w:val="single" w:sz="4" w:space="0" w:color="auto"/>
            </w:tcBorders>
            <w:shd w:val="clear" w:color="auto" w:fill="auto"/>
            <w:noWrap/>
            <w:vAlign w:val="center"/>
            <w:hideMark/>
          </w:tcPr>
          <w:p w14:paraId="06987B3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2,025.7</w:t>
            </w:r>
          </w:p>
        </w:tc>
        <w:tc>
          <w:tcPr>
            <w:tcW w:w="1440" w:type="dxa"/>
            <w:tcBorders>
              <w:top w:val="nil"/>
              <w:left w:val="nil"/>
              <w:bottom w:val="nil"/>
              <w:right w:val="single" w:sz="4" w:space="0" w:color="auto"/>
            </w:tcBorders>
            <w:shd w:val="clear" w:color="auto" w:fill="auto"/>
            <w:noWrap/>
            <w:vAlign w:val="center"/>
            <w:hideMark/>
          </w:tcPr>
          <w:p w14:paraId="22BC3DB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1,212.0</w:t>
            </w:r>
          </w:p>
        </w:tc>
      </w:tr>
      <w:tr w:rsidR="002D6810" w:rsidRPr="00FC7BAD" w14:paraId="57F5AFB1"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C3D223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Tank.4202.Level</w:t>
            </w:r>
            <w:r>
              <w:rPr>
                <w:rFonts w:ascii="Calibri" w:eastAsia="Times New Roman" w:hAnsi="Calibri" w:cs="Calibri"/>
                <w:color w:val="000000"/>
                <w:sz w:val="18"/>
                <w:szCs w:val="18"/>
                <w:lang w:bidi="ar-SA"/>
              </w:rPr>
              <w:t xml:space="preserve"> (gallons)</w:t>
            </w:r>
          </w:p>
        </w:tc>
        <w:tc>
          <w:tcPr>
            <w:tcW w:w="1070" w:type="dxa"/>
            <w:tcBorders>
              <w:top w:val="nil"/>
              <w:left w:val="nil"/>
              <w:bottom w:val="nil"/>
              <w:right w:val="single" w:sz="4" w:space="0" w:color="auto"/>
            </w:tcBorders>
            <w:shd w:val="clear" w:color="auto" w:fill="auto"/>
            <w:noWrap/>
            <w:vAlign w:val="center"/>
            <w:hideMark/>
          </w:tcPr>
          <w:p w14:paraId="60575F7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2F73CB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31E201F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5,276.3</w:t>
            </w:r>
          </w:p>
        </w:tc>
        <w:tc>
          <w:tcPr>
            <w:tcW w:w="1440" w:type="dxa"/>
            <w:tcBorders>
              <w:top w:val="nil"/>
              <w:left w:val="nil"/>
              <w:bottom w:val="nil"/>
              <w:right w:val="single" w:sz="4" w:space="0" w:color="auto"/>
            </w:tcBorders>
            <w:shd w:val="clear" w:color="auto" w:fill="auto"/>
            <w:noWrap/>
            <w:vAlign w:val="center"/>
            <w:hideMark/>
          </w:tcPr>
          <w:p w14:paraId="467147E0"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6,195.1</w:t>
            </w:r>
          </w:p>
        </w:tc>
        <w:tc>
          <w:tcPr>
            <w:tcW w:w="1027" w:type="dxa"/>
            <w:tcBorders>
              <w:top w:val="nil"/>
              <w:left w:val="nil"/>
              <w:bottom w:val="nil"/>
              <w:right w:val="single" w:sz="4" w:space="0" w:color="auto"/>
            </w:tcBorders>
            <w:shd w:val="clear" w:color="auto" w:fill="auto"/>
            <w:noWrap/>
            <w:vAlign w:val="center"/>
            <w:hideMark/>
          </w:tcPr>
          <w:p w14:paraId="02DF479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1,949.4</w:t>
            </w:r>
          </w:p>
        </w:tc>
        <w:tc>
          <w:tcPr>
            <w:tcW w:w="1440" w:type="dxa"/>
            <w:tcBorders>
              <w:top w:val="nil"/>
              <w:left w:val="nil"/>
              <w:bottom w:val="nil"/>
              <w:right w:val="single" w:sz="4" w:space="0" w:color="auto"/>
            </w:tcBorders>
            <w:shd w:val="clear" w:color="auto" w:fill="auto"/>
            <w:noWrap/>
            <w:vAlign w:val="center"/>
            <w:hideMark/>
          </w:tcPr>
          <w:p w14:paraId="4ACA8FA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956.1</w:t>
            </w:r>
          </w:p>
        </w:tc>
      </w:tr>
      <w:tr w:rsidR="002D6810" w:rsidRPr="00FC7BAD" w14:paraId="76A3C549"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076208B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Tank.4203.Level</w:t>
            </w:r>
            <w:r>
              <w:rPr>
                <w:rFonts w:ascii="Calibri" w:eastAsia="Times New Roman" w:hAnsi="Calibri" w:cs="Calibri"/>
                <w:color w:val="000000"/>
                <w:sz w:val="18"/>
                <w:szCs w:val="18"/>
                <w:lang w:bidi="ar-SA"/>
              </w:rPr>
              <w:t xml:space="preserve"> (gallons)</w:t>
            </w:r>
          </w:p>
        </w:tc>
        <w:tc>
          <w:tcPr>
            <w:tcW w:w="1070" w:type="dxa"/>
            <w:tcBorders>
              <w:top w:val="nil"/>
              <w:left w:val="nil"/>
              <w:bottom w:val="nil"/>
              <w:right w:val="single" w:sz="4" w:space="0" w:color="auto"/>
            </w:tcBorders>
            <w:shd w:val="clear" w:color="auto" w:fill="auto"/>
            <w:noWrap/>
            <w:vAlign w:val="center"/>
            <w:hideMark/>
          </w:tcPr>
          <w:p w14:paraId="56F5588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D5128A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4D9155B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5,121.6</w:t>
            </w:r>
          </w:p>
        </w:tc>
        <w:tc>
          <w:tcPr>
            <w:tcW w:w="1440" w:type="dxa"/>
            <w:tcBorders>
              <w:top w:val="nil"/>
              <w:left w:val="nil"/>
              <w:bottom w:val="nil"/>
              <w:right w:val="single" w:sz="4" w:space="0" w:color="auto"/>
            </w:tcBorders>
            <w:shd w:val="clear" w:color="auto" w:fill="auto"/>
            <w:noWrap/>
            <w:vAlign w:val="center"/>
            <w:hideMark/>
          </w:tcPr>
          <w:p w14:paraId="5B91955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6,100.9</w:t>
            </w:r>
          </w:p>
        </w:tc>
        <w:tc>
          <w:tcPr>
            <w:tcW w:w="1027" w:type="dxa"/>
            <w:tcBorders>
              <w:top w:val="nil"/>
              <w:left w:val="nil"/>
              <w:bottom w:val="nil"/>
              <w:right w:val="single" w:sz="4" w:space="0" w:color="auto"/>
            </w:tcBorders>
            <w:shd w:val="clear" w:color="auto" w:fill="auto"/>
            <w:noWrap/>
            <w:vAlign w:val="center"/>
            <w:hideMark/>
          </w:tcPr>
          <w:p w14:paraId="7B1BC26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2,138.2</w:t>
            </w:r>
          </w:p>
        </w:tc>
        <w:tc>
          <w:tcPr>
            <w:tcW w:w="1440" w:type="dxa"/>
            <w:tcBorders>
              <w:top w:val="nil"/>
              <w:left w:val="nil"/>
              <w:bottom w:val="nil"/>
              <w:right w:val="single" w:sz="4" w:space="0" w:color="auto"/>
            </w:tcBorders>
            <w:shd w:val="clear" w:color="auto" w:fill="auto"/>
            <w:noWrap/>
            <w:vAlign w:val="center"/>
            <w:hideMark/>
          </w:tcPr>
          <w:p w14:paraId="72FD333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190.5</w:t>
            </w:r>
          </w:p>
        </w:tc>
      </w:tr>
      <w:tr w:rsidR="002D6810" w:rsidRPr="00FC7BAD" w14:paraId="6C090178"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03D473C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Total</w:t>
            </w:r>
            <w:r>
              <w:rPr>
                <w:rFonts w:ascii="Calibri" w:eastAsia="Times New Roman" w:hAnsi="Calibri" w:cs="Calibri"/>
                <w:color w:val="000000"/>
                <w:sz w:val="18"/>
                <w:szCs w:val="18"/>
                <w:lang w:bidi="ar-SA"/>
              </w:rPr>
              <w:t xml:space="preserve"> MSP Flow MGD</w:t>
            </w:r>
          </w:p>
        </w:tc>
        <w:tc>
          <w:tcPr>
            <w:tcW w:w="1070" w:type="dxa"/>
            <w:tcBorders>
              <w:top w:val="nil"/>
              <w:left w:val="nil"/>
              <w:bottom w:val="nil"/>
              <w:right w:val="single" w:sz="4" w:space="0" w:color="auto"/>
            </w:tcBorders>
            <w:shd w:val="clear" w:color="auto" w:fill="auto"/>
            <w:noWrap/>
            <w:vAlign w:val="center"/>
            <w:hideMark/>
          </w:tcPr>
          <w:p w14:paraId="086AC00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0254EC5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0EFB706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37.0</w:t>
            </w:r>
          </w:p>
        </w:tc>
        <w:tc>
          <w:tcPr>
            <w:tcW w:w="1440" w:type="dxa"/>
            <w:tcBorders>
              <w:top w:val="nil"/>
              <w:left w:val="nil"/>
              <w:bottom w:val="nil"/>
              <w:right w:val="single" w:sz="4" w:space="0" w:color="auto"/>
            </w:tcBorders>
            <w:shd w:val="clear" w:color="auto" w:fill="auto"/>
            <w:noWrap/>
            <w:vAlign w:val="center"/>
            <w:hideMark/>
          </w:tcPr>
          <w:p w14:paraId="5F137B4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30.4</w:t>
            </w:r>
          </w:p>
        </w:tc>
        <w:tc>
          <w:tcPr>
            <w:tcW w:w="1027" w:type="dxa"/>
            <w:tcBorders>
              <w:top w:val="nil"/>
              <w:left w:val="nil"/>
              <w:bottom w:val="nil"/>
              <w:right w:val="single" w:sz="4" w:space="0" w:color="auto"/>
            </w:tcBorders>
            <w:shd w:val="clear" w:color="auto" w:fill="auto"/>
            <w:noWrap/>
            <w:vAlign w:val="center"/>
            <w:hideMark/>
          </w:tcPr>
          <w:p w14:paraId="096E3B0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16.9</w:t>
            </w:r>
          </w:p>
        </w:tc>
        <w:tc>
          <w:tcPr>
            <w:tcW w:w="1440" w:type="dxa"/>
            <w:tcBorders>
              <w:top w:val="nil"/>
              <w:left w:val="nil"/>
              <w:bottom w:val="nil"/>
              <w:right w:val="single" w:sz="4" w:space="0" w:color="auto"/>
            </w:tcBorders>
            <w:shd w:val="clear" w:color="auto" w:fill="auto"/>
            <w:noWrap/>
            <w:vAlign w:val="center"/>
            <w:hideMark/>
          </w:tcPr>
          <w:p w14:paraId="64DC21C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9.4</w:t>
            </w:r>
          </w:p>
        </w:tc>
      </w:tr>
      <w:tr w:rsidR="002D6810" w:rsidRPr="00FC7BAD" w14:paraId="47EEE69A" w14:textId="77777777" w:rsidTr="00854AFD">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08A568D" w14:textId="0EE57734"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Total</w:t>
            </w:r>
            <w:r w:rsidR="00C259AC">
              <w:rPr>
                <w:rFonts w:ascii="Calibri" w:eastAsia="Times New Roman" w:hAnsi="Calibri" w:cs="Calibri"/>
                <w:color w:val="000000"/>
                <w:sz w:val="18"/>
                <w:szCs w:val="18"/>
                <w:lang w:bidi="ar-SA"/>
              </w:rPr>
              <w:t xml:space="preserve"> </w:t>
            </w:r>
            <w:r>
              <w:rPr>
                <w:rFonts w:ascii="Calibri" w:eastAsia="Times New Roman" w:hAnsi="Calibri" w:cs="Calibri"/>
                <w:color w:val="000000"/>
                <w:sz w:val="18"/>
                <w:szCs w:val="18"/>
                <w:lang w:bidi="ar-SA"/>
              </w:rPr>
              <w:t xml:space="preserve">PI </w:t>
            </w:r>
            <w:r w:rsidRPr="00FC7BAD">
              <w:rPr>
                <w:rFonts w:ascii="Calibri" w:eastAsia="Times New Roman" w:hAnsi="Calibri" w:cs="Calibri"/>
                <w:color w:val="000000"/>
                <w:sz w:val="18"/>
                <w:szCs w:val="18"/>
                <w:lang w:bidi="ar-SA"/>
              </w:rPr>
              <w:t>Pump</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Flow</w:t>
            </w:r>
            <w:r>
              <w:rPr>
                <w:rFonts w:ascii="Calibri" w:eastAsia="Times New Roman" w:hAnsi="Calibri" w:cs="Calibri"/>
                <w:color w:val="000000"/>
                <w:sz w:val="18"/>
                <w:szCs w:val="18"/>
                <w:lang w:bidi="ar-SA"/>
              </w:rPr>
              <w:t xml:space="preserve"> (Hypo GPH)</w:t>
            </w:r>
          </w:p>
        </w:tc>
        <w:tc>
          <w:tcPr>
            <w:tcW w:w="1070" w:type="dxa"/>
            <w:tcBorders>
              <w:top w:val="nil"/>
              <w:left w:val="nil"/>
              <w:bottom w:val="nil"/>
              <w:right w:val="single" w:sz="4" w:space="0" w:color="auto"/>
            </w:tcBorders>
            <w:shd w:val="clear" w:color="auto" w:fill="auto"/>
            <w:noWrap/>
            <w:vAlign w:val="center"/>
            <w:hideMark/>
          </w:tcPr>
          <w:p w14:paraId="46271FB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65F9583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29B95B6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15.6</w:t>
            </w:r>
          </w:p>
        </w:tc>
        <w:tc>
          <w:tcPr>
            <w:tcW w:w="1440" w:type="dxa"/>
            <w:tcBorders>
              <w:top w:val="nil"/>
              <w:left w:val="nil"/>
              <w:bottom w:val="nil"/>
              <w:right w:val="single" w:sz="4" w:space="0" w:color="auto"/>
            </w:tcBorders>
            <w:shd w:val="clear" w:color="auto" w:fill="auto"/>
            <w:noWrap/>
            <w:vAlign w:val="center"/>
            <w:hideMark/>
          </w:tcPr>
          <w:p w14:paraId="46F3F46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14.4</w:t>
            </w:r>
          </w:p>
        </w:tc>
        <w:tc>
          <w:tcPr>
            <w:tcW w:w="1027" w:type="dxa"/>
            <w:tcBorders>
              <w:top w:val="nil"/>
              <w:left w:val="nil"/>
              <w:bottom w:val="nil"/>
              <w:right w:val="single" w:sz="4" w:space="0" w:color="auto"/>
            </w:tcBorders>
            <w:shd w:val="clear" w:color="auto" w:fill="auto"/>
            <w:noWrap/>
            <w:vAlign w:val="center"/>
            <w:hideMark/>
          </w:tcPr>
          <w:p w14:paraId="17F2FA0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11.5</w:t>
            </w:r>
          </w:p>
        </w:tc>
        <w:tc>
          <w:tcPr>
            <w:tcW w:w="1440" w:type="dxa"/>
            <w:tcBorders>
              <w:top w:val="nil"/>
              <w:left w:val="nil"/>
              <w:bottom w:val="nil"/>
              <w:right w:val="single" w:sz="4" w:space="0" w:color="auto"/>
            </w:tcBorders>
            <w:shd w:val="clear" w:color="auto" w:fill="auto"/>
            <w:noWrap/>
            <w:vAlign w:val="center"/>
            <w:hideMark/>
          </w:tcPr>
          <w:p w14:paraId="5F6F3270"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7.2</w:t>
            </w:r>
          </w:p>
        </w:tc>
      </w:tr>
      <w:tr w:rsidR="002D6810" w:rsidRPr="00FC7BAD" w14:paraId="168F82C1" w14:textId="77777777" w:rsidTr="00854AFD">
        <w:trPr>
          <w:trHeight w:val="297"/>
        </w:trPr>
        <w:tc>
          <w:tcPr>
            <w:tcW w:w="2426" w:type="dxa"/>
            <w:tcBorders>
              <w:top w:val="nil"/>
              <w:left w:val="single" w:sz="4" w:space="0" w:color="auto"/>
              <w:bottom w:val="single" w:sz="4" w:space="0" w:color="auto"/>
              <w:right w:val="single" w:sz="4" w:space="0" w:color="auto"/>
            </w:tcBorders>
            <w:shd w:val="clear" w:color="auto" w:fill="auto"/>
            <w:noWrap/>
            <w:vAlign w:val="center"/>
            <w:hideMark/>
          </w:tcPr>
          <w:p w14:paraId="33117BB6" w14:textId="108AC846"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Total</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Tank</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Level</w:t>
            </w:r>
            <w:r>
              <w:rPr>
                <w:rFonts w:ascii="Calibri" w:eastAsia="Times New Roman" w:hAnsi="Calibri" w:cs="Calibri"/>
                <w:color w:val="000000"/>
                <w:sz w:val="18"/>
                <w:szCs w:val="18"/>
                <w:lang w:bidi="ar-SA"/>
              </w:rPr>
              <w:t xml:space="preserve"> (gallons)</w:t>
            </w:r>
          </w:p>
        </w:tc>
        <w:tc>
          <w:tcPr>
            <w:tcW w:w="1070" w:type="dxa"/>
            <w:tcBorders>
              <w:top w:val="nil"/>
              <w:left w:val="nil"/>
              <w:bottom w:val="single" w:sz="4" w:space="0" w:color="auto"/>
              <w:right w:val="single" w:sz="4" w:space="0" w:color="auto"/>
            </w:tcBorders>
            <w:shd w:val="clear" w:color="auto" w:fill="auto"/>
            <w:noWrap/>
            <w:vAlign w:val="center"/>
            <w:hideMark/>
          </w:tcPr>
          <w:p w14:paraId="40C3BFD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single" w:sz="4" w:space="0" w:color="auto"/>
              <w:right w:val="single" w:sz="4" w:space="0" w:color="auto"/>
            </w:tcBorders>
            <w:shd w:val="clear" w:color="auto" w:fill="auto"/>
            <w:noWrap/>
            <w:vAlign w:val="center"/>
            <w:hideMark/>
          </w:tcPr>
          <w:p w14:paraId="30A2B8C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single" w:sz="4" w:space="0" w:color="auto"/>
              <w:right w:val="single" w:sz="4" w:space="0" w:color="auto"/>
            </w:tcBorders>
            <w:shd w:val="clear" w:color="auto" w:fill="auto"/>
            <w:noWrap/>
            <w:vAlign w:val="center"/>
            <w:hideMark/>
          </w:tcPr>
          <w:p w14:paraId="6D985E5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15,851.7</w:t>
            </w:r>
          </w:p>
        </w:tc>
        <w:tc>
          <w:tcPr>
            <w:tcW w:w="1440" w:type="dxa"/>
            <w:tcBorders>
              <w:top w:val="nil"/>
              <w:left w:val="nil"/>
              <w:bottom w:val="single" w:sz="4" w:space="0" w:color="auto"/>
              <w:right w:val="single" w:sz="4" w:space="0" w:color="auto"/>
            </w:tcBorders>
            <w:shd w:val="clear" w:color="auto" w:fill="auto"/>
            <w:noWrap/>
            <w:vAlign w:val="center"/>
            <w:hideMark/>
          </w:tcPr>
          <w:p w14:paraId="0967656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16,205.4</w:t>
            </w:r>
          </w:p>
        </w:tc>
        <w:tc>
          <w:tcPr>
            <w:tcW w:w="1027" w:type="dxa"/>
            <w:tcBorders>
              <w:top w:val="nil"/>
              <w:left w:val="nil"/>
              <w:bottom w:val="single" w:sz="4" w:space="0" w:color="auto"/>
              <w:right w:val="single" w:sz="4" w:space="0" w:color="auto"/>
            </w:tcBorders>
            <w:shd w:val="clear" w:color="auto" w:fill="auto"/>
            <w:noWrap/>
            <w:vAlign w:val="center"/>
            <w:hideMark/>
          </w:tcPr>
          <w:p w14:paraId="5EAAE75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2,783.7</w:t>
            </w:r>
          </w:p>
        </w:tc>
        <w:tc>
          <w:tcPr>
            <w:tcW w:w="1440" w:type="dxa"/>
            <w:tcBorders>
              <w:top w:val="nil"/>
              <w:left w:val="nil"/>
              <w:bottom w:val="single" w:sz="4" w:space="0" w:color="auto"/>
              <w:right w:val="single" w:sz="4" w:space="0" w:color="auto"/>
            </w:tcBorders>
            <w:shd w:val="clear" w:color="auto" w:fill="auto"/>
            <w:noWrap/>
            <w:vAlign w:val="center"/>
            <w:hideMark/>
          </w:tcPr>
          <w:p w14:paraId="5D796E7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1,785.0</w:t>
            </w:r>
          </w:p>
        </w:tc>
      </w:tr>
    </w:tbl>
    <w:p w14:paraId="1A97F072" w14:textId="77777777" w:rsidR="002D6810" w:rsidRPr="00541273" w:rsidRDefault="002D6810" w:rsidP="002D6810">
      <w:pPr>
        <w:pStyle w:val="LFTBody"/>
        <w:spacing w:after="0" w:line="240" w:lineRule="auto"/>
        <w:rPr>
          <w:sz w:val="20"/>
          <w:szCs w:val="20"/>
        </w:rPr>
      </w:pPr>
      <w:r w:rsidRPr="00541273">
        <w:rPr>
          <w:sz w:val="20"/>
          <w:szCs w:val="20"/>
        </w:rPr>
        <w:t>[1] – Entire dataset provided for the periods 9/18/2016 - 4/18/2019</w:t>
      </w:r>
    </w:p>
    <w:p w14:paraId="51F00015" w14:textId="72C569C0" w:rsidR="002D6810" w:rsidRDefault="002D6810" w:rsidP="002D6810">
      <w:pPr>
        <w:pStyle w:val="LFTBody"/>
        <w:spacing w:after="0" w:line="240" w:lineRule="auto"/>
        <w:rPr>
          <w:ins w:id="28" w:author="Registe, Joshua H." w:date="2021-01-13T16:07:00Z"/>
          <w:sz w:val="20"/>
          <w:szCs w:val="20"/>
        </w:rPr>
      </w:pPr>
      <w:r w:rsidRPr="00541273">
        <w:rPr>
          <w:sz w:val="20"/>
          <w:szCs w:val="20"/>
        </w:rPr>
        <w:t>[2] – Period of Performance that overlaps with dataset includes 9/18/2016 – 11/1/2016</w:t>
      </w:r>
    </w:p>
    <w:p w14:paraId="1A76DFCA" w14:textId="2EDED411" w:rsidR="005A7B8B" w:rsidRDefault="005A7B8B" w:rsidP="002D6810">
      <w:pPr>
        <w:pStyle w:val="LFTBody"/>
        <w:spacing w:after="0" w:line="240" w:lineRule="auto"/>
        <w:rPr>
          <w:sz w:val="20"/>
          <w:szCs w:val="20"/>
        </w:rPr>
      </w:pPr>
      <w:r>
        <w:rPr>
          <w:sz w:val="20"/>
          <w:szCs w:val="20"/>
        </w:rPr>
        <w:t xml:space="preserve">[3] – CDM calculated </w:t>
      </w:r>
      <w:r w:rsidR="00A87B9D">
        <w:rPr>
          <w:sz w:val="20"/>
          <w:szCs w:val="20"/>
        </w:rPr>
        <w:t>pump flow and dose</w:t>
      </w:r>
      <w:r>
        <w:rPr>
          <w:sz w:val="20"/>
          <w:szCs w:val="20"/>
        </w:rPr>
        <w:t xml:space="preserve"> based on 15% </w:t>
      </w:r>
      <w:r w:rsidR="00A87B9D">
        <w:rPr>
          <w:sz w:val="20"/>
          <w:szCs w:val="20"/>
        </w:rPr>
        <w:t xml:space="preserve">trade </w:t>
      </w:r>
      <w:r>
        <w:rPr>
          <w:sz w:val="20"/>
          <w:szCs w:val="20"/>
        </w:rPr>
        <w:t>sodium hypoc</w:t>
      </w:r>
      <w:r w:rsidR="00A87B9D">
        <w:rPr>
          <w:sz w:val="20"/>
          <w:szCs w:val="20"/>
        </w:rPr>
        <w:t>hlorite solution and MSP flow rate</w:t>
      </w:r>
    </w:p>
    <w:p w14:paraId="7F400815" w14:textId="77777777" w:rsidR="002D6810" w:rsidRDefault="002D6810" w:rsidP="003907BB">
      <w:pPr>
        <w:pStyle w:val="LFTBody"/>
      </w:pPr>
    </w:p>
    <w:p w14:paraId="7AD94B97" w14:textId="31054C0C" w:rsidR="002D6810" w:rsidRDefault="00697A0E" w:rsidP="00697A0E">
      <w:pPr>
        <w:pStyle w:val="LFTHeading2"/>
      </w:pPr>
      <w:bookmarkStart w:id="29" w:name="_Toc61514825"/>
      <w:r>
        <w:t>2</w:t>
      </w:r>
      <w:r w:rsidR="002D6810" w:rsidRPr="001D2346">
        <w:t>.</w:t>
      </w:r>
      <w:r w:rsidR="002D6810">
        <w:t>3</w:t>
      </w:r>
      <w:r w:rsidR="002D6810" w:rsidRPr="001D2346">
        <w:t xml:space="preserve"> </w:t>
      </w:r>
      <w:r w:rsidR="002D6810">
        <w:t>Process Logs</w:t>
      </w:r>
      <w:bookmarkEnd w:id="29"/>
    </w:p>
    <w:p w14:paraId="7D35E021" w14:textId="25118C20" w:rsidR="002D6810" w:rsidRDefault="002D6810" w:rsidP="002D6810">
      <w:pPr>
        <w:pStyle w:val="LFTBody"/>
      </w:pPr>
      <w:r>
        <w:t xml:space="preserve">In addition to PLC data for the periods specified in </w:t>
      </w:r>
      <w:r>
        <w:rPr>
          <w:b/>
          <w:bCs/>
        </w:rPr>
        <w:t xml:space="preserve">Table </w:t>
      </w:r>
      <w:r w:rsidR="00697A0E">
        <w:rPr>
          <w:b/>
          <w:bCs/>
        </w:rPr>
        <w:t>2</w:t>
      </w:r>
      <w:r>
        <w:rPr>
          <w:b/>
          <w:bCs/>
        </w:rPr>
        <w:t>-2</w:t>
      </w:r>
      <w:r>
        <w:t xml:space="preserve">, operator log sheets were provided. 228 log sheets that contain instrumentation readings as well as comments from operators regarding calibration checks, target dose changes, and notable weather conditions were transcribed for electronic use. A sample of these sheets is provided in </w:t>
      </w:r>
      <w:r>
        <w:rPr>
          <w:b/>
          <w:bCs/>
        </w:rPr>
        <w:t xml:space="preserve">Appendix </w:t>
      </w:r>
      <w:r w:rsidR="00EF3530">
        <w:rPr>
          <w:b/>
          <w:bCs/>
        </w:rPr>
        <w:t>A</w:t>
      </w:r>
      <w:r>
        <w:t xml:space="preserve"> and transcribed data is /summarized in </w:t>
      </w:r>
      <w:r>
        <w:rPr>
          <w:b/>
          <w:bCs/>
        </w:rPr>
        <w:t xml:space="preserve">Table </w:t>
      </w:r>
      <w:r w:rsidR="00697A0E">
        <w:rPr>
          <w:b/>
          <w:bCs/>
        </w:rPr>
        <w:t>2</w:t>
      </w:r>
      <w:r>
        <w:rPr>
          <w:b/>
          <w:bCs/>
        </w:rPr>
        <w:t xml:space="preserve">-4. </w:t>
      </w:r>
      <w:r w:rsidR="007A0301">
        <w:t xml:space="preserve">Similar </w:t>
      </w:r>
      <w:r>
        <w:t>to the PLC data, the periods summarized are for:</w:t>
      </w:r>
    </w:p>
    <w:p w14:paraId="16E450FF" w14:textId="0880C575" w:rsidR="002D6810" w:rsidRDefault="002D6810" w:rsidP="00D17C61">
      <w:pPr>
        <w:pStyle w:val="LFTBullet1"/>
      </w:pPr>
      <w:r>
        <w:t xml:space="preserve">Entire dataset (Data Ranges specified in </w:t>
      </w:r>
      <w:r w:rsidRPr="00711C3C">
        <w:rPr>
          <w:b/>
          <w:bCs/>
        </w:rPr>
        <w:t xml:space="preserve">Table </w:t>
      </w:r>
      <w:r w:rsidR="00697A0E">
        <w:rPr>
          <w:b/>
          <w:bCs/>
        </w:rPr>
        <w:t>2</w:t>
      </w:r>
      <w:r>
        <w:rPr>
          <w:b/>
          <w:bCs/>
        </w:rPr>
        <w:t>-1</w:t>
      </w:r>
      <w:r>
        <w:t>)</w:t>
      </w:r>
    </w:p>
    <w:p w14:paraId="5003F59E" w14:textId="7B24AD06" w:rsidR="002D6810" w:rsidRPr="009D63A7" w:rsidRDefault="002D6810" w:rsidP="00D17C61">
      <w:pPr>
        <w:pStyle w:val="LFTBullet1"/>
        <w:rPr>
          <w:b/>
          <w:bCs/>
        </w:rPr>
      </w:pPr>
      <w:r>
        <w:t>Period of Performance (</w:t>
      </w:r>
      <w:r w:rsidRPr="0031044A">
        <w:t>11/1/2015 - 11/1/2016</w:t>
      </w:r>
      <w:r>
        <w:t xml:space="preserve">) </w:t>
      </w:r>
      <w:r w:rsidRPr="009D63A7">
        <w:t xml:space="preserve">(See </w:t>
      </w:r>
      <w:r w:rsidRPr="00173013">
        <w:rPr>
          <w:b/>
        </w:rPr>
        <w:t xml:space="preserve">Table </w:t>
      </w:r>
      <w:r w:rsidR="00697A0E">
        <w:rPr>
          <w:b/>
        </w:rPr>
        <w:t>2</w:t>
      </w:r>
      <w:r w:rsidRPr="00173013">
        <w:rPr>
          <w:b/>
        </w:rPr>
        <w:t>-1</w:t>
      </w:r>
      <w:r w:rsidRPr="009D63A7">
        <w:t xml:space="preserve"> footnote)</w:t>
      </w:r>
    </w:p>
    <w:p w14:paraId="42F283F7" w14:textId="77777777" w:rsidR="002D6810" w:rsidRDefault="002D6810" w:rsidP="00D17C61">
      <w:pPr>
        <w:pStyle w:val="LFTBullet1"/>
      </w:pPr>
      <w:r>
        <w:t>Post-Chlorination Upgrade (All data after 3/1/2016)</w:t>
      </w:r>
    </w:p>
    <w:p w14:paraId="6CBD8533" w14:textId="24185195" w:rsidR="002D6810" w:rsidRPr="00D17C61" w:rsidRDefault="002D6810" w:rsidP="00D17C61">
      <w:pPr>
        <w:pStyle w:val="LFTTableTitle"/>
        <w:jc w:val="center"/>
      </w:pPr>
      <w:bookmarkStart w:id="30" w:name="_Toc61511911"/>
      <w:r w:rsidRPr="00D17C61">
        <w:t xml:space="preserve">Table </w:t>
      </w:r>
      <w:r w:rsidR="00697A0E" w:rsidRPr="00D17C61">
        <w:t>2</w:t>
      </w:r>
      <w:r w:rsidRPr="00D17C61">
        <w:t>-4 Disinfection Information from Process Logs</w:t>
      </w:r>
      <w:bookmarkEnd w:id="30"/>
    </w:p>
    <w:tbl>
      <w:tblPr>
        <w:tblW w:w="9316" w:type="dxa"/>
        <w:tblInd w:w="-185" w:type="dxa"/>
        <w:tblLook w:val="04A0" w:firstRow="1" w:lastRow="0" w:firstColumn="1" w:lastColumn="0" w:noHBand="0" w:noVBand="1"/>
      </w:tblPr>
      <w:tblGrid>
        <w:gridCol w:w="1890"/>
        <w:gridCol w:w="1219"/>
        <w:gridCol w:w="1440"/>
        <w:gridCol w:w="934"/>
        <w:gridCol w:w="1440"/>
        <w:gridCol w:w="953"/>
        <w:gridCol w:w="1440"/>
      </w:tblGrid>
      <w:tr w:rsidR="002D6810" w:rsidRPr="00EE7A55" w14:paraId="40461D66" w14:textId="77777777" w:rsidTr="00854AFD">
        <w:trPr>
          <w:trHeight w:val="301"/>
        </w:trPr>
        <w:tc>
          <w:tcPr>
            <w:tcW w:w="1890" w:type="dxa"/>
            <w:vMerge w:val="restart"/>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3DABFA00" w14:textId="77777777" w:rsidR="002D6810" w:rsidRPr="00EE7A55" w:rsidRDefault="002D6810" w:rsidP="002D6810">
            <w:pPr>
              <w:pStyle w:val="LFTTableHeader1"/>
              <w:rPr>
                <w:lang w:bidi="ar-SA"/>
              </w:rPr>
            </w:pPr>
            <w:r w:rsidRPr="00EE7A55">
              <w:rPr>
                <w:lang w:bidi="ar-SA"/>
              </w:rPr>
              <w:t>Parameter</w:t>
            </w:r>
          </w:p>
        </w:tc>
        <w:tc>
          <w:tcPr>
            <w:tcW w:w="2659" w:type="dxa"/>
            <w:gridSpan w:val="2"/>
            <w:tcBorders>
              <w:top w:val="single" w:sz="4" w:space="0" w:color="auto"/>
              <w:left w:val="nil"/>
              <w:bottom w:val="single" w:sz="4" w:space="0" w:color="auto"/>
              <w:right w:val="single" w:sz="4" w:space="0" w:color="auto"/>
            </w:tcBorders>
            <w:shd w:val="clear" w:color="auto" w:fill="0082C4" w:themeFill="accent3"/>
            <w:noWrap/>
            <w:vAlign w:val="center"/>
            <w:hideMark/>
          </w:tcPr>
          <w:p w14:paraId="09A2B13D" w14:textId="77777777" w:rsidR="002D6810" w:rsidRPr="00EE7A55" w:rsidRDefault="002D6810" w:rsidP="002D6810">
            <w:pPr>
              <w:pStyle w:val="LFTTableHeader1"/>
              <w:rPr>
                <w:lang w:bidi="ar-SA"/>
              </w:rPr>
            </w:pPr>
            <w:r w:rsidRPr="00EE7A55">
              <w:rPr>
                <w:lang w:bidi="ar-SA"/>
              </w:rPr>
              <w:t>Sample Count</w:t>
            </w:r>
          </w:p>
        </w:tc>
        <w:tc>
          <w:tcPr>
            <w:tcW w:w="2374" w:type="dxa"/>
            <w:gridSpan w:val="2"/>
            <w:tcBorders>
              <w:top w:val="single" w:sz="4" w:space="0" w:color="auto"/>
              <w:left w:val="nil"/>
              <w:bottom w:val="single" w:sz="4" w:space="0" w:color="auto"/>
              <w:right w:val="single" w:sz="4" w:space="0" w:color="auto"/>
            </w:tcBorders>
            <w:shd w:val="clear" w:color="auto" w:fill="0082C4" w:themeFill="accent3"/>
            <w:noWrap/>
            <w:vAlign w:val="center"/>
            <w:hideMark/>
          </w:tcPr>
          <w:p w14:paraId="41761F77" w14:textId="77777777" w:rsidR="002D6810" w:rsidRPr="00EE7A55" w:rsidRDefault="002D6810" w:rsidP="002D6810">
            <w:pPr>
              <w:pStyle w:val="LFTTableHeader1"/>
              <w:rPr>
                <w:lang w:bidi="ar-SA"/>
              </w:rPr>
            </w:pPr>
            <w:r w:rsidRPr="00EE7A55">
              <w:rPr>
                <w:lang w:bidi="ar-SA"/>
              </w:rPr>
              <w:t>Mean</w:t>
            </w:r>
          </w:p>
        </w:tc>
        <w:tc>
          <w:tcPr>
            <w:tcW w:w="2393" w:type="dxa"/>
            <w:gridSpan w:val="2"/>
            <w:tcBorders>
              <w:top w:val="single" w:sz="4" w:space="0" w:color="auto"/>
              <w:left w:val="nil"/>
              <w:bottom w:val="single" w:sz="4" w:space="0" w:color="auto"/>
              <w:right w:val="single" w:sz="4" w:space="0" w:color="auto"/>
            </w:tcBorders>
            <w:shd w:val="clear" w:color="auto" w:fill="0082C4" w:themeFill="accent3"/>
            <w:noWrap/>
            <w:vAlign w:val="center"/>
            <w:hideMark/>
          </w:tcPr>
          <w:p w14:paraId="6BA1FBCF" w14:textId="77777777" w:rsidR="002D6810" w:rsidRPr="00EE7A55" w:rsidRDefault="002D6810" w:rsidP="002D6810">
            <w:pPr>
              <w:pStyle w:val="LFTTableHeader1"/>
              <w:rPr>
                <w:lang w:bidi="ar-SA"/>
              </w:rPr>
            </w:pPr>
            <w:r w:rsidRPr="00EE7A55">
              <w:rPr>
                <w:lang w:bidi="ar-SA"/>
              </w:rPr>
              <w:t>Standard Deviation</w:t>
            </w:r>
          </w:p>
        </w:tc>
      </w:tr>
      <w:tr w:rsidR="002D6810" w:rsidRPr="00EE7A55" w14:paraId="7E862DE8" w14:textId="77777777" w:rsidTr="00854AFD">
        <w:trPr>
          <w:trHeight w:val="482"/>
        </w:trPr>
        <w:tc>
          <w:tcPr>
            <w:tcW w:w="1890" w:type="dxa"/>
            <w:vMerge/>
            <w:tcBorders>
              <w:top w:val="single" w:sz="4" w:space="0" w:color="auto"/>
              <w:left w:val="single" w:sz="4" w:space="0" w:color="auto"/>
              <w:bottom w:val="single" w:sz="4" w:space="0" w:color="auto"/>
              <w:right w:val="single" w:sz="4" w:space="0" w:color="auto"/>
            </w:tcBorders>
            <w:shd w:val="clear" w:color="auto" w:fill="0082C4" w:themeFill="accent3"/>
            <w:vAlign w:val="center"/>
            <w:hideMark/>
          </w:tcPr>
          <w:p w14:paraId="5CE2ACCB" w14:textId="77777777" w:rsidR="002D6810" w:rsidRPr="00EE7A55" w:rsidRDefault="002D6810" w:rsidP="002D6810">
            <w:pPr>
              <w:pStyle w:val="LFTTableHeader1"/>
              <w:rPr>
                <w:lang w:bidi="ar-SA"/>
              </w:rPr>
            </w:pPr>
          </w:p>
        </w:tc>
        <w:tc>
          <w:tcPr>
            <w:tcW w:w="1219" w:type="dxa"/>
            <w:tcBorders>
              <w:top w:val="nil"/>
              <w:left w:val="nil"/>
              <w:bottom w:val="single" w:sz="4" w:space="0" w:color="auto"/>
              <w:right w:val="single" w:sz="4" w:space="0" w:color="auto"/>
            </w:tcBorders>
            <w:shd w:val="clear" w:color="auto" w:fill="0082C4" w:themeFill="accent3"/>
            <w:noWrap/>
            <w:vAlign w:val="center"/>
            <w:hideMark/>
          </w:tcPr>
          <w:p w14:paraId="7F0BC04F" w14:textId="77777777" w:rsidR="002D6810" w:rsidRPr="00EE7A55" w:rsidRDefault="002D6810" w:rsidP="002D6810">
            <w:pPr>
              <w:pStyle w:val="LFTTableHeader1"/>
              <w:rPr>
                <w:lang w:bidi="ar-SA"/>
              </w:rPr>
            </w:pPr>
            <w:r>
              <w:rPr>
                <w:lang w:bidi="ar-SA"/>
              </w:rPr>
              <w:t>All Data</w:t>
            </w:r>
            <w:r>
              <w:rPr>
                <w:vertAlign w:val="superscript"/>
                <w:lang w:bidi="ar-SA"/>
              </w:rPr>
              <w:t>[1]</w:t>
            </w:r>
          </w:p>
        </w:tc>
        <w:tc>
          <w:tcPr>
            <w:tcW w:w="1440" w:type="dxa"/>
            <w:tcBorders>
              <w:top w:val="nil"/>
              <w:left w:val="nil"/>
              <w:bottom w:val="single" w:sz="4" w:space="0" w:color="auto"/>
              <w:right w:val="single" w:sz="4" w:space="0" w:color="auto"/>
            </w:tcBorders>
            <w:shd w:val="clear" w:color="auto" w:fill="0082C4" w:themeFill="accent3"/>
            <w:vAlign w:val="center"/>
            <w:hideMark/>
          </w:tcPr>
          <w:p w14:paraId="00DD8B5E" w14:textId="77777777" w:rsidR="002D6810" w:rsidRPr="00EE7A55" w:rsidRDefault="002D6810" w:rsidP="002D6810">
            <w:pPr>
              <w:pStyle w:val="LFTTableHeader1"/>
              <w:rPr>
                <w:lang w:bidi="ar-SA"/>
              </w:rPr>
            </w:pPr>
            <w:r w:rsidRPr="00FC7BAD">
              <w:rPr>
                <w:lang w:bidi="ar-SA"/>
              </w:rPr>
              <w:t>Period of Performance</w:t>
            </w:r>
            <w:r w:rsidRPr="00FC7BAD">
              <w:rPr>
                <w:vertAlign w:val="superscript"/>
                <w:lang w:bidi="ar-SA"/>
              </w:rPr>
              <w:t>[2]</w:t>
            </w:r>
          </w:p>
        </w:tc>
        <w:tc>
          <w:tcPr>
            <w:tcW w:w="934" w:type="dxa"/>
            <w:tcBorders>
              <w:top w:val="nil"/>
              <w:left w:val="nil"/>
              <w:bottom w:val="single" w:sz="4" w:space="0" w:color="auto"/>
              <w:right w:val="single" w:sz="4" w:space="0" w:color="auto"/>
            </w:tcBorders>
            <w:shd w:val="clear" w:color="auto" w:fill="0082C4" w:themeFill="accent3"/>
            <w:noWrap/>
            <w:vAlign w:val="center"/>
            <w:hideMark/>
          </w:tcPr>
          <w:p w14:paraId="4E384195" w14:textId="77777777" w:rsidR="002D6810" w:rsidRPr="00EE7A55" w:rsidRDefault="002D6810" w:rsidP="002D6810">
            <w:pPr>
              <w:pStyle w:val="LFTTableHeader1"/>
              <w:rPr>
                <w:lang w:bidi="ar-SA"/>
              </w:rPr>
            </w:pPr>
            <w:r>
              <w:rPr>
                <w:lang w:bidi="ar-SA"/>
              </w:rPr>
              <w:t>All Data</w:t>
            </w:r>
            <w:r>
              <w:rPr>
                <w:vertAlign w:val="superscript"/>
                <w:lang w:bidi="ar-SA"/>
              </w:rPr>
              <w:t>[1]</w:t>
            </w:r>
          </w:p>
        </w:tc>
        <w:tc>
          <w:tcPr>
            <w:tcW w:w="1440" w:type="dxa"/>
            <w:tcBorders>
              <w:top w:val="nil"/>
              <w:left w:val="nil"/>
              <w:bottom w:val="single" w:sz="4" w:space="0" w:color="auto"/>
              <w:right w:val="single" w:sz="4" w:space="0" w:color="auto"/>
            </w:tcBorders>
            <w:shd w:val="clear" w:color="auto" w:fill="0082C4" w:themeFill="accent3"/>
            <w:vAlign w:val="center"/>
            <w:hideMark/>
          </w:tcPr>
          <w:p w14:paraId="5F38BFF4" w14:textId="77777777" w:rsidR="002D6810" w:rsidRPr="00EE7A55" w:rsidRDefault="002D6810" w:rsidP="002D6810">
            <w:pPr>
              <w:pStyle w:val="LFTTableHeader1"/>
              <w:rPr>
                <w:lang w:bidi="ar-SA"/>
              </w:rPr>
            </w:pPr>
            <w:r w:rsidRPr="00FC7BAD">
              <w:rPr>
                <w:lang w:bidi="ar-SA"/>
              </w:rPr>
              <w:t>Period of Performance</w:t>
            </w:r>
            <w:r w:rsidRPr="00FC7BAD">
              <w:rPr>
                <w:vertAlign w:val="superscript"/>
                <w:lang w:bidi="ar-SA"/>
              </w:rPr>
              <w:t>[2]</w:t>
            </w:r>
          </w:p>
        </w:tc>
        <w:tc>
          <w:tcPr>
            <w:tcW w:w="953" w:type="dxa"/>
            <w:tcBorders>
              <w:top w:val="nil"/>
              <w:left w:val="nil"/>
              <w:bottom w:val="single" w:sz="4" w:space="0" w:color="auto"/>
              <w:right w:val="single" w:sz="4" w:space="0" w:color="auto"/>
            </w:tcBorders>
            <w:shd w:val="clear" w:color="auto" w:fill="0082C4" w:themeFill="accent3"/>
            <w:noWrap/>
            <w:vAlign w:val="center"/>
            <w:hideMark/>
          </w:tcPr>
          <w:p w14:paraId="1F28DC3E" w14:textId="77777777" w:rsidR="002D6810" w:rsidRPr="00EE7A55" w:rsidRDefault="002D6810" w:rsidP="002D6810">
            <w:pPr>
              <w:pStyle w:val="LFTTableHeader1"/>
              <w:rPr>
                <w:lang w:bidi="ar-SA"/>
              </w:rPr>
            </w:pPr>
            <w:r>
              <w:rPr>
                <w:lang w:bidi="ar-SA"/>
              </w:rPr>
              <w:t>All Data</w:t>
            </w:r>
            <w:r>
              <w:rPr>
                <w:vertAlign w:val="superscript"/>
                <w:lang w:bidi="ar-SA"/>
              </w:rPr>
              <w:t>[1]</w:t>
            </w:r>
          </w:p>
        </w:tc>
        <w:tc>
          <w:tcPr>
            <w:tcW w:w="1440" w:type="dxa"/>
            <w:tcBorders>
              <w:top w:val="nil"/>
              <w:left w:val="nil"/>
              <w:bottom w:val="single" w:sz="4" w:space="0" w:color="auto"/>
              <w:right w:val="single" w:sz="4" w:space="0" w:color="auto"/>
            </w:tcBorders>
            <w:shd w:val="clear" w:color="auto" w:fill="0082C4" w:themeFill="accent3"/>
            <w:vAlign w:val="center"/>
            <w:hideMark/>
          </w:tcPr>
          <w:p w14:paraId="7D95FFE0" w14:textId="77777777" w:rsidR="002D6810" w:rsidRPr="00EE7A55" w:rsidRDefault="002D6810" w:rsidP="002D6810">
            <w:pPr>
              <w:pStyle w:val="LFTTableHeader1"/>
              <w:rPr>
                <w:lang w:bidi="ar-SA"/>
              </w:rPr>
            </w:pPr>
            <w:r w:rsidRPr="00FC7BAD">
              <w:rPr>
                <w:lang w:bidi="ar-SA"/>
              </w:rPr>
              <w:t>Period of Performance</w:t>
            </w:r>
            <w:r w:rsidRPr="00FC7BAD">
              <w:rPr>
                <w:vertAlign w:val="superscript"/>
                <w:lang w:bidi="ar-SA"/>
              </w:rPr>
              <w:t>[2]</w:t>
            </w:r>
          </w:p>
        </w:tc>
      </w:tr>
      <w:tr w:rsidR="002D6810" w:rsidRPr="00EE7A55" w14:paraId="51912E67" w14:textId="77777777" w:rsidTr="00854AFD">
        <w:trPr>
          <w:trHeight w:val="301"/>
        </w:trPr>
        <w:tc>
          <w:tcPr>
            <w:tcW w:w="1890" w:type="dxa"/>
            <w:tcBorders>
              <w:top w:val="nil"/>
              <w:left w:val="single" w:sz="4" w:space="0" w:color="auto"/>
              <w:bottom w:val="nil"/>
              <w:right w:val="single" w:sz="4" w:space="0" w:color="auto"/>
            </w:tcBorders>
            <w:shd w:val="clear" w:color="auto" w:fill="auto"/>
            <w:noWrap/>
            <w:vAlign w:val="center"/>
            <w:hideMark/>
          </w:tcPr>
          <w:p w14:paraId="7C9C0F18" w14:textId="239741A3"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Chlorine</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Demand.(HACH)</w:t>
            </w:r>
            <w:r>
              <w:rPr>
                <w:rFonts w:ascii="Calibri" w:eastAsia="Times New Roman" w:hAnsi="Calibri" w:cs="Calibri"/>
                <w:color w:val="000000"/>
                <w:sz w:val="18"/>
                <w:szCs w:val="18"/>
                <w:lang w:bidi="ar-SA"/>
              </w:rPr>
              <w:t xml:space="preserve"> (mg/L)</w:t>
            </w:r>
          </w:p>
        </w:tc>
        <w:tc>
          <w:tcPr>
            <w:tcW w:w="1219" w:type="dxa"/>
            <w:tcBorders>
              <w:top w:val="nil"/>
              <w:left w:val="nil"/>
              <w:bottom w:val="nil"/>
              <w:right w:val="single" w:sz="4" w:space="0" w:color="auto"/>
            </w:tcBorders>
            <w:shd w:val="clear" w:color="auto" w:fill="auto"/>
            <w:noWrap/>
            <w:vAlign w:val="center"/>
            <w:hideMark/>
          </w:tcPr>
          <w:p w14:paraId="09FC08A1"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4,851</w:t>
            </w:r>
          </w:p>
        </w:tc>
        <w:tc>
          <w:tcPr>
            <w:tcW w:w="1440" w:type="dxa"/>
            <w:tcBorders>
              <w:top w:val="nil"/>
              <w:left w:val="nil"/>
              <w:bottom w:val="nil"/>
              <w:right w:val="single" w:sz="4" w:space="0" w:color="auto"/>
            </w:tcBorders>
            <w:shd w:val="clear" w:color="auto" w:fill="auto"/>
            <w:noWrap/>
            <w:vAlign w:val="center"/>
            <w:hideMark/>
          </w:tcPr>
          <w:p w14:paraId="24E3B42C"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807</w:t>
            </w:r>
          </w:p>
        </w:tc>
        <w:tc>
          <w:tcPr>
            <w:tcW w:w="934" w:type="dxa"/>
            <w:tcBorders>
              <w:top w:val="nil"/>
              <w:left w:val="nil"/>
              <w:bottom w:val="nil"/>
              <w:right w:val="single" w:sz="4" w:space="0" w:color="auto"/>
            </w:tcBorders>
            <w:shd w:val="clear" w:color="auto" w:fill="auto"/>
            <w:noWrap/>
            <w:vAlign w:val="center"/>
            <w:hideMark/>
          </w:tcPr>
          <w:p w14:paraId="4E83D1DA"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0.4</w:t>
            </w:r>
          </w:p>
        </w:tc>
        <w:tc>
          <w:tcPr>
            <w:tcW w:w="1440" w:type="dxa"/>
            <w:tcBorders>
              <w:top w:val="nil"/>
              <w:left w:val="nil"/>
              <w:bottom w:val="nil"/>
              <w:right w:val="single" w:sz="4" w:space="0" w:color="auto"/>
            </w:tcBorders>
            <w:shd w:val="clear" w:color="auto" w:fill="auto"/>
            <w:noWrap/>
            <w:vAlign w:val="center"/>
            <w:hideMark/>
          </w:tcPr>
          <w:p w14:paraId="3216782E"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953" w:type="dxa"/>
            <w:tcBorders>
              <w:top w:val="nil"/>
              <w:left w:val="nil"/>
              <w:bottom w:val="nil"/>
              <w:right w:val="single" w:sz="4" w:space="0" w:color="auto"/>
            </w:tcBorders>
            <w:shd w:val="clear" w:color="auto" w:fill="auto"/>
            <w:noWrap/>
            <w:vAlign w:val="center"/>
            <w:hideMark/>
          </w:tcPr>
          <w:p w14:paraId="230D4A57"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1440" w:type="dxa"/>
            <w:tcBorders>
              <w:top w:val="nil"/>
              <w:left w:val="nil"/>
              <w:bottom w:val="nil"/>
              <w:right w:val="single" w:sz="4" w:space="0" w:color="auto"/>
            </w:tcBorders>
            <w:shd w:val="clear" w:color="auto" w:fill="auto"/>
            <w:noWrap/>
            <w:vAlign w:val="center"/>
            <w:hideMark/>
          </w:tcPr>
          <w:p w14:paraId="4FE9A5F9"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0.3</w:t>
            </w:r>
          </w:p>
        </w:tc>
      </w:tr>
      <w:tr w:rsidR="002D6810" w:rsidRPr="00EE7A55" w14:paraId="1F49F5AB" w14:textId="77777777" w:rsidTr="00854AFD">
        <w:trPr>
          <w:trHeight w:val="301"/>
        </w:trPr>
        <w:tc>
          <w:tcPr>
            <w:tcW w:w="1890" w:type="dxa"/>
            <w:tcBorders>
              <w:top w:val="nil"/>
              <w:left w:val="single" w:sz="4" w:space="0" w:color="auto"/>
              <w:bottom w:val="nil"/>
              <w:right w:val="single" w:sz="4" w:space="0" w:color="auto"/>
            </w:tcBorders>
            <w:shd w:val="clear" w:color="auto" w:fill="auto"/>
            <w:noWrap/>
            <w:vAlign w:val="center"/>
            <w:hideMark/>
          </w:tcPr>
          <w:p w14:paraId="49AE034E"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Eff.Flow.mgd</w:t>
            </w:r>
          </w:p>
        </w:tc>
        <w:tc>
          <w:tcPr>
            <w:tcW w:w="1219" w:type="dxa"/>
            <w:tcBorders>
              <w:top w:val="nil"/>
              <w:left w:val="nil"/>
              <w:bottom w:val="nil"/>
              <w:right w:val="single" w:sz="4" w:space="0" w:color="auto"/>
            </w:tcBorders>
            <w:shd w:val="clear" w:color="auto" w:fill="auto"/>
            <w:noWrap/>
            <w:vAlign w:val="center"/>
            <w:hideMark/>
          </w:tcPr>
          <w:p w14:paraId="33C191AA"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4,850</w:t>
            </w:r>
          </w:p>
        </w:tc>
        <w:tc>
          <w:tcPr>
            <w:tcW w:w="1440" w:type="dxa"/>
            <w:tcBorders>
              <w:top w:val="nil"/>
              <w:left w:val="nil"/>
              <w:bottom w:val="nil"/>
              <w:right w:val="single" w:sz="4" w:space="0" w:color="auto"/>
            </w:tcBorders>
            <w:shd w:val="clear" w:color="auto" w:fill="auto"/>
            <w:noWrap/>
            <w:vAlign w:val="center"/>
            <w:hideMark/>
          </w:tcPr>
          <w:p w14:paraId="23FE07CB"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806</w:t>
            </w:r>
          </w:p>
        </w:tc>
        <w:tc>
          <w:tcPr>
            <w:tcW w:w="934" w:type="dxa"/>
            <w:tcBorders>
              <w:top w:val="nil"/>
              <w:left w:val="nil"/>
              <w:bottom w:val="nil"/>
              <w:right w:val="single" w:sz="4" w:space="0" w:color="auto"/>
            </w:tcBorders>
            <w:shd w:val="clear" w:color="auto" w:fill="auto"/>
            <w:noWrap/>
            <w:vAlign w:val="center"/>
            <w:hideMark/>
          </w:tcPr>
          <w:p w14:paraId="637DB2D6"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27.7</w:t>
            </w:r>
          </w:p>
        </w:tc>
        <w:tc>
          <w:tcPr>
            <w:tcW w:w="1440" w:type="dxa"/>
            <w:tcBorders>
              <w:top w:val="nil"/>
              <w:left w:val="nil"/>
              <w:bottom w:val="nil"/>
              <w:right w:val="single" w:sz="4" w:space="0" w:color="auto"/>
            </w:tcBorders>
            <w:shd w:val="clear" w:color="auto" w:fill="auto"/>
            <w:noWrap/>
            <w:vAlign w:val="center"/>
            <w:hideMark/>
          </w:tcPr>
          <w:p w14:paraId="6842AF81"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20.4</w:t>
            </w:r>
          </w:p>
        </w:tc>
        <w:tc>
          <w:tcPr>
            <w:tcW w:w="953" w:type="dxa"/>
            <w:tcBorders>
              <w:top w:val="nil"/>
              <w:left w:val="nil"/>
              <w:bottom w:val="nil"/>
              <w:right w:val="single" w:sz="4" w:space="0" w:color="auto"/>
            </w:tcBorders>
            <w:shd w:val="clear" w:color="auto" w:fill="auto"/>
            <w:noWrap/>
            <w:vAlign w:val="center"/>
            <w:hideMark/>
          </w:tcPr>
          <w:p w14:paraId="6153DA0D"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15.1</w:t>
            </w:r>
          </w:p>
        </w:tc>
        <w:tc>
          <w:tcPr>
            <w:tcW w:w="1440" w:type="dxa"/>
            <w:tcBorders>
              <w:top w:val="nil"/>
              <w:left w:val="nil"/>
              <w:bottom w:val="nil"/>
              <w:right w:val="single" w:sz="4" w:space="0" w:color="auto"/>
            </w:tcBorders>
            <w:shd w:val="clear" w:color="auto" w:fill="auto"/>
            <w:noWrap/>
            <w:vAlign w:val="center"/>
            <w:hideMark/>
          </w:tcPr>
          <w:p w14:paraId="68E11E08"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8.9</w:t>
            </w:r>
          </w:p>
        </w:tc>
      </w:tr>
      <w:tr w:rsidR="002D6810" w:rsidRPr="00EE7A55" w14:paraId="3BEB98A9" w14:textId="77777777" w:rsidTr="00854AFD">
        <w:trPr>
          <w:trHeight w:val="301"/>
        </w:trPr>
        <w:tc>
          <w:tcPr>
            <w:tcW w:w="1890" w:type="dxa"/>
            <w:tcBorders>
              <w:top w:val="nil"/>
              <w:left w:val="single" w:sz="4" w:space="0" w:color="auto"/>
              <w:bottom w:val="nil"/>
              <w:right w:val="single" w:sz="4" w:space="0" w:color="auto"/>
            </w:tcBorders>
            <w:shd w:val="clear" w:color="auto" w:fill="auto"/>
            <w:noWrap/>
            <w:vAlign w:val="center"/>
            <w:hideMark/>
          </w:tcPr>
          <w:p w14:paraId="73627603" w14:textId="6FC40D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Hach</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effluent.</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L</w:t>
            </w:r>
            <w:r>
              <w:rPr>
                <w:rFonts w:ascii="Calibri" w:eastAsia="Times New Roman" w:hAnsi="Calibri" w:cs="Calibri"/>
                <w:color w:val="000000"/>
                <w:sz w:val="18"/>
                <w:szCs w:val="18"/>
                <w:lang w:bidi="ar-SA"/>
              </w:rPr>
              <w:t>)</w:t>
            </w:r>
          </w:p>
        </w:tc>
        <w:tc>
          <w:tcPr>
            <w:tcW w:w="1219" w:type="dxa"/>
            <w:tcBorders>
              <w:top w:val="nil"/>
              <w:left w:val="nil"/>
              <w:bottom w:val="nil"/>
              <w:right w:val="single" w:sz="4" w:space="0" w:color="auto"/>
            </w:tcBorders>
            <w:shd w:val="clear" w:color="auto" w:fill="auto"/>
            <w:noWrap/>
            <w:vAlign w:val="center"/>
            <w:hideMark/>
          </w:tcPr>
          <w:p w14:paraId="23564994"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4,850</w:t>
            </w:r>
          </w:p>
        </w:tc>
        <w:tc>
          <w:tcPr>
            <w:tcW w:w="1440" w:type="dxa"/>
            <w:tcBorders>
              <w:top w:val="nil"/>
              <w:left w:val="nil"/>
              <w:bottom w:val="nil"/>
              <w:right w:val="single" w:sz="4" w:space="0" w:color="auto"/>
            </w:tcBorders>
            <w:shd w:val="clear" w:color="auto" w:fill="auto"/>
            <w:noWrap/>
            <w:vAlign w:val="center"/>
            <w:hideMark/>
          </w:tcPr>
          <w:p w14:paraId="4051693D"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806</w:t>
            </w:r>
          </w:p>
        </w:tc>
        <w:tc>
          <w:tcPr>
            <w:tcW w:w="934" w:type="dxa"/>
            <w:tcBorders>
              <w:top w:val="nil"/>
              <w:left w:val="nil"/>
              <w:bottom w:val="nil"/>
              <w:right w:val="single" w:sz="4" w:space="0" w:color="auto"/>
            </w:tcBorders>
            <w:shd w:val="clear" w:color="auto" w:fill="auto"/>
            <w:noWrap/>
            <w:vAlign w:val="center"/>
            <w:hideMark/>
          </w:tcPr>
          <w:p w14:paraId="0E3F2507"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1440" w:type="dxa"/>
            <w:tcBorders>
              <w:top w:val="nil"/>
              <w:left w:val="nil"/>
              <w:bottom w:val="nil"/>
              <w:right w:val="single" w:sz="4" w:space="0" w:color="auto"/>
            </w:tcBorders>
            <w:shd w:val="clear" w:color="auto" w:fill="auto"/>
            <w:noWrap/>
            <w:vAlign w:val="center"/>
            <w:hideMark/>
          </w:tcPr>
          <w:p w14:paraId="277C252F"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953" w:type="dxa"/>
            <w:tcBorders>
              <w:top w:val="nil"/>
              <w:left w:val="nil"/>
              <w:bottom w:val="nil"/>
              <w:right w:val="single" w:sz="4" w:space="0" w:color="auto"/>
            </w:tcBorders>
            <w:shd w:val="clear" w:color="auto" w:fill="auto"/>
            <w:noWrap/>
            <w:vAlign w:val="center"/>
            <w:hideMark/>
          </w:tcPr>
          <w:p w14:paraId="60AB32EC"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0.3</w:t>
            </w:r>
          </w:p>
        </w:tc>
        <w:tc>
          <w:tcPr>
            <w:tcW w:w="1440" w:type="dxa"/>
            <w:tcBorders>
              <w:top w:val="nil"/>
              <w:left w:val="nil"/>
              <w:bottom w:val="nil"/>
              <w:right w:val="single" w:sz="4" w:space="0" w:color="auto"/>
            </w:tcBorders>
            <w:shd w:val="clear" w:color="auto" w:fill="auto"/>
            <w:noWrap/>
            <w:vAlign w:val="center"/>
            <w:hideMark/>
          </w:tcPr>
          <w:p w14:paraId="22CD6014"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0.2</w:t>
            </w:r>
          </w:p>
        </w:tc>
      </w:tr>
      <w:tr w:rsidR="002D6810" w:rsidRPr="00EE7A55" w14:paraId="7253E859" w14:textId="77777777" w:rsidTr="00854AFD">
        <w:trPr>
          <w:trHeight w:val="301"/>
        </w:trPr>
        <w:tc>
          <w:tcPr>
            <w:tcW w:w="1890" w:type="dxa"/>
            <w:tcBorders>
              <w:top w:val="nil"/>
              <w:left w:val="single" w:sz="4" w:space="0" w:color="auto"/>
              <w:bottom w:val="nil"/>
              <w:right w:val="single" w:sz="4" w:space="0" w:color="auto"/>
            </w:tcBorders>
            <w:shd w:val="clear" w:color="auto" w:fill="auto"/>
            <w:noWrap/>
            <w:vAlign w:val="center"/>
            <w:hideMark/>
          </w:tcPr>
          <w:p w14:paraId="584C6A7A" w14:textId="03DE1F4A"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Hach</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Influent.</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L</w:t>
            </w:r>
            <w:r>
              <w:rPr>
                <w:rFonts w:ascii="Calibri" w:eastAsia="Times New Roman" w:hAnsi="Calibri" w:cs="Calibri"/>
                <w:color w:val="000000"/>
                <w:sz w:val="18"/>
                <w:szCs w:val="18"/>
                <w:lang w:bidi="ar-SA"/>
              </w:rPr>
              <w:t>)</w:t>
            </w:r>
          </w:p>
        </w:tc>
        <w:tc>
          <w:tcPr>
            <w:tcW w:w="1219" w:type="dxa"/>
            <w:tcBorders>
              <w:top w:val="nil"/>
              <w:left w:val="nil"/>
              <w:bottom w:val="nil"/>
              <w:right w:val="single" w:sz="4" w:space="0" w:color="auto"/>
            </w:tcBorders>
            <w:shd w:val="clear" w:color="auto" w:fill="auto"/>
            <w:noWrap/>
            <w:vAlign w:val="center"/>
            <w:hideMark/>
          </w:tcPr>
          <w:p w14:paraId="069DB76B"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4,850</w:t>
            </w:r>
          </w:p>
        </w:tc>
        <w:tc>
          <w:tcPr>
            <w:tcW w:w="1440" w:type="dxa"/>
            <w:tcBorders>
              <w:top w:val="nil"/>
              <w:left w:val="nil"/>
              <w:bottom w:val="nil"/>
              <w:right w:val="single" w:sz="4" w:space="0" w:color="auto"/>
            </w:tcBorders>
            <w:shd w:val="clear" w:color="auto" w:fill="auto"/>
            <w:noWrap/>
            <w:vAlign w:val="center"/>
            <w:hideMark/>
          </w:tcPr>
          <w:p w14:paraId="6B924954"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807</w:t>
            </w:r>
          </w:p>
        </w:tc>
        <w:tc>
          <w:tcPr>
            <w:tcW w:w="934" w:type="dxa"/>
            <w:tcBorders>
              <w:top w:val="nil"/>
              <w:left w:val="nil"/>
              <w:bottom w:val="nil"/>
              <w:right w:val="single" w:sz="4" w:space="0" w:color="auto"/>
            </w:tcBorders>
            <w:shd w:val="clear" w:color="auto" w:fill="auto"/>
            <w:noWrap/>
            <w:vAlign w:val="center"/>
            <w:hideMark/>
          </w:tcPr>
          <w:p w14:paraId="661403F7"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0.9</w:t>
            </w:r>
          </w:p>
        </w:tc>
        <w:tc>
          <w:tcPr>
            <w:tcW w:w="1440" w:type="dxa"/>
            <w:tcBorders>
              <w:top w:val="nil"/>
              <w:left w:val="nil"/>
              <w:bottom w:val="nil"/>
              <w:right w:val="single" w:sz="4" w:space="0" w:color="auto"/>
            </w:tcBorders>
            <w:shd w:val="clear" w:color="auto" w:fill="auto"/>
            <w:noWrap/>
            <w:vAlign w:val="center"/>
            <w:hideMark/>
          </w:tcPr>
          <w:p w14:paraId="28E8FCAA"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0.9</w:t>
            </w:r>
          </w:p>
        </w:tc>
        <w:tc>
          <w:tcPr>
            <w:tcW w:w="953" w:type="dxa"/>
            <w:tcBorders>
              <w:top w:val="nil"/>
              <w:left w:val="nil"/>
              <w:bottom w:val="nil"/>
              <w:right w:val="single" w:sz="4" w:space="0" w:color="auto"/>
            </w:tcBorders>
            <w:shd w:val="clear" w:color="auto" w:fill="auto"/>
            <w:noWrap/>
            <w:vAlign w:val="center"/>
            <w:hideMark/>
          </w:tcPr>
          <w:p w14:paraId="0D31C8BF"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1440" w:type="dxa"/>
            <w:tcBorders>
              <w:top w:val="nil"/>
              <w:left w:val="nil"/>
              <w:bottom w:val="nil"/>
              <w:right w:val="single" w:sz="4" w:space="0" w:color="auto"/>
            </w:tcBorders>
            <w:shd w:val="clear" w:color="auto" w:fill="auto"/>
            <w:noWrap/>
            <w:vAlign w:val="center"/>
            <w:hideMark/>
          </w:tcPr>
          <w:p w14:paraId="49EF09B3"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0.3</w:t>
            </w:r>
          </w:p>
        </w:tc>
      </w:tr>
      <w:tr w:rsidR="002D6810" w:rsidRPr="00EE7A55" w14:paraId="0615F0E0" w14:textId="77777777" w:rsidTr="00854AFD">
        <w:trPr>
          <w:trHeight w:val="301"/>
        </w:trPr>
        <w:tc>
          <w:tcPr>
            <w:tcW w:w="1890" w:type="dxa"/>
            <w:tcBorders>
              <w:top w:val="nil"/>
              <w:left w:val="single" w:sz="4" w:space="0" w:color="auto"/>
              <w:bottom w:val="nil"/>
              <w:right w:val="single" w:sz="4" w:space="0" w:color="auto"/>
            </w:tcBorders>
            <w:shd w:val="clear" w:color="auto" w:fill="auto"/>
            <w:noWrap/>
            <w:vAlign w:val="center"/>
            <w:hideMark/>
          </w:tcPr>
          <w:p w14:paraId="180593BF" w14:textId="719DA963"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Mixer</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Dose.</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L</w:t>
            </w:r>
            <w:r>
              <w:rPr>
                <w:rFonts w:ascii="Calibri" w:eastAsia="Times New Roman" w:hAnsi="Calibri" w:cs="Calibri"/>
                <w:color w:val="000000"/>
                <w:sz w:val="18"/>
                <w:szCs w:val="18"/>
                <w:lang w:bidi="ar-SA"/>
              </w:rPr>
              <w:t>)</w:t>
            </w:r>
          </w:p>
        </w:tc>
        <w:tc>
          <w:tcPr>
            <w:tcW w:w="1219" w:type="dxa"/>
            <w:tcBorders>
              <w:top w:val="nil"/>
              <w:left w:val="nil"/>
              <w:bottom w:val="nil"/>
              <w:right w:val="single" w:sz="4" w:space="0" w:color="auto"/>
            </w:tcBorders>
            <w:shd w:val="clear" w:color="auto" w:fill="auto"/>
            <w:noWrap/>
            <w:vAlign w:val="center"/>
            <w:hideMark/>
          </w:tcPr>
          <w:p w14:paraId="2901D224"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1,728</w:t>
            </w:r>
          </w:p>
        </w:tc>
        <w:tc>
          <w:tcPr>
            <w:tcW w:w="1440" w:type="dxa"/>
            <w:tcBorders>
              <w:top w:val="nil"/>
              <w:left w:val="nil"/>
              <w:bottom w:val="nil"/>
              <w:right w:val="single" w:sz="4" w:space="0" w:color="auto"/>
            </w:tcBorders>
            <w:shd w:val="clear" w:color="auto" w:fill="auto"/>
            <w:noWrap/>
            <w:vAlign w:val="center"/>
            <w:hideMark/>
          </w:tcPr>
          <w:p w14:paraId="45E77B0E"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 </w:t>
            </w:r>
          </w:p>
        </w:tc>
        <w:tc>
          <w:tcPr>
            <w:tcW w:w="934" w:type="dxa"/>
            <w:tcBorders>
              <w:top w:val="nil"/>
              <w:left w:val="nil"/>
              <w:bottom w:val="nil"/>
              <w:right w:val="single" w:sz="4" w:space="0" w:color="auto"/>
            </w:tcBorders>
            <w:shd w:val="clear" w:color="auto" w:fill="auto"/>
            <w:noWrap/>
            <w:vAlign w:val="center"/>
            <w:hideMark/>
          </w:tcPr>
          <w:p w14:paraId="5C68A8F8"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0.7</w:t>
            </w:r>
          </w:p>
        </w:tc>
        <w:tc>
          <w:tcPr>
            <w:tcW w:w="1440" w:type="dxa"/>
            <w:tcBorders>
              <w:top w:val="nil"/>
              <w:left w:val="nil"/>
              <w:bottom w:val="nil"/>
              <w:right w:val="single" w:sz="4" w:space="0" w:color="auto"/>
            </w:tcBorders>
            <w:shd w:val="clear" w:color="auto" w:fill="auto"/>
            <w:noWrap/>
            <w:vAlign w:val="center"/>
            <w:hideMark/>
          </w:tcPr>
          <w:p w14:paraId="3627069D"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 </w:t>
            </w:r>
          </w:p>
        </w:tc>
        <w:tc>
          <w:tcPr>
            <w:tcW w:w="953" w:type="dxa"/>
            <w:tcBorders>
              <w:top w:val="nil"/>
              <w:left w:val="nil"/>
              <w:bottom w:val="nil"/>
              <w:right w:val="single" w:sz="4" w:space="0" w:color="auto"/>
            </w:tcBorders>
            <w:shd w:val="clear" w:color="auto" w:fill="auto"/>
            <w:noWrap/>
            <w:vAlign w:val="center"/>
            <w:hideMark/>
          </w:tcPr>
          <w:p w14:paraId="12358AAE"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1440" w:type="dxa"/>
            <w:tcBorders>
              <w:top w:val="nil"/>
              <w:left w:val="nil"/>
              <w:bottom w:val="nil"/>
              <w:right w:val="single" w:sz="4" w:space="0" w:color="auto"/>
            </w:tcBorders>
            <w:shd w:val="clear" w:color="auto" w:fill="auto"/>
            <w:noWrap/>
            <w:vAlign w:val="center"/>
            <w:hideMark/>
          </w:tcPr>
          <w:p w14:paraId="2B16004A"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 </w:t>
            </w:r>
          </w:p>
        </w:tc>
      </w:tr>
      <w:tr w:rsidR="002D6810" w:rsidRPr="00EE7A55" w14:paraId="0CFE0C5F" w14:textId="77777777" w:rsidTr="00854AFD">
        <w:trPr>
          <w:trHeight w:val="301"/>
        </w:trPr>
        <w:tc>
          <w:tcPr>
            <w:tcW w:w="1890" w:type="dxa"/>
            <w:tcBorders>
              <w:top w:val="nil"/>
              <w:left w:val="single" w:sz="4" w:space="0" w:color="auto"/>
              <w:bottom w:val="nil"/>
              <w:right w:val="single" w:sz="4" w:space="0" w:color="auto"/>
            </w:tcBorders>
            <w:shd w:val="clear" w:color="auto" w:fill="auto"/>
            <w:noWrap/>
            <w:vAlign w:val="center"/>
            <w:hideMark/>
          </w:tcPr>
          <w:p w14:paraId="12C67AA0" w14:textId="511927AB"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Prominent</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Effluent.</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L</w:t>
            </w:r>
            <w:r>
              <w:rPr>
                <w:rFonts w:ascii="Calibri" w:eastAsia="Times New Roman" w:hAnsi="Calibri" w:cs="Calibri"/>
                <w:color w:val="000000"/>
                <w:sz w:val="18"/>
                <w:szCs w:val="18"/>
                <w:lang w:bidi="ar-SA"/>
              </w:rPr>
              <w:t>)</w:t>
            </w:r>
          </w:p>
        </w:tc>
        <w:tc>
          <w:tcPr>
            <w:tcW w:w="1219" w:type="dxa"/>
            <w:tcBorders>
              <w:top w:val="nil"/>
              <w:left w:val="nil"/>
              <w:bottom w:val="nil"/>
              <w:right w:val="single" w:sz="4" w:space="0" w:color="auto"/>
            </w:tcBorders>
            <w:shd w:val="clear" w:color="auto" w:fill="auto"/>
            <w:noWrap/>
            <w:vAlign w:val="center"/>
            <w:hideMark/>
          </w:tcPr>
          <w:p w14:paraId="635AF6E8"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4,665</w:t>
            </w:r>
          </w:p>
        </w:tc>
        <w:tc>
          <w:tcPr>
            <w:tcW w:w="1440" w:type="dxa"/>
            <w:tcBorders>
              <w:top w:val="nil"/>
              <w:left w:val="nil"/>
              <w:bottom w:val="nil"/>
              <w:right w:val="single" w:sz="4" w:space="0" w:color="auto"/>
            </w:tcBorders>
            <w:shd w:val="clear" w:color="auto" w:fill="auto"/>
            <w:noWrap/>
            <w:vAlign w:val="center"/>
            <w:hideMark/>
          </w:tcPr>
          <w:p w14:paraId="33BF179F"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790</w:t>
            </w:r>
          </w:p>
        </w:tc>
        <w:tc>
          <w:tcPr>
            <w:tcW w:w="934" w:type="dxa"/>
            <w:tcBorders>
              <w:top w:val="nil"/>
              <w:left w:val="nil"/>
              <w:bottom w:val="nil"/>
              <w:right w:val="single" w:sz="4" w:space="0" w:color="auto"/>
            </w:tcBorders>
            <w:shd w:val="clear" w:color="auto" w:fill="auto"/>
            <w:noWrap/>
            <w:vAlign w:val="center"/>
            <w:hideMark/>
          </w:tcPr>
          <w:p w14:paraId="44F9F379"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0.6</w:t>
            </w:r>
          </w:p>
        </w:tc>
        <w:tc>
          <w:tcPr>
            <w:tcW w:w="1440" w:type="dxa"/>
            <w:tcBorders>
              <w:top w:val="nil"/>
              <w:left w:val="nil"/>
              <w:bottom w:val="nil"/>
              <w:right w:val="single" w:sz="4" w:space="0" w:color="auto"/>
            </w:tcBorders>
            <w:shd w:val="clear" w:color="auto" w:fill="auto"/>
            <w:noWrap/>
            <w:vAlign w:val="center"/>
            <w:hideMark/>
          </w:tcPr>
          <w:p w14:paraId="43FE3216"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953" w:type="dxa"/>
            <w:tcBorders>
              <w:top w:val="nil"/>
              <w:left w:val="nil"/>
              <w:bottom w:val="nil"/>
              <w:right w:val="single" w:sz="4" w:space="0" w:color="auto"/>
            </w:tcBorders>
            <w:shd w:val="clear" w:color="auto" w:fill="auto"/>
            <w:noWrap/>
            <w:vAlign w:val="center"/>
            <w:hideMark/>
          </w:tcPr>
          <w:p w14:paraId="09D45AA0"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0.7</w:t>
            </w:r>
          </w:p>
        </w:tc>
        <w:tc>
          <w:tcPr>
            <w:tcW w:w="1440" w:type="dxa"/>
            <w:tcBorders>
              <w:top w:val="nil"/>
              <w:left w:val="nil"/>
              <w:bottom w:val="nil"/>
              <w:right w:val="single" w:sz="4" w:space="0" w:color="auto"/>
            </w:tcBorders>
            <w:shd w:val="clear" w:color="auto" w:fill="auto"/>
            <w:noWrap/>
            <w:vAlign w:val="center"/>
            <w:hideMark/>
          </w:tcPr>
          <w:p w14:paraId="32A55D6E"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0.3</w:t>
            </w:r>
          </w:p>
        </w:tc>
      </w:tr>
      <w:tr w:rsidR="002D6810" w:rsidRPr="00EE7A55" w14:paraId="2625994A" w14:textId="77777777" w:rsidTr="00854AFD">
        <w:trPr>
          <w:trHeight w:val="301"/>
        </w:trPr>
        <w:tc>
          <w:tcPr>
            <w:tcW w:w="1890" w:type="dxa"/>
            <w:tcBorders>
              <w:top w:val="nil"/>
              <w:left w:val="single" w:sz="4" w:space="0" w:color="auto"/>
              <w:bottom w:val="nil"/>
              <w:right w:val="single" w:sz="4" w:space="0" w:color="auto"/>
            </w:tcBorders>
            <w:shd w:val="clear" w:color="auto" w:fill="auto"/>
            <w:noWrap/>
            <w:vAlign w:val="center"/>
            <w:hideMark/>
          </w:tcPr>
          <w:p w14:paraId="092D4FF6" w14:textId="1F501EEF"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Prominent</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Influent.</w:t>
            </w:r>
            <w:r>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L</w:t>
            </w:r>
            <w:r>
              <w:rPr>
                <w:rFonts w:ascii="Calibri" w:eastAsia="Times New Roman" w:hAnsi="Calibri" w:cs="Calibri"/>
                <w:color w:val="000000"/>
                <w:sz w:val="18"/>
                <w:szCs w:val="18"/>
                <w:lang w:bidi="ar-SA"/>
              </w:rPr>
              <w:t>)</w:t>
            </w:r>
          </w:p>
        </w:tc>
        <w:tc>
          <w:tcPr>
            <w:tcW w:w="1219" w:type="dxa"/>
            <w:tcBorders>
              <w:top w:val="nil"/>
              <w:left w:val="nil"/>
              <w:bottom w:val="nil"/>
              <w:right w:val="single" w:sz="4" w:space="0" w:color="auto"/>
            </w:tcBorders>
            <w:shd w:val="clear" w:color="auto" w:fill="auto"/>
            <w:noWrap/>
            <w:vAlign w:val="center"/>
            <w:hideMark/>
          </w:tcPr>
          <w:p w14:paraId="2A6153BB"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4,833</w:t>
            </w:r>
          </w:p>
        </w:tc>
        <w:tc>
          <w:tcPr>
            <w:tcW w:w="1440" w:type="dxa"/>
            <w:tcBorders>
              <w:top w:val="nil"/>
              <w:left w:val="nil"/>
              <w:bottom w:val="nil"/>
              <w:right w:val="single" w:sz="4" w:space="0" w:color="auto"/>
            </w:tcBorders>
            <w:shd w:val="clear" w:color="auto" w:fill="auto"/>
            <w:noWrap/>
            <w:vAlign w:val="center"/>
            <w:hideMark/>
          </w:tcPr>
          <w:p w14:paraId="72D5EBB9"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800</w:t>
            </w:r>
          </w:p>
        </w:tc>
        <w:tc>
          <w:tcPr>
            <w:tcW w:w="934" w:type="dxa"/>
            <w:tcBorders>
              <w:top w:val="nil"/>
              <w:left w:val="nil"/>
              <w:bottom w:val="nil"/>
              <w:right w:val="single" w:sz="4" w:space="0" w:color="auto"/>
            </w:tcBorders>
            <w:shd w:val="clear" w:color="auto" w:fill="auto"/>
            <w:noWrap/>
            <w:vAlign w:val="center"/>
            <w:hideMark/>
          </w:tcPr>
          <w:p w14:paraId="13C0FA4B"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0.9</w:t>
            </w:r>
          </w:p>
        </w:tc>
        <w:tc>
          <w:tcPr>
            <w:tcW w:w="1440" w:type="dxa"/>
            <w:tcBorders>
              <w:top w:val="nil"/>
              <w:left w:val="nil"/>
              <w:bottom w:val="nil"/>
              <w:right w:val="single" w:sz="4" w:space="0" w:color="auto"/>
            </w:tcBorders>
            <w:shd w:val="clear" w:color="auto" w:fill="auto"/>
            <w:noWrap/>
            <w:vAlign w:val="center"/>
            <w:hideMark/>
          </w:tcPr>
          <w:p w14:paraId="6D4EB9E1"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0.9</w:t>
            </w:r>
          </w:p>
        </w:tc>
        <w:tc>
          <w:tcPr>
            <w:tcW w:w="953" w:type="dxa"/>
            <w:tcBorders>
              <w:top w:val="nil"/>
              <w:left w:val="nil"/>
              <w:bottom w:val="nil"/>
              <w:right w:val="single" w:sz="4" w:space="0" w:color="auto"/>
            </w:tcBorders>
            <w:shd w:val="clear" w:color="auto" w:fill="auto"/>
            <w:noWrap/>
            <w:vAlign w:val="center"/>
            <w:hideMark/>
          </w:tcPr>
          <w:p w14:paraId="003DD425"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1440" w:type="dxa"/>
            <w:tcBorders>
              <w:top w:val="nil"/>
              <w:left w:val="nil"/>
              <w:bottom w:val="nil"/>
              <w:right w:val="single" w:sz="4" w:space="0" w:color="auto"/>
            </w:tcBorders>
            <w:shd w:val="clear" w:color="auto" w:fill="auto"/>
            <w:noWrap/>
            <w:vAlign w:val="center"/>
            <w:hideMark/>
          </w:tcPr>
          <w:p w14:paraId="5F003607"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0.2</w:t>
            </w:r>
          </w:p>
        </w:tc>
      </w:tr>
      <w:tr w:rsidR="002D6810" w:rsidRPr="00EE7A55" w14:paraId="3EB122A6" w14:textId="77777777" w:rsidTr="00854AFD">
        <w:trPr>
          <w:trHeight w:val="301"/>
        </w:trPr>
        <w:tc>
          <w:tcPr>
            <w:tcW w:w="1890" w:type="dxa"/>
            <w:tcBorders>
              <w:top w:val="nil"/>
              <w:left w:val="single" w:sz="4" w:space="0" w:color="auto"/>
              <w:bottom w:val="single" w:sz="4" w:space="0" w:color="auto"/>
              <w:right w:val="single" w:sz="4" w:space="0" w:color="auto"/>
            </w:tcBorders>
            <w:shd w:val="clear" w:color="auto" w:fill="auto"/>
            <w:noWrap/>
            <w:vAlign w:val="center"/>
            <w:hideMark/>
          </w:tcPr>
          <w:p w14:paraId="0B767F95" w14:textId="0B2AB2C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Total</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Pump</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flow</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GPH</w:t>
            </w:r>
          </w:p>
        </w:tc>
        <w:tc>
          <w:tcPr>
            <w:tcW w:w="1219" w:type="dxa"/>
            <w:tcBorders>
              <w:top w:val="nil"/>
              <w:left w:val="nil"/>
              <w:bottom w:val="single" w:sz="4" w:space="0" w:color="auto"/>
              <w:right w:val="single" w:sz="4" w:space="0" w:color="auto"/>
            </w:tcBorders>
            <w:shd w:val="clear" w:color="auto" w:fill="auto"/>
            <w:noWrap/>
            <w:vAlign w:val="center"/>
            <w:hideMark/>
          </w:tcPr>
          <w:p w14:paraId="5C09267B"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4,832</w:t>
            </w:r>
          </w:p>
        </w:tc>
        <w:tc>
          <w:tcPr>
            <w:tcW w:w="1440" w:type="dxa"/>
            <w:tcBorders>
              <w:top w:val="nil"/>
              <w:left w:val="nil"/>
              <w:bottom w:val="single" w:sz="4" w:space="0" w:color="auto"/>
              <w:right w:val="single" w:sz="4" w:space="0" w:color="auto"/>
            </w:tcBorders>
            <w:shd w:val="clear" w:color="auto" w:fill="auto"/>
            <w:noWrap/>
            <w:vAlign w:val="center"/>
            <w:hideMark/>
          </w:tcPr>
          <w:p w14:paraId="66163517"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807</w:t>
            </w:r>
          </w:p>
        </w:tc>
        <w:tc>
          <w:tcPr>
            <w:tcW w:w="934" w:type="dxa"/>
            <w:tcBorders>
              <w:top w:val="nil"/>
              <w:left w:val="nil"/>
              <w:bottom w:val="single" w:sz="4" w:space="0" w:color="auto"/>
              <w:right w:val="single" w:sz="4" w:space="0" w:color="auto"/>
            </w:tcBorders>
            <w:shd w:val="clear" w:color="auto" w:fill="auto"/>
            <w:noWrap/>
            <w:vAlign w:val="center"/>
            <w:hideMark/>
          </w:tcPr>
          <w:p w14:paraId="7CFFAF95"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17.1</w:t>
            </w:r>
          </w:p>
        </w:tc>
        <w:tc>
          <w:tcPr>
            <w:tcW w:w="1440" w:type="dxa"/>
            <w:tcBorders>
              <w:top w:val="nil"/>
              <w:left w:val="nil"/>
              <w:bottom w:val="single" w:sz="4" w:space="0" w:color="auto"/>
              <w:right w:val="single" w:sz="4" w:space="0" w:color="auto"/>
            </w:tcBorders>
            <w:shd w:val="clear" w:color="auto" w:fill="auto"/>
            <w:noWrap/>
            <w:vAlign w:val="center"/>
            <w:hideMark/>
          </w:tcPr>
          <w:p w14:paraId="77FFED79"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15.0</w:t>
            </w:r>
          </w:p>
        </w:tc>
        <w:tc>
          <w:tcPr>
            <w:tcW w:w="953" w:type="dxa"/>
            <w:tcBorders>
              <w:top w:val="nil"/>
              <w:left w:val="nil"/>
              <w:bottom w:val="single" w:sz="4" w:space="0" w:color="auto"/>
              <w:right w:val="single" w:sz="4" w:space="0" w:color="auto"/>
            </w:tcBorders>
            <w:shd w:val="clear" w:color="auto" w:fill="auto"/>
            <w:noWrap/>
            <w:vAlign w:val="center"/>
            <w:hideMark/>
          </w:tcPr>
          <w:p w14:paraId="30462F06"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11.7</w:t>
            </w:r>
          </w:p>
        </w:tc>
        <w:tc>
          <w:tcPr>
            <w:tcW w:w="1440" w:type="dxa"/>
            <w:tcBorders>
              <w:top w:val="nil"/>
              <w:left w:val="nil"/>
              <w:bottom w:val="single" w:sz="4" w:space="0" w:color="auto"/>
              <w:right w:val="single" w:sz="4" w:space="0" w:color="auto"/>
            </w:tcBorders>
            <w:shd w:val="clear" w:color="auto" w:fill="auto"/>
            <w:noWrap/>
            <w:vAlign w:val="center"/>
            <w:hideMark/>
          </w:tcPr>
          <w:p w14:paraId="0F86BA98"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8.3</w:t>
            </w:r>
          </w:p>
        </w:tc>
      </w:tr>
    </w:tbl>
    <w:p w14:paraId="2C8B1472" w14:textId="77777777" w:rsidR="002D6810" w:rsidRPr="00355048" w:rsidRDefault="002D6810" w:rsidP="002D6810">
      <w:pPr>
        <w:pStyle w:val="LFTBody"/>
        <w:spacing w:after="0" w:line="240" w:lineRule="auto"/>
        <w:rPr>
          <w:sz w:val="18"/>
          <w:szCs w:val="18"/>
        </w:rPr>
      </w:pPr>
      <w:r w:rsidRPr="00355048">
        <w:rPr>
          <w:sz w:val="18"/>
          <w:szCs w:val="18"/>
        </w:rPr>
        <w:t>[1] – Entire dataset for process logs were collected and summarized for the periods 8/3/2016 - 12/16/2019.</w:t>
      </w:r>
      <w:r>
        <w:rPr>
          <w:sz w:val="18"/>
          <w:szCs w:val="18"/>
        </w:rPr>
        <w:t xml:space="preserve"> </w:t>
      </w:r>
      <w:r w:rsidRPr="00355048">
        <w:rPr>
          <w:sz w:val="18"/>
          <w:szCs w:val="18"/>
        </w:rPr>
        <w:t xml:space="preserve">Process log data were only collected for specific chlorine events, the dates of these events </w:t>
      </w:r>
    </w:p>
    <w:p w14:paraId="2E79633B" w14:textId="1496EBAC" w:rsidR="002D6810" w:rsidRPr="00E87E88" w:rsidRDefault="002D6810" w:rsidP="00E87E88">
      <w:pPr>
        <w:pStyle w:val="LFTBody"/>
        <w:spacing w:after="0" w:line="240" w:lineRule="auto"/>
        <w:rPr>
          <w:sz w:val="18"/>
          <w:szCs w:val="18"/>
        </w:rPr>
      </w:pPr>
      <w:r w:rsidRPr="00355048">
        <w:rPr>
          <w:sz w:val="18"/>
          <w:szCs w:val="18"/>
        </w:rPr>
        <w:t>[2] – Period of Performance that overlaps with dataset includes 9/18/2016 – 11/1/2016</w:t>
      </w:r>
    </w:p>
    <w:p w14:paraId="65EA8141" w14:textId="77777777" w:rsidR="00835DC9" w:rsidRDefault="00835DC9" w:rsidP="00E87E88">
      <w:pPr>
        <w:pStyle w:val="LFTHeading2"/>
      </w:pPr>
    </w:p>
    <w:p w14:paraId="1F545D41" w14:textId="20651658" w:rsidR="002D6810" w:rsidRDefault="00697A0E" w:rsidP="00E87E88">
      <w:pPr>
        <w:pStyle w:val="LFTHeading2"/>
      </w:pPr>
      <w:bookmarkStart w:id="31" w:name="_Toc61514826"/>
      <w:r>
        <w:t>2.</w:t>
      </w:r>
      <w:r w:rsidR="002D6810">
        <w:t xml:space="preserve">4 </w:t>
      </w:r>
      <w:r w:rsidR="005B6ACA">
        <w:t>Pratt/</w:t>
      </w:r>
      <w:r w:rsidR="002D6810">
        <w:t>Visy Paper Data</w:t>
      </w:r>
      <w:bookmarkEnd w:id="31"/>
    </w:p>
    <w:p w14:paraId="028A5418" w14:textId="30E57338" w:rsidR="002D6810" w:rsidRPr="00A53D4C" w:rsidRDefault="002D6810" w:rsidP="002D6810">
      <w:pPr>
        <w:pStyle w:val="LFTBody"/>
      </w:pPr>
      <w:r>
        <w:t xml:space="preserve">The </w:t>
      </w:r>
      <w:r w:rsidRPr="00966183">
        <w:t>Port Richmond W</w:t>
      </w:r>
      <w:r>
        <w:t xml:space="preserve">RRF </w:t>
      </w:r>
      <w:r w:rsidRPr="00966183">
        <w:t>receives waste</w:t>
      </w:r>
      <w:r w:rsidR="00E87E88">
        <w:t>water</w:t>
      </w:r>
      <w:r w:rsidRPr="00966183">
        <w:t xml:space="preserve"> from a paper </w:t>
      </w:r>
      <w:r w:rsidR="00E87E88">
        <w:t xml:space="preserve">processing/recycling facility </w:t>
      </w:r>
      <w:r w:rsidRPr="00966183">
        <w:t xml:space="preserve">in Staten Island. Industrial waste has the potential to affect the quality and characteristics of sewage and can </w:t>
      </w:r>
      <w:r>
        <w:t xml:space="preserve">affect treatability, including disinfection. </w:t>
      </w:r>
      <w:r w:rsidR="00697A0E">
        <w:t>D</w:t>
      </w:r>
      <w:r>
        <w:t xml:space="preserve">ata characterizing this facility’s </w:t>
      </w:r>
      <w:r w:rsidR="00BA7669">
        <w:t xml:space="preserve">wastewater </w:t>
      </w:r>
      <w:r>
        <w:t>was provided for the period of 1/1/2018 – 4/30/2019</w:t>
      </w:r>
      <w:r w:rsidR="007A0301">
        <w:t xml:space="preserve"> and included daily flows, weekly BOD and CBOD grab samples, and sporadic results for other analytical parameters. </w:t>
      </w:r>
      <w:r>
        <w:t xml:space="preserve">The list of parameters and simple statistics are summarized in </w:t>
      </w:r>
      <w:r>
        <w:rPr>
          <w:b/>
          <w:bCs/>
        </w:rPr>
        <w:t xml:space="preserve">Table </w:t>
      </w:r>
      <w:r w:rsidR="00BA7669">
        <w:rPr>
          <w:b/>
          <w:bCs/>
        </w:rPr>
        <w:t>2</w:t>
      </w:r>
      <w:r>
        <w:rPr>
          <w:b/>
          <w:bCs/>
        </w:rPr>
        <w:t>-</w:t>
      </w:r>
      <w:r w:rsidR="00BA7669">
        <w:rPr>
          <w:b/>
          <w:bCs/>
        </w:rPr>
        <w:t>5</w:t>
      </w:r>
      <w:r>
        <w:rPr>
          <w:b/>
          <w:bCs/>
        </w:rPr>
        <w:t xml:space="preserve">. </w:t>
      </w:r>
    </w:p>
    <w:p w14:paraId="0FC8E028" w14:textId="5819C842" w:rsidR="002D6810" w:rsidRPr="00966183" w:rsidRDefault="002D6810" w:rsidP="00854AFD">
      <w:pPr>
        <w:pStyle w:val="LFTTableTitle"/>
        <w:jc w:val="center"/>
      </w:pPr>
      <w:bookmarkStart w:id="32" w:name="_Toc61511912"/>
      <w:r>
        <w:t xml:space="preserve">Table </w:t>
      </w:r>
      <w:r w:rsidR="00BA7669">
        <w:t>2-5</w:t>
      </w:r>
      <w:r>
        <w:t xml:space="preserve"> </w:t>
      </w:r>
      <w:r w:rsidR="005B6ACA">
        <w:t>Pratt/</w:t>
      </w:r>
      <w:r>
        <w:t>Visy Paper Discharge Characteristics</w:t>
      </w:r>
      <w:bookmarkEnd w:id="32"/>
    </w:p>
    <w:tbl>
      <w:tblPr>
        <w:tblW w:w="7960" w:type="dxa"/>
        <w:jc w:val="center"/>
        <w:tblLook w:val="04A0" w:firstRow="1" w:lastRow="0" w:firstColumn="1" w:lastColumn="0" w:noHBand="0" w:noVBand="1"/>
      </w:tblPr>
      <w:tblGrid>
        <w:gridCol w:w="4480"/>
        <w:gridCol w:w="1120"/>
        <w:gridCol w:w="820"/>
        <w:gridCol w:w="1540"/>
      </w:tblGrid>
      <w:tr w:rsidR="002D6810" w:rsidRPr="00016320" w14:paraId="58BF449D" w14:textId="77777777" w:rsidTr="00854AFD">
        <w:trPr>
          <w:trHeight w:val="300"/>
          <w:tblHeader/>
          <w:jc w:val="center"/>
        </w:trPr>
        <w:tc>
          <w:tcPr>
            <w:tcW w:w="4480" w:type="dxa"/>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284C244B" w14:textId="77777777" w:rsidR="002D6810" w:rsidRPr="00016320" w:rsidRDefault="002D6810" w:rsidP="002D6810">
            <w:pPr>
              <w:pStyle w:val="LFTTableHeader1"/>
              <w:rPr>
                <w:lang w:bidi="ar-SA"/>
              </w:rPr>
            </w:pPr>
            <w:r w:rsidRPr="00016320">
              <w:rPr>
                <w:lang w:bidi="ar-SA"/>
              </w:rPr>
              <w:t>Parameter</w:t>
            </w:r>
            <w:r w:rsidRPr="00866A37">
              <w:rPr>
                <w:vertAlign w:val="superscript"/>
                <w:lang w:bidi="ar-SA"/>
              </w:rPr>
              <w:t>[1]</w:t>
            </w:r>
          </w:p>
        </w:tc>
        <w:tc>
          <w:tcPr>
            <w:tcW w:w="112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0C191FD9" w14:textId="77777777" w:rsidR="002D6810" w:rsidRPr="00016320" w:rsidRDefault="002D6810" w:rsidP="002D6810">
            <w:pPr>
              <w:pStyle w:val="LFTTableHeader1"/>
              <w:rPr>
                <w:lang w:bidi="ar-SA"/>
              </w:rPr>
            </w:pPr>
            <w:r w:rsidRPr="00016320">
              <w:rPr>
                <w:lang w:bidi="ar-SA"/>
              </w:rPr>
              <w:t>Sample Count</w:t>
            </w:r>
          </w:p>
        </w:tc>
        <w:tc>
          <w:tcPr>
            <w:tcW w:w="82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3AE79010" w14:textId="77777777" w:rsidR="002D6810" w:rsidRPr="00016320" w:rsidRDefault="002D6810" w:rsidP="002D6810">
            <w:pPr>
              <w:pStyle w:val="LFTTableHeader1"/>
              <w:rPr>
                <w:lang w:bidi="ar-SA"/>
              </w:rPr>
            </w:pPr>
            <w:r w:rsidRPr="00016320">
              <w:rPr>
                <w:lang w:bidi="ar-SA"/>
              </w:rPr>
              <w:t>Mean</w:t>
            </w:r>
          </w:p>
        </w:tc>
        <w:tc>
          <w:tcPr>
            <w:tcW w:w="154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608E938C" w14:textId="77777777" w:rsidR="002D6810" w:rsidRPr="00016320" w:rsidRDefault="002D6810" w:rsidP="002D6810">
            <w:pPr>
              <w:pStyle w:val="LFTTableHeader1"/>
              <w:rPr>
                <w:lang w:bidi="ar-SA"/>
              </w:rPr>
            </w:pPr>
            <w:r w:rsidRPr="00016320">
              <w:rPr>
                <w:lang w:bidi="ar-SA"/>
              </w:rPr>
              <w:t>Standard Deviation</w:t>
            </w:r>
          </w:p>
        </w:tc>
      </w:tr>
      <w:tr w:rsidR="002D6810" w:rsidRPr="00016320" w14:paraId="2473A775"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3CB8244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Benzene</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Lbs/Day</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7F55CC67"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w:t>
            </w:r>
          </w:p>
        </w:tc>
        <w:tc>
          <w:tcPr>
            <w:tcW w:w="820" w:type="dxa"/>
            <w:tcBorders>
              <w:top w:val="nil"/>
              <w:left w:val="nil"/>
              <w:bottom w:val="nil"/>
              <w:right w:val="single" w:sz="4" w:space="0" w:color="auto"/>
            </w:tcBorders>
            <w:shd w:val="clear" w:color="auto" w:fill="auto"/>
            <w:noWrap/>
            <w:vAlign w:val="center"/>
            <w:hideMark/>
          </w:tcPr>
          <w:p w14:paraId="198F863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25,457</w:t>
            </w:r>
          </w:p>
        </w:tc>
        <w:tc>
          <w:tcPr>
            <w:tcW w:w="1540" w:type="dxa"/>
            <w:tcBorders>
              <w:top w:val="nil"/>
              <w:left w:val="nil"/>
              <w:bottom w:val="nil"/>
              <w:right w:val="single" w:sz="4" w:space="0" w:color="auto"/>
            </w:tcBorders>
            <w:shd w:val="clear" w:color="auto" w:fill="auto"/>
            <w:noWrap/>
            <w:vAlign w:val="center"/>
            <w:hideMark/>
          </w:tcPr>
          <w:p w14:paraId="321D2DD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w:t>
            </w:r>
          </w:p>
        </w:tc>
      </w:tr>
      <w:tr w:rsidR="002D6810" w:rsidRPr="00016320" w14:paraId="63F8D023"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03EC0900"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Biochemical Oxygen Demand</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Lbs/Day</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1122022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66</w:t>
            </w:r>
          </w:p>
        </w:tc>
        <w:tc>
          <w:tcPr>
            <w:tcW w:w="820" w:type="dxa"/>
            <w:tcBorders>
              <w:top w:val="nil"/>
              <w:left w:val="nil"/>
              <w:bottom w:val="nil"/>
              <w:right w:val="single" w:sz="4" w:space="0" w:color="auto"/>
            </w:tcBorders>
            <w:shd w:val="clear" w:color="auto" w:fill="auto"/>
            <w:noWrap/>
            <w:vAlign w:val="center"/>
            <w:hideMark/>
          </w:tcPr>
          <w:p w14:paraId="60B9014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34,168</w:t>
            </w:r>
          </w:p>
        </w:tc>
        <w:tc>
          <w:tcPr>
            <w:tcW w:w="1540" w:type="dxa"/>
            <w:tcBorders>
              <w:top w:val="nil"/>
              <w:left w:val="nil"/>
              <w:bottom w:val="nil"/>
              <w:right w:val="single" w:sz="4" w:space="0" w:color="auto"/>
            </w:tcBorders>
            <w:shd w:val="clear" w:color="auto" w:fill="auto"/>
            <w:noWrap/>
            <w:vAlign w:val="center"/>
            <w:hideMark/>
          </w:tcPr>
          <w:p w14:paraId="3474128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9,497.3</w:t>
            </w:r>
          </w:p>
        </w:tc>
      </w:tr>
      <w:tr w:rsidR="002D6810" w:rsidRPr="00016320" w14:paraId="4D48C512"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5B55C6E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Cadmium</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04BC4CE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7</w:t>
            </w:r>
          </w:p>
        </w:tc>
        <w:tc>
          <w:tcPr>
            <w:tcW w:w="820" w:type="dxa"/>
            <w:tcBorders>
              <w:top w:val="nil"/>
              <w:left w:val="nil"/>
              <w:bottom w:val="nil"/>
              <w:right w:val="single" w:sz="4" w:space="0" w:color="auto"/>
            </w:tcBorders>
            <w:shd w:val="clear" w:color="auto" w:fill="auto"/>
            <w:noWrap/>
            <w:vAlign w:val="center"/>
            <w:hideMark/>
          </w:tcPr>
          <w:p w14:paraId="46DE401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574D587E"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00E74257"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7BBD219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Carbonaceous Biochemical Oxygen Demand</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Lbs/Day</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21BDDCAC"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66</w:t>
            </w:r>
          </w:p>
        </w:tc>
        <w:tc>
          <w:tcPr>
            <w:tcW w:w="820" w:type="dxa"/>
            <w:tcBorders>
              <w:top w:val="nil"/>
              <w:left w:val="nil"/>
              <w:bottom w:val="nil"/>
              <w:right w:val="single" w:sz="4" w:space="0" w:color="auto"/>
            </w:tcBorders>
            <w:shd w:val="clear" w:color="auto" w:fill="auto"/>
            <w:noWrap/>
            <w:vAlign w:val="center"/>
            <w:hideMark/>
          </w:tcPr>
          <w:p w14:paraId="0BC7651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31,921</w:t>
            </w:r>
          </w:p>
        </w:tc>
        <w:tc>
          <w:tcPr>
            <w:tcW w:w="1540" w:type="dxa"/>
            <w:tcBorders>
              <w:top w:val="nil"/>
              <w:left w:val="nil"/>
              <w:bottom w:val="nil"/>
              <w:right w:val="single" w:sz="4" w:space="0" w:color="auto"/>
            </w:tcBorders>
            <w:shd w:val="clear" w:color="auto" w:fill="auto"/>
            <w:noWrap/>
            <w:vAlign w:val="center"/>
            <w:hideMark/>
          </w:tcPr>
          <w:p w14:paraId="7B7CE19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8,268.8</w:t>
            </w:r>
          </w:p>
        </w:tc>
      </w:tr>
      <w:tr w:rsidR="002D6810" w:rsidRPr="00016320" w14:paraId="24BC7A27"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42E8A70C"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Chromium (Hexavalent)</w:t>
            </w:r>
            <w:r>
              <w:rPr>
                <w:rFonts w:ascii="Calibri" w:eastAsia="Times New Roman" w:hAnsi="Calibri" w:cs="Calibri"/>
                <w:color w:val="000000"/>
                <w:sz w:val="18"/>
                <w:szCs w:val="18"/>
                <w:lang w:bidi="ar-SA"/>
              </w:rPr>
              <w:t>(</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725D4DF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7</w:t>
            </w:r>
          </w:p>
        </w:tc>
        <w:tc>
          <w:tcPr>
            <w:tcW w:w="820" w:type="dxa"/>
            <w:tcBorders>
              <w:top w:val="nil"/>
              <w:left w:val="nil"/>
              <w:bottom w:val="nil"/>
              <w:right w:val="single" w:sz="4" w:space="0" w:color="auto"/>
            </w:tcBorders>
            <w:shd w:val="clear" w:color="auto" w:fill="auto"/>
            <w:noWrap/>
            <w:vAlign w:val="center"/>
            <w:hideMark/>
          </w:tcPr>
          <w:p w14:paraId="0085543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w:t>
            </w:r>
          </w:p>
        </w:tc>
        <w:tc>
          <w:tcPr>
            <w:tcW w:w="1540" w:type="dxa"/>
            <w:tcBorders>
              <w:top w:val="nil"/>
              <w:left w:val="nil"/>
              <w:bottom w:val="nil"/>
              <w:right w:val="single" w:sz="4" w:space="0" w:color="auto"/>
            </w:tcBorders>
            <w:shd w:val="clear" w:color="auto" w:fill="auto"/>
            <w:noWrap/>
            <w:vAlign w:val="center"/>
            <w:hideMark/>
          </w:tcPr>
          <w:p w14:paraId="15FCF7D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1.9</w:t>
            </w:r>
          </w:p>
        </w:tc>
      </w:tr>
      <w:tr w:rsidR="002D6810" w:rsidRPr="00016320" w14:paraId="7450F583"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6DA6EBFD"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Chromium (Total)</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37B84BD9"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34429A8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7A2EE69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4D69F951"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60E78784"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Copper</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2D46C69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0F3C8CE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20F761A7"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4A403646"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758E745C"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Cyanide (Total)</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7512E8C0"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9</w:t>
            </w:r>
          </w:p>
        </w:tc>
        <w:tc>
          <w:tcPr>
            <w:tcW w:w="820" w:type="dxa"/>
            <w:tcBorders>
              <w:top w:val="nil"/>
              <w:left w:val="nil"/>
              <w:bottom w:val="nil"/>
              <w:right w:val="single" w:sz="4" w:space="0" w:color="auto"/>
            </w:tcBorders>
            <w:shd w:val="clear" w:color="auto" w:fill="auto"/>
            <w:noWrap/>
            <w:vAlign w:val="center"/>
            <w:hideMark/>
          </w:tcPr>
          <w:p w14:paraId="71780D5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25A51C6D"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2E153A19"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1C6EE982" w14:textId="39B1E7B2" w:rsidR="002D6810" w:rsidRPr="00016320" w:rsidRDefault="00BC152D" w:rsidP="002D6810">
            <w:pPr>
              <w:spacing w:after="0"/>
              <w:jc w:val="center"/>
              <w:rPr>
                <w:rFonts w:ascii="Calibri" w:eastAsia="Times New Roman" w:hAnsi="Calibri" w:cs="Calibri"/>
                <w:color w:val="000000"/>
                <w:sz w:val="18"/>
                <w:szCs w:val="18"/>
                <w:lang w:bidi="ar-SA"/>
              </w:rPr>
            </w:pPr>
            <w:r w:rsidRPr="006401CE">
              <w:rPr>
                <w:rFonts w:ascii="Calibri" w:eastAsia="Times New Roman" w:hAnsi="Calibri" w:cs="Calibri"/>
                <w:color w:val="FF0000"/>
                <w:sz w:val="18"/>
                <w:szCs w:val="18"/>
                <w:lang w:bidi="ar-SA"/>
              </w:rPr>
              <w:t xml:space="preserve">Daily </w:t>
            </w:r>
            <w:r w:rsidR="002D6810" w:rsidRPr="00016320">
              <w:rPr>
                <w:rFonts w:ascii="Calibri" w:eastAsia="Times New Roman" w:hAnsi="Calibri" w:cs="Calibri"/>
                <w:color w:val="000000"/>
                <w:sz w:val="18"/>
                <w:szCs w:val="18"/>
                <w:lang w:bidi="ar-SA"/>
              </w:rPr>
              <w:t>Flow</w:t>
            </w:r>
            <w:r w:rsidR="002D6810">
              <w:rPr>
                <w:rFonts w:ascii="Calibri" w:eastAsia="Times New Roman" w:hAnsi="Calibri" w:cs="Calibri"/>
                <w:color w:val="000000"/>
                <w:sz w:val="18"/>
                <w:szCs w:val="18"/>
                <w:lang w:bidi="ar-SA"/>
              </w:rPr>
              <w:t xml:space="preserve"> (</w:t>
            </w:r>
            <w:r w:rsidR="002D6810" w:rsidRPr="00016320">
              <w:rPr>
                <w:rFonts w:ascii="Calibri" w:eastAsia="Times New Roman" w:hAnsi="Calibri" w:cs="Calibri"/>
                <w:color w:val="000000"/>
                <w:sz w:val="18"/>
                <w:szCs w:val="18"/>
                <w:lang w:bidi="ar-SA"/>
              </w:rPr>
              <w:t>GPD</w:t>
            </w:r>
            <w:r w:rsidR="002D6810">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6600DE0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512</w:t>
            </w:r>
          </w:p>
        </w:tc>
        <w:tc>
          <w:tcPr>
            <w:tcW w:w="820" w:type="dxa"/>
            <w:tcBorders>
              <w:top w:val="nil"/>
              <w:left w:val="nil"/>
              <w:bottom w:val="nil"/>
              <w:right w:val="single" w:sz="4" w:space="0" w:color="auto"/>
            </w:tcBorders>
            <w:shd w:val="clear" w:color="auto" w:fill="auto"/>
            <w:noWrap/>
            <w:vAlign w:val="center"/>
            <w:hideMark/>
          </w:tcPr>
          <w:p w14:paraId="4A532037"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625,485</w:t>
            </w:r>
          </w:p>
        </w:tc>
        <w:tc>
          <w:tcPr>
            <w:tcW w:w="1540" w:type="dxa"/>
            <w:tcBorders>
              <w:top w:val="nil"/>
              <w:left w:val="nil"/>
              <w:bottom w:val="nil"/>
              <w:right w:val="single" w:sz="4" w:space="0" w:color="auto"/>
            </w:tcBorders>
            <w:shd w:val="clear" w:color="auto" w:fill="auto"/>
            <w:noWrap/>
            <w:vAlign w:val="center"/>
            <w:hideMark/>
          </w:tcPr>
          <w:p w14:paraId="7207BE1C"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139,416.8</w:t>
            </w:r>
          </w:p>
        </w:tc>
      </w:tr>
      <w:tr w:rsidR="002D6810" w:rsidRPr="00016320" w14:paraId="38A62B66"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7F62A9B8"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Lead</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0715F37B"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702A5E1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2467AEB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751B01F6"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59DBB32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Mercury</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5C73F957"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68315E3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48F8352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324AFB81"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2827257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Molybdenum</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00D42943"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663F8E3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2F3F812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66E60E98"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019F5624"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Nickel</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58B84120"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2FA73C3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3DBF171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63FD212E"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22CAC85E"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Non-Polar Material</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58758E3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80</w:t>
            </w:r>
          </w:p>
        </w:tc>
        <w:tc>
          <w:tcPr>
            <w:tcW w:w="820" w:type="dxa"/>
            <w:tcBorders>
              <w:top w:val="nil"/>
              <w:left w:val="nil"/>
              <w:bottom w:val="nil"/>
              <w:right w:val="single" w:sz="4" w:space="0" w:color="auto"/>
            </w:tcBorders>
            <w:shd w:val="clear" w:color="auto" w:fill="auto"/>
            <w:noWrap/>
            <w:vAlign w:val="center"/>
            <w:hideMark/>
          </w:tcPr>
          <w:p w14:paraId="30DEE76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2</w:t>
            </w:r>
          </w:p>
        </w:tc>
        <w:tc>
          <w:tcPr>
            <w:tcW w:w="1540" w:type="dxa"/>
            <w:tcBorders>
              <w:top w:val="nil"/>
              <w:left w:val="nil"/>
              <w:bottom w:val="nil"/>
              <w:right w:val="single" w:sz="4" w:space="0" w:color="auto"/>
            </w:tcBorders>
            <w:shd w:val="clear" w:color="auto" w:fill="auto"/>
            <w:noWrap/>
            <w:vAlign w:val="center"/>
            <w:hideMark/>
          </w:tcPr>
          <w:p w14:paraId="725FE5BB"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0.3</w:t>
            </w:r>
          </w:p>
        </w:tc>
      </w:tr>
      <w:tr w:rsidR="002D6810" w:rsidRPr="00016320" w14:paraId="71FE9BC5"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00EED16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Oil and Grease</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64E53C2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84</w:t>
            </w:r>
          </w:p>
        </w:tc>
        <w:tc>
          <w:tcPr>
            <w:tcW w:w="820" w:type="dxa"/>
            <w:tcBorders>
              <w:top w:val="nil"/>
              <w:left w:val="nil"/>
              <w:bottom w:val="nil"/>
              <w:right w:val="single" w:sz="4" w:space="0" w:color="auto"/>
            </w:tcBorders>
            <w:shd w:val="clear" w:color="auto" w:fill="auto"/>
            <w:noWrap/>
            <w:vAlign w:val="center"/>
            <w:hideMark/>
          </w:tcPr>
          <w:p w14:paraId="4940AFA8"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2</w:t>
            </w:r>
          </w:p>
        </w:tc>
        <w:tc>
          <w:tcPr>
            <w:tcW w:w="1540" w:type="dxa"/>
            <w:tcBorders>
              <w:top w:val="nil"/>
              <w:left w:val="nil"/>
              <w:bottom w:val="nil"/>
              <w:right w:val="single" w:sz="4" w:space="0" w:color="auto"/>
            </w:tcBorders>
            <w:shd w:val="clear" w:color="auto" w:fill="auto"/>
            <w:noWrap/>
            <w:vAlign w:val="center"/>
            <w:hideMark/>
          </w:tcPr>
          <w:p w14:paraId="519F940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0.9</w:t>
            </w:r>
          </w:p>
        </w:tc>
      </w:tr>
      <w:tr w:rsidR="002D6810" w:rsidRPr="00016320" w14:paraId="7943032D"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4FAABC7E"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Silver</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640E053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7</w:t>
            </w:r>
          </w:p>
        </w:tc>
        <w:tc>
          <w:tcPr>
            <w:tcW w:w="820" w:type="dxa"/>
            <w:tcBorders>
              <w:top w:val="nil"/>
              <w:left w:val="nil"/>
              <w:bottom w:val="nil"/>
              <w:right w:val="single" w:sz="4" w:space="0" w:color="auto"/>
            </w:tcBorders>
            <w:shd w:val="clear" w:color="auto" w:fill="auto"/>
            <w:noWrap/>
            <w:vAlign w:val="center"/>
            <w:hideMark/>
          </w:tcPr>
          <w:p w14:paraId="08EAE7D9"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36CD33A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518E9CD6"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1ADDC51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Sulfates</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48DDF06C"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w:t>
            </w:r>
          </w:p>
        </w:tc>
        <w:tc>
          <w:tcPr>
            <w:tcW w:w="820" w:type="dxa"/>
            <w:tcBorders>
              <w:top w:val="nil"/>
              <w:left w:val="nil"/>
              <w:bottom w:val="nil"/>
              <w:right w:val="single" w:sz="4" w:space="0" w:color="auto"/>
            </w:tcBorders>
            <w:shd w:val="clear" w:color="auto" w:fill="auto"/>
            <w:noWrap/>
            <w:vAlign w:val="center"/>
            <w:hideMark/>
          </w:tcPr>
          <w:p w14:paraId="055D318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267</w:t>
            </w:r>
          </w:p>
        </w:tc>
        <w:tc>
          <w:tcPr>
            <w:tcW w:w="1540" w:type="dxa"/>
            <w:tcBorders>
              <w:top w:val="nil"/>
              <w:left w:val="nil"/>
              <w:bottom w:val="nil"/>
              <w:right w:val="single" w:sz="4" w:space="0" w:color="auto"/>
            </w:tcBorders>
            <w:shd w:val="clear" w:color="auto" w:fill="auto"/>
            <w:noWrap/>
            <w:vAlign w:val="center"/>
            <w:hideMark/>
          </w:tcPr>
          <w:p w14:paraId="63410CA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w:t>
            </w:r>
          </w:p>
        </w:tc>
      </w:tr>
      <w:tr w:rsidR="002D6810" w:rsidRPr="00016320" w14:paraId="06837FBC"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67238C7D"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Total Kjeldahl Nitrogen</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Lbs/Day</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59D193F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14</w:t>
            </w:r>
          </w:p>
        </w:tc>
        <w:tc>
          <w:tcPr>
            <w:tcW w:w="820" w:type="dxa"/>
            <w:tcBorders>
              <w:top w:val="nil"/>
              <w:left w:val="nil"/>
              <w:bottom w:val="nil"/>
              <w:right w:val="single" w:sz="4" w:space="0" w:color="auto"/>
            </w:tcBorders>
            <w:shd w:val="clear" w:color="auto" w:fill="auto"/>
            <w:noWrap/>
            <w:vAlign w:val="center"/>
            <w:hideMark/>
          </w:tcPr>
          <w:p w14:paraId="58255A0B"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85</w:t>
            </w:r>
          </w:p>
        </w:tc>
        <w:tc>
          <w:tcPr>
            <w:tcW w:w="1540" w:type="dxa"/>
            <w:tcBorders>
              <w:top w:val="nil"/>
              <w:left w:val="nil"/>
              <w:bottom w:val="nil"/>
              <w:right w:val="single" w:sz="4" w:space="0" w:color="auto"/>
            </w:tcBorders>
            <w:shd w:val="clear" w:color="auto" w:fill="auto"/>
            <w:noWrap/>
            <w:vAlign w:val="center"/>
            <w:hideMark/>
          </w:tcPr>
          <w:p w14:paraId="2BFC3B8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36.9</w:t>
            </w:r>
          </w:p>
        </w:tc>
      </w:tr>
      <w:tr w:rsidR="002D6810" w:rsidRPr="00016320" w14:paraId="3FDDE3D5" w14:textId="77777777" w:rsidTr="00854AFD">
        <w:trPr>
          <w:trHeight w:val="300"/>
          <w:jc w:val="center"/>
        </w:trPr>
        <w:tc>
          <w:tcPr>
            <w:tcW w:w="4480" w:type="dxa"/>
            <w:tcBorders>
              <w:top w:val="nil"/>
              <w:left w:val="single" w:sz="4" w:space="0" w:color="auto"/>
              <w:bottom w:val="nil"/>
              <w:right w:val="single" w:sz="4" w:space="0" w:color="auto"/>
            </w:tcBorders>
            <w:shd w:val="clear" w:color="auto" w:fill="auto"/>
            <w:noWrap/>
            <w:vAlign w:val="center"/>
            <w:hideMark/>
          </w:tcPr>
          <w:p w14:paraId="7DC807C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Total Suspended Solids</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Lbs/Day</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7DDFCEE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35</w:t>
            </w:r>
          </w:p>
        </w:tc>
        <w:tc>
          <w:tcPr>
            <w:tcW w:w="820" w:type="dxa"/>
            <w:tcBorders>
              <w:top w:val="nil"/>
              <w:left w:val="nil"/>
              <w:bottom w:val="nil"/>
              <w:right w:val="single" w:sz="4" w:space="0" w:color="auto"/>
            </w:tcBorders>
            <w:shd w:val="clear" w:color="auto" w:fill="auto"/>
            <w:noWrap/>
            <w:vAlign w:val="center"/>
            <w:hideMark/>
          </w:tcPr>
          <w:p w14:paraId="0E129F1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542</w:t>
            </w:r>
          </w:p>
        </w:tc>
        <w:tc>
          <w:tcPr>
            <w:tcW w:w="1540" w:type="dxa"/>
            <w:tcBorders>
              <w:top w:val="nil"/>
              <w:left w:val="nil"/>
              <w:bottom w:val="nil"/>
              <w:right w:val="single" w:sz="4" w:space="0" w:color="auto"/>
            </w:tcBorders>
            <w:shd w:val="clear" w:color="auto" w:fill="auto"/>
            <w:noWrap/>
            <w:vAlign w:val="center"/>
            <w:hideMark/>
          </w:tcPr>
          <w:p w14:paraId="7B6DD6F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1,322.2</w:t>
            </w:r>
          </w:p>
        </w:tc>
      </w:tr>
      <w:tr w:rsidR="002D6810" w:rsidRPr="00016320" w14:paraId="4C1D103B" w14:textId="77777777" w:rsidTr="00854AFD">
        <w:trPr>
          <w:trHeight w:val="300"/>
          <w:jc w:val="center"/>
        </w:trPr>
        <w:tc>
          <w:tcPr>
            <w:tcW w:w="4480" w:type="dxa"/>
            <w:tcBorders>
              <w:top w:val="nil"/>
              <w:left w:val="single" w:sz="4" w:space="0" w:color="auto"/>
              <w:bottom w:val="single" w:sz="4" w:space="0" w:color="auto"/>
              <w:right w:val="single" w:sz="4" w:space="0" w:color="auto"/>
            </w:tcBorders>
            <w:shd w:val="clear" w:color="auto" w:fill="auto"/>
            <w:noWrap/>
            <w:vAlign w:val="center"/>
            <w:hideMark/>
          </w:tcPr>
          <w:p w14:paraId="3E7A2B2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Zinc</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single" w:sz="4" w:space="0" w:color="auto"/>
              <w:right w:val="single" w:sz="4" w:space="0" w:color="auto"/>
            </w:tcBorders>
            <w:shd w:val="clear" w:color="auto" w:fill="auto"/>
            <w:noWrap/>
            <w:vAlign w:val="center"/>
            <w:hideMark/>
          </w:tcPr>
          <w:p w14:paraId="6FD59F80"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single" w:sz="4" w:space="0" w:color="auto"/>
              <w:right w:val="single" w:sz="4" w:space="0" w:color="auto"/>
            </w:tcBorders>
            <w:shd w:val="clear" w:color="auto" w:fill="auto"/>
            <w:noWrap/>
            <w:vAlign w:val="center"/>
            <w:hideMark/>
          </w:tcPr>
          <w:p w14:paraId="7154DDC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single" w:sz="4" w:space="0" w:color="auto"/>
              <w:right w:val="single" w:sz="4" w:space="0" w:color="auto"/>
            </w:tcBorders>
            <w:shd w:val="clear" w:color="auto" w:fill="auto"/>
            <w:noWrap/>
            <w:vAlign w:val="center"/>
            <w:hideMark/>
          </w:tcPr>
          <w:p w14:paraId="5FCCBA89"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0.1</w:t>
            </w:r>
          </w:p>
        </w:tc>
      </w:tr>
    </w:tbl>
    <w:p w14:paraId="120487F2" w14:textId="6D6BD49C" w:rsidR="002D6810" w:rsidRDefault="00854AFD" w:rsidP="002D6810">
      <w:pPr>
        <w:pStyle w:val="LFTBody"/>
        <w:rPr>
          <w:sz w:val="20"/>
          <w:szCs w:val="20"/>
        </w:rPr>
      </w:pPr>
      <w:r>
        <w:rPr>
          <w:sz w:val="20"/>
          <w:szCs w:val="20"/>
        </w:rPr>
        <w:t xml:space="preserve">         </w:t>
      </w:r>
      <w:r w:rsidR="002D6810" w:rsidRPr="00F6168C">
        <w:rPr>
          <w:sz w:val="20"/>
          <w:szCs w:val="20"/>
        </w:rPr>
        <w:t>[1]- Visy Paper data summary statistics from 1/1/2018 - 4/30/2019</w:t>
      </w:r>
    </w:p>
    <w:p w14:paraId="76838B1A" w14:textId="737168D4" w:rsidR="002D6810" w:rsidRDefault="002D6810" w:rsidP="002D6810">
      <w:pPr>
        <w:pStyle w:val="LFTBody"/>
      </w:pPr>
      <w:r>
        <w:t xml:space="preserve">Port Richmond noted filamentous growth at their facility on </w:t>
      </w:r>
      <w:r w:rsidR="009E5EE4">
        <w:t xml:space="preserve">multiple </w:t>
      </w:r>
      <w:r>
        <w:t xml:space="preserve">occasions </w:t>
      </w:r>
      <w:r w:rsidR="00CE2909">
        <w:t xml:space="preserve">which may in part be associated with the discharge from </w:t>
      </w:r>
      <w:r w:rsidR="005B6ACA">
        <w:t>Pratt/</w:t>
      </w:r>
      <w:r w:rsidR="00CE2909">
        <w:t xml:space="preserve">Visy Paper, which is a high-strength, low-flow discharge.  The </w:t>
      </w:r>
      <w:r w:rsidR="005B6ACA">
        <w:t>Pratt/</w:t>
      </w:r>
      <w:r w:rsidR="00CE2909">
        <w:t>Visy Paper waste</w:t>
      </w:r>
      <w:ins w:id="33" w:author="Taylor, Maryanne" w:date="2021-01-14T07:18:00Z">
        <w:r w:rsidR="00514904">
          <w:t xml:space="preserve"> </w:t>
        </w:r>
      </w:ins>
      <w:r w:rsidR="00CE2909">
        <w:t xml:space="preserve">stream is high in CBOD and low in nitrogen (CBOD:TKN ratio of </w:t>
      </w:r>
      <w:r w:rsidR="006B2F1D">
        <w:t xml:space="preserve">2,010:5) which can contribute to sludge bulking and filamentous growth due to high food-to-mass (F:M) ratio and limiting nutrients.  Additional contributing factors can include </w:t>
      </w:r>
      <w:r>
        <w:t xml:space="preserve">insufficient dissolved oxygen, temperature, pH, and carbon source. </w:t>
      </w:r>
    </w:p>
    <w:p w14:paraId="4127BFB8" w14:textId="0FDA38D6" w:rsidR="002D6810" w:rsidRDefault="00BA7669" w:rsidP="00BA7669">
      <w:pPr>
        <w:pStyle w:val="LFTHeading2"/>
      </w:pPr>
      <w:bookmarkStart w:id="34" w:name="_Toc61514827"/>
      <w:r>
        <w:t>2.</w:t>
      </w:r>
      <w:r w:rsidR="002D6810">
        <w:t>5 Sampl</w:t>
      </w:r>
      <w:r w:rsidR="00F32AD3">
        <w:t>ing</w:t>
      </w:r>
      <w:r w:rsidR="002D6810">
        <w:t xml:space="preserve"> Program</w:t>
      </w:r>
      <w:bookmarkEnd w:id="34"/>
      <w:r w:rsidR="00F32AD3">
        <w:t xml:space="preserve"> </w:t>
      </w:r>
    </w:p>
    <w:p w14:paraId="41C3235D" w14:textId="4F7DF928" w:rsidR="00835DC9" w:rsidRDefault="00835DC9" w:rsidP="00835DC9">
      <w:pPr>
        <w:pStyle w:val="LFTHeading3"/>
      </w:pPr>
      <w:bookmarkStart w:id="35" w:name="_Toc61514828"/>
      <w:r>
        <w:t>2.5.1 Purpose and Scope</w:t>
      </w:r>
      <w:bookmarkEnd w:id="35"/>
    </w:p>
    <w:p w14:paraId="0248D9E7" w14:textId="04086D28" w:rsidR="00835DC9" w:rsidRDefault="00835DC9" w:rsidP="002F598C">
      <w:pPr>
        <w:pStyle w:val="LFTBody"/>
      </w:pPr>
      <w:r>
        <w:t xml:space="preserve">The purpose of sampling at the Port Richmond Wastewater Resource Recovery Facility (WRRF) is to characterize the variability of pathogen indicators in wastewater entering the facility, after primary treatment, after secondary treatment and after disinfection, to assess the impact of upstream processes upon disinfection effectiveness.  </w:t>
      </w:r>
      <w:r w:rsidR="002F598C" w:rsidRPr="002F598C">
        <w:t xml:space="preserve">Samples of chlorine contact tank (CCT) effluent, final tank effluent, primary effluent and plant influent were collected by Macan Deve Engineers (MDE) and transported to New York Environmental Consultants and Laboratories (NYE) where testing was conducted to assess disinfection. Field parameters and analysis performed included temperature, </w:t>
      </w:r>
      <w:r w:rsidR="00D95009" w:rsidRPr="002F598C">
        <w:t>pH,</w:t>
      </w:r>
      <w:r w:rsidR="002F598C" w:rsidRPr="002F598C">
        <w:t xml:space="preserve"> and total residual chlorine.</w:t>
      </w:r>
      <w:bookmarkStart w:id="36" w:name="_Hlk51184110"/>
      <w:r w:rsidR="002F598C">
        <w:t xml:space="preserve"> </w:t>
      </w:r>
    </w:p>
    <w:p w14:paraId="440CF0AD" w14:textId="77777777" w:rsidR="00835DC9" w:rsidRDefault="00835DC9" w:rsidP="006401CE">
      <w:pPr>
        <w:pStyle w:val="LFTHeading3"/>
      </w:pPr>
      <w:bookmarkStart w:id="37" w:name="_Toc61514829"/>
      <w:r>
        <w:t>2.5.2 Testing</w:t>
      </w:r>
      <w:bookmarkEnd w:id="37"/>
    </w:p>
    <w:p w14:paraId="6E2534A4" w14:textId="24766040" w:rsidR="002F598C" w:rsidRDefault="00835DC9" w:rsidP="002F598C">
      <w:pPr>
        <w:pStyle w:val="LFTBody"/>
      </w:pPr>
      <w:r>
        <w:t>S</w:t>
      </w:r>
      <w:r w:rsidR="002F598C">
        <w:t xml:space="preserve">amples </w:t>
      </w:r>
      <w:r>
        <w:t xml:space="preserve">of CCT effluent, final tank effluent, primary effluent and plant influent </w:t>
      </w:r>
      <w:r w:rsidR="002F598C">
        <w:t xml:space="preserve">were collected daily (Monday </w:t>
      </w:r>
      <w:bookmarkEnd w:id="36"/>
      <w:r w:rsidR="002F598C">
        <w:t xml:space="preserve">through Friday) for a 12-day sampling period starting 6/29/2020 and ending 7/17/2020.  </w:t>
      </w:r>
      <w:r w:rsidR="002F598C" w:rsidRPr="00ED24C5">
        <w:t xml:space="preserve">Sampling was </w:t>
      </w:r>
      <w:r w:rsidR="00FD01B9">
        <w:t>not performed</w:t>
      </w:r>
      <w:r w:rsidR="00FD01B9" w:rsidRPr="00ED24C5">
        <w:t xml:space="preserve"> </w:t>
      </w:r>
      <w:r w:rsidR="002F598C" w:rsidRPr="00ED24C5">
        <w:t xml:space="preserve">on 7/2/2020 – 7/6/2020 </w:t>
      </w:r>
      <w:r w:rsidR="00FD01B9">
        <w:t>due to</w:t>
      </w:r>
      <w:r w:rsidR="00FD01B9" w:rsidRPr="00ED24C5">
        <w:t xml:space="preserve"> </w:t>
      </w:r>
      <w:r w:rsidR="002F598C">
        <w:t xml:space="preserve">the observation of </w:t>
      </w:r>
      <w:r w:rsidR="002F598C" w:rsidRPr="00ED24C5">
        <w:t>July 4</w:t>
      </w:r>
      <w:r w:rsidR="002F598C" w:rsidRPr="000A5601">
        <w:rPr>
          <w:vertAlign w:val="superscript"/>
        </w:rPr>
        <w:t>th</w:t>
      </w:r>
      <w:r w:rsidR="00FD01B9">
        <w:t xml:space="preserve"> holiday</w:t>
      </w:r>
      <w:r w:rsidR="002F598C" w:rsidRPr="00ED24C5">
        <w:t>.</w:t>
      </w:r>
      <w:r w:rsidR="002F598C">
        <w:t xml:space="preserve"> Samples were collected from the sampling locations shown in </w:t>
      </w:r>
      <w:r w:rsidR="002F598C">
        <w:rPr>
          <w:b/>
        </w:rPr>
        <w:t xml:space="preserve">Figure </w:t>
      </w:r>
      <w:r w:rsidR="002D60B5">
        <w:rPr>
          <w:b/>
        </w:rPr>
        <w:t>2-2</w:t>
      </w:r>
      <w:r w:rsidR="002F598C">
        <w:rPr>
          <w:b/>
        </w:rPr>
        <w:t xml:space="preserve">, </w:t>
      </w:r>
      <w:r w:rsidR="002F598C">
        <w:t>moving sequentially from the effluent end of the CCT upstream to the plant influent; e.g., from the most highly treated sample location to untreated wastewater, and</w:t>
      </w:r>
      <w:r w:rsidR="002F598C">
        <w:rPr>
          <w:spacing w:val="-6"/>
        </w:rPr>
        <w:t xml:space="preserve"> were </w:t>
      </w:r>
      <w:r w:rsidR="002F598C">
        <w:t>transported</w:t>
      </w:r>
      <w:r w:rsidR="002F598C">
        <w:rPr>
          <w:spacing w:val="-9"/>
        </w:rPr>
        <w:t xml:space="preserve"> </w:t>
      </w:r>
      <w:r w:rsidR="002F598C">
        <w:t>by</w:t>
      </w:r>
      <w:r w:rsidR="002F598C">
        <w:rPr>
          <w:spacing w:val="-13"/>
        </w:rPr>
        <w:t xml:space="preserve"> </w:t>
      </w:r>
      <w:r w:rsidR="002F598C">
        <w:t>members</w:t>
      </w:r>
      <w:r w:rsidR="002F598C">
        <w:rPr>
          <w:spacing w:val="-6"/>
        </w:rPr>
        <w:t xml:space="preserve"> </w:t>
      </w:r>
      <w:r w:rsidR="002F598C">
        <w:t>of</w:t>
      </w:r>
      <w:r w:rsidR="002F598C">
        <w:rPr>
          <w:spacing w:val="-9"/>
        </w:rPr>
        <w:t xml:space="preserve"> </w:t>
      </w:r>
      <w:r w:rsidR="002F598C">
        <w:t>the</w:t>
      </w:r>
      <w:r w:rsidR="002F598C">
        <w:rPr>
          <w:spacing w:val="-9"/>
        </w:rPr>
        <w:t xml:space="preserve"> </w:t>
      </w:r>
      <w:r w:rsidR="002F598C">
        <w:t>field</w:t>
      </w:r>
      <w:r w:rsidR="002F598C">
        <w:rPr>
          <w:spacing w:val="-9"/>
        </w:rPr>
        <w:t xml:space="preserve"> </w:t>
      </w:r>
      <w:r w:rsidR="002F598C">
        <w:t>sampling</w:t>
      </w:r>
      <w:r w:rsidR="002F598C">
        <w:rPr>
          <w:spacing w:val="-11"/>
        </w:rPr>
        <w:t xml:space="preserve"> </w:t>
      </w:r>
      <w:r w:rsidR="002F598C">
        <w:t>team</w:t>
      </w:r>
      <w:r w:rsidR="002F598C">
        <w:rPr>
          <w:spacing w:val="-8"/>
        </w:rPr>
        <w:t xml:space="preserve"> </w:t>
      </w:r>
      <w:r w:rsidR="002F598C">
        <w:t>to</w:t>
      </w:r>
      <w:r w:rsidR="002F598C">
        <w:rPr>
          <w:spacing w:val="-9"/>
        </w:rPr>
        <w:t xml:space="preserve"> </w:t>
      </w:r>
      <w:r w:rsidR="002F598C">
        <w:t>NYE’s</w:t>
      </w:r>
      <w:r w:rsidR="002F598C">
        <w:rPr>
          <w:spacing w:val="-8"/>
        </w:rPr>
        <w:t xml:space="preserve"> </w:t>
      </w:r>
      <w:r w:rsidR="002F598C">
        <w:t>laboratory.</w:t>
      </w:r>
      <w:r>
        <w:t xml:space="preserve"> See PW-TRC-PDR </w:t>
      </w:r>
      <w:r w:rsidRPr="006401CE">
        <w:rPr>
          <w:i/>
        </w:rPr>
        <w:t>Port Richmond WRRF Field Sampling Plan</w:t>
      </w:r>
      <w:r>
        <w:t xml:space="preserve"> for specific details on the sampling locations and sampling plan. </w:t>
      </w:r>
    </w:p>
    <w:p w14:paraId="02A22F76" w14:textId="20341416" w:rsidR="00AC3F03" w:rsidRPr="00AC3F03" w:rsidRDefault="00AC3F03" w:rsidP="00AC3F03">
      <w:pPr>
        <w:pStyle w:val="LFTCaption"/>
        <w:jc w:val="center"/>
      </w:pPr>
      <w:bookmarkStart w:id="38" w:name="_Toc61514858"/>
      <w:r>
        <w:rPr>
          <w:noProof/>
        </w:rPr>
        <w:drawing>
          <wp:anchor distT="0" distB="0" distL="114300" distR="114300" simplePos="0" relativeHeight="251691008" behindDoc="0" locked="0" layoutInCell="1" allowOverlap="1" wp14:anchorId="5C29A87F" wp14:editId="27484C8C">
            <wp:simplePos x="0" y="0"/>
            <wp:positionH relativeFrom="column">
              <wp:posOffset>3175</wp:posOffset>
            </wp:positionH>
            <wp:positionV relativeFrom="paragraph">
              <wp:posOffset>0</wp:posOffset>
            </wp:positionV>
            <wp:extent cx="5695950" cy="6562725"/>
            <wp:effectExtent l="0" t="0" r="0" b="9525"/>
            <wp:wrapTopAndBottom/>
            <wp:docPr id="13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jpeg"/>
                    <pic:cNvPicPr>
                      <a:picLocks noChangeAspect="1"/>
                    </pic:cNvPicPr>
                  </pic:nvPicPr>
                  <pic:blipFill>
                    <a:blip r:embed="rId38" cstate="print"/>
                    <a:stretch>
                      <a:fillRect/>
                    </a:stretch>
                  </pic:blipFill>
                  <pic:spPr>
                    <a:xfrm>
                      <a:off x="0" y="0"/>
                      <a:ext cx="5695950" cy="6562725"/>
                    </a:xfrm>
                    <a:prstGeom prst="rect">
                      <a:avLst/>
                    </a:prstGeom>
                  </pic:spPr>
                </pic:pic>
              </a:graphicData>
            </a:graphic>
          </wp:anchor>
        </w:drawing>
      </w:r>
      <w:r w:rsidRPr="00AC3F03">
        <w:t>Figure 2-2 Port Richmond Sampling Locations</w:t>
      </w:r>
      <w:bookmarkEnd w:id="38"/>
    </w:p>
    <w:p w14:paraId="0B8BFA40" w14:textId="77777777" w:rsidR="00AC3F03" w:rsidRDefault="00AC3F03" w:rsidP="002F598C">
      <w:pPr>
        <w:pStyle w:val="LFTBody"/>
      </w:pPr>
    </w:p>
    <w:p w14:paraId="49204265" w14:textId="3132F91F" w:rsidR="002F598C" w:rsidRDefault="002F598C" w:rsidP="002F598C">
      <w:pPr>
        <w:pStyle w:val="LFTBody"/>
      </w:pPr>
      <w:r>
        <w:t xml:space="preserve">The 10-day sampling program was extended to 12 days to collect additional samples at each location and the full count of measurements is provided in </w:t>
      </w:r>
      <w:r>
        <w:rPr>
          <w:b/>
          <w:bCs/>
        </w:rPr>
        <w:t xml:space="preserve">Table </w:t>
      </w:r>
      <w:r w:rsidR="002D60B5">
        <w:rPr>
          <w:b/>
          <w:bCs/>
        </w:rPr>
        <w:t>2-6</w:t>
      </w:r>
      <w:r>
        <w:t>. Results from one carbonaceous biological oxygen (cBOD) and one total suspended solids (TSS) sample were not analyzed as they exceeded the</w:t>
      </w:r>
      <w:r w:rsidR="006327D5">
        <w:t>ir</w:t>
      </w:r>
      <w:r>
        <w:t xml:space="preserve"> holding time</w:t>
      </w:r>
      <w:r w:rsidR="006327D5">
        <w:t>s</w:t>
      </w:r>
      <w:r>
        <w:t xml:space="preserve"> during shipment. The fecal coliform samples collected on five days could not be used due to an apparent equipment malfunction at the NYE laboratory. Duplicate measurements of fecal coliform and enterococcus were collected at the final tank effluent for QA/QC and to capture supplementary data for the influent bacterial loading into the chlorine contact tanks.  DEP provided additional data at the end of the sampling program for each of the days sampled including sludge volume index (SVI), sludge cylinder reading, and mixed liquor suspended solids (MLSS) concentrations. </w:t>
      </w:r>
    </w:p>
    <w:p w14:paraId="758C30F7" w14:textId="13882387" w:rsidR="002F598C" w:rsidRDefault="002F598C" w:rsidP="00D17C61">
      <w:pPr>
        <w:pStyle w:val="LFTTableTitle"/>
        <w:jc w:val="center"/>
      </w:pPr>
      <w:bookmarkStart w:id="39" w:name="_Toc51305576"/>
      <w:bookmarkStart w:id="40" w:name="_Toc61511913"/>
      <w:r>
        <w:t xml:space="preserve">Table </w:t>
      </w:r>
      <w:r w:rsidR="002D60B5">
        <w:t xml:space="preserve">2-6 </w:t>
      </w:r>
      <w:r>
        <w:t>Number of Samples Collected  from Each Sample Location</w:t>
      </w:r>
      <w:bookmarkEnd w:id="39"/>
      <w:bookmarkEnd w:id="40"/>
    </w:p>
    <w:tbl>
      <w:tblPr>
        <w:tblW w:w="84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1300"/>
        <w:gridCol w:w="962"/>
        <w:gridCol w:w="891"/>
        <w:gridCol w:w="907"/>
        <w:gridCol w:w="874"/>
        <w:gridCol w:w="941"/>
      </w:tblGrid>
      <w:tr w:rsidR="002F598C" w:rsidRPr="0052299F" w14:paraId="5965855D" w14:textId="77777777" w:rsidTr="006401CE">
        <w:trPr>
          <w:trHeight w:val="75"/>
          <w:jc w:val="center"/>
        </w:trPr>
        <w:tc>
          <w:tcPr>
            <w:tcW w:w="0" w:type="auto"/>
            <w:tcBorders>
              <w:top w:val="nil"/>
              <w:left w:val="nil"/>
              <w:bottom w:val="nil"/>
              <w:right w:val="nil"/>
            </w:tcBorders>
            <w:shd w:val="clear" w:color="auto" w:fill="0082C4" w:themeFill="accent3"/>
            <w:noWrap/>
            <w:vAlign w:val="center"/>
            <w:hideMark/>
          </w:tcPr>
          <w:p w14:paraId="66527725" w14:textId="77777777" w:rsidR="002F598C" w:rsidRPr="0052299F" w:rsidRDefault="002F598C" w:rsidP="002F598C">
            <w:pPr>
              <w:pStyle w:val="LFTTableHeader1"/>
              <w:rPr>
                <w:szCs w:val="20"/>
              </w:rPr>
            </w:pPr>
            <w:r w:rsidRPr="0052299F">
              <w:rPr>
                <w:szCs w:val="20"/>
              </w:rPr>
              <w:t>Parameter</w:t>
            </w:r>
          </w:p>
        </w:tc>
        <w:tc>
          <w:tcPr>
            <w:tcW w:w="1300" w:type="dxa"/>
            <w:tcBorders>
              <w:top w:val="nil"/>
              <w:left w:val="nil"/>
              <w:bottom w:val="nil"/>
              <w:right w:val="nil"/>
            </w:tcBorders>
            <w:shd w:val="clear" w:color="auto" w:fill="0082C4" w:themeFill="accent3"/>
            <w:noWrap/>
            <w:vAlign w:val="center"/>
            <w:hideMark/>
          </w:tcPr>
          <w:p w14:paraId="04B1AB00" w14:textId="77777777" w:rsidR="002F598C" w:rsidRPr="0052299F" w:rsidRDefault="002F598C" w:rsidP="002F598C">
            <w:pPr>
              <w:pStyle w:val="LFTTableHeader1"/>
              <w:rPr>
                <w:szCs w:val="20"/>
              </w:rPr>
            </w:pPr>
            <w:r w:rsidRPr="0052299F">
              <w:rPr>
                <w:szCs w:val="20"/>
              </w:rPr>
              <w:t>Parameter Abbreviation</w:t>
            </w:r>
          </w:p>
        </w:tc>
        <w:tc>
          <w:tcPr>
            <w:tcW w:w="962" w:type="dxa"/>
            <w:tcBorders>
              <w:top w:val="nil"/>
              <w:left w:val="nil"/>
              <w:bottom w:val="nil"/>
              <w:right w:val="nil"/>
            </w:tcBorders>
            <w:shd w:val="clear" w:color="auto" w:fill="0082C4" w:themeFill="accent3"/>
            <w:noWrap/>
            <w:vAlign w:val="center"/>
            <w:hideMark/>
          </w:tcPr>
          <w:p w14:paraId="2EF9C956" w14:textId="77777777" w:rsidR="002F598C" w:rsidRPr="0052299F" w:rsidRDefault="002F598C" w:rsidP="002F598C">
            <w:pPr>
              <w:pStyle w:val="LFTTableHeader1"/>
              <w:rPr>
                <w:szCs w:val="20"/>
              </w:rPr>
            </w:pPr>
            <w:r w:rsidRPr="0052299F">
              <w:rPr>
                <w:szCs w:val="20"/>
              </w:rPr>
              <w:t>Plant Influent</w:t>
            </w:r>
          </w:p>
        </w:tc>
        <w:tc>
          <w:tcPr>
            <w:tcW w:w="891" w:type="dxa"/>
            <w:tcBorders>
              <w:top w:val="nil"/>
              <w:left w:val="nil"/>
              <w:bottom w:val="nil"/>
              <w:right w:val="nil"/>
            </w:tcBorders>
            <w:shd w:val="clear" w:color="auto" w:fill="0082C4" w:themeFill="accent3"/>
            <w:noWrap/>
            <w:vAlign w:val="center"/>
            <w:hideMark/>
          </w:tcPr>
          <w:p w14:paraId="3FADB3C5" w14:textId="77777777" w:rsidR="002F598C" w:rsidRPr="0052299F" w:rsidRDefault="002F598C" w:rsidP="002F598C">
            <w:pPr>
              <w:pStyle w:val="LFTTableHeader1"/>
              <w:rPr>
                <w:szCs w:val="20"/>
              </w:rPr>
            </w:pPr>
            <w:r w:rsidRPr="0052299F">
              <w:rPr>
                <w:szCs w:val="20"/>
              </w:rPr>
              <w:t>Primary Effluent</w:t>
            </w:r>
          </w:p>
        </w:tc>
        <w:tc>
          <w:tcPr>
            <w:tcW w:w="907" w:type="dxa"/>
            <w:tcBorders>
              <w:top w:val="nil"/>
              <w:left w:val="nil"/>
              <w:bottom w:val="nil"/>
              <w:right w:val="nil"/>
            </w:tcBorders>
            <w:shd w:val="clear" w:color="auto" w:fill="0082C4" w:themeFill="accent3"/>
            <w:noWrap/>
            <w:vAlign w:val="center"/>
            <w:hideMark/>
          </w:tcPr>
          <w:p w14:paraId="05D66A02" w14:textId="77777777" w:rsidR="002F598C" w:rsidRPr="0052299F" w:rsidRDefault="002F598C" w:rsidP="002F598C">
            <w:pPr>
              <w:pStyle w:val="LFTTableHeader1"/>
              <w:rPr>
                <w:szCs w:val="20"/>
              </w:rPr>
            </w:pPr>
            <w:r w:rsidRPr="0052299F">
              <w:rPr>
                <w:szCs w:val="20"/>
              </w:rPr>
              <w:t>Final Tank Effluent</w:t>
            </w:r>
          </w:p>
        </w:tc>
        <w:tc>
          <w:tcPr>
            <w:tcW w:w="874" w:type="dxa"/>
            <w:tcBorders>
              <w:top w:val="nil"/>
              <w:left w:val="nil"/>
              <w:bottom w:val="nil"/>
              <w:right w:val="nil"/>
            </w:tcBorders>
            <w:shd w:val="clear" w:color="auto" w:fill="0082C4" w:themeFill="accent3"/>
            <w:noWrap/>
            <w:vAlign w:val="center"/>
            <w:hideMark/>
          </w:tcPr>
          <w:p w14:paraId="0DAD6F40" w14:textId="77777777" w:rsidR="002F598C" w:rsidRPr="0052299F" w:rsidRDefault="002F598C" w:rsidP="002F598C">
            <w:pPr>
              <w:pStyle w:val="LFTTableHeader1"/>
              <w:rPr>
                <w:szCs w:val="20"/>
              </w:rPr>
            </w:pPr>
            <w:r w:rsidRPr="0052299F">
              <w:rPr>
                <w:szCs w:val="20"/>
              </w:rPr>
              <w:t>CCT Effluent</w:t>
            </w:r>
          </w:p>
        </w:tc>
        <w:tc>
          <w:tcPr>
            <w:tcW w:w="941" w:type="dxa"/>
            <w:tcBorders>
              <w:top w:val="nil"/>
              <w:left w:val="nil"/>
              <w:bottom w:val="nil"/>
              <w:right w:val="nil"/>
            </w:tcBorders>
            <w:shd w:val="clear" w:color="auto" w:fill="0082C4" w:themeFill="accent3"/>
            <w:noWrap/>
            <w:vAlign w:val="center"/>
            <w:hideMark/>
          </w:tcPr>
          <w:p w14:paraId="51919748" w14:textId="77777777" w:rsidR="002F598C" w:rsidRPr="0052299F" w:rsidRDefault="002F598C" w:rsidP="002F598C">
            <w:pPr>
              <w:pStyle w:val="LFTTableHeader1"/>
              <w:rPr>
                <w:szCs w:val="20"/>
              </w:rPr>
            </w:pPr>
            <w:r w:rsidRPr="0052299F">
              <w:rPr>
                <w:szCs w:val="20"/>
              </w:rPr>
              <w:t>Aeration Tank Effluent</w:t>
            </w:r>
          </w:p>
        </w:tc>
      </w:tr>
      <w:tr w:rsidR="002F598C" w:rsidRPr="0052299F" w14:paraId="56CC8180" w14:textId="77777777" w:rsidTr="002F598C">
        <w:trPr>
          <w:trHeight w:val="75"/>
          <w:jc w:val="center"/>
        </w:trPr>
        <w:tc>
          <w:tcPr>
            <w:tcW w:w="0" w:type="auto"/>
            <w:tcBorders>
              <w:top w:val="nil"/>
            </w:tcBorders>
            <w:shd w:val="clear" w:color="auto" w:fill="auto"/>
            <w:noWrap/>
            <w:vAlign w:val="center"/>
            <w:hideMark/>
          </w:tcPr>
          <w:p w14:paraId="26BA2351"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Fecal Coliform</w:t>
            </w:r>
          </w:p>
        </w:tc>
        <w:tc>
          <w:tcPr>
            <w:tcW w:w="1300" w:type="dxa"/>
            <w:tcBorders>
              <w:top w:val="nil"/>
            </w:tcBorders>
            <w:shd w:val="clear" w:color="auto" w:fill="auto"/>
            <w:noWrap/>
            <w:vAlign w:val="center"/>
            <w:hideMark/>
          </w:tcPr>
          <w:p w14:paraId="4DE9AECB"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FC</w:t>
            </w:r>
          </w:p>
        </w:tc>
        <w:tc>
          <w:tcPr>
            <w:tcW w:w="962" w:type="dxa"/>
            <w:tcBorders>
              <w:top w:val="nil"/>
            </w:tcBorders>
            <w:shd w:val="clear" w:color="auto" w:fill="auto"/>
            <w:noWrap/>
            <w:vAlign w:val="center"/>
            <w:hideMark/>
          </w:tcPr>
          <w:p w14:paraId="18E38FD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tcBorders>
              <w:top w:val="nil"/>
            </w:tcBorders>
            <w:shd w:val="clear" w:color="auto" w:fill="auto"/>
            <w:noWrap/>
            <w:vAlign w:val="center"/>
            <w:hideMark/>
          </w:tcPr>
          <w:p w14:paraId="6D11183E"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tcBorders>
              <w:top w:val="nil"/>
            </w:tcBorders>
            <w:shd w:val="clear" w:color="auto" w:fill="auto"/>
            <w:noWrap/>
            <w:vAlign w:val="center"/>
            <w:hideMark/>
          </w:tcPr>
          <w:p w14:paraId="43DC022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24</w:t>
            </w:r>
          </w:p>
        </w:tc>
        <w:tc>
          <w:tcPr>
            <w:tcW w:w="874" w:type="dxa"/>
            <w:tcBorders>
              <w:top w:val="nil"/>
            </w:tcBorders>
            <w:shd w:val="clear" w:color="auto" w:fill="auto"/>
            <w:noWrap/>
            <w:vAlign w:val="center"/>
            <w:hideMark/>
          </w:tcPr>
          <w:p w14:paraId="6A4A6C59"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tcBorders>
              <w:top w:val="nil"/>
            </w:tcBorders>
            <w:shd w:val="clear" w:color="auto" w:fill="auto"/>
            <w:noWrap/>
            <w:vAlign w:val="center"/>
            <w:hideMark/>
          </w:tcPr>
          <w:p w14:paraId="442B93A9"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6C50779C" w14:textId="77777777" w:rsidTr="002F598C">
        <w:trPr>
          <w:trHeight w:val="75"/>
          <w:jc w:val="center"/>
        </w:trPr>
        <w:tc>
          <w:tcPr>
            <w:tcW w:w="0" w:type="auto"/>
            <w:shd w:val="clear" w:color="auto" w:fill="auto"/>
            <w:noWrap/>
            <w:vAlign w:val="center"/>
            <w:hideMark/>
          </w:tcPr>
          <w:p w14:paraId="7E90F3C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Enterococcus</w:t>
            </w:r>
          </w:p>
        </w:tc>
        <w:tc>
          <w:tcPr>
            <w:tcW w:w="1300" w:type="dxa"/>
            <w:shd w:val="clear" w:color="auto" w:fill="auto"/>
            <w:noWrap/>
            <w:vAlign w:val="center"/>
            <w:hideMark/>
          </w:tcPr>
          <w:p w14:paraId="19E5D35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EC</w:t>
            </w:r>
          </w:p>
        </w:tc>
        <w:tc>
          <w:tcPr>
            <w:tcW w:w="962" w:type="dxa"/>
            <w:shd w:val="clear" w:color="auto" w:fill="auto"/>
            <w:noWrap/>
            <w:vAlign w:val="center"/>
            <w:hideMark/>
          </w:tcPr>
          <w:p w14:paraId="20E8AE2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196E054E"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2CCE53D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24</w:t>
            </w:r>
          </w:p>
        </w:tc>
        <w:tc>
          <w:tcPr>
            <w:tcW w:w="874" w:type="dxa"/>
            <w:shd w:val="clear" w:color="auto" w:fill="auto"/>
            <w:noWrap/>
            <w:vAlign w:val="center"/>
            <w:hideMark/>
          </w:tcPr>
          <w:p w14:paraId="0272EBB3"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0DC8D2ED"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2EA7261A" w14:textId="77777777" w:rsidTr="002F598C">
        <w:trPr>
          <w:trHeight w:val="75"/>
          <w:jc w:val="center"/>
        </w:trPr>
        <w:tc>
          <w:tcPr>
            <w:tcW w:w="0" w:type="auto"/>
            <w:shd w:val="clear" w:color="auto" w:fill="auto"/>
            <w:noWrap/>
            <w:vAlign w:val="center"/>
            <w:hideMark/>
          </w:tcPr>
          <w:p w14:paraId="66097E47"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TSS</w:t>
            </w:r>
          </w:p>
        </w:tc>
        <w:tc>
          <w:tcPr>
            <w:tcW w:w="1300" w:type="dxa"/>
            <w:shd w:val="clear" w:color="auto" w:fill="auto"/>
            <w:noWrap/>
            <w:vAlign w:val="center"/>
            <w:hideMark/>
          </w:tcPr>
          <w:p w14:paraId="153E452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TSS</w:t>
            </w:r>
          </w:p>
        </w:tc>
        <w:tc>
          <w:tcPr>
            <w:tcW w:w="962" w:type="dxa"/>
            <w:shd w:val="clear" w:color="auto" w:fill="auto"/>
            <w:noWrap/>
            <w:vAlign w:val="center"/>
            <w:hideMark/>
          </w:tcPr>
          <w:p w14:paraId="10EEECF1"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390486E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7DB761D1"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74" w:type="dxa"/>
            <w:shd w:val="clear" w:color="auto" w:fill="auto"/>
            <w:noWrap/>
            <w:vAlign w:val="center"/>
            <w:hideMark/>
          </w:tcPr>
          <w:p w14:paraId="7F30875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03C4C43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04D1544F" w14:textId="77777777" w:rsidTr="002F598C">
        <w:trPr>
          <w:trHeight w:val="75"/>
          <w:jc w:val="center"/>
        </w:trPr>
        <w:tc>
          <w:tcPr>
            <w:tcW w:w="0" w:type="auto"/>
            <w:shd w:val="clear" w:color="auto" w:fill="auto"/>
            <w:noWrap/>
            <w:vAlign w:val="center"/>
            <w:hideMark/>
          </w:tcPr>
          <w:p w14:paraId="5D6D83EB"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cBOD</w:t>
            </w:r>
          </w:p>
        </w:tc>
        <w:tc>
          <w:tcPr>
            <w:tcW w:w="1300" w:type="dxa"/>
            <w:shd w:val="clear" w:color="auto" w:fill="auto"/>
            <w:noWrap/>
            <w:vAlign w:val="center"/>
            <w:hideMark/>
          </w:tcPr>
          <w:p w14:paraId="4D6AAB5B"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cBOD</w:t>
            </w:r>
          </w:p>
        </w:tc>
        <w:tc>
          <w:tcPr>
            <w:tcW w:w="962" w:type="dxa"/>
            <w:shd w:val="clear" w:color="auto" w:fill="auto"/>
            <w:noWrap/>
            <w:vAlign w:val="center"/>
            <w:hideMark/>
          </w:tcPr>
          <w:p w14:paraId="103CABD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0299DCA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63B3DD2B"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74" w:type="dxa"/>
            <w:shd w:val="clear" w:color="auto" w:fill="auto"/>
            <w:noWrap/>
            <w:vAlign w:val="center"/>
            <w:hideMark/>
          </w:tcPr>
          <w:p w14:paraId="0638B24A"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481C681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113EC7A2" w14:textId="77777777" w:rsidTr="002F598C">
        <w:trPr>
          <w:trHeight w:val="75"/>
          <w:jc w:val="center"/>
        </w:trPr>
        <w:tc>
          <w:tcPr>
            <w:tcW w:w="0" w:type="auto"/>
            <w:shd w:val="clear" w:color="auto" w:fill="auto"/>
            <w:noWrap/>
            <w:vAlign w:val="center"/>
            <w:hideMark/>
          </w:tcPr>
          <w:p w14:paraId="6D9BFF09" w14:textId="77777777" w:rsidR="002F598C" w:rsidRPr="0052299F" w:rsidRDefault="002F598C" w:rsidP="002F598C">
            <w:pPr>
              <w:jc w:val="center"/>
              <w:rPr>
                <w:rFonts w:ascii="Calibri" w:hAnsi="Calibri" w:cs="Calibri"/>
                <w:color w:val="000000"/>
                <w:szCs w:val="20"/>
                <w:vertAlign w:val="superscript"/>
              </w:rPr>
            </w:pPr>
            <w:r w:rsidRPr="0052299F">
              <w:rPr>
                <w:rFonts w:ascii="Calibri" w:hAnsi="Calibri" w:cs="Calibri"/>
                <w:color w:val="000000"/>
                <w:szCs w:val="20"/>
              </w:rPr>
              <w:t>Lab TRC</w:t>
            </w:r>
            <w:r w:rsidRPr="0052299F">
              <w:rPr>
                <w:rFonts w:ascii="Calibri" w:hAnsi="Calibri" w:cs="Calibri"/>
                <w:color w:val="000000"/>
                <w:szCs w:val="20"/>
                <w:vertAlign w:val="superscript"/>
              </w:rPr>
              <w:t>[1]</w:t>
            </w:r>
          </w:p>
        </w:tc>
        <w:tc>
          <w:tcPr>
            <w:tcW w:w="1300" w:type="dxa"/>
            <w:shd w:val="clear" w:color="auto" w:fill="auto"/>
            <w:noWrap/>
            <w:vAlign w:val="center"/>
            <w:hideMark/>
          </w:tcPr>
          <w:p w14:paraId="1494002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LTRC</w:t>
            </w:r>
          </w:p>
        </w:tc>
        <w:tc>
          <w:tcPr>
            <w:tcW w:w="962" w:type="dxa"/>
            <w:shd w:val="clear" w:color="auto" w:fill="auto"/>
            <w:noWrap/>
            <w:vAlign w:val="center"/>
            <w:hideMark/>
          </w:tcPr>
          <w:p w14:paraId="0CD6594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91" w:type="dxa"/>
            <w:shd w:val="clear" w:color="auto" w:fill="auto"/>
            <w:noWrap/>
            <w:vAlign w:val="center"/>
            <w:hideMark/>
          </w:tcPr>
          <w:p w14:paraId="162C6186"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3FA60BE6"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2</w:t>
            </w:r>
          </w:p>
        </w:tc>
        <w:tc>
          <w:tcPr>
            <w:tcW w:w="874" w:type="dxa"/>
            <w:shd w:val="clear" w:color="auto" w:fill="auto"/>
            <w:noWrap/>
            <w:vAlign w:val="center"/>
            <w:hideMark/>
          </w:tcPr>
          <w:p w14:paraId="6023559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46965B71"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503E20C3" w14:textId="77777777" w:rsidTr="002F598C">
        <w:trPr>
          <w:trHeight w:val="188"/>
          <w:jc w:val="center"/>
        </w:trPr>
        <w:tc>
          <w:tcPr>
            <w:tcW w:w="0" w:type="auto"/>
            <w:shd w:val="clear" w:color="auto" w:fill="auto"/>
            <w:noWrap/>
            <w:vAlign w:val="center"/>
            <w:hideMark/>
          </w:tcPr>
          <w:p w14:paraId="307D5391"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Particle Size Distribution XAD</w:t>
            </w:r>
          </w:p>
        </w:tc>
        <w:tc>
          <w:tcPr>
            <w:tcW w:w="1300" w:type="dxa"/>
            <w:shd w:val="clear" w:color="auto" w:fill="auto"/>
            <w:noWrap/>
            <w:vAlign w:val="center"/>
            <w:hideMark/>
          </w:tcPr>
          <w:p w14:paraId="52FBA09D"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XAD</w:t>
            </w:r>
          </w:p>
        </w:tc>
        <w:tc>
          <w:tcPr>
            <w:tcW w:w="962" w:type="dxa"/>
            <w:shd w:val="clear" w:color="auto" w:fill="auto"/>
            <w:noWrap/>
            <w:vAlign w:val="center"/>
            <w:hideMark/>
          </w:tcPr>
          <w:p w14:paraId="1A4D970E"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91" w:type="dxa"/>
            <w:shd w:val="clear" w:color="auto" w:fill="auto"/>
            <w:noWrap/>
            <w:vAlign w:val="center"/>
            <w:hideMark/>
          </w:tcPr>
          <w:p w14:paraId="2DA8BCC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3D5E8C63"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74" w:type="dxa"/>
            <w:shd w:val="clear" w:color="auto" w:fill="auto"/>
            <w:noWrap/>
            <w:vAlign w:val="center"/>
            <w:hideMark/>
          </w:tcPr>
          <w:p w14:paraId="6F3C7BFE"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7E6DAACB"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2</w:t>
            </w:r>
          </w:p>
        </w:tc>
      </w:tr>
      <w:tr w:rsidR="002F598C" w:rsidRPr="0052299F" w14:paraId="6504BFEF" w14:textId="77777777" w:rsidTr="002F598C">
        <w:trPr>
          <w:trHeight w:val="75"/>
          <w:jc w:val="center"/>
        </w:trPr>
        <w:tc>
          <w:tcPr>
            <w:tcW w:w="0" w:type="auto"/>
            <w:shd w:val="clear" w:color="auto" w:fill="auto"/>
            <w:noWrap/>
            <w:vAlign w:val="center"/>
            <w:hideMark/>
          </w:tcPr>
          <w:p w14:paraId="7A7BABC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pH</w:t>
            </w:r>
          </w:p>
        </w:tc>
        <w:tc>
          <w:tcPr>
            <w:tcW w:w="1300" w:type="dxa"/>
            <w:shd w:val="clear" w:color="auto" w:fill="auto"/>
            <w:noWrap/>
            <w:vAlign w:val="center"/>
            <w:hideMark/>
          </w:tcPr>
          <w:p w14:paraId="757A1AC7"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pH</w:t>
            </w:r>
          </w:p>
        </w:tc>
        <w:tc>
          <w:tcPr>
            <w:tcW w:w="962" w:type="dxa"/>
            <w:shd w:val="clear" w:color="auto" w:fill="auto"/>
            <w:noWrap/>
            <w:vAlign w:val="center"/>
            <w:hideMark/>
          </w:tcPr>
          <w:p w14:paraId="68623FB3"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1C32962A"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5BB77E7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74" w:type="dxa"/>
            <w:shd w:val="clear" w:color="auto" w:fill="auto"/>
            <w:noWrap/>
            <w:vAlign w:val="center"/>
            <w:hideMark/>
          </w:tcPr>
          <w:p w14:paraId="297B26F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7493CBF7"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4DF75707" w14:textId="77777777" w:rsidTr="002F598C">
        <w:trPr>
          <w:trHeight w:val="75"/>
          <w:jc w:val="center"/>
        </w:trPr>
        <w:tc>
          <w:tcPr>
            <w:tcW w:w="0" w:type="auto"/>
            <w:shd w:val="clear" w:color="auto" w:fill="auto"/>
            <w:noWrap/>
            <w:vAlign w:val="center"/>
            <w:hideMark/>
          </w:tcPr>
          <w:p w14:paraId="024421C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Temperature</w:t>
            </w:r>
          </w:p>
        </w:tc>
        <w:tc>
          <w:tcPr>
            <w:tcW w:w="1300" w:type="dxa"/>
            <w:shd w:val="clear" w:color="auto" w:fill="auto"/>
            <w:noWrap/>
            <w:vAlign w:val="center"/>
            <w:hideMark/>
          </w:tcPr>
          <w:p w14:paraId="0ACF61C6"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T</w:t>
            </w:r>
          </w:p>
        </w:tc>
        <w:tc>
          <w:tcPr>
            <w:tcW w:w="962" w:type="dxa"/>
            <w:shd w:val="clear" w:color="auto" w:fill="auto"/>
            <w:noWrap/>
            <w:vAlign w:val="center"/>
            <w:hideMark/>
          </w:tcPr>
          <w:p w14:paraId="50E6A40D"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3B305D4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49766FAA"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74" w:type="dxa"/>
            <w:shd w:val="clear" w:color="auto" w:fill="auto"/>
            <w:noWrap/>
            <w:vAlign w:val="center"/>
            <w:hideMark/>
          </w:tcPr>
          <w:p w14:paraId="5FA6998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155DE3C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6D125B85" w14:textId="77777777" w:rsidTr="002F598C">
        <w:trPr>
          <w:trHeight w:val="75"/>
          <w:jc w:val="center"/>
        </w:trPr>
        <w:tc>
          <w:tcPr>
            <w:tcW w:w="0" w:type="auto"/>
            <w:shd w:val="clear" w:color="auto" w:fill="auto"/>
            <w:noWrap/>
            <w:vAlign w:val="center"/>
            <w:hideMark/>
          </w:tcPr>
          <w:p w14:paraId="24D2814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Field TRC</w:t>
            </w:r>
          </w:p>
        </w:tc>
        <w:tc>
          <w:tcPr>
            <w:tcW w:w="1300" w:type="dxa"/>
            <w:shd w:val="clear" w:color="auto" w:fill="auto"/>
            <w:noWrap/>
            <w:vAlign w:val="center"/>
            <w:hideMark/>
          </w:tcPr>
          <w:p w14:paraId="3AB77E67"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FTRC</w:t>
            </w:r>
          </w:p>
        </w:tc>
        <w:tc>
          <w:tcPr>
            <w:tcW w:w="962" w:type="dxa"/>
            <w:shd w:val="clear" w:color="auto" w:fill="auto"/>
            <w:noWrap/>
            <w:vAlign w:val="center"/>
            <w:hideMark/>
          </w:tcPr>
          <w:p w14:paraId="2C7912EE"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3BD8025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68DD8656"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74" w:type="dxa"/>
            <w:shd w:val="clear" w:color="auto" w:fill="auto"/>
            <w:noWrap/>
            <w:vAlign w:val="center"/>
            <w:hideMark/>
          </w:tcPr>
          <w:p w14:paraId="157771D4"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22568AAA"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120E53DD" w14:textId="77777777" w:rsidTr="002F598C">
        <w:trPr>
          <w:trHeight w:val="75"/>
          <w:jc w:val="center"/>
        </w:trPr>
        <w:tc>
          <w:tcPr>
            <w:tcW w:w="0" w:type="auto"/>
            <w:shd w:val="clear" w:color="auto" w:fill="auto"/>
            <w:noWrap/>
            <w:vAlign w:val="center"/>
            <w:hideMark/>
          </w:tcPr>
          <w:p w14:paraId="744DED4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SVI</w:t>
            </w:r>
          </w:p>
        </w:tc>
        <w:tc>
          <w:tcPr>
            <w:tcW w:w="1300" w:type="dxa"/>
            <w:shd w:val="clear" w:color="auto" w:fill="auto"/>
            <w:noWrap/>
            <w:vAlign w:val="center"/>
            <w:hideMark/>
          </w:tcPr>
          <w:p w14:paraId="6C93E533"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SVI</w:t>
            </w:r>
          </w:p>
        </w:tc>
        <w:tc>
          <w:tcPr>
            <w:tcW w:w="962" w:type="dxa"/>
            <w:shd w:val="clear" w:color="auto" w:fill="auto"/>
            <w:noWrap/>
            <w:vAlign w:val="center"/>
            <w:hideMark/>
          </w:tcPr>
          <w:p w14:paraId="00CCC8D9"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91" w:type="dxa"/>
            <w:shd w:val="clear" w:color="auto" w:fill="auto"/>
            <w:noWrap/>
            <w:vAlign w:val="center"/>
            <w:hideMark/>
          </w:tcPr>
          <w:p w14:paraId="4B41CEED"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36AC266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74" w:type="dxa"/>
            <w:shd w:val="clear" w:color="auto" w:fill="auto"/>
            <w:noWrap/>
            <w:vAlign w:val="center"/>
            <w:hideMark/>
          </w:tcPr>
          <w:p w14:paraId="054912B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5F60725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r>
      <w:tr w:rsidR="002F598C" w:rsidRPr="0052299F" w14:paraId="73836FEB" w14:textId="77777777" w:rsidTr="002F598C">
        <w:trPr>
          <w:trHeight w:val="75"/>
          <w:jc w:val="center"/>
        </w:trPr>
        <w:tc>
          <w:tcPr>
            <w:tcW w:w="0" w:type="auto"/>
            <w:shd w:val="clear" w:color="auto" w:fill="auto"/>
            <w:noWrap/>
            <w:vAlign w:val="center"/>
            <w:hideMark/>
          </w:tcPr>
          <w:p w14:paraId="4AB3EED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MLSS</w:t>
            </w:r>
          </w:p>
        </w:tc>
        <w:tc>
          <w:tcPr>
            <w:tcW w:w="1300" w:type="dxa"/>
            <w:shd w:val="clear" w:color="auto" w:fill="auto"/>
            <w:noWrap/>
            <w:vAlign w:val="center"/>
            <w:hideMark/>
          </w:tcPr>
          <w:p w14:paraId="73DFB394"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MLSS</w:t>
            </w:r>
          </w:p>
        </w:tc>
        <w:tc>
          <w:tcPr>
            <w:tcW w:w="962" w:type="dxa"/>
            <w:shd w:val="clear" w:color="auto" w:fill="auto"/>
            <w:noWrap/>
            <w:vAlign w:val="center"/>
            <w:hideMark/>
          </w:tcPr>
          <w:p w14:paraId="67F93B69"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91" w:type="dxa"/>
            <w:shd w:val="clear" w:color="auto" w:fill="auto"/>
            <w:noWrap/>
            <w:vAlign w:val="center"/>
            <w:hideMark/>
          </w:tcPr>
          <w:p w14:paraId="5F6914B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5D4CAE0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74" w:type="dxa"/>
            <w:shd w:val="clear" w:color="auto" w:fill="auto"/>
            <w:noWrap/>
            <w:vAlign w:val="center"/>
            <w:hideMark/>
          </w:tcPr>
          <w:p w14:paraId="61BE5FC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5F6CFF1A"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9</w:t>
            </w:r>
          </w:p>
        </w:tc>
      </w:tr>
      <w:tr w:rsidR="002F598C" w:rsidRPr="0052299F" w14:paraId="0176880D" w14:textId="77777777" w:rsidTr="002F598C">
        <w:trPr>
          <w:trHeight w:val="75"/>
          <w:jc w:val="center"/>
        </w:trPr>
        <w:tc>
          <w:tcPr>
            <w:tcW w:w="0" w:type="auto"/>
            <w:shd w:val="clear" w:color="auto" w:fill="auto"/>
            <w:noWrap/>
            <w:vAlign w:val="center"/>
            <w:hideMark/>
          </w:tcPr>
          <w:p w14:paraId="146984A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Cylinder Reading Average</w:t>
            </w:r>
          </w:p>
        </w:tc>
        <w:tc>
          <w:tcPr>
            <w:tcW w:w="1300" w:type="dxa"/>
            <w:shd w:val="clear" w:color="auto" w:fill="auto"/>
            <w:noWrap/>
            <w:vAlign w:val="center"/>
            <w:hideMark/>
          </w:tcPr>
          <w:p w14:paraId="2F12E54B"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CRA</w:t>
            </w:r>
          </w:p>
        </w:tc>
        <w:tc>
          <w:tcPr>
            <w:tcW w:w="962" w:type="dxa"/>
            <w:shd w:val="clear" w:color="auto" w:fill="auto"/>
            <w:noWrap/>
            <w:vAlign w:val="center"/>
            <w:hideMark/>
          </w:tcPr>
          <w:p w14:paraId="02F333E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91" w:type="dxa"/>
            <w:shd w:val="clear" w:color="auto" w:fill="auto"/>
            <w:noWrap/>
            <w:vAlign w:val="center"/>
            <w:hideMark/>
          </w:tcPr>
          <w:p w14:paraId="471C0874"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197D1F9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74" w:type="dxa"/>
            <w:shd w:val="clear" w:color="auto" w:fill="auto"/>
            <w:noWrap/>
            <w:vAlign w:val="center"/>
            <w:hideMark/>
          </w:tcPr>
          <w:p w14:paraId="7030A47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15232CB3"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r>
      <w:tr w:rsidR="002F598C" w:rsidRPr="0052299F" w14:paraId="25811948" w14:textId="77777777" w:rsidTr="002F598C">
        <w:trPr>
          <w:trHeight w:val="75"/>
          <w:jc w:val="center"/>
        </w:trPr>
        <w:tc>
          <w:tcPr>
            <w:tcW w:w="0" w:type="auto"/>
            <w:shd w:val="clear" w:color="auto" w:fill="auto"/>
            <w:noWrap/>
            <w:vAlign w:val="center"/>
            <w:hideMark/>
          </w:tcPr>
          <w:p w14:paraId="3B4E16F7"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Flow</w:t>
            </w:r>
          </w:p>
        </w:tc>
        <w:tc>
          <w:tcPr>
            <w:tcW w:w="1300" w:type="dxa"/>
            <w:shd w:val="clear" w:color="auto" w:fill="auto"/>
            <w:noWrap/>
            <w:vAlign w:val="center"/>
            <w:hideMark/>
          </w:tcPr>
          <w:p w14:paraId="3DD3DD1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Flow</w:t>
            </w:r>
          </w:p>
        </w:tc>
        <w:tc>
          <w:tcPr>
            <w:tcW w:w="962" w:type="dxa"/>
            <w:shd w:val="clear" w:color="auto" w:fill="auto"/>
            <w:noWrap/>
            <w:vAlign w:val="center"/>
            <w:hideMark/>
          </w:tcPr>
          <w:p w14:paraId="03D4CA9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156CCE89"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0A3C22C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74" w:type="dxa"/>
            <w:shd w:val="clear" w:color="auto" w:fill="auto"/>
            <w:noWrap/>
            <w:vAlign w:val="center"/>
            <w:hideMark/>
          </w:tcPr>
          <w:p w14:paraId="400F114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1D1764C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bl>
    <w:p w14:paraId="6DCFFE1A" w14:textId="77777777" w:rsidR="002F598C" w:rsidRDefault="002F598C" w:rsidP="002F598C">
      <w:pPr>
        <w:pStyle w:val="BodyText"/>
        <w:spacing w:before="15"/>
        <w:ind w:left="139" w:right="134"/>
        <w:jc w:val="both"/>
        <w:rPr>
          <w:szCs w:val="20"/>
        </w:rPr>
      </w:pPr>
      <w:r w:rsidRPr="00C63037">
        <w:rPr>
          <w:szCs w:val="20"/>
        </w:rPr>
        <w:t xml:space="preserve">[1] – Lab TRC represents </w:t>
      </w:r>
      <w:r>
        <w:rPr>
          <w:szCs w:val="20"/>
        </w:rPr>
        <w:t>5-</w:t>
      </w:r>
      <w:r w:rsidRPr="00C63037">
        <w:rPr>
          <w:szCs w:val="20"/>
        </w:rPr>
        <w:t>gallon sample taken to perform chlorine demand test</w:t>
      </w:r>
    </w:p>
    <w:p w14:paraId="24761DAA" w14:textId="77777777" w:rsidR="002F598C" w:rsidRDefault="002F598C" w:rsidP="002F598C">
      <w:pPr>
        <w:pStyle w:val="LFTBody"/>
        <w:jc w:val="both"/>
      </w:pPr>
    </w:p>
    <w:p w14:paraId="29DCEA92" w14:textId="77777777" w:rsidR="006327D5" w:rsidRDefault="006327D5" w:rsidP="006401CE">
      <w:pPr>
        <w:pStyle w:val="LFTHeading3"/>
      </w:pPr>
      <w:bookmarkStart w:id="41" w:name="_Toc61514830"/>
      <w:r>
        <w:t>2.5.3 Sampling Program Results</w:t>
      </w:r>
      <w:bookmarkEnd w:id="41"/>
    </w:p>
    <w:p w14:paraId="24633337" w14:textId="35C9150A" w:rsidR="002F598C" w:rsidRDefault="003B6061" w:rsidP="002F598C">
      <w:pPr>
        <w:pStyle w:val="LFTBody"/>
        <w:jc w:val="both"/>
      </w:pPr>
      <w:r>
        <w:t xml:space="preserve">Sampling and analytical results for pathogen indicators, TRC, cBOD, TSS, chlorine demand testing, particle size distribution and mixed liquor suspended solids (MLSS), plant flow and SVI are all discussed. </w:t>
      </w:r>
      <w:r w:rsidR="002F598C" w:rsidRPr="00F81518">
        <w:t xml:space="preserve">DEP provided notes for each of the sampling days which include information </w:t>
      </w:r>
      <w:r w:rsidR="002F598C">
        <w:t xml:space="preserve">pertinent to </w:t>
      </w:r>
      <w:r w:rsidR="002F598C" w:rsidRPr="00F81518">
        <w:t xml:space="preserve">plant performance and disinfection. Process control information on chlorine target </w:t>
      </w:r>
      <w:r w:rsidR="002F598C">
        <w:t>residual was provided</w:t>
      </w:r>
      <w:r w:rsidR="00FD01B9">
        <w:t>.</w:t>
      </w:r>
      <w:r w:rsidR="002F598C">
        <w:t xml:space="preserve"> </w:t>
      </w:r>
      <w:r w:rsidR="00FD01B9">
        <w:t>T</w:t>
      </w:r>
      <w:r w:rsidR="002F598C">
        <w:t>he target residual was increased three times throughout the 12-days of sampling program. During the initial days of the sampling program, DEP maintained a residual target of 0.25 mg/L which is relatively low in comparison to the residual target of 0.4 mg/L identified in Port Richmond’s historical daily monitoring reports (DMR</w:t>
      </w:r>
      <w:r>
        <w:t>s</w:t>
      </w:r>
      <w:r w:rsidR="002F598C">
        <w:t>). The residual target was increased to 0.35 mg/L on July 7</w:t>
      </w:r>
      <w:r w:rsidR="002F598C" w:rsidRPr="0026425E">
        <w:rPr>
          <w:vertAlign w:val="superscript"/>
        </w:rPr>
        <w:t>th</w:t>
      </w:r>
      <w:r w:rsidR="002F598C">
        <w:t xml:space="preserve"> (the 4</w:t>
      </w:r>
      <w:r w:rsidR="002F598C" w:rsidRPr="00DF5F92">
        <w:rPr>
          <w:vertAlign w:val="superscript"/>
        </w:rPr>
        <w:t>th</w:t>
      </w:r>
      <w:r w:rsidR="002F598C">
        <w:t xml:space="preserve"> sampling day) and then to 1 mg/L on July 10</w:t>
      </w:r>
      <w:r w:rsidR="002F598C" w:rsidRPr="0026425E">
        <w:rPr>
          <w:vertAlign w:val="superscript"/>
        </w:rPr>
        <w:t>th</w:t>
      </w:r>
      <w:r w:rsidR="002F598C">
        <w:t xml:space="preserve"> (the 7</w:t>
      </w:r>
      <w:r w:rsidR="002F598C" w:rsidRPr="00C3410A">
        <w:rPr>
          <w:vertAlign w:val="superscript"/>
        </w:rPr>
        <w:t>th</w:t>
      </w:r>
      <w:r w:rsidR="002F598C">
        <w:rPr>
          <w:vertAlign w:val="superscript"/>
        </w:rPr>
        <w:t xml:space="preserve"> </w:t>
      </w:r>
      <w:r w:rsidR="002F598C">
        <w:t>sampling day). This residual target increase is likely due to the relatively high effluent bacteria concentrations observed the days prior. The residual target was reduced to 0.45 mg/L on July 13</w:t>
      </w:r>
      <w:r w:rsidR="002F598C" w:rsidRPr="0026425E">
        <w:rPr>
          <w:vertAlign w:val="superscript"/>
        </w:rPr>
        <w:t>th</w:t>
      </w:r>
      <w:r w:rsidR="002F598C">
        <w:t xml:space="preserve"> (the 8</w:t>
      </w:r>
      <w:r w:rsidR="002F598C" w:rsidRPr="000129CD">
        <w:rPr>
          <w:vertAlign w:val="superscript"/>
        </w:rPr>
        <w:t>th</w:t>
      </w:r>
      <w:r w:rsidR="002F598C">
        <w:t xml:space="preserve"> sampling day) </w:t>
      </w:r>
      <w:r>
        <w:t xml:space="preserve">where it </w:t>
      </w:r>
      <w:r w:rsidR="002F598C">
        <w:t xml:space="preserve"> stayed for the remainder of the program. </w:t>
      </w:r>
    </w:p>
    <w:p w14:paraId="0CB093F5" w14:textId="5CC04544" w:rsidR="002F598C" w:rsidRPr="004D4C36" w:rsidRDefault="002F598C" w:rsidP="002F598C">
      <w:pPr>
        <w:pStyle w:val="LFTBody"/>
        <w:jc w:val="both"/>
        <w:rPr>
          <w:b/>
          <w:bCs/>
        </w:rPr>
      </w:pPr>
      <w:r>
        <w:t>Another chlorine application point at Port Richmond is within the re</w:t>
      </w:r>
      <w:r w:rsidR="003B6061">
        <w:t>turned</w:t>
      </w:r>
      <w:r>
        <w:t xml:space="preserve"> activated sludge (RAS). RAS is chlorinated to mitigate bulking sludge and filamentous organism growth that may be caused by poor aeration control. DEP has provided information on RAS chlorination and during the first four sampling days, the chlorine dose was relatively high at 8.8 mg/L. This may explain why the TRC target was </w:t>
      </w:r>
      <w:r w:rsidR="003B6061">
        <w:t xml:space="preserve">reduced to </w:t>
      </w:r>
      <w:r>
        <w:t>0.25 mg/L. RAS chlorination was reduced to 6.3 mg/L on the 4</w:t>
      </w:r>
      <w:r w:rsidRPr="002937A7">
        <w:rPr>
          <w:vertAlign w:val="superscript"/>
        </w:rPr>
        <w:t>th</w:t>
      </w:r>
      <w:r>
        <w:t xml:space="preserve"> day of sampling (and the chlorine residual target was increased to 0.35 mg/L) and then dropped to 0 mg/L from the 8</w:t>
      </w:r>
      <w:r w:rsidRPr="00215CE7">
        <w:rPr>
          <w:vertAlign w:val="superscript"/>
        </w:rPr>
        <w:t>th</w:t>
      </w:r>
      <w:r>
        <w:t xml:space="preserve"> day onward. Additional details on foaming, precipitation, and other notes can be found in </w:t>
      </w:r>
      <w:r>
        <w:rPr>
          <w:b/>
          <w:bCs/>
        </w:rPr>
        <w:t xml:space="preserve">Table </w:t>
      </w:r>
      <w:r w:rsidR="002D60B5">
        <w:rPr>
          <w:b/>
          <w:bCs/>
        </w:rPr>
        <w:t>2-7</w:t>
      </w:r>
      <w:r>
        <w:rPr>
          <w:b/>
          <w:bCs/>
        </w:rPr>
        <w:t>.</w:t>
      </w:r>
    </w:p>
    <w:p w14:paraId="55C5C7B2" w14:textId="77777777" w:rsidR="002F598C" w:rsidRDefault="002F598C" w:rsidP="002D6810">
      <w:pPr>
        <w:pStyle w:val="LFTBody"/>
      </w:pPr>
    </w:p>
    <w:p w14:paraId="6A8736BB" w14:textId="77777777" w:rsidR="00D17C61" w:rsidRDefault="00D17C61" w:rsidP="002D6810">
      <w:pPr>
        <w:pStyle w:val="LFTBody"/>
      </w:pPr>
    </w:p>
    <w:p w14:paraId="647AC361" w14:textId="77777777" w:rsidR="00D17C61" w:rsidRDefault="00D17C61" w:rsidP="002D6810">
      <w:pPr>
        <w:pStyle w:val="LFTBody"/>
      </w:pPr>
    </w:p>
    <w:p w14:paraId="67268145" w14:textId="77777777" w:rsidR="00D17C61" w:rsidRDefault="00D17C61" w:rsidP="002D6810">
      <w:pPr>
        <w:pStyle w:val="LFTBody"/>
      </w:pPr>
    </w:p>
    <w:p w14:paraId="5A26A5AA" w14:textId="77777777" w:rsidR="00D17C61" w:rsidRDefault="00D17C61" w:rsidP="002D6810">
      <w:pPr>
        <w:pStyle w:val="LFTBody"/>
      </w:pPr>
    </w:p>
    <w:p w14:paraId="26B03973" w14:textId="77777777" w:rsidR="00D17C61" w:rsidRDefault="00D17C61" w:rsidP="002D6810">
      <w:pPr>
        <w:pStyle w:val="LFTBody"/>
      </w:pPr>
    </w:p>
    <w:p w14:paraId="44E26B1E" w14:textId="77777777" w:rsidR="00D17C61" w:rsidRDefault="00D17C61" w:rsidP="002D6810">
      <w:pPr>
        <w:pStyle w:val="LFTBody"/>
      </w:pPr>
    </w:p>
    <w:p w14:paraId="132880D2" w14:textId="77777777" w:rsidR="00D17C61" w:rsidRDefault="00D17C61" w:rsidP="002D6810">
      <w:pPr>
        <w:pStyle w:val="LFTBody"/>
      </w:pPr>
    </w:p>
    <w:p w14:paraId="558E6A60" w14:textId="77777777" w:rsidR="00D17C61" w:rsidRDefault="00D17C61" w:rsidP="002D6810">
      <w:pPr>
        <w:pStyle w:val="LFTBody"/>
      </w:pPr>
    </w:p>
    <w:p w14:paraId="61A005E1" w14:textId="55D29BAF" w:rsidR="00D17C61" w:rsidRPr="00D17C61" w:rsidRDefault="00D17C61" w:rsidP="00D17C61">
      <w:pPr>
        <w:pStyle w:val="LFTBody"/>
        <w:jc w:val="center"/>
      </w:pPr>
      <w:r w:rsidRPr="00D17C61">
        <w:t xml:space="preserve">Remainder of </w:t>
      </w:r>
      <w:r>
        <w:t xml:space="preserve">this </w:t>
      </w:r>
      <w:r w:rsidRPr="00D17C61">
        <w:t>page intentionally left blank</w:t>
      </w:r>
    </w:p>
    <w:p w14:paraId="062AB80A" w14:textId="7DCDA70C" w:rsidR="00D17C61" w:rsidRPr="00D17C61" w:rsidRDefault="00D17C61" w:rsidP="00D17C61">
      <w:pPr>
        <w:pStyle w:val="LFTBody"/>
        <w:jc w:val="center"/>
        <w:rPr>
          <w:b/>
          <w:bCs/>
          <w:i/>
          <w:iCs/>
        </w:rPr>
        <w:sectPr w:rsidR="00D17C61" w:rsidRPr="00D17C61" w:rsidSect="00854AFD">
          <w:headerReference w:type="even" r:id="rId39"/>
          <w:headerReference w:type="default" r:id="rId40"/>
          <w:footerReference w:type="even" r:id="rId41"/>
          <w:footerReference w:type="default" r:id="rId42"/>
          <w:headerReference w:type="first" r:id="rId43"/>
          <w:footerReference w:type="first" r:id="rId44"/>
          <w:pgSz w:w="11907" w:h="16839" w:code="9"/>
          <w:pgMar w:top="1440" w:right="1440" w:bottom="1440" w:left="1627" w:header="720" w:footer="720" w:gutter="0"/>
          <w:cols w:space="720"/>
          <w:docGrid w:linePitch="360"/>
        </w:sectPr>
      </w:pPr>
    </w:p>
    <w:tbl>
      <w:tblPr>
        <w:tblpPr w:leftFromText="180" w:rightFromText="180" w:tblpY="300"/>
        <w:tblW w:w="14818" w:type="dxa"/>
        <w:tblLayout w:type="fixed"/>
        <w:tblLook w:val="04A0" w:firstRow="1" w:lastRow="0" w:firstColumn="1" w:lastColumn="0" w:noHBand="0" w:noVBand="1"/>
      </w:tblPr>
      <w:tblGrid>
        <w:gridCol w:w="1255"/>
        <w:gridCol w:w="1501"/>
        <w:gridCol w:w="1330"/>
        <w:gridCol w:w="1330"/>
        <w:gridCol w:w="1432"/>
        <w:gridCol w:w="1330"/>
        <w:gridCol w:w="997"/>
        <w:gridCol w:w="810"/>
        <w:gridCol w:w="4833"/>
      </w:tblGrid>
      <w:tr w:rsidR="002F598C" w:rsidRPr="002F598C" w14:paraId="181EBD48" w14:textId="77777777" w:rsidTr="006401CE">
        <w:trPr>
          <w:trHeight w:val="220"/>
        </w:trPr>
        <w:tc>
          <w:tcPr>
            <w:tcW w:w="1255" w:type="dxa"/>
            <w:vMerge w:val="restart"/>
            <w:tcBorders>
              <w:top w:val="single" w:sz="4" w:space="0" w:color="auto"/>
              <w:left w:val="single" w:sz="4" w:space="0" w:color="auto"/>
              <w:right w:val="single" w:sz="4" w:space="0" w:color="auto"/>
            </w:tcBorders>
            <w:shd w:val="clear" w:color="auto" w:fill="0082C4" w:themeFill="accent3"/>
            <w:vAlign w:val="center"/>
          </w:tcPr>
          <w:p w14:paraId="644FCB38" w14:textId="77777777" w:rsidR="002F598C" w:rsidRPr="002F598C" w:rsidRDefault="002F598C" w:rsidP="002F598C">
            <w:pPr>
              <w:pStyle w:val="LFTTableHeader1"/>
              <w:rPr>
                <w:sz w:val="18"/>
                <w:szCs w:val="20"/>
              </w:rPr>
            </w:pPr>
            <w:r w:rsidRPr="002F598C">
              <w:rPr>
                <w:sz w:val="18"/>
                <w:szCs w:val="20"/>
              </w:rPr>
              <w:t>Day</w:t>
            </w:r>
          </w:p>
        </w:tc>
        <w:tc>
          <w:tcPr>
            <w:tcW w:w="1501" w:type="dxa"/>
            <w:vMerge w:val="restart"/>
            <w:tcBorders>
              <w:top w:val="single" w:sz="4" w:space="0" w:color="auto"/>
              <w:left w:val="single" w:sz="4" w:space="0" w:color="auto"/>
              <w:bottom w:val="single" w:sz="4" w:space="0" w:color="000000"/>
              <w:right w:val="single" w:sz="4" w:space="0" w:color="auto"/>
            </w:tcBorders>
            <w:shd w:val="clear" w:color="auto" w:fill="0082C4" w:themeFill="accent3"/>
            <w:noWrap/>
            <w:vAlign w:val="center"/>
            <w:hideMark/>
          </w:tcPr>
          <w:p w14:paraId="643400C7" w14:textId="77777777" w:rsidR="002F598C" w:rsidRPr="002F598C" w:rsidRDefault="002F598C" w:rsidP="002F598C">
            <w:pPr>
              <w:pStyle w:val="LFTTableHeader1"/>
              <w:rPr>
                <w:sz w:val="18"/>
                <w:szCs w:val="20"/>
              </w:rPr>
            </w:pPr>
            <w:r w:rsidRPr="002F598C">
              <w:rPr>
                <w:sz w:val="18"/>
                <w:szCs w:val="20"/>
              </w:rPr>
              <w:t>Date</w:t>
            </w:r>
          </w:p>
        </w:tc>
        <w:tc>
          <w:tcPr>
            <w:tcW w:w="133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3A0EBF8A" w14:textId="77777777" w:rsidR="002F598C" w:rsidRPr="002F598C" w:rsidRDefault="002F598C" w:rsidP="002F598C">
            <w:pPr>
              <w:pStyle w:val="LFTTableHeader1"/>
              <w:rPr>
                <w:sz w:val="18"/>
                <w:szCs w:val="20"/>
              </w:rPr>
            </w:pPr>
            <w:r w:rsidRPr="002F598C">
              <w:rPr>
                <w:sz w:val="18"/>
                <w:szCs w:val="20"/>
              </w:rPr>
              <w:t>TRC Target</w:t>
            </w:r>
          </w:p>
        </w:tc>
        <w:tc>
          <w:tcPr>
            <w:tcW w:w="133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62D6E487" w14:textId="77777777" w:rsidR="002F598C" w:rsidRPr="002F598C" w:rsidRDefault="002F598C" w:rsidP="002F598C">
            <w:pPr>
              <w:pStyle w:val="LFTTableHeader1"/>
              <w:rPr>
                <w:sz w:val="18"/>
                <w:szCs w:val="20"/>
              </w:rPr>
            </w:pPr>
            <w:r w:rsidRPr="002F598C">
              <w:rPr>
                <w:sz w:val="18"/>
                <w:szCs w:val="20"/>
              </w:rPr>
              <w:t>RAS Chlor</w:t>
            </w:r>
          </w:p>
        </w:tc>
        <w:tc>
          <w:tcPr>
            <w:tcW w:w="1432"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6909EF40" w14:textId="77777777" w:rsidR="002F598C" w:rsidRPr="002F598C" w:rsidRDefault="002F598C" w:rsidP="002F598C">
            <w:pPr>
              <w:pStyle w:val="LFTTableHeader1"/>
              <w:rPr>
                <w:sz w:val="18"/>
                <w:szCs w:val="20"/>
              </w:rPr>
            </w:pPr>
            <w:r w:rsidRPr="002F598C">
              <w:rPr>
                <w:sz w:val="18"/>
                <w:szCs w:val="20"/>
              </w:rPr>
              <w:t>Foaming</w:t>
            </w:r>
          </w:p>
        </w:tc>
        <w:tc>
          <w:tcPr>
            <w:tcW w:w="133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3D2C4CC8" w14:textId="77777777" w:rsidR="002F598C" w:rsidRPr="002F598C" w:rsidRDefault="002F598C" w:rsidP="002F598C">
            <w:pPr>
              <w:pStyle w:val="LFTTableHeader1"/>
              <w:rPr>
                <w:sz w:val="18"/>
                <w:szCs w:val="20"/>
              </w:rPr>
            </w:pPr>
            <w:r w:rsidRPr="002F598C">
              <w:rPr>
                <w:sz w:val="18"/>
                <w:szCs w:val="20"/>
              </w:rPr>
              <w:t>Rain Day</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0082C4" w:themeFill="accent3"/>
            <w:noWrap/>
            <w:vAlign w:val="center"/>
            <w:hideMark/>
          </w:tcPr>
          <w:p w14:paraId="678A6906" w14:textId="77777777" w:rsidR="002F598C" w:rsidRPr="002F598C" w:rsidRDefault="002F598C" w:rsidP="002F598C">
            <w:pPr>
              <w:pStyle w:val="LFTTableHeader1"/>
              <w:rPr>
                <w:sz w:val="18"/>
                <w:szCs w:val="20"/>
              </w:rPr>
            </w:pPr>
            <w:r w:rsidRPr="002F598C">
              <w:rPr>
                <w:sz w:val="18"/>
                <w:szCs w:val="20"/>
              </w:rPr>
              <w:t>Contractor work*</w:t>
            </w:r>
          </w:p>
        </w:tc>
        <w:tc>
          <w:tcPr>
            <w:tcW w:w="81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43EBF940" w14:textId="77777777" w:rsidR="002F598C" w:rsidRPr="002F598C" w:rsidRDefault="002F598C" w:rsidP="002F598C">
            <w:pPr>
              <w:pStyle w:val="LFTTableHeader1"/>
              <w:rPr>
                <w:sz w:val="18"/>
                <w:szCs w:val="20"/>
              </w:rPr>
            </w:pPr>
            <w:r w:rsidRPr="002F598C">
              <w:rPr>
                <w:sz w:val="18"/>
                <w:szCs w:val="20"/>
              </w:rPr>
              <w:t>MLSS</w:t>
            </w:r>
          </w:p>
        </w:tc>
        <w:tc>
          <w:tcPr>
            <w:tcW w:w="4833" w:type="dxa"/>
            <w:vMerge w:val="restart"/>
            <w:tcBorders>
              <w:top w:val="single" w:sz="4" w:space="0" w:color="auto"/>
              <w:left w:val="single" w:sz="4" w:space="0" w:color="auto"/>
              <w:bottom w:val="single" w:sz="4" w:space="0" w:color="000000"/>
              <w:right w:val="single" w:sz="4" w:space="0" w:color="auto"/>
            </w:tcBorders>
            <w:shd w:val="clear" w:color="auto" w:fill="0082C4" w:themeFill="accent3"/>
            <w:noWrap/>
            <w:vAlign w:val="center"/>
            <w:hideMark/>
          </w:tcPr>
          <w:p w14:paraId="4EC5DF92" w14:textId="77777777" w:rsidR="002F598C" w:rsidRPr="002F598C" w:rsidRDefault="002F598C" w:rsidP="002F598C">
            <w:pPr>
              <w:pStyle w:val="LFTTableHeader1"/>
              <w:rPr>
                <w:sz w:val="18"/>
                <w:szCs w:val="20"/>
              </w:rPr>
            </w:pPr>
            <w:r w:rsidRPr="002F598C">
              <w:rPr>
                <w:sz w:val="18"/>
                <w:szCs w:val="20"/>
              </w:rPr>
              <w:t>Notes</w:t>
            </w:r>
          </w:p>
        </w:tc>
      </w:tr>
      <w:tr w:rsidR="002F598C" w:rsidRPr="002F598C" w14:paraId="1588A400" w14:textId="77777777" w:rsidTr="006401CE">
        <w:trPr>
          <w:trHeight w:val="220"/>
        </w:trPr>
        <w:tc>
          <w:tcPr>
            <w:tcW w:w="1255" w:type="dxa"/>
            <w:vMerge/>
            <w:tcBorders>
              <w:left w:val="single" w:sz="4" w:space="0" w:color="auto"/>
              <w:bottom w:val="single" w:sz="4" w:space="0" w:color="000000"/>
              <w:right w:val="single" w:sz="4" w:space="0" w:color="auto"/>
            </w:tcBorders>
            <w:shd w:val="clear" w:color="auto" w:fill="003087" w:themeFill="accent1"/>
            <w:vAlign w:val="center"/>
          </w:tcPr>
          <w:p w14:paraId="6E503371" w14:textId="77777777" w:rsidR="002F598C" w:rsidRPr="002F598C" w:rsidRDefault="002F598C" w:rsidP="002F598C">
            <w:pPr>
              <w:jc w:val="center"/>
              <w:rPr>
                <w:rFonts w:ascii="Calibri" w:hAnsi="Calibri" w:cs="Calibri"/>
                <w:b/>
                <w:bCs/>
                <w:color w:val="000000"/>
                <w:sz w:val="18"/>
                <w:szCs w:val="20"/>
              </w:rPr>
            </w:pPr>
          </w:p>
        </w:tc>
        <w:tc>
          <w:tcPr>
            <w:tcW w:w="1501" w:type="dxa"/>
            <w:vMerge/>
            <w:tcBorders>
              <w:top w:val="single" w:sz="4" w:space="0" w:color="auto"/>
              <w:left w:val="single" w:sz="4" w:space="0" w:color="auto"/>
              <w:bottom w:val="single" w:sz="4" w:space="0" w:color="000000"/>
              <w:right w:val="single" w:sz="4" w:space="0" w:color="auto"/>
            </w:tcBorders>
            <w:shd w:val="clear" w:color="auto" w:fill="003087" w:themeFill="accent1"/>
            <w:vAlign w:val="center"/>
            <w:hideMark/>
          </w:tcPr>
          <w:p w14:paraId="15D27069" w14:textId="77777777" w:rsidR="002F598C" w:rsidRPr="002F598C" w:rsidRDefault="002F598C" w:rsidP="002F598C">
            <w:pPr>
              <w:jc w:val="center"/>
              <w:rPr>
                <w:rFonts w:ascii="Calibri" w:hAnsi="Calibri" w:cs="Calibri"/>
                <w:b/>
                <w:bCs/>
                <w:color w:val="000000"/>
                <w:sz w:val="18"/>
                <w:szCs w:val="20"/>
              </w:rPr>
            </w:pPr>
          </w:p>
        </w:tc>
        <w:tc>
          <w:tcPr>
            <w:tcW w:w="1330" w:type="dxa"/>
            <w:tcBorders>
              <w:top w:val="nil"/>
              <w:left w:val="nil"/>
              <w:bottom w:val="single" w:sz="4" w:space="0" w:color="auto"/>
              <w:right w:val="single" w:sz="4" w:space="0" w:color="auto"/>
            </w:tcBorders>
            <w:shd w:val="clear" w:color="auto" w:fill="0082C4" w:themeFill="accent3"/>
            <w:noWrap/>
            <w:vAlign w:val="center"/>
            <w:hideMark/>
          </w:tcPr>
          <w:p w14:paraId="452F3773" w14:textId="77777777" w:rsidR="002F598C" w:rsidRPr="002F598C" w:rsidRDefault="002F598C" w:rsidP="002F598C">
            <w:pPr>
              <w:pStyle w:val="LFTTableHeader1"/>
              <w:rPr>
                <w:sz w:val="18"/>
                <w:szCs w:val="20"/>
              </w:rPr>
            </w:pPr>
            <w:r w:rsidRPr="002F598C">
              <w:rPr>
                <w:sz w:val="18"/>
                <w:szCs w:val="20"/>
              </w:rPr>
              <w:t>(mg/L)</w:t>
            </w:r>
          </w:p>
        </w:tc>
        <w:tc>
          <w:tcPr>
            <w:tcW w:w="1330" w:type="dxa"/>
            <w:tcBorders>
              <w:top w:val="nil"/>
              <w:left w:val="nil"/>
              <w:bottom w:val="single" w:sz="4" w:space="0" w:color="auto"/>
              <w:right w:val="single" w:sz="4" w:space="0" w:color="auto"/>
            </w:tcBorders>
            <w:shd w:val="clear" w:color="auto" w:fill="0082C4" w:themeFill="accent3"/>
            <w:noWrap/>
            <w:vAlign w:val="center"/>
            <w:hideMark/>
          </w:tcPr>
          <w:p w14:paraId="3F6EFF4F" w14:textId="77777777" w:rsidR="002F598C" w:rsidRPr="002F598C" w:rsidRDefault="002F598C" w:rsidP="002F598C">
            <w:pPr>
              <w:pStyle w:val="LFTTableHeader1"/>
              <w:rPr>
                <w:sz w:val="18"/>
                <w:szCs w:val="20"/>
              </w:rPr>
            </w:pPr>
            <w:r w:rsidRPr="002F598C">
              <w:rPr>
                <w:sz w:val="18"/>
                <w:szCs w:val="20"/>
              </w:rPr>
              <w:t>Dose (mg/L)</w:t>
            </w:r>
          </w:p>
        </w:tc>
        <w:tc>
          <w:tcPr>
            <w:tcW w:w="1432" w:type="dxa"/>
            <w:tcBorders>
              <w:top w:val="nil"/>
              <w:left w:val="nil"/>
              <w:bottom w:val="single" w:sz="4" w:space="0" w:color="auto"/>
              <w:right w:val="single" w:sz="4" w:space="0" w:color="auto"/>
            </w:tcBorders>
            <w:shd w:val="clear" w:color="auto" w:fill="0082C4" w:themeFill="accent3"/>
            <w:noWrap/>
            <w:vAlign w:val="center"/>
            <w:hideMark/>
          </w:tcPr>
          <w:p w14:paraId="20454CF2" w14:textId="77777777" w:rsidR="002F598C" w:rsidRPr="002F598C" w:rsidRDefault="002F598C" w:rsidP="002F598C">
            <w:pPr>
              <w:pStyle w:val="LFTTableHeader1"/>
              <w:rPr>
                <w:sz w:val="18"/>
                <w:szCs w:val="20"/>
              </w:rPr>
            </w:pPr>
            <w:r w:rsidRPr="002F598C">
              <w:rPr>
                <w:sz w:val="18"/>
                <w:szCs w:val="20"/>
              </w:rPr>
              <w:t>Condition</w:t>
            </w:r>
          </w:p>
        </w:tc>
        <w:tc>
          <w:tcPr>
            <w:tcW w:w="1330" w:type="dxa"/>
            <w:tcBorders>
              <w:top w:val="nil"/>
              <w:left w:val="nil"/>
              <w:bottom w:val="single" w:sz="4" w:space="0" w:color="auto"/>
              <w:right w:val="single" w:sz="4" w:space="0" w:color="auto"/>
            </w:tcBorders>
            <w:shd w:val="clear" w:color="auto" w:fill="0082C4" w:themeFill="accent3"/>
            <w:noWrap/>
            <w:vAlign w:val="center"/>
            <w:hideMark/>
          </w:tcPr>
          <w:p w14:paraId="1DA5B230" w14:textId="77777777" w:rsidR="002F598C" w:rsidRPr="002F598C" w:rsidRDefault="002F598C" w:rsidP="002F598C">
            <w:pPr>
              <w:pStyle w:val="LFTTableHeader1"/>
              <w:rPr>
                <w:sz w:val="18"/>
                <w:szCs w:val="20"/>
              </w:rPr>
            </w:pPr>
            <w:r w:rsidRPr="002F598C">
              <w:rPr>
                <w:sz w:val="18"/>
                <w:szCs w:val="20"/>
              </w:rPr>
              <w:t>(Yes/No)</w:t>
            </w:r>
          </w:p>
        </w:tc>
        <w:tc>
          <w:tcPr>
            <w:tcW w:w="997" w:type="dxa"/>
            <w:vMerge/>
            <w:tcBorders>
              <w:top w:val="single" w:sz="4" w:space="0" w:color="auto"/>
              <w:left w:val="single" w:sz="4" w:space="0" w:color="auto"/>
              <w:bottom w:val="single" w:sz="4" w:space="0" w:color="000000"/>
              <w:right w:val="single" w:sz="4" w:space="0" w:color="auto"/>
            </w:tcBorders>
            <w:shd w:val="clear" w:color="auto" w:fill="0082C4" w:themeFill="accent3"/>
            <w:vAlign w:val="center"/>
            <w:hideMark/>
          </w:tcPr>
          <w:p w14:paraId="78B19FD8" w14:textId="77777777" w:rsidR="002F598C" w:rsidRPr="002F598C" w:rsidRDefault="002F598C" w:rsidP="002F598C">
            <w:pPr>
              <w:pStyle w:val="LFTTableHeader1"/>
              <w:rPr>
                <w:sz w:val="18"/>
                <w:szCs w:val="20"/>
              </w:rPr>
            </w:pPr>
          </w:p>
        </w:tc>
        <w:tc>
          <w:tcPr>
            <w:tcW w:w="810" w:type="dxa"/>
            <w:tcBorders>
              <w:top w:val="nil"/>
              <w:left w:val="nil"/>
              <w:bottom w:val="single" w:sz="4" w:space="0" w:color="auto"/>
              <w:right w:val="single" w:sz="4" w:space="0" w:color="auto"/>
            </w:tcBorders>
            <w:shd w:val="clear" w:color="auto" w:fill="0082C4" w:themeFill="accent3"/>
            <w:noWrap/>
            <w:vAlign w:val="center"/>
            <w:hideMark/>
          </w:tcPr>
          <w:p w14:paraId="514E1B74" w14:textId="77777777" w:rsidR="002F598C" w:rsidRPr="002F598C" w:rsidRDefault="002F598C" w:rsidP="002F598C">
            <w:pPr>
              <w:pStyle w:val="LFTTableHeader1"/>
              <w:rPr>
                <w:sz w:val="18"/>
                <w:szCs w:val="20"/>
              </w:rPr>
            </w:pPr>
            <w:r w:rsidRPr="002F598C">
              <w:rPr>
                <w:sz w:val="18"/>
                <w:szCs w:val="20"/>
              </w:rPr>
              <w:t>(mg/L)</w:t>
            </w:r>
          </w:p>
        </w:tc>
        <w:tc>
          <w:tcPr>
            <w:tcW w:w="4833" w:type="dxa"/>
            <w:vMerge/>
            <w:tcBorders>
              <w:top w:val="single" w:sz="4" w:space="0" w:color="auto"/>
              <w:left w:val="single" w:sz="4" w:space="0" w:color="auto"/>
              <w:bottom w:val="single" w:sz="4" w:space="0" w:color="000000"/>
              <w:right w:val="single" w:sz="4" w:space="0" w:color="auto"/>
            </w:tcBorders>
            <w:shd w:val="clear" w:color="auto" w:fill="003087" w:themeFill="accent1"/>
            <w:vAlign w:val="center"/>
            <w:hideMark/>
          </w:tcPr>
          <w:p w14:paraId="3C7FFFE4" w14:textId="77777777" w:rsidR="002F598C" w:rsidRPr="002F598C" w:rsidRDefault="002F598C" w:rsidP="002F598C">
            <w:pPr>
              <w:pStyle w:val="LFTTableHeader1"/>
              <w:rPr>
                <w:sz w:val="18"/>
                <w:szCs w:val="20"/>
              </w:rPr>
            </w:pPr>
          </w:p>
        </w:tc>
      </w:tr>
      <w:tr w:rsidR="002F598C" w:rsidRPr="002F598C" w14:paraId="2DA017D4" w14:textId="77777777" w:rsidTr="002F598C">
        <w:trPr>
          <w:trHeight w:val="660"/>
        </w:trPr>
        <w:tc>
          <w:tcPr>
            <w:tcW w:w="1255" w:type="dxa"/>
            <w:tcBorders>
              <w:top w:val="nil"/>
              <w:left w:val="single" w:sz="4" w:space="0" w:color="auto"/>
              <w:bottom w:val="single" w:sz="4" w:space="0" w:color="auto"/>
              <w:right w:val="single" w:sz="4" w:space="0" w:color="auto"/>
            </w:tcBorders>
            <w:vAlign w:val="center"/>
          </w:tcPr>
          <w:p w14:paraId="3608432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76042C7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6/29/2020</w:t>
            </w:r>
          </w:p>
        </w:tc>
        <w:tc>
          <w:tcPr>
            <w:tcW w:w="1330" w:type="dxa"/>
            <w:tcBorders>
              <w:top w:val="nil"/>
              <w:left w:val="nil"/>
              <w:bottom w:val="single" w:sz="4" w:space="0" w:color="auto"/>
              <w:right w:val="single" w:sz="4" w:space="0" w:color="auto"/>
            </w:tcBorders>
            <w:shd w:val="clear" w:color="auto" w:fill="auto"/>
            <w:noWrap/>
            <w:vAlign w:val="center"/>
            <w:hideMark/>
          </w:tcPr>
          <w:p w14:paraId="192BC002"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0.25</w:t>
            </w:r>
          </w:p>
        </w:tc>
        <w:tc>
          <w:tcPr>
            <w:tcW w:w="1330" w:type="dxa"/>
            <w:tcBorders>
              <w:top w:val="nil"/>
              <w:left w:val="nil"/>
              <w:bottom w:val="single" w:sz="4" w:space="0" w:color="auto"/>
              <w:right w:val="single" w:sz="4" w:space="0" w:color="auto"/>
            </w:tcBorders>
            <w:shd w:val="clear" w:color="auto" w:fill="auto"/>
            <w:noWrap/>
            <w:vAlign w:val="center"/>
            <w:hideMark/>
          </w:tcPr>
          <w:p w14:paraId="3E71C54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8.8</w:t>
            </w:r>
          </w:p>
        </w:tc>
        <w:tc>
          <w:tcPr>
            <w:tcW w:w="1432" w:type="dxa"/>
            <w:tcBorders>
              <w:top w:val="nil"/>
              <w:left w:val="nil"/>
              <w:bottom w:val="single" w:sz="4" w:space="0" w:color="auto"/>
              <w:right w:val="single" w:sz="4" w:space="0" w:color="auto"/>
            </w:tcBorders>
            <w:shd w:val="clear" w:color="auto" w:fill="auto"/>
            <w:noWrap/>
            <w:vAlign w:val="center"/>
            <w:hideMark/>
          </w:tcPr>
          <w:p w14:paraId="2DAAD3C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Heavy</w:t>
            </w:r>
          </w:p>
        </w:tc>
        <w:tc>
          <w:tcPr>
            <w:tcW w:w="1330" w:type="dxa"/>
            <w:tcBorders>
              <w:top w:val="nil"/>
              <w:left w:val="nil"/>
              <w:bottom w:val="single" w:sz="4" w:space="0" w:color="auto"/>
              <w:right w:val="single" w:sz="4" w:space="0" w:color="auto"/>
            </w:tcBorders>
            <w:shd w:val="clear" w:color="auto" w:fill="auto"/>
            <w:noWrap/>
            <w:vAlign w:val="center"/>
            <w:hideMark/>
          </w:tcPr>
          <w:p w14:paraId="0D8AFA4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27AFEA68"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22C05A3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1160</w:t>
            </w:r>
          </w:p>
        </w:tc>
        <w:tc>
          <w:tcPr>
            <w:tcW w:w="4833" w:type="dxa"/>
            <w:tcBorders>
              <w:top w:val="nil"/>
              <w:left w:val="nil"/>
              <w:bottom w:val="single" w:sz="4" w:space="0" w:color="auto"/>
              <w:right w:val="single" w:sz="4" w:space="0" w:color="auto"/>
            </w:tcBorders>
            <w:shd w:val="clear" w:color="auto" w:fill="auto"/>
            <w:vAlign w:val="center"/>
            <w:hideMark/>
          </w:tcPr>
          <w:p w14:paraId="4852DAC8"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Experienced foaming as a result of M. Parvicella filaments</w:t>
            </w:r>
          </w:p>
        </w:tc>
      </w:tr>
      <w:tr w:rsidR="002F598C" w:rsidRPr="002F598C" w14:paraId="38C1106F" w14:textId="77777777" w:rsidTr="002F598C">
        <w:trPr>
          <w:trHeight w:val="473"/>
        </w:trPr>
        <w:tc>
          <w:tcPr>
            <w:tcW w:w="1255" w:type="dxa"/>
            <w:tcBorders>
              <w:top w:val="nil"/>
              <w:left w:val="single" w:sz="4" w:space="0" w:color="auto"/>
              <w:bottom w:val="single" w:sz="4" w:space="0" w:color="auto"/>
              <w:right w:val="single" w:sz="4" w:space="0" w:color="auto"/>
            </w:tcBorders>
            <w:vAlign w:val="center"/>
          </w:tcPr>
          <w:p w14:paraId="71BEEC7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2</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44818F6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6/30/2020</w:t>
            </w:r>
          </w:p>
        </w:tc>
        <w:tc>
          <w:tcPr>
            <w:tcW w:w="1330" w:type="dxa"/>
            <w:tcBorders>
              <w:top w:val="nil"/>
              <w:left w:val="nil"/>
              <w:bottom w:val="single" w:sz="4" w:space="0" w:color="auto"/>
              <w:right w:val="single" w:sz="4" w:space="0" w:color="auto"/>
            </w:tcBorders>
            <w:shd w:val="clear" w:color="auto" w:fill="auto"/>
            <w:noWrap/>
            <w:vAlign w:val="center"/>
            <w:hideMark/>
          </w:tcPr>
          <w:p w14:paraId="39665E78"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0.25</w:t>
            </w:r>
          </w:p>
        </w:tc>
        <w:tc>
          <w:tcPr>
            <w:tcW w:w="1330" w:type="dxa"/>
            <w:tcBorders>
              <w:top w:val="nil"/>
              <w:left w:val="nil"/>
              <w:bottom w:val="single" w:sz="4" w:space="0" w:color="auto"/>
              <w:right w:val="single" w:sz="4" w:space="0" w:color="auto"/>
            </w:tcBorders>
            <w:shd w:val="clear" w:color="auto" w:fill="auto"/>
            <w:noWrap/>
            <w:vAlign w:val="center"/>
            <w:hideMark/>
          </w:tcPr>
          <w:p w14:paraId="27430074"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8.8</w:t>
            </w:r>
          </w:p>
        </w:tc>
        <w:tc>
          <w:tcPr>
            <w:tcW w:w="1432" w:type="dxa"/>
            <w:tcBorders>
              <w:top w:val="nil"/>
              <w:left w:val="nil"/>
              <w:bottom w:val="single" w:sz="4" w:space="0" w:color="auto"/>
              <w:right w:val="single" w:sz="4" w:space="0" w:color="auto"/>
            </w:tcBorders>
            <w:shd w:val="clear" w:color="auto" w:fill="auto"/>
            <w:noWrap/>
            <w:vAlign w:val="center"/>
            <w:hideMark/>
          </w:tcPr>
          <w:p w14:paraId="50753A5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Heavy</w:t>
            </w:r>
          </w:p>
        </w:tc>
        <w:tc>
          <w:tcPr>
            <w:tcW w:w="1330" w:type="dxa"/>
            <w:tcBorders>
              <w:top w:val="nil"/>
              <w:left w:val="nil"/>
              <w:bottom w:val="single" w:sz="4" w:space="0" w:color="auto"/>
              <w:right w:val="single" w:sz="4" w:space="0" w:color="auto"/>
            </w:tcBorders>
            <w:shd w:val="clear" w:color="auto" w:fill="auto"/>
            <w:noWrap/>
            <w:vAlign w:val="center"/>
            <w:hideMark/>
          </w:tcPr>
          <w:p w14:paraId="3C4BA0B3"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3C60DA5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Yes</w:t>
            </w:r>
          </w:p>
        </w:tc>
        <w:tc>
          <w:tcPr>
            <w:tcW w:w="810" w:type="dxa"/>
            <w:tcBorders>
              <w:top w:val="nil"/>
              <w:left w:val="nil"/>
              <w:bottom w:val="single" w:sz="4" w:space="0" w:color="auto"/>
              <w:right w:val="single" w:sz="4" w:space="0" w:color="auto"/>
            </w:tcBorders>
            <w:shd w:val="clear" w:color="auto" w:fill="auto"/>
            <w:noWrap/>
            <w:vAlign w:val="center"/>
            <w:hideMark/>
          </w:tcPr>
          <w:p w14:paraId="6AA59B0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1070</w:t>
            </w:r>
          </w:p>
        </w:tc>
        <w:tc>
          <w:tcPr>
            <w:tcW w:w="4833" w:type="dxa"/>
            <w:tcBorders>
              <w:top w:val="nil"/>
              <w:left w:val="nil"/>
              <w:bottom w:val="single" w:sz="4" w:space="0" w:color="auto"/>
              <w:right w:val="single" w:sz="4" w:space="0" w:color="auto"/>
            </w:tcBorders>
            <w:shd w:val="clear" w:color="auto" w:fill="auto"/>
            <w:vAlign w:val="center"/>
            <w:hideMark/>
          </w:tcPr>
          <w:p w14:paraId="6E39C17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sz w:val="18"/>
                <w:szCs w:val="20"/>
              </w:rPr>
              <w:t>Contractor work on June 30</w:t>
            </w:r>
            <w:r w:rsidRPr="002F598C">
              <w:rPr>
                <w:rFonts w:ascii="Calibri" w:hAnsi="Calibri" w:cs="Calibri"/>
                <w:sz w:val="18"/>
                <w:szCs w:val="20"/>
                <w:vertAlign w:val="superscript"/>
              </w:rPr>
              <w:t>th</w:t>
            </w:r>
            <w:r w:rsidRPr="002F598C">
              <w:rPr>
                <w:rFonts w:ascii="Calibri" w:hAnsi="Calibri" w:cs="Calibri"/>
                <w:sz w:val="18"/>
                <w:szCs w:val="20"/>
              </w:rPr>
              <w:t xml:space="preserve"> and July 14</w:t>
            </w:r>
            <w:r w:rsidRPr="002F598C">
              <w:rPr>
                <w:rFonts w:ascii="Calibri" w:hAnsi="Calibri" w:cs="Calibri"/>
                <w:sz w:val="18"/>
                <w:szCs w:val="20"/>
                <w:vertAlign w:val="superscript"/>
              </w:rPr>
              <w:t>th</w:t>
            </w:r>
            <w:r w:rsidRPr="002F598C">
              <w:rPr>
                <w:rFonts w:ascii="Calibri" w:hAnsi="Calibri" w:cs="Calibri"/>
                <w:sz w:val="18"/>
                <w:szCs w:val="20"/>
              </w:rPr>
              <w:t xml:space="preserve"> required the primary sludge pumping to be off during the sampling time period which may have affected the quality of primary effluent.</w:t>
            </w:r>
          </w:p>
        </w:tc>
      </w:tr>
      <w:tr w:rsidR="002F598C" w:rsidRPr="002F598C" w14:paraId="24A0072D"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61A0505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3</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5E37B1B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7/1/2020</w:t>
            </w:r>
          </w:p>
        </w:tc>
        <w:tc>
          <w:tcPr>
            <w:tcW w:w="1330" w:type="dxa"/>
            <w:tcBorders>
              <w:top w:val="nil"/>
              <w:left w:val="nil"/>
              <w:bottom w:val="single" w:sz="4" w:space="0" w:color="auto"/>
              <w:right w:val="single" w:sz="4" w:space="0" w:color="auto"/>
            </w:tcBorders>
            <w:shd w:val="clear" w:color="auto" w:fill="auto"/>
            <w:noWrap/>
            <w:vAlign w:val="center"/>
            <w:hideMark/>
          </w:tcPr>
          <w:p w14:paraId="19A885B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0.25</w:t>
            </w:r>
          </w:p>
        </w:tc>
        <w:tc>
          <w:tcPr>
            <w:tcW w:w="1330" w:type="dxa"/>
            <w:tcBorders>
              <w:top w:val="nil"/>
              <w:left w:val="nil"/>
              <w:bottom w:val="single" w:sz="4" w:space="0" w:color="auto"/>
              <w:right w:val="single" w:sz="4" w:space="0" w:color="auto"/>
            </w:tcBorders>
            <w:shd w:val="clear" w:color="auto" w:fill="auto"/>
            <w:noWrap/>
            <w:vAlign w:val="center"/>
            <w:hideMark/>
          </w:tcPr>
          <w:p w14:paraId="711F13C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8.8</w:t>
            </w:r>
          </w:p>
        </w:tc>
        <w:tc>
          <w:tcPr>
            <w:tcW w:w="1432" w:type="dxa"/>
            <w:tcBorders>
              <w:top w:val="nil"/>
              <w:left w:val="nil"/>
              <w:bottom w:val="single" w:sz="4" w:space="0" w:color="auto"/>
              <w:right w:val="single" w:sz="4" w:space="0" w:color="auto"/>
            </w:tcBorders>
            <w:shd w:val="clear" w:color="auto" w:fill="auto"/>
            <w:noWrap/>
            <w:vAlign w:val="center"/>
            <w:hideMark/>
          </w:tcPr>
          <w:p w14:paraId="50467FA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Heavy</w:t>
            </w:r>
          </w:p>
        </w:tc>
        <w:tc>
          <w:tcPr>
            <w:tcW w:w="1330" w:type="dxa"/>
            <w:tcBorders>
              <w:top w:val="nil"/>
              <w:left w:val="nil"/>
              <w:bottom w:val="single" w:sz="4" w:space="0" w:color="auto"/>
              <w:right w:val="single" w:sz="4" w:space="0" w:color="auto"/>
            </w:tcBorders>
            <w:shd w:val="clear" w:color="auto" w:fill="auto"/>
            <w:noWrap/>
            <w:vAlign w:val="center"/>
            <w:hideMark/>
          </w:tcPr>
          <w:p w14:paraId="3B9BF2B9"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Yes</w:t>
            </w:r>
          </w:p>
        </w:tc>
        <w:tc>
          <w:tcPr>
            <w:tcW w:w="997" w:type="dxa"/>
            <w:tcBorders>
              <w:top w:val="nil"/>
              <w:left w:val="nil"/>
              <w:bottom w:val="single" w:sz="4" w:space="0" w:color="auto"/>
              <w:right w:val="single" w:sz="4" w:space="0" w:color="auto"/>
            </w:tcBorders>
            <w:shd w:val="clear" w:color="auto" w:fill="auto"/>
            <w:noWrap/>
            <w:vAlign w:val="center"/>
            <w:hideMark/>
          </w:tcPr>
          <w:p w14:paraId="68BB80D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7C4BA06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980</w:t>
            </w:r>
          </w:p>
        </w:tc>
        <w:tc>
          <w:tcPr>
            <w:tcW w:w="4833" w:type="dxa"/>
            <w:tcBorders>
              <w:top w:val="nil"/>
              <w:left w:val="nil"/>
              <w:bottom w:val="single" w:sz="4" w:space="0" w:color="auto"/>
              <w:right w:val="single" w:sz="4" w:space="0" w:color="auto"/>
            </w:tcBorders>
            <w:shd w:val="clear" w:color="auto" w:fill="auto"/>
            <w:vAlign w:val="center"/>
            <w:hideMark/>
          </w:tcPr>
          <w:p w14:paraId="7C56AFB7" w14:textId="77777777" w:rsidR="002F598C" w:rsidRPr="002F598C" w:rsidRDefault="002F598C" w:rsidP="002F598C">
            <w:pPr>
              <w:jc w:val="center"/>
              <w:rPr>
                <w:rFonts w:ascii="Calibri" w:hAnsi="Calibri" w:cs="Calibri"/>
                <w:color w:val="000000"/>
                <w:sz w:val="18"/>
                <w:szCs w:val="20"/>
              </w:rPr>
            </w:pPr>
          </w:p>
        </w:tc>
      </w:tr>
      <w:tr w:rsidR="002F598C" w:rsidRPr="002F598C" w14:paraId="19DD97DC"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2A402164"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 SAMPLING)</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794DBD3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7/2/2020</w:t>
            </w:r>
          </w:p>
        </w:tc>
        <w:tc>
          <w:tcPr>
            <w:tcW w:w="1330" w:type="dxa"/>
            <w:tcBorders>
              <w:top w:val="nil"/>
              <w:left w:val="nil"/>
              <w:bottom w:val="single" w:sz="4" w:space="0" w:color="auto"/>
              <w:right w:val="single" w:sz="4" w:space="0" w:color="auto"/>
            </w:tcBorders>
            <w:shd w:val="clear" w:color="auto" w:fill="auto"/>
            <w:noWrap/>
            <w:vAlign w:val="center"/>
            <w:hideMark/>
          </w:tcPr>
          <w:p w14:paraId="3660B03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0.25</w:t>
            </w:r>
          </w:p>
        </w:tc>
        <w:tc>
          <w:tcPr>
            <w:tcW w:w="1330" w:type="dxa"/>
            <w:tcBorders>
              <w:top w:val="nil"/>
              <w:left w:val="nil"/>
              <w:bottom w:val="single" w:sz="4" w:space="0" w:color="auto"/>
              <w:right w:val="single" w:sz="4" w:space="0" w:color="auto"/>
            </w:tcBorders>
            <w:shd w:val="clear" w:color="auto" w:fill="auto"/>
            <w:noWrap/>
            <w:vAlign w:val="center"/>
            <w:hideMark/>
          </w:tcPr>
          <w:p w14:paraId="3653E6B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8.8</w:t>
            </w:r>
          </w:p>
        </w:tc>
        <w:tc>
          <w:tcPr>
            <w:tcW w:w="1432" w:type="dxa"/>
            <w:tcBorders>
              <w:top w:val="nil"/>
              <w:left w:val="nil"/>
              <w:bottom w:val="single" w:sz="4" w:space="0" w:color="auto"/>
              <w:right w:val="single" w:sz="4" w:space="0" w:color="auto"/>
            </w:tcBorders>
            <w:shd w:val="clear" w:color="auto" w:fill="auto"/>
            <w:noWrap/>
            <w:vAlign w:val="center"/>
            <w:hideMark/>
          </w:tcPr>
          <w:p w14:paraId="4BC807E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Heavy</w:t>
            </w:r>
          </w:p>
        </w:tc>
        <w:tc>
          <w:tcPr>
            <w:tcW w:w="1330" w:type="dxa"/>
            <w:tcBorders>
              <w:top w:val="nil"/>
              <w:left w:val="nil"/>
              <w:bottom w:val="single" w:sz="4" w:space="0" w:color="auto"/>
              <w:right w:val="single" w:sz="4" w:space="0" w:color="auto"/>
            </w:tcBorders>
            <w:shd w:val="clear" w:color="auto" w:fill="auto"/>
            <w:noWrap/>
            <w:vAlign w:val="center"/>
            <w:hideMark/>
          </w:tcPr>
          <w:p w14:paraId="53E3EC94"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Yes</w:t>
            </w:r>
          </w:p>
        </w:tc>
        <w:tc>
          <w:tcPr>
            <w:tcW w:w="997" w:type="dxa"/>
            <w:tcBorders>
              <w:top w:val="nil"/>
              <w:left w:val="nil"/>
              <w:bottom w:val="single" w:sz="4" w:space="0" w:color="auto"/>
              <w:right w:val="single" w:sz="4" w:space="0" w:color="auto"/>
            </w:tcBorders>
            <w:shd w:val="clear" w:color="auto" w:fill="auto"/>
            <w:noWrap/>
            <w:vAlign w:val="center"/>
            <w:hideMark/>
          </w:tcPr>
          <w:p w14:paraId="69F7C46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6137818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800</w:t>
            </w:r>
          </w:p>
        </w:tc>
        <w:tc>
          <w:tcPr>
            <w:tcW w:w="4833" w:type="dxa"/>
            <w:tcBorders>
              <w:top w:val="nil"/>
              <w:left w:val="nil"/>
              <w:bottom w:val="single" w:sz="4" w:space="0" w:color="auto"/>
              <w:right w:val="single" w:sz="4" w:space="0" w:color="auto"/>
            </w:tcBorders>
            <w:shd w:val="clear" w:color="auto" w:fill="auto"/>
            <w:vAlign w:val="center"/>
            <w:hideMark/>
          </w:tcPr>
          <w:p w14:paraId="29721D5F" w14:textId="77777777" w:rsidR="002F598C" w:rsidRPr="002F598C" w:rsidRDefault="002F598C" w:rsidP="002F598C">
            <w:pPr>
              <w:jc w:val="center"/>
              <w:rPr>
                <w:rFonts w:ascii="Calibri" w:hAnsi="Calibri" w:cs="Calibri"/>
                <w:color w:val="000000"/>
                <w:sz w:val="18"/>
                <w:szCs w:val="20"/>
              </w:rPr>
            </w:pPr>
          </w:p>
        </w:tc>
      </w:tr>
      <w:tr w:rsidR="002F598C" w:rsidRPr="002F598C" w14:paraId="7D79A069"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65179E4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4</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5620BF78"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7/7/2020</w:t>
            </w:r>
          </w:p>
        </w:tc>
        <w:tc>
          <w:tcPr>
            <w:tcW w:w="1330" w:type="dxa"/>
            <w:tcBorders>
              <w:top w:val="nil"/>
              <w:left w:val="nil"/>
              <w:bottom w:val="single" w:sz="4" w:space="0" w:color="auto"/>
              <w:right w:val="single" w:sz="4" w:space="0" w:color="auto"/>
            </w:tcBorders>
            <w:shd w:val="clear" w:color="auto" w:fill="auto"/>
            <w:noWrap/>
            <w:vAlign w:val="center"/>
            <w:hideMark/>
          </w:tcPr>
          <w:p w14:paraId="415E541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0.35</w:t>
            </w:r>
          </w:p>
        </w:tc>
        <w:tc>
          <w:tcPr>
            <w:tcW w:w="1330" w:type="dxa"/>
            <w:tcBorders>
              <w:top w:val="nil"/>
              <w:left w:val="nil"/>
              <w:bottom w:val="single" w:sz="4" w:space="0" w:color="auto"/>
              <w:right w:val="single" w:sz="4" w:space="0" w:color="auto"/>
            </w:tcBorders>
            <w:shd w:val="clear" w:color="auto" w:fill="auto"/>
            <w:noWrap/>
            <w:vAlign w:val="center"/>
            <w:hideMark/>
          </w:tcPr>
          <w:p w14:paraId="5ACC7C4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6.3</w:t>
            </w:r>
          </w:p>
        </w:tc>
        <w:tc>
          <w:tcPr>
            <w:tcW w:w="1432" w:type="dxa"/>
            <w:tcBorders>
              <w:top w:val="nil"/>
              <w:left w:val="nil"/>
              <w:bottom w:val="single" w:sz="4" w:space="0" w:color="auto"/>
              <w:right w:val="single" w:sz="4" w:space="0" w:color="auto"/>
            </w:tcBorders>
            <w:shd w:val="clear" w:color="auto" w:fill="auto"/>
            <w:noWrap/>
            <w:vAlign w:val="center"/>
            <w:hideMark/>
          </w:tcPr>
          <w:p w14:paraId="71C870A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Medium</w:t>
            </w:r>
          </w:p>
        </w:tc>
        <w:tc>
          <w:tcPr>
            <w:tcW w:w="1330" w:type="dxa"/>
            <w:tcBorders>
              <w:top w:val="nil"/>
              <w:left w:val="nil"/>
              <w:bottom w:val="single" w:sz="4" w:space="0" w:color="auto"/>
              <w:right w:val="single" w:sz="4" w:space="0" w:color="auto"/>
            </w:tcBorders>
            <w:shd w:val="clear" w:color="auto" w:fill="auto"/>
            <w:noWrap/>
            <w:vAlign w:val="center"/>
            <w:hideMark/>
          </w:tcPr>
          <w:p w14:paraId="3197A897"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222B798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78E3081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1020</w:t>
            </w:r>
          </w:p>
        </w:tc>
        <w:tc>
          <w:tcPr>
            <w:tcW w:w="4833" w:type="dxa"/>
            <w:tcBorders>
              <w:top w:val="nil"/>
              <w:left w:val="nil"/>
              <w:bottom w:val="single" w:sz="4" w:space="0" w:color="auto"/>
              <w:right w:val="single" w:sz="4" w:space="0" w:color="auto"/>
            </w:tcBorders>
            <w:shd w:val="clear" w:color="auto" w:fill="auto"/>
            <w:vAlign w:val="center"/>
            <w:hideMark/>
          </w:tcPr>
          <w:p w14:paraId="38BB1DF9" w14:textId="77777777" w:rsidR="002F598C" w:rsidRPr="002F598C" w:rsidRDefault="002F598C" w:rsidP="002F598C">
            <w:pPr>
              <w:jc w:val="center"/>
              <w:rPr>
                <w:rFonts w:ascii="Calibri" w:hAnsi="Calibri" w:cs="Calibri"/>
                <w:color w:val="000000"/>
                <w:sz w:val="18"/>
                <w:szCs w:val="20"/>
              </w:rPr>
            </w:pPr>
          </w:p>
        </w:tc>
      </w:tr>
      <w:tr w:rsidR="002F598C" w:rsidRPr="002F598C" w14:paraId="047369F7"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3E0BDCD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5</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6825333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7/8/2020</w:t>
            </w:r>
          </w:p>
        </w:tc>
        <w:tc>
          <w:tcPr>
            <w:tcW w:w="1330" w:type="dxa"/>
            <w:tcBorders>
              <w:top w:val="nil"/>
              <w:left w:val="nil"/>
              <w:bottom w:val="single" w:sz="4" w:space="0" w:color="auto"/>
              <w:right w:val="single" w:sz="4" w:space="0" w:color="auto"/>
            </w:tcBorders>
            <w:shd w:val="clear" w:color="auto" w:fill="auto"/>
            <w:noWrap/>
            <w:vAlign w:val="center"/>
            <w:hideMark/>
          </w:tcPr>
          <w:p w14:paraId="762BE8B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0.35</w:t>
            </w:r>
          </w:p>
        </w:tc>
        <w:tc>
          <w:tcPr>
            <w:tcW w:w="1330" w:type="dxa"/>
            <w:tcBorders>
              <w:top w:val="nil"/>
              <w:left w:val="nil"/>
              <w:bottom w:val="single" w:sz="4" w:space="0" w:color="auto"/>
              <w:right w:val="single" w:sz="4" w:space="0" w:color="auto"/>
            </w:tcBorders>
            <w:shd w:val="clear" w:color="auto" w:fill="auto"/>
            <w:noWrap/>
            <w:vAlign w:val="center"/>
            <w:hideMark/>
          </w:tcPr>
          <w:p w14:paraId="0D8C168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6.3</w:t>
            </w:r>
          </w:p>
        </w:tc>
        <w:tc>
          <w:tcPr>
            <w:tcW w:w="1432" w:type="dxa"/>
            <w:tcBorders>
              <w:top w:val="nil"/>
              <w:left w:val="nil"/>
              <w:bottom w:val="single" w:sz="4" w:space="0" w:color="auto"/>
              <w:right w:val="single" w:sz="4" w:space="0" w:color="auto"/>
            </w:tcBorders>
            <w:shd w:val="clear" w:color="auto" w:fill="auto"/>
            <w:noWrap/>
            <w:vAlign w:val="center"/>
            <w:hideMark/>
          </w:tcPr>
          <w:p w14:paraId="5249866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Medium</w:t>
            </w:r>
          </w:p>
        </w:tc>
        <w:tc>
          <w:tcPr>
            <w:tcW w:w="1330" w:type="dxa"/>
            <w:tcBorders>
              <w:top w:val="nil"/>
              <w:left w:val="nil"/>
              <w:bottom w:val="single" w:sz="4" w:space="0" w:color="auto"/>
              <w:right w:val="single" w:sz="4" w:space="0" w:color="auto"/>
            </w:tcBorders>
            <w:shd w:val="clear" w:color="auto" w:fill="auto"/>
            <w:noWrap/>
            <w:vAlign w:val="center"/>
            <w:hideMark/>
          </w:tcPr>
          <w:p w14:paraId="69B6B25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20E50DB9"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0E4C42A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780</w:t>
            </w:r>
          </w:p>
        </w:tc>
        <w:tc>
          <w:tcPr>
            <w:tcW w:w="4833" w:type="dxa"/>
            <w:tcBorders>
              <w:top w:val="nil"/>
              <w:left w:val="nil"/>
              <w:bottom w:val="single" w:sz="4" w:space="0" w:color="auto"/>
              <w:right w:val="single" w:sz="4" w:space="0" w:color="auto"/>
            </w:tcBorders>
            <w:shd w:val="clear" w:color="auto" w:fill="auto"/>
            <w:vAlign w:val="center"/>
            <w:hideMark/>
          </w:tcPr>
          <w:p w14:paraId="1EA6EA33" w14:textId="77777777" w:rsidR="002F598C" w:rsidRPr="002F598C" w:rsidRDefault="002F598C" w:rsidP="002F598C">
            <w:pPr>
              <w:jc w:val="center"/>
              <w:rPr>
                <w:rFonts w:ascii="Calibri" w:hAnsi="Calibri" w:cs="Calibri"/>
                <w:color w:val="000000"/>
                <w:sz w:val="18"/>
                <w:szCs w:val="20"/>
              </w:rPr>
            </w:pPr>
          </w:p>
        </w:tc>
      </w:tr>
      <w:tr w:rsidR="002F598C" w:rsidRPr="002F598C" w14:paraId="73B3368D"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5AB4EE7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6A2E0F5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7/9/2020</w:t>
            </w:r>
          </w:p>
        </w:tc>
        <w:tc>
          <w:tcPr>
            <w:tcW w:w="1330" w:type="dxa"/>
            <w:tcBorders>
              <w:top w:val="nil"/>
              <w:left w:val="nil"/>
              <w:bottom w:val="single" w:sz="4" w:space="0" w:color="auto"/>
              <w:right w:val="single" w:sz="4" w:space="0" w:color="auto"/>
            </w:tcBorders>
            <w:shd w:val="clear" w:color="auto" w:fill="auto"/>
            <w:noWrap/>
            <w:vAlign w:val="center"/>
            <w:hideMark/>
          </w:tcPr>
          <w:p w14:paraId="041080D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0.35</w:t>
            </w:r>
          </w:p>
        </w:tc>
        <w:tc>
          <w:tcPr>
            <w:tcW w:w="1330" w:type="dxa"/>
            <w:tcBorders>
              <w:top w:val="nil"/>
              <w:left w:val="nil"/>
              <w:bottom w:val="single" w:sz="4" w:space="0" w:color="auto"/>
              <w:right w:val="single" w:sz="4" w:space="0" w:color="auto"/>
            </w:tcBorders>
            <w:shd w:val="clear" w:color="auto" w:fill="auto"/>
            <w:noWrap/>
            <w:vAlign w:val="center"/>
            <w:hideMark/>
          </w:tcPr>
          <w:p w14:paraId="082A621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6.3</w:t>
            </w:r>
          </w:p>
        </w:tc>
        <w:tc>
          <w:tcPr>
            <w:tcW w:w="1432" w:type="dxa"/>
            <w:tcBorders>
              <w:top w:val="nil"/>
              <w:left w:val="nil"/>
              <w:bottom w:val="single" w:sz="4" w:space="0" w:color="auto"/>
              <w:right w:val="single" w:sz="4" w:space="0" w:color="auto"/>
            </w:tcBorders>
            <w:shd w:val="clear" w:color="auto" w:fill="auto"/>
            <w:noWrap/>
            <w:vAlign w:val="center"/>
            <w:hideMark/>
          </w:tcPr>
          <w:p w14:paraId="5D02AF0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Light</w:t>
            </w:r>
          </w:p>
        </w:tc>
        <w:tc>
          <w:tcPr>
            <w:tcW w:w="1330" w:type="dxa"/>
            <w:tcBorders>
              <w:top w:val="nil"/>
              <w:left w:val="nil"/>
              <w:bottom w:val="single" w:sz="4" w:space="0" w:color="auto"/>
              <w:right w:val="single" w:sz="4" w:space="0" w:color="auto"/>
            </w:tcBorders>
            <w:shd w:val="clear" w:color="auto" w:fill="auto"/>
            <w:noWrap/>
            <w:vAlign w:val="center"/>
            <w:hideMark/>
          </w:tcPr>
          <w:p w14:paraId="4B00833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6DB7BF1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3D2B69F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670</w:t>
            </w:r>
          </w:p>
        </w:tc>
        <w:tc>
          <w:tcPr>
            <w:tcW w:w="4833" w:type="dxa"/>
            <w:tcBorders>
              <w:top w:val="nil"/>
              <w:left w:val="nil"/>
              <w:bottom w:val="single" w:sz="4" w:space="0" w:color="auto"/>
              <w:right w:val="single" w:sz="4" w:space="0" w:color="auto"/>
            </w:tcBorders>
            <w:shd w:val="clear" w:color="auto" w:fill="auto"/>
            <w:vAlign w:val="center"/>
            <w:hideMark/>
          </w:tcPr>
          <w:p w14:paraId="458E006D" w14:textId="77777777" w:rsidR="002F598C" w:rsidRPr="002F598C" w:rsidRDefault="002F598C" w:rsidP="002F598C">
            <w:pPr>
              <w:jc w:val="center"/>
              <w:rPr>
                <w:rFonts w:ascii="Calibri" w:hAnsi="Calibri" w:cs="Calibri"/>
                <w:color w:val="000000"/>
                <w:sz w:val="18"/>
                <w:szCs w:val="20"/>
              </w:rPr>
            </w:pPr>
          </w:p>
        </w:tc>
      </w:tr>
      <w:tr w:rsidR="002F598C" w:rsidRPr="002F598C" w14:paraId="4616DD1A"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3D40C113"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783BC77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7/10/2020</w:t>
            </w:r>
          </w:p>
        </w:tc>
        <w:tc>
          <w:tcPr>
            <w:tcW w:w="1330" w:type="dxa"/>
            <w:tcBorders>
              <w:top w:val="nil"/>
              <w:left w:val="nil"/>
              <w:bottom w:val="single" w:sz="4" w:space="0" w:color="auto"/>
              <w:right w:val="single" w:sz="4" w:space="0" w:color="auto"/>
            </w:tcBorders>
            <w:shd w:val="clear" w:color="auto" w:fill="auto"/>
            <w:noWrap/>
            <w:vAlign w:val="center"/>
            <w:hideMark/>
          </w:tcPr>
          <w:p w14:paraId="28614BE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0.35 to 1.0</w:t>
            </w:r>
          </w:p>
        </w:tc>
        <w:tc>
          <w:tcPr>
            <w:tcW w:w="1330" w:type="dxa"/>
            <w:tcBorders>
              <w:top w:val="nil"/>
              <w:left w:val="nil"/>
              <w:bottom w:val="single" w:sz="4" w:space="0" w:color="auto"/>
              <w:right w:val="single" w:sz="4" w:space="0" w:color="auto"/>
            </w:tcBorders>
            <w:shd w:val="clear" w:color="auto" w:fill="auto"/>
            <w:noWrap/>
            <w:vAlign w:val="center"/>
            <w:hideMark/>
          </w:tcPr>
          <w:p w14:paraId="37AA6F1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6.3</w:t>
            </w:r>
          </w:p>
        </w:tc>
        <w:tc>
          <w:tcPr>
            <w:tcW w:w="1432" w:type="dxa"/>
            <w:tcBorders>
              <w:top w:val="nil"/>
              <w:left w:val="nil"/>
              <w:bottom w:val="single" w:sz="4" w:space="0" w:color="auto"/>
              <w:right w:val="single" w:sz="4" w:space="0" w:color="auto"/>
            </w:tcBorders>
            <w:shd w:val="clear" w:color="auto" w:fill="auto"/>
            <w:noWrap/>
            <w:vAlign w:val="center"/>
            <w:hideMark/>
          </w:tcPr>
          <w:p w14:paraId="20744402"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Light</w:t>
            </w:r>
          </w:p>
        </w:tc>
        <w:tc>
          <w:tcPr>
            <w:tcW w:w="1330" w:type="dxa"/>
            <w:tcBorders>
              <w:top w:val="nil"/>
              <w:left w:val="nil"/>
              <w:bottom w:val="single" w:sz="4" w:space="0" w:color="auto"/>
              <w:right w:val="single" w:sz="4" w:space="0" w:color="auto"/>
            </w:tcBorders>
            <w:shd w:val="clear" w:color="auto" w:fill="auto"/>
            <w:noWrap/>
            <w:vAlign w:val="center"/>
            <w:hideMark/>
          </w:tcPr>
          <w:p w14:paraId="2761D03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Yes</w:t>
            </w:r>
          </w:p>
        </w:tc>
        <w:tc>
          <w:tcPr>
            <w:tcW w:w="997" w:type="dxa"/>
            <w:tcBorders>
              <w:top w:val="nil"/>
              <w:left w:val="nil"/>
              <w:bottom w:val="single" w:sz="4" w:space="0" w:color="auto"/>
              <w:right w:val="single" w:sz="4" w:space="0" w:color="auto"/>
            </w:tcBorders>
            <w:shd w:val="clear" w:color="auto" w:fill="auto"/>
            <w:noWrap/>
            <w:vAlign w:val="center"/>
            <w:hideMark/>
          </w:tcPr>
          <w:p w14:paraId="6E7E103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754020C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560</w:t>
            </w:r>
          </w:p>
        </w:tc>
        <w:tc>
          <w:tcPr>
            <w:tcW w:w="4833" w:type="dxa"/>
            <w:tcBorders>
              <w:top w:val="nil"/>
              <w:left w:val="nil"/>
              <w:bottom w:val="single" w:sz="4" w:space="0" w:color="auto"/>
              <w:right w:val="single" w:sz="4" w:space="0" w:color="auto"/>
            </w:tcBorders>
            <w:shd w:val="clear" w:color="auto" w:fill="auto"/>
            <w:vAlign w:val="center"/>
            <w:hideMark/>
          </w:tcPr>
          <w:p w14:paraId="38378C87" w14:textId="77777777" w:rsidR="002F598C" w:rsidRPr="002F598C" w:rsidRDefault="002F598C" w:rsidP="002F598C">
            <w:pPr>
              <w:jc w:val="center"/>
              <w:rPr>
                <w:rFonts w:ascii="Calibri" w:hAnsi="Calibri" w:cs="Calibri"/>
                <w:color w:val="000000"/>
                <w:sz w:val="18"/>
                <w:szCs w:val="20"/>
              </w:rPr>
            </w:pPr>
          </w:p>
        </w:tc>
      </w:tr>
      <w:tr w:rsidR="002F598C" w:rsidRPr="002F598C" w14:paraId="4D34F22B"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762D01E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37AF552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7/13/2020</w:t>
            </w:r>
          </w:p>
        </w:tc>
        <w:tc>
          <w:tcPr>
            <w:tcW w:w="1330" w:type="dxa"/>
            <w:tcBorders>
              <w:top w:val="nil"/>
              <w:left w:val="nil"/>
              <w:bottom w:val="single" w:sz="4" w:space="0" w:color="auto"/>
              <w:right w:val="single" w:sz="4" w:space="0" w:color="auto"/>
            </w:tcBorders>
            <w:shd w:val="clear" w:color="auto" w:fill="auto"/>
            <w:noWrap/>
            <w:vAlign w:val="center"/>
            <w:hideMark/>
          </w:tcPr>
          <w:p w14:paraId="5C63CA8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0.45</w:t>
            </w:r>
          </w:p>
        </w:tc>
        <w:tc>
          <w:tcPr>
            <w:tcW w:w="1330" w:type="dxa"/>
            <w:tcBorders>
              <w:top w:val="nil"/>
              <w:left w:val="nil"/>
              <w:bottom w:val="single" w:sz="4" w:space="0" w:color="auto"/>
              <w:right w:val="single" w:sz="4" w:space="0" w:color="auto"/>
            </w:tcBorders>
            <w:shd w:val="clear" w:color="auto" w:fill="auto"/>
            <w:noWrap/>
            <w:vAlign w:val="center"/>
            <w:hideMark/>
          </w:tcPr>
          <w:p w14:paraId="7B5EABA8"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Off</w:t>
            </w:r>
          </w:p>
        </w:tc>
        <w:tc>
          <w:tcPr>
            <w:tcW w:w="1432" w:type="dxa"/>
            <w:tcBorders>
              <w:top w:val="nil"/>
              <w:left w:val="nil"/>
              <w:bottom w:val="single" w:sz="4" w:space="0" w:color="auto"/>
              <w:right w:val="single" w:sz="4" w:space="0" w:color="auto"/>
            </w:tcBorders>
            <w:shd w:val="clear" w:color="auto" w:fill="auto"/>
            <w:noWrap/>
            <w:vAlign w:val="center"/>
            <w:hideMark/>
          </w:tcPr>
          <w:p w14:paraId="79EC58D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None</w:t>
            </w:r>
          </w:p>
        </w:tc>
        <w:tc>
          <w:tcPr>
            <w:tcW w:w="1330" w:type="dxa"/>
            <w:tcBorders>
              <w:top w:val="nil"/>
              <w:left w:val="nil"/>
              <w:bottom w:val="single" w:sz="4" w:space="0" w:color="auto"/>
              <w:right w:val="single" w:sz="4" w:space="0" w:color="auto"/>
            </w:tcBorders>
            <w:shd w:val="clear" w:color="auto" w:fill="auto"/>
            <w:noWrap/>
            <w:vAlign w:val="center"/>
            <w:hideMark/>
          </w:tcPr>
          <w:p w14:paraId="7B1855D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6FA1118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112B84A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770</w:t>
            </w:r>
          </w:p>
        </w:tc>
        <w:tc>
          <w:tcPr>
            <w:tcW w:w="4833" w:type="dxa"/>
            <w:tcBorders>
              <w:top w:val="nil"/>
              <w:left w:val="nil"/>
              <w:bottom w:val="single" w:sz="4" w:space="0" w:color="auto"/>
              <w:right w:val="single" w:sz="4" w:space="0" w:color="auto"/>
            </w:tcBorders>
            <w:shd w:val="clear" w:color="auto" w:fill="auto"/>
            <w:vAlign w:val="center"/>
            <w:hideMark/>
          </w:tcPr>
          <w:p w14:paraId="4D8D9FB6" w14:textId="77777777" w:rsidR="002F598C" w:rsidRPr="002F598C" w:rsidRDefault="002F598C" w:rsidP="002F598C">
            <w:pPr>
              <w:jc w:val="center"/>
              <w:rPr>
                <w:rFonts w:ascii="Calibri" w:hAnsi="Calibri" w:cs="Calibri"/>
                <w:color w:val="000000"/>
                <w:sz w:val="18"/>
                <w:szCs w:val="20"/>
              </w:rPr>
            </w:pPr>
          </w:p>
        </w:tc>
      </w:tr>
      <w:tr w:rsidR="002F598C" w:rsidRPr="002F598C" w14:paraId="43592250" w14:textId="77777777" w:rsidTr="002F598C">
        <w:trPr>
          <w:trHeight w:val="473"/>
        </w:trPr>
        <w:tc>
          <w:tcPr>
            <w:tcW w:w="1255" w:type="dxa"/>
            <w:tcBorders>
              <w:top w:val="nil"/>
              <w:left w:val="single" w:sz="4" w:space="0" w:color="auto"/>
              <w:bottom w:val="single" w:sz="4" w:space="0" w:color="auto"/>
              <w:right w:val="single" w:sz="4" w:space="0" w:color="auto"/>
            </w:tcBorders>
            <w:vAlign w:val="center"/>
          </w:tcPr>
          <w:p w14:paraId="033B286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9</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0F8A980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7/14/2020</w:t>
            </w:r>
          </w:p>
        </w:tc>
        <w:tc>
          <w:tcPr>
            <w:tcW w:w="1330" w:type="dxa"/>
            <w:tcBorders>
              <w:top w:val="nil"/>
              <w:left w:val="nil"/>
              <w:bottom w:val="single" w:sz="4" w:space="0" w:color="auto"/>
              <w:right w:val="single" w:sz="4" w:space="0" w:color="auto"/>
            </w:tcBorders>
            <w:shd w:val="clear" w:color="auto" w:fill="auto"/>
            <w:noWrap/>
            <w:vAlign w:val="center"/>
            <w:hideMark/>
          </w:tcPr>
          <w:p w14:paraId="52F7AB8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0.45</w:t>
            </w:r>
          </w:p>
        </w:tc>
        <w:tc>
          <w:tcPr>
            <w:tcW w:w="1330" w:type="dxa"/>
            <w:tcBorders>
              <w:top w:val="nil"/>
              <w:left w:val="nil"/>
              <w:bottom w:val="single" w:sz="4" w:space="0" w:color="auto"/>
              <w:right w:val="single" w:sz="4" w:space="0" w:color="auto"/>
            </w:tcBorders>
            <w:shd w:val="clear" w:color="auto" w:fill="auto"/>
            <w:noWrap/>
            <w:vAlign w:val="center"/>
            <w:hideMark/>
          </w:tcPr>
          <w:p w14:paraId="027D0AA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Off</w:t>
            </w:r>
          </w:p>
        </w:tc>
        <w:tc>
          <w:tcPr>
            <w:tcW w:w="1432" w:type="dxa"/>
            <w:tcBorders>
              <w:top w:val="nil"/>
              <w:left w:val="nil"/>
              <w:bottom w:val="single" w:sz="4" w:space="0" w:color="auto"/>
              <w:right w:val="single" w:sz="4" w:space="0" w:color="auto"/>
            </w:tcBorders>
            <w:shd w:val="clear" w:color="auto" w:fill="auto"/>
            <w:noWrap/>
            <w:vAlign w:val="center"/>
            <w:hideMark/>
          </w:tcPr>
          <w:p w14:paraId="120D842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None</w:t>
            </w:r>
          </w:p>
        </w:tc>
        <w:tc>
          <w:tcPr>
            <w:tcW w:w="1330" w:type="dxa"/>
            <w:tcBorders>
              <w:top w:val="nil"/>
              <w:left w:val="nil"/>
              <w:bottom w:val="single" w:sz="4" w:space="0" w:color="auto"/>
              <w:right w:val="single" w:sz="4" w:space="0" w:color="auto"/>
            </w:tcBorders>
            <w:shd w:val="clear" w:color="auto" w:fill="auto"/>
            <w:noWrap/>
            <w:vAlign w:val="center"/>
            <w:hideMark/>
          </w:tcPr>
          <w:p w14:paraId="2B929DF7"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32C2CB2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Yes</w:t>
            </w:r>
          </w:p>
        </w:tc>
        <w:tc>
          <w:tcPr>
            <w:tcW w:w="810" w:type="dxa"/>
            <w:tcBorders>
              <w:top w:val="nil"/>
              <w:left w:val="nil"/>
              <w:bottom w:val="single" w:sz="4" w:space="0" w:color="auto"/>
              <w:right w:val="single" w:sz="4" w:space="0" w:color="auto"/>
            </w:tcBorders>
            <w:shd w:val="clear" w:color="auto" w:fill="auto"/>
            <w:noWrap/>
            <w:vAlign w:val="center"/>
            <w:hideMark/>
          </w:tcPr>
          <w:p w14:paraId="75F8300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765</w:t>
            </w:r>
          </w:p>
        </w:tc>
        <w:tc>
          <w:tcPr>
            <w:tcW w:w="4833" w:type="dxa"/>
            <w:tcBorders>
              <w:top w:val="nil"/>
              <w:left w:val="nil"/>
              <w:bottom w:val="single" w:sz="4" w:space="0" w:color="auto"/>
              <w:right w:val="single" w:sz="4" w:space="0" w:color="auto"/>
            </w:tcBorders>
            <w:shd w:val="clear" w:color="auto" w:fill="auto"/>
            <w:vAlign w:val="center"/>
            <w:hideMark/>
          </w:tcPr>
          <w:p w14:paraId="4D57FB8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sz w:val="18"/>
                <w:szCs w:val="20"/>
              </w:rPr>
              <w:t>Contractor work on June 30</w:t>
            </w:r>
            <w:r w:rsidRPr="002F598C">
              <w:rPr>
                <w:rFonts w:ascii="Calibri" w:hAnsi="Calibri" w:cs="Calibri"/>
                <w:sz w:val="18"/>
                <w:szCs w:val="20"/>
                <w:vertAlign w:val="superscript"/>
              </w:rPr>
              <w:t>th</w:t>
            </w:r>
            <w:r w:rsidRPr="002F598C">
              <w:rPr>
                <w:rFonts w:ascii="Calibri" w:hAnsi="Calibri" w:cs="Calibri"/>
                <w:sz w:val="18"/>
                <w:szCs w:val="20"/>
              </w:rPr>
              <w:t xml:space="preserve"> and July 14</w:t>
            </w:r>
            <w:r w:rsidRPr="002F598C">
              <w:rPr>
                <w:rFonts w:ascii="Calibri" w:hAnsi="Calibri" w:cs="Calibri"/>
                <w:sz w:val="18"/>
                <w:szCs w:val="20"/>
                <w:vertAlign w:val="superscript"/>
              </w:rPr>
              <w:t>th</w:t>
            </w:r>
            <w:r w:rsidRPr="002F598C">
              <w:rPr>
                <w:rFonts w:ascii="Calibri" w:hAnsi="Calibri" w:cs="Calibri"/>
                <w:sz w:val="18"/>
                <w:szCs w:val="20"/>
              </w:rPr>
              <w:t xml:space="preserve"> required the primary sludge pumping to be off during the sampling time period which may have affected the quality of primary effluent.</w:t>
            </w:r>
          </w:p>
        </w:tc>
      </w:tr>
      <w:tr w:rsidR="002F598C" w:rsidRPr="002F598C" w14:paraId="7A03E5ED"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4D8640B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10</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326D644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7/15/2020</w:t>
            </w:r>
          </w:p>
        </w:tc>
        <w:tc>
          <w:tcPr>
            <w:tcW w:w="1330" w:type="dxa"/>
            <w:tcBorders>
              <w:top w:val="nil"/>
              <w:left w:val="nil"/>
              <w:bottom w:val="single" w:sz="4" w:space="0" w:color="auto"/>
              <w:right w:val="single" w:sz="4" w:space="0" w:color="auto"/>
            </w:tcBorders>
            <w:shd w:val="clear" w:color="auto" w:fill="auto"/>
            <w:noWrap/>
            <w:vAlign w:val="center"/>
            <w:hideMark/>
          </w:tcPr>
          <w:p w14:paraId="29ADC42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0.45</w:t>
            </w:r>
          </w:p>
        </w:tc>
        <w:tc>
          <w:tcPr>
            <w:tcW w:w="1330" w:type="dxa"/>
            <w:tcBorders>
              <w:top w:val="nil"/>
              <w:left w:val="nil"/>
              <w:bottom w:val="single" w:sz="4" w:space="0" w:color="auto"/>
              <w:right w:val="single" w:sz="4" w:space="0" w:color="auto"/>
            </w:tcBorders>
            <w:shd w:val="clear" w:color="auto" w:fill="auto"/>
            <w:noWrap/>
            <w:vAlign w:val="center"/>
            <w:hideMark/>
          </w:tcPr>
          <w:p w14:paraId="0A4BC2E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Off</w:t>
            </w:r>
          </w:p>
        </w:tc>
        <w:tc>
          <w:tcPr>
            <w:tcW w:w="1432" w:type="dxa"/>
            <w:tcBorders>
              <w:top w:val="nil"/>
              <w:left w:val="nil"/>
              <w:bottom w:val="single" w:sz="4" w:space="0" w:color="auto"/>
              <w:right w:val="single" w:sz="4" w:space="0" w:color="auto"/>
            </w:tcBorders>
            <w:shd w:val="clear" w:color="auto" w:fill="auto"/>
            <w:noWrap/>
            <w:vAlign w:val="center"/>
            <w:hideMark/>
          </w:tcPr>
          <w:p w14:paraId="1780AF2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None</w:t>
            </w:r>
          </w:p>
        </w:tc>
        <w:tc>
          <w:tcPr>
            <w:tcW w:w="1330" w:type="dxa"/>
            <w:tcBorders>
              <w:top w:val="nil"/>
              <w:left w:val="nil"/>
              <w:bottom w:val="single" w:sz="4" w:space="0" w:color="auto"/>
              <w:right w:val="single" w:sz="4" w:space="0" w:color="auto"/>
            </w:tcBorders>
            <w:shd w:val="clear" w:color="auto" w:fill="auto"/>
            <w:noWrap/>
            <w:vAlign w:val="center"/>
            <w:hideMark/>
          </w:tcPr>
          <w:p w14:paraId="3ECC041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33C6DF6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6F75002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760</w:t>
            </w:r>
          </w:p>
        </w:tc>
        <w:tc>
          <w:tcPr>
            <w:tcW w:w="4833" w:type="dxa"/>
            <w:tcBorders>
              <w:top w:val="nil"/>
              <w:left w:val="nil"/>
              <w:bottom w:val="single" w:sz="4" w:space="0" w:color="auto"/>
              <w:right w:val="single" w:sz="4" w:space="0" w:color="auto"/>
            </w:tcBorders>
            <w:shd w:val="clear" w:color="auto" w:fill="auto"/>
            <w:vAlign w:val="center"/>
            <w:hideMark/>
          </w:tcPr>
          <w:p w14:paraId="7692D50A" w14:textId="77777777" w:rsidR="002F598C" w:rsidRPr="002F598C" w:rsidRDefault="002F598C" w:rsidP="002F598C">
            <w:pPr>
              <w:jc w:val="center"/>
              <w:rPr>
                <w:rFonts w:ascii="Calibri" w:hAnsi="Calibri" w:cs="Calibri"/>
                <w:color w:val="000000"/>
                <w:sz w:val="18"/>
                <w:szCs w:val="20"/>
              </w:rPr>
            </w:pPr>
          </w:p>
        </w:tc>
      </w:tr>
      <w:tr w:rsidR="002F598C" w:rsidRPr="002F598C" w14:paraId="4F746AB8"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0298BAB3"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11</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383F1369"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7/16/2020</w:t>
            </w:r>
          </w:p>
        </w:tc>
        <w:tc>
          <w:tcPr>
            <w:tcW w:w="1330" w:type="dxa"/>
            <w:tcBorders>
              <w:top w:val="nil"/>
              <w:left w:val="nil"/>
              <w:bottom w:val="single" w:sz="4" w:space="0" w:color="auto"/>
              <w:right w:val="single" w:sz="4" w:space="0" w:color="auto"/>
            </w:tcBorders>
            <w:shd w:val="clear" w:color="auto" w:fill="auto"/>
            <w:noWrap/>
            <w:vAlign w:val="center"/>
            <w:hideMark/>
          </w:tcPr>
          <w:p w14:paraId="66D86754"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0.45</w:t>
            </w:r>
          </w:p>
        </w:tc>
        <w:tc>
          <w:tcPr>
            <w:tcW w:w="1330" w:type="dxa"/>
            <w:tcBorders>
              <w:top w:val="nil"/>
              <w:left w:val="nil"/>
              <w:bottom w:val="single" w:sz="4" w:space="0" w:color="auto"/>
              <w:right w:val="single" w:sz="4" w:space="0" w:color="auto"/>
            </w:tcBorders>
            <w:shd w:val="clear" w:color="auto" w:fill="auto"/>
            <w:noWrap/>
            <w:vAlign w:val="center"/>
            <w:hideMark/>
          </w:tcPr>
          <w:p w14:paraId="1700FD9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Off</w:t>
            </w:r>
          </w:p>
        </w:tc>
        <w:tc>
          <w:tcPr>
            <w:tcW w:w="1432" w:type="dxa"/>
            <w:tcBorders>
              <w:top w:val="nil"/>
              <w:left w:val="nil"/>
              <w:bottom w:val="single" w:sz="4" w:space="0" w:color="auto"/>
              <w:right w:val="single" w:sz="4" w:space="0" w:color="auto"/>
            </w:tcBorders>
            <w:shd w:val="clear" w:color="auto" w:fill="auto"/>
            <w:noWrap/>
            <w:vAlign w:val="center"/>
            <w:hideMark/>
          </w:tcPr>
          <w:p w14:paraId="1C0DA8A2"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None</w:t>
            </w:r>
          </w:p>
        </w:tc>
        <w:tc>
          <w:tcPr>
            <w:tcW w:w="1330" w:type="dxa"/>
            <w:tcBorders>
              <w:top w:val="nil"/>
              <w:left w:val="nil"/>
              <w:bottom w:val="single" w:sz="4" w:space="0" w:color="auto"/>
              <w:right w:val="single" w:sz="4" w:space="0" w:color="auto"/>
            </w:tcBorders>
            <w:shd w:val="clear" w:color="auto" w:fill="auto"/>
            <w:noWrap/>
            <w:vAlign w:val="center"/>
            <w:hideMark/>
          </w:tcPr>
          <w:p w14:paraId="530AFE5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67CCC90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3649789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770</w:t>
            </w:r>
          </w:p>
        </w:tc>
        <w:tc>
          <w:tcPr>
            <w:tcW w:w="4833" w:type="dxa"/>
            <w:tcBorders>
              <w:top w:val="nil"/>
              <w:left w:val="nil"/>
              <w:bottom w:val="single" w:sz="4" w:space="0" w:color="auto"/>
              <w:right w:val="single" w:sz="4" w:space="0" w:color="auto"/>
            </w:tcBorders>
            <w:shd w:val="clear" w:color="auto" w:fill="auto"/>
            <w:vAlign w:val="center"/>
            <w:hideMark/>
          </w:tcPr>
          <w:p w14:paraId="3BA54C7F" w14:textId="77777777" w:rsidR="002F598C" w:rsidRPr="002F598C" w:rsidRDefault="002F598C" w:rsidP="002F598C">
            <w:pPr>
              <w:jc w:val="center"/>
              <w:rPr>
                <w:rFonts w:ascii="Calibri" w:hAnsi="Calibri" w:cs="Calibri"/>
                <w:color w:val="000000"/>
                <w:sz w:val="18"/>
                <w:szCs w:val="20"/>
              </w:rPr>
            </w:pPr>
          </w:p>
        </w:tc>
      </w:tr>
      <w:tr w:rsidR="002F598C" w:rsidRPr="002F598C" w14:paraId="2EE8A98A"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402EF2B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12</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6422BA43"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7/17/2020</w:t>
            </w:r>
          </w:p>
        </w:tc>
        <w:tc>
          <w:tcPr>
            <w:tcW w:w="1330" w:type="dxa"/>
            <w:tcBorders>
              <w:top w:val="nil"/>
              <w:left w:val="nil"/>
              <w:bottom w:val="single" w:sz="4" w:space="0" w:color="auto"/>
              <w:right w:val="single" w:sz="4" w:space="0" w:color="auto"/>
            </w:tcBorders>
            <w:shd w:val="clear" w:color="auto" w:fill="auto"/>
            <w:noWrap/>
            <w:vAlign w:val="center"/>
            <w:hideMark/>
          </w:tcPr>
          <w:p w14:paraId="23507D6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0.45</w:t>
            </w:r>
          </w:p>
        </w:tc>
        <w:tc>
          <w:tcPr>
            <w:tcW w:w="1330" w:type="dxa"/>
            <w:tcBorders>
              <w:top w:val="nil"/>
              <w:left w:val="nil"/>
              <w:bottom w:val="single" w:sz="4" w:space="0" w:color="auto"/>
              <w:right w:val="single" w:sz="4" w:space="0" w:color="auto"/>
            </w:tcBorders>
            <w:shd w:val="clear" w:color="auto" w:fill="auto"/>
            <w:noWrap/>
            <w:vAlign w:val="center"/>
            <w:hideMark/>
          </w:tcPr>
          <w:p w14:paraId="61E687F7"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Off</w:t>
            </w:r>
          </w:p>
        </w:tc>
        <w:tc>
          <w:tcPr>
            <w:tcW w:w="1432" w:type="dxa"/>
            <w:tcBorders>
              <w:top w:val="nil"/>
              <w:left w:val="nil"/>
              <w:bottom w:val="single" w:sz="4" w:space="0" w:color="auto"/>
              <w:right w:val="single" w:sz="4" w:space="0" w:color="auto"/>
            </w:tcBorders>
            <w:shd w:val="clear" w:color="auto" w:fill="auto"/>
            <w:noWrap/>
            <w:vAlign w:val="center"/>
            <w:hideMark/>
          </w:tcPr>
          <w:p w14:paraId="63FB027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None</w:t>
            </w:r>
          </w:p>
        </w:tc>
        <w:tc>
          <w:tcPr>
            <w:tcW w:w="1330" w:type="dxa"/>
            <w:tcBorders>
              <w:top w:val="nil"/>
              <w:left w:val="nil"/>
              <w:bottom w:val="single" w:sz="4" w:space="0" w:color="auto"/>
              <w:right w:val="single" w:sz="4" w:space="0" w:color="auto"/>
            </w:tcBorders>
            <w:shd w:val="clear" w:color="auto" w:fill="auto"/>
            <w:noWrap/>
            <w:vAlign w:val="center"/>
            <w:hideMark/>
          </w:tcPr>
          <w:p w14:paraId="2F9B8DF7"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7DA20FA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4D403C9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780</w:t>
            </w:r>
          </w:p>
        </w:tc>
        <w:tc>
          <w:tcPr>
            <w:tcW w:w="4833" w:type="dxa"/>
            <w:tcBorders>
              <w:top w:val="nil"/>
              <w:left w:val="nil"/>
              <w:bottom w:val="single" w:sz="4" w:space="0" w:color="auto"/>
              <w:right w:val="single" w:sz="4" w:space="0" w:color="auto"/>
            </w:tcBorders>
            <w:shd w:val="clear" w:color="auto" w:fill="auto"/>
            <w:vAlign w:val="center"/>
            <w:hideMark/>
          </w:tcPr>
          <w:p w14:paraId="346201B7" w14:textId="77777777" w:rsidR="002F598C" w:rsidRPr="002F598C" w:rsidRDefault="002F598C" w:rsidP="002F598C">
            <w:pPr>
              <w:jc w:val="center"/>
              <w:rPr>
                <w:rFonts w:ascii="Calibri" w:hAnsi="Calibri" w:cs="Calibri"/>
                <w:color w:val="000000"/>
                <w:sz w:val="18"/>
                <w:szCs w:val="20"/>
              </w:rPr>
            </w:pPr>
          </w:p>
        </w:tc>
      </w:tr>
    </w:tbl>
    <w:p w14:paraId="2F742042" w14:textId="3BEE85CE" w:rsidR="002F598C" w:rsidRPr="00D17C61" w:rsidRDefault="002F598C" w:rsidP="00D17C61">
      <w:pPr>
        <w:pStyle w:val="LFTTableTitle"/>
        <w:jc w:val="center"/>
      </w:pPr>
      <w:bookmarkStart w:id="42" w:name="_Toc51305577"/>
      <w:bookmarkStart w:id="43" w:name="_Toc61511914"/>
      <w:r w:rsidRPr="00D17C61">
        <w:t xml:space="preserve">Table </w:t>
      </w:r>
      <w:r w:rsidR="002D60B5" w:rsidRPr="00D17C61">
        <w:t xml:space="preserve">2-7 </w:t>
      </w:r>
      <w:r w:rsidRPr="00D17C61">
        <w:t>DEP Sampling Program Notes</w:t>
      </w:r>
      <w:bookmarkEnd w:id="42"/>
      <w:bookmarkEnd w:id="43"/>
    </w:p>
    <w:p w14:paraId="1EA8F92A" w14:textId="77777777" w:rsidR="002D6810" w:rsidRDefault="002D6810" w:rsidP="002D6810">
      <w:pPr>
        <w:pStyle w:val="LFTBody"/>
      </w:pPr>
    </w:p>
    <w:p w14:paraId="36C612A0" w14:textId="77777777" w:rsidR="002F598C" w:rsidRDefault="002F598C" w:rsidP="002D6810">
      <w:pPr>
        <w:pStyle w:val="LFTBody"/>
        <w:sectPr w:rsidR="002F598C" w:rsidSect="00854AFD">
          <w:headerReference w:type="even" r:id="rId45"/>
          <w:headerReference w:type="default" r:id="rId46"/>
          <w:footerReference w:type="even" r:id="rId47"/>
          <w:footerReference w:type="default" r:id="rId48"/>
          <w:headerReference w:type="first" r:id="rId49"/>
          <w:pgSz w:w="16839" w:h="11907" w:orient="landscape" w:code="9"/>
          <w:pgMar w:top="1627" w:right="1440" w:bottom="1440" w:left="1440" w:header="720" w:footer="720" w:gutter="0"/>
          <w:cols w:space="720"/>
          <w:docGrid w:linePitch="360"/>
        </w:sectPr>
      </w:pPr>
    </w:p>
    <w:p w14:paraId="6990F8FD" w14:textId="1EE68C47" w:rsidR="007A2074" w:rsidRDefault="007A2074" w:rsidP="006401CE">
      <w:pPr>
        <w:pStyle w:val="LFTHeading4"/>
      </w:pPr>
      <w:bookmarkStart w:id="44" w:name="_Toc61514831"/>
      <w:bookmarkStart w:id="45" w:name="_Toc39601245"/>
      <w:bookmarkStart w:id="46" w:name="_Toc417499086"/>
      <w:bookmarkStart w:id="47" w:name="_Toc417499135"/>
      <w:bookmarkEnd w:id="17"/>
      <w:bookmarkEnd w:id="18"/>
      <w:r>
        <w:t>2.5.</w:t>
      </w:r>
      <w:r w:rsidR="00A6502D">
        <w:t>3.</w:t>
      </w:r>
      <w:r>
        <w:t>1 Bacterial Results</w:t>
      </w:r>
      <w:bookmarkEnd w:id="44"/>
    </w:p>
    <w:p w14:paraId="79ACE6D6" w14:textId="77777777" w:rsidR="007A2074" w:rsidRPr="007079E7" w:rsidRDefault="007A2074" w:rsidP="007A2074">
      <w:pPr>
        <w:pStyle w:val="LFTBody"/>
        <w:jc w:val="both"/>
        <w:rPr>
          <w:highlight w:val="yellow"/>
        </w:rPr>
      </w:pPr>
      <w:r>
        <w:t xml:space="preserve">Treated effluent from the Port Richmond WRRF discharges to the </w:t>
      </w:r>
      <w:r w:rsidRPr="001C2BCB">
        <w:t>Kill Van Kull, which is identified as a Class SD water by the</w:t>
      </w:r>
      <w:r w:rsidRPr="00083B13">
        <w:t xml:space="preserve"> </w:t>
      </w:r>
      <w:r>
        <w:t>Department of Environmental Conservation</w:t>
      </w:r>
      <w:r w:rsidRPr="001C2BCB">
        <w:t xml:space="preserve"> </w:t>
      </w:r>
      <w:r>
        <w:t>(</w:t>
      </w:r>
      <w:r w:rsidRPr="001C2BCB">
        <w:t>DEC</w:t>
      </w:r>
      <w:r>
        <w:t>)</w:t>
      </w:r>
      <w:r w:rsidRPr="001C2BCB">
        <w:t xml:space="preserve">.  </w:t>
      </w:r>
      <w:r>
        <w:t>The best usage</w:t>
      </w:r>
      <w:r w:rsidRPr="001C2BCB">
        <w:t xml:space="preserve"> of Class SD waters is fishing.  Class SD waters must be suitable for fish, shellfish and wildlife survival and the water quality shall be suitable for primary and secondary contact recreation, although other factors may limit these uses.  New York State also identifies that Class SD waters may not meet </w:t>
      </w:r>
      <w:r w:rsidRPr="00FC6950">
        <w:t xml:space="preserve">the requirements for fish propagation due to natural or man-made conditions.  </w:t>
      </w:r>
    </w:p>
    <w:p w14:paraId="79209347" w14:textId="6D2F66BB" w:rsidR="007A2074" w:rsidRDefault="007A2074" w:rsidP="007A2074">
      <w:pPr>
        <w:pStyle w:val="LFTBody"/>
        <w:jc w:val="both"/>
      </w:pPr>
      <w:r>
        <w:t>The existing DEC State Pollutant Discharge Elimination System (SPDES) discharge permits for all fourteen of the City’s WRRFs require year-round disinfection and include limits for fecal coliform.   Port Richmond W</w:t>
      </w:r>
      <w:r w:rsidR="00EF3530">
        <w:t>RRF</w:t>
      </w:r>
      <w:r>
        <w:t xml:space="preserve"> SPDES per</w:t>
      </w:r>
      <w:r w:rsidRPr="008006F8">
        <w:t>mit NY0026107 incl</w:t>
      </w:r>
      <w:r>
        <w:t xml:space="preserve">udes the following effluent limits for fecal coliform:   </w:t>
      </w:r>
    </w:p>
    <w:p w14:paraId="71BF0E97" w14:textId="77777777" w:rsidR="007A2074" w:rsidRDefault="007A2074" w:rsidP="007A2074">
      <w:pPr>
        <w:pStyle w:val="LFTBody"/>
        <w:jc w:val="both"/>
      </w:pPr>
      <w:r>
        <w:tab/>
        <w:t>30-day geometric mean fecal coliform:</w:t>
      </w:r>
      <w:r>
        <w:tab/>
        <w:t>200/100 mL</w:t>
      </w:r>
    </w:p>
    <w:p w14:paraId="499FA42D" w14:textId="77777777" w:rsidR="007A2074" w:rsidRDefault="007A2074" w:rsidP="007A2074">
      <w:pPr>
        <w:pStyle w:val="LFTBody"/>
        <w:jc w:val="both"/>
      </w:pPr>
      <w:r>
        <w:tab/>
        <w:t>7-day geometric mean fecal coliform:</w:t>
      </w:r>
      <w:r>
        <w:tab/>
      </w:r>
      <w:r>
        <w:tab/>
        <w:t>400/100 mL</w:t>
      </w:r>
    </w:p>
    <w:p w14:paraId="0C6A2CCA" w14:textId="77777777" w:rsidR="007A2074" w:rsidRDefault="007A2074" w:rsidP="007A2074">
      <w:pPr>
        <w:pStyle w:val="LFTBody"/>
        <w:jc w:val="both"/>
      </w:pPr>
      <w:r>
        <w:tab/>
        <w:t xml:space="preserve">6-hour geometric mean fecal coliform </w:t>
      </w:r>
      <w:r>
        <w:tab/>
      </w:r>
      <w:r>
        <w:tab/>
        <w:t>800/100 mL</w:t>
      </w:r>
    </w:p>
    <w:p w14:paraId="6044FE13" w14:textId="77777777" w:rsidR="007A2074" w:rsidRDefault="007A2074" w:rsidP="007A2074">
      <w:pPr>
        <w:pStyle w:val="LFTBody"/>
        <w:jc w:val="both"/>
      </w:pPr>
      <w:r>
        <w:tab/>
        <w:t>Instantaneous maximum fecal coliform:</w:t>
      </w:r>
      <w:r>
        <w:tab/>
        <w:t>2400/100 mL</w:t>
      </w:r>
    </w:p>
    <w:p w14:paraId="51D3FDB0" w14:textId="03BD5FD2" w:rsidR="007A2074" w:rsidRDefault="007A2074" w:rsidP="007A2074">
      <w:pPr>
        <w:pStyle w:val="LFTBody"/>
        <w:jc w:val="both"/>
      </w:pPr>
      <w:r>
        <w:t xml:space="preserve">In November 2012, EPA published </w:t>
      </w:r>
      <w:r w:rsidR="008A3A82">
        <w:t xml:space="preserve">the </w:t>
      </w:r>
      <w:r>
        <w:t>2012 recreational water quality criteria (RWQC) recommendations</w:t>
      </w:r>
      <w:r w:rsidR="00FD01B9">
        <w:t xml:space="preserve"> which recommended the use of enterococcus as a </w:t>
      </w:r>
      <w:r w:rsidR="000E2E41">
        <w:t>pathogenic indicator organism for marine recreational waters</w:t>
      </w:r>
      <w:r>
        <w:t xml:space="preserve">.  The 2012 RWQC includes both a geometric mean and a statistical threshold value (STV); it also defines a magnitude, </w:t>
      </w:r>
      <w:r w:rsidR="00D95009">
        <w:t>duration,</w:t>
      </w:r>
      <w:r>
        <w:t xml:space="preserve"> and frequency of excursion for both the geometric mean and the STV specifically for enterococcus. </w:t>
      </w:r>
    </w:p>
    <w:p w14:paraId="4CB81A29" w14:textId="77777777" w:rsidR="007A2074" w:rsidRDefault="007A2074" w:rsidP="007A2074">
      <w:pPr>
        <w:pStyle w:val="LFTBody"/>
        <w:jc w:val="both"/>
      </w:pPr>
      <w:r>
        <w:t>The anticipated future permit requirement for enterococcus from the 2012 RWC is as follows:</w:t>
      </w:r>
    </w:p>
    <w:p w14:paraId="4DD06CD6" w14:textId="77777777" w:rsidR="007A2074" w:rsidRDefault="007A2074" w:rsidP="007A2074">
      <w:pPr>
        <w:pStyle w:val="LFTBody"/>
        <w:jc w:val="both"/>
      </w:pPr>
      <w:r>
        <w:t>Recommendation based on estimated illness rate of 36/1000:</w:t>
      </w:r>
    </w:p>
    <w:p w14:paraId="4FEC34B1" w14:textId="77777777" w:rsidR="007A2074" w:rsidRDefault="007A2074" w:rsidP="007A2074">
      <w:pPr>
        <w:pStyle w:val="LFTBody"/>
        <w:jc w:val="both"/>
      </w:pPr>
      <w:r>
        <w:tab/>
        <w:t>30-day geometric mean fecal coliform:</w:t>
      </w:r>
      <w:r>
        <w:tab/>
        <w:t>35/100 mL</w:t>
      </w:r>
    </w:p>
    <w:p w14:paraId="33AE5A2B" w14:textId="77777777" w:rsidR="007A2074" w:rsidRDefault="007A2074" w:rsidP="007A2074">
      <w:pPr>
        <w:pStyle w:val="LFTBody"/>
        <w:jc w:val="both"/>
      </w:pPr>
      <w:r>
        <w:tab/>
        <w:t>Statistical threshold value:</w:t>
      </w:r>
      <w:r>
        <w:tab/>
      </w:r>
      <w:r>
        <w:tab/>
      </w:r>
      <w:r>
        <w:tab/>
        <w:t>130 /100mL</w:t>
      </w:r>
    </w:p>
    <w:p w14:paraId="42C604BA" w14:textId="77777777" w:rsidR="007A2074" w:rsidRDefault="007A2074" w:rsidP="007A2074">
      <w:pPr>
        <w:pStyle w:val="LFTBody"/>
        <w:jc w:val="both"/>
      </w:pPr>
      <w:r>
        <w:t>Recommendation based on estimated illness rate of 32/1000:</w:t>
      </w:r>
    </w:p>
    <w:p w14:paraId="41B03CFF" w14:textId="77777777" w:rsidR="007A2074" w:rsidRDefault="007A2074" w:rsidP="007A2074">
      <w:pPr>
        <w:pStyle w:val="LFTBody"/>
        <w:jc w:val="both"/>
      </w:pPr>
      <w:r>
        <w:tab/>
        <w:t>30-day geometric mean fecal coliform:</w:t>
      </w:r>
      <w:r>
        <w:tab/>
        <w:t>30/100 mL</w:t>
      </w:r>
    </w:p>
    <w:p w14:paraId="2120CBEB" w14:textId="77777777" w:rsidR="007A2074" w:rsidRDefault="007A2074" w:rsidP="007A2074">
      <w:pPr>
        <w:pStyle w:val="LFTBody"/>
        <w:jc w:val="both"/>
      </w:pPr>
      <w:r>
        <w:tab/>
        <w:t>Statistical threshold value:</w:t>
      </w:r>
      <w:r>
        <w:tab/>
      </w:r>
      <w:r>
        <w:tab/>
      </w:r>
      <w:r>
        <w:tab/>
        <w:t>110/100mL</w:t>
      </w:r>
    </w:p>
    <w:p w14:paraId="023BC294" w14:textId="230265B5" w:rsidR="007A2074" w:rsidRPr="00FA0AA8" w:rsidRDefault="007A2074" w:rsidP="007A2074">
      <w:pPr>
        <w:pStyle w:val="LFTBody"/>
        <w:jc w:val="both"/>
        <w:rPr>
          <w:rFonts w:ascii="Cambria Math" w:eastAsiaTheme="minorEastAsia" w:hAnsi="Cambria Math"/>
          <w:iCs/>
        </w:rPr>
      </w:pPr>
      <w:r>
        <w:t xml:space="preserve">Results for fecal coliform and enterococcus at each sampling location are presented as a time series in </w:t>
      </w:r>
      <w:r>
        <w:rPr>
          <w:b/>
          <w:bCs/>
        </w:rPr>
        <w:t xml:space="preserve">Figure </w:t>
      </w:r>
      <w:r w:rsidR="002D60B5">
        <w:rPr>
          <w:b/>
          <w:bCs/>
        </w:rPr>
        <w:t>2-3</w:t>
      </w:r>
      <w:r>
        <w:t xml:space="preserve"> (</w:t>
      </w:r>
      <w:r w:rsidR="00EA7FD9">
        <w:t>t</w:t>
      </w:r>
      <w:r>
        <w:t xml:space="preserve">wo values are shown for final tank effluent each day, as duplicate samples were collected and analyzed). </w:t>
      </w:r>
      <w:r>
        <w:rPr>
          <w:b/>
          <w:bCs/>
        </w:rPr>
        <w:t xml:space="preserve">Figure </w:t>
      </w:r>
      <w:r w:rsidR="002D60B5">
        <w:rPr>
          <w:b/>
          <w:bCs/>
        </w:rPr>
        <w:t>2-4</w:t>
      </w:r>
      <w:r>
        <w:t xml:space="preserve"> provides a box plot distribution of these bacterial concentrations at each location to show the variability of bacterial concentrations observed. </w:t>
      </w:r>
    </w:p>
    <w:p w14:paraId="6C099304" w14:textId="77777777" w:rsidR="00477EBC" w:rsidRDefault="00477EBC" w:rsidP="007A2074">
      <w:pPr>
        <w:pStyle w:val="LFTBody"/>
      </w:pPr>
    </w:p>
    <w:p w14:paraId="01AD8EB0" w14:textId="77777777" w:rsidR="00477EBC" w:rsidRDefault="00477EBC" w:rsidP="007A2074">
      <w:pPr>
        <w:pStyle w:val="LFTBody"/>
      </w:pPr>
    </w:p>
    <w:p w14:paraId="47217EF2" w14:textId="394E8136" w:rsidR="00AC3F03" w:rsidRDefault="00AC3F03" w:rsidP="007A2074">
      <w:pPr>
        <w:pStyle w:val="LFTBody"/>
      </w:pPr>
      <w:r>
        <w:rPr>
          <w:noProof/>
        </w:rPr>
        <w:drawing>
          <wp:anchor distT="0" distB="0" distL="114300" distR="114300" simplePos="0" relativeHeight="251694080" behindDoc="0" locked="0" layoutInCell="1" allowOverlap="1" wp14:anchorId="670BEBCE" wp14:editId="1BAD5341">
            <wp:simplePos x="0" y="0"/>
            <wp:positionH relativeFrom="margin">
              <wp:align>center</wp:align>
            </wp:positionH>
            <wp:positionV relativeFrom="paragraph">
              <wp:posOffset>194945</wp:posOffset>
            </wp:positionV>
            <wp:extent cx="5277199" cy="3390241"/>
            <wp:effectExtent l="0" t="0" r="0" b="127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7199" cy="3390241"/>
                    </a:xfrm>
                    <a:prstGeom prst="rect">
                      <a:avLst/>
                    </a:prstGeom>
                    <a:noFill/>
                    <a:ln>
                      <a:noFill/>
                    </a:ln>
                  </pic:spPr>
                </pic:pic>
              </a:graphicData>
            </a:graphic>
          </wp:anchor>
        </w:drawing>
      </w:r>
    </w:p>
    <w:p w14:paraId="459AFB08" w14:textId="0FDA0A3E" w:rsidR="00AC3F03" w:rsidRPr="00AC3F03" w:rsidRDefault="00AC3F03" w:rsidP="00AC3F03">
      <w:pPr>
        <w:pStyle w:val="LFTCaption"/>
        <w:jc w:val="center"/>
      </w:pPr>
      <w:bookmarkStart w:id="48" w:name="_Toc61514859"/>
      <w:r w:rsidRPr="00AC3F03">
        <w:t>Figure 2-3 Port Richmond Bacterial Concentrations Sampling Time Series</w:t>
      </w:r>
      <w:bookmarkEnd w:id="48"/>
    </w:p>
    <w:p w14:paraId="49A450D3" w14:textId="3421054F" w:rsidR="007A2074" w:rsidRDefault="00AC3F03" w:rsidP="007A2074">
      <w:pPr>
        <w:pStyle w:val="LFTBody"/>
      </w:pPr>
      <w:r>
        <w:rPr>
          <w:noProof/>
        </w:rPr>
        <w:drawing>
          <wp:anchor distT="0" distB="0" distL="114300" distR="114300" simplePos="0" relativeHeight="251696128" behindDoc="0" locked="0" layoutInCell="1" allowOverlap="1" wp14:anchorId="7AA04B9F" wp14:editId="635FA786">
            <wp:simplePos x="0" y="0"/>
            <wp:positionH relativeFrom="column">
              <wp:posOffset>307340</wp:posOffset>
            </wp:positionH>
            <wp:positionV relativeFrom="paragraph">
              <wp:posOffset>375285</wp:posOffset>
            </wp:positionV>
            <wp:extent cx="5354282" cy="3581144"/>
            <wp:effectExtent l="0" t="0" r="0" b="63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4282" cy="3581144"/>
                    </a:xfrm>
                    <a:prstGeom prst="rect">
                      <a:avLst/>
                    </a:prstGeom>
                    <a:noFill/>
                    <a:ln>
                      <a:noFill/>
                    </a:ln>
                  </pic:spPr>
                </pic:pic>
              </a:graphicData>
            </a:graphic>
          </wp:anchor>
        </w:drawing>
      </w:r>
    </w:p>
    <w:p w14:paraId="43274221" w14:textId="7C1D3D34" w:rsidR="00AC3F03" w:rsidRPr="00AC3F03" w:rsidRDefault="00AC3F03" w:rsidP="00AC3F03">
      <w:pPr>
        <w:pStyle w:val="LFTCaption"/>
        <w:jc w:val="center"/>
      </w:pPr>
      <w:bookmarkStart w:id="49" w:name="_Toc61514860"/>
      <w:r w:rsidRPr="00AC3F03">
        <w:t>Figure 2-4 Port Richmond Bacterial Concentration Distributions by Location</w:t>
      </w:r>
      <w:bookmarkEnd w:id="49"/>
    </w:p>
    <w:p w14:paraId="295243A9" w14:textId="701015CB" w:rsidR="00477EBC" w:rsidRDefault="00477EBC" w:rsidP="007A2074">
      <w:pPr>
        <w:pStyle w:val="LFTBody"/>
        <w:jc w:val="both"/>
      </w:pPr>
    </w:p>
    <w:p w14:paraId="3FBD9D2D" w14:textId="7A47A357" w:rsidR="007A2074" w:rsidRDefault="007A2074" w:rsidP="007A2074">
      <w:pPr>
        <w:pStyle w:val="LFTBody"/>
        <w:jc w:val="both"/>
      </w:pPr>
      <w:r>
        <w:t>Throughout th</w:t>
      </w:r>
      <w:r w:rsidR="00EA7FD9">
        <w:t>e</w:t>
      </w:r>
      <w:r>
        <w:t xml:space="preserve"> 12-day </w:t>
      </w:r>
      <w:r w:rsidR="00EA7FD9">
        <w:t xml:space="preserve">sampling </w:t>
      </w:r>
      <w:r>
        <w:t xml:space="preserve">period, the influent bacterial concentrations to the facility were consistent, </w:t>
      </w:r>
      <w:r w:rsidR="00EA7FD9">
        <w:t xml:space="preserve">except for the first day of sampling when the </w:t>
      </w:r>
      <w:r>
        <w:t xml:space="preserve">enterococcus </w:t>
      </w:r>
      <w:r w:rsidR="00C259AC">
        <w:t>concentration</w:t>
      </w:r>
      <w:r>
        <w:t xml:space="preserve"> </w:t>
      </w:r>
      <w:r w:rsidR="00EA7FD9">
        <w:t>reached</w:t>
      </w:r>
      <w:r>
        <w:t xml:space="preserve"> </w:t>
      </w:r>
      <w:r w:rsidRPr="00727D76">
        <w:t>2.</w:t>
      </w:r>
      <w:r>
        <w:t xml:space="preserve">68 </w:t>
      </w:r>
      <w:r w:rsidR="000E2E41">
        <w:t>x</w:t>
      </w:r>
      <w:r>
        <w:t>10</w:t>
      </w:r>
      <w:r>
        <w:rPr>
          <w:vertAlign w:val="superscript"/>
        </w:rPr>
        <w:t>5</w:t>
      </w:r>
      <w:r>
        <w:t xml:space="preserve"> MPN/100mL.  No significant reduction in bacterial concentrations resulted from primary treatment (red and blue dots).  </w:t>
      </w:r>
    </w:p>
    <w:p w14:paraId="68438EC1" w14:textId="1FBF1912" w:rsidR="007A2074" w:rsidRPr="00B10159" w:rsidRDefault="007A2074" w:rsidP="007A2074">
      <w:pPr>
        <w:pStyle w:val="LFTBody"/>
        <w:jc w:val="both"/>
      </w:pPr>
      <w:r>
        <w:t xml:space="preserve">The reduction in bacterial concentrations across secondary treatment varied during this sampling program, such that </w:t>
      </w:r>
      <w:r w:rsidR="000E2E41">
        <w:t>concentration in the CCT influent</w:t>
      </w:r>
      <w:r>
        <w:t xml:space="preserve"> varied by more than two orders of magnitude, with </w:t>
      </w:r>
      <w:r w:rsidR="000E2E41">
        <w:t xml:space="preserve">CCT </w:t>
      </w:r>
      <w:r>
        <w:t>influent enterococcus between 10</w:t>
      </w:r>
      <w:r>
        <w:rPr>
          <w:vertAlign w:val="superscript"/>
        </w:rPr>
        <w:t>3</w:t>
      </w:r>
      <w:r>
        <w:t xml:space="preserve"> – 10</w:t>
      </w:r>
      <w:r>
        <w:rPr>
          <w:vertAlign w:val="superscript"/>
        </w:rPr>
        <w:t>5</w:t>
      </w:r>
      <w:r>
        <w:t xml:space="preserve"> MPN/100mL and </w:t>
      </w:r>
      <w:r w:rsidR="000E2E41">
        <w:t xml:space="preserve">CCT </w:t>
      </w:r>
      <w:r>
        <w:t>influent fecal coliform between 10</w:t>
      </w:r>
      <w:r>
        <w:rPr>
          <w:vertAlign w:val="superscript"/>
        </w:rPr>
        <w:t>4</w:t>
      </w:r>
      <w:r>
        <w:t xml:space="preserve"> – 10</w:t>
      </w:r>
      <w:r>
        <w:rPr>
          <w:vertAlign w:val="superscript"/>
        </w:rPr>
        <w:t>6</w:t>
      </w:r>
      <w:r w:rsidR="000E2E41">
        <w:t>.</w:t>
      </w:r>
      <w:r>
        <w:t xml:space="preserve"> </w:t>
      </w:r>
      <w:r w:rsidR="000E2E41">
        <w:t xml:space="preserve"> Such variability</w:t>
      </w:r>
      <w:r w:rsidR="00354086">
        <w:t xml:space="preserve"> can significantly impact disinfection performance, requiring a higher residual in order to maintain the desired log reduction for the maximum bacterial concentration.  </w:t>
      </w:r>
      <w:r>
        <w:rPr>
          <w:b/>
          <w:bCs/>
        </w:rPr>
        <w:t xml:space="preserve">Table </w:t>
      </w:r>
      <w:r w:rsidR="002D60B5">
        <w:rPr>
          <w:b/>
          <w:bCs/>
        </w:rPr>
        <w:t>2-8</w:t>
      </w:r>
      <w:r>
        <w:t xml:space="preserve"> presents summary statistics of CCT influent and effluent bacterial concentrations. For reference, historical bacterial concentrations are also presented from Port Richmond’s DMRs.</w:t>
      </w:r>
    </w:p>
    <w:p w14:paraId="02C85FED" w14:textId="13D6E805" w:rsidR="007A2074" w:rsidRDefault="007A2074" w:rsidP="009967A7">
      <w:pPr>
        <w:pStyle w:val="LFTTableTitle"/>
        <w:jc w:val="center"/>
      </w:pPr>
      <w:bookmarkStart w:id="50" w:name="_Toc51305578"/>
      <w:bookmarkStart w:id="51" w:name="_Toc61511915"/>
      <w:r>
        <w:t xml:space="preserve">Table </w:t>
      </w:r>
      <w:r w:rsidR="002D60B5">
        <w:t>2-8</w:t>
      </w:r>
      <w:r>
        <w:t xml:space="preserve"> Summary Statistics of Port Richmond Bacterial Concentrations</w:t>
      </w:r>
      <w:bookmarkEnd w:id="50"/>
      <w:bookmarkEnd w:id="51"/>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710"/>
        <w:gridCol w:w="1890"/>
        <w:gridCol w:w="2160"/>
        <w:gridCol w:w="2065"/>
      </w:tblGrid>
      <w:tr w:rsidR="007A2074" w:rsidRPr="00812CD1" w14:paraId="61AE3982" w14:textId="77777777" w:rsidTr="006401CE">
        <w:trPr>
          <w:trHeight w:val="189"/>
        </w:trPr>
        <w:tc>
          <w:tcPr>
            <w:tcW w:w="1525" w:type="dxa"/>
            <w:vMerge w:val="restart"/>
            <w:shd w:val="clear" w:color="auto" w:fill="0082C4" w:themeFill="accent3"/>
            <w:noWrap/>
            <w:vAlign w:val="center"/>
            <w:hideMark/>
          </w:tcPr>
          <w:p w14:paraId="5C14CA75" w14:textId="77777777" w:rsidR="007A2074" w:rsidRPr="00812CD1" w:rsidRDefault="007A2074" w:rsidP="007A2074">
            <w:pPr>
              <w:pStyle w:val="LFTTableHeader1"/>
            </w:pPr>
            <w:r w:rsidRPr="00812CD1">
              <w:t>Parameter</w:t>
            </w:r>
          </w:p>
        </w:tc>
        <w:tc>
          <w:tcPr>
            <w:tcW w:w="1710" w:type="dxa"/>
            <w:shd w:val="clear" w:color="auto" w:fill="0082C4" w:themeFill="accent3"/>
            <w:noWrap/>
            <w:vAlign w:val="center"/>
            <w:hideMark/>
          </w:tcPr>
          <w:p w14:paraId="24A7CFA9" w14:textId="77777777" w:rsidR="007A2074" w:rsidRPr="00812CD1" w:rsidRDefault="007A2074" w:rsidP="007A2074">
            <w:pPr>
              <w:pStyle w:val="LFTTableHeader1"/>
            </w:pPr>
            <w:r>
              <w:t>Final Tank Effluent</w:t>
            </w:r>
            <w:r w:rsidRPr="00812CD1">
              <w:t xml:space="preserve"> Enterococcus (</w:t>
            </w:r>
            <w:r>
              <w:t>MPN</w:t>
            </w:r>
            <w:r w:rsidRPr="00812CD1">
              <w:t>/100mL)</w:t>
            </w:r>
          </w:p>
        </w:tc>
        <w:tc>
          <w:tcPr>
            <w:tcW w:w="1890" w:type="dxa"/>
            <w:shd w:val="clear" w:color="auto" w:fill="0082C4" w:themeFill="accent3"/>
            <w:noWrap/>
            <w:vAlign w:val="center"/>
            <w:hideMark/>
          </w:tcPr>
          <w:p w14:paraId="54D6591D" w14:textId="77777777" w:rsidR="007A2074" w:rsidRPr="00812CD1" w:rsidRDefault="007A2074" w:rsidP="007A2074">
            <w:pPr>
              <w:pStyle w:val="LFTTableHeader1"/>
            </w:pPr>
            <w:r>
              <w:t xml:space="preserve">Final Tank Effluent </w:t>
            </w:r>
            <w:r w:rsidRPr="00812CD1">
              <w:t>Coliform (</w:t>
            </w:r>
            <w:r>
              <w:t>MPN</w:t>
            </w:r>
            <w:r w:rsidRPr="00812CD1">
              <w:t>/100mL)</w:t>
            </w:r>
          </w:p>
        </w:tc>
        <w:tc>
          <w:tcPr>
            <w:tcW w:w="2160" w:type="dxa"/>
            <w:shd w:val="clear" w:color="auto" w:fill="0082C4" w:themeFill="accent3"/>
            <w:noWrap/>
            <w:vAlign w:val="center"/>
            <w:hideMark/>
          </w:tcPr>
          <w:p w14:paraId="3E259BC1" w14:textId="77777777" w:rsidR="007A2074" w:rsidRPr="00812CD1" w:rsidRDefault="007A2074" w:rsidP="007A2074">
            <w:pPr>
              <w:pStyle w:val="LFTTableHeader1"/>
            </w:pPr>
            <w:r>
              <w:t xml:space="preserve">CCT </w:t>
            </w:r>
            <w:r w:rsidRPr="00812CD1">
              <w:t>Effluent Enterococcus (</w:t>
            </w:r>
            <w:r>
              <w:t>MPN</w:t>
            </w:r>
            <w:r w:rsidRPr="00812CD1">
              <w:t>/100mL)</w:t>
            </w:r>
          </w:p>
        </w:tc>
        <w:tc>
          <w:tcPr>
            <w:tcW w:w="2065" w:type="dxa"/>
            <w:shd w:val="clear" w:color="auto" w:fill="0082C4" w:themeFill="accent3"/>
            <w:noWrap/>
            <w:vAlign w:val="center"/>
            <w:hideMark/>
          </w:tcPr>
          <w:p w14:paraId="43D51C5F" w14:textId="77777777" w:rsidR="007A2074" w:rsidRPr="00812CD1" w:rsidRDefault="007A2074" w:rsidP="007A2074">
            <w:pPr>
              <w:pStyle w:val="LFTTableHeader1"/>
            </w:pPr>
            <w:r>
              <w:t xml:space="preserve">CCT </w:t>
            </w:r>
            <w:r w:rsidRPr="00812CD1">
              <w:t>Effluent Fecal Coliform (</w:t>
            </w:r>
            <w:r>
              <w:t>MPN</w:t>
            </w:r>
            <w:r w:rsidRPr="00812CD1">
              <w:t>/100mL)</w:t>
            </w:r>
          </w:p>
        </w:tc>
      </w:tr>
      <w:tr w:rsidR="007A2074" w:rsidRPr="00812CD1" w14:paraId="566A4A81" w14:textId="77777777" w:rsidTr="006401CE">
        <w:trPr>
          <w:trHeight w:val="189"/>
        </w:trPr>
        <w:tc>
          <w:tcPr>
            <w:tcW w:w="1525" w:type="dxa"/>
            <w:vMerge/>
            <w:shd w:val="clear" w:color="auto" w:fill="0082C4" w:themeFill="accent3"/>
            <w:noWrap/>
            <w:vAlign w:val="center"/>
          </w:tcPr>
          <w:p w14:paraId="73E117A0" w14:textId="77777777" w:rsidR="007A2074" w:rsidRPr="00812CD1" w:rsidRDefault="007A2074" w:rsidP="007A2074">
            <w:pPr>
              <w:pStyle w:val="LFTTableHeader1"/>
            </w:pPr>
          </w:p>
        </w:tc>
        <w:tc>
          <w:tcPr>
            <w:tcW w:w="7825" w:type="dxa"/>
            <w:gridSpan w:val="4"/>
            <w:shd w:val="clear" w:color="auto" w:fill="0082C4" w:themeFill="accent3"/>
            <w:noWrap/>
            <w:vAlign w:val="center"/>
          </w:tcPr>
          <w:p w14:paraId="1D544871" w14:textId="77777777" w:rsidR="007A2074" w:rsidRDefault="007A2074" w:rsidP="007A2074">
            <w:pPr>
              <w:pStyle w:val="LFTTableHeader2"/>
            </w:pPr>
            <w:r>
              <w:t>[Historical 3/1/2016 – 4/30/2020]</w:t>
            </w:r>
          </w:p>
          <w:p w14:paraId="456BDF82" w14:textId="77777777" w:rsidR="007A2074" w:rsidRPr="00812CD1" w:rsidRDefault="007A2074" w:rsidP="007A2074">
            <w:pPr>
              <w:pStyle w:val="LFTTableHeader1"/>
            </w:pPr>
            <w:r>
              <w:t>(Sampling Program 6/29/2020 – 7/17/2020)</w:t>
            </w:r>
          </w:p>
        </w:tc>
      </w:tr>
      <w:tr w:rsidR="007A2074" w:rsidRPr="00812CD1" w14:paraId="4AEC95F3" w14:textId="77777777" w:rsidTr="007A2074">
        <w:trPr>
          <w:trHeight w:val="189"/>
        </w:trPr>
        <w:tc>
          <w:tcPr>
            <w:tcW w:w="1525" w:type="dxa"/>
            <w:shd w:val="clear" w:color="auto" w:fill="auto"/>
            <w:noWrap/>
            <w:vAlign w:val="center"/>
            <w:hideMark/>
          </w:tcPr>
          <w:p w14:paraId="46B90D41"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Sample </w:t>
            </w:r>
            <w:r w:rsidRPr="00812CD1">
              <w:rPr>
                <w:rFonts w:ascii="Calibri" w:hAnsi="Calibri" w:cs="Calibri"/>
                <w:color w:val="000000"/>
                <w:sz w:val="22"/>
              </w:rPr>
              <w:t>Count</w:t>
            </w:r>
          </w:p>
        </w:tc>
        <w:tc>
          <w:tcPr>
            <w:tcW w:w="1710" w:type="dxa"/>
            <w:shd w:val="clear" w:color="auto" w:fill="auto"/>
            <w:noWrap/>
            <w:vAlign w:val="center"/>
          </w:tcPr>
          <w:p w14:paraId="443E6103"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NA/12</w:t>
            </w:r>
          </w:p>
        </w:tc>
        <w:tc>
          <w:tcPr>
            <w:tcW w:w="1890" w:type="dxa"/>
            <w:shd w:val="clear" w:color="auto" w:fill="auto"/>
            <w:noWrap/>
            <w:vAlign w:val="center"/>
          </w:tcPr>
          <w:p w14:paraId="281C873C"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NA/7</w:t>
            </w:r>
          </w:p>
        </w:tc>
        <w:tc>
          <w:tcPr>
            <w:tcW w:w="2160" w:type="dxa"/>
            <w:shd w:val="clear" w:color="auto" w:fill="auto"/>
            <w:noWrap/>
            <w:vAlign w:val="center"/>
            <w:hideMark/>
          </w:tcPr>
          <w:p w14:paraId="697CC5C9"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38/12</w:t>
            </w:r>
          </w:p>
        </w:tc>
        <w:tc>
          <w:tcPr>
            <w:tcW w:w="2065" w:type="dxa"/>
            <w:shd w:val="clear" w:color="auto" w:fill="auto"/>
            <w:noWrap/>
            <w:vAlign w:val="center"/>
            <w:hideMark/>
          </w:tcPr>
          <w:p w14:paraId="72BCAAAD"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1</w:t>
            </w:r>
            <w:r>
              <w:rPr>
                <w:rFonts w:ascii="Calibri" w:hAnsi="Calibri" w:cs="Calibri"/>
                <w:color w:val="000000"/>
                <w:sz w:val="22"/>
              </w:rPr>
              <w:t>,</w:t>
            </w:r>
            <w:r w:rsidRPr="00812CD1">
              <w:rPr>
                <w:rFonts w:ascii="Calibri" w:hAnsi="Calibri" w:cs="Calibri"/>
                <w:color w:val="000000"/>
                <w:sz w:val="22"/>
              </w:rPr>
              <w:t>159</w:t>
            </w:r>
            <w:r>
              <w:rPr>
                <w:rFonts w:ascii="Calibri" w:hAnsi="Calibri" w:cs="Calibri"/>
                <w:color w:val="000000"/>
                <w:sz w:val="22"/>
              </w:rPr>
              <w:t>/7</w:t>
            </w:r>
          </w:p>
        </w:tc>
      </w:tr>
      <w:tr w:rsidR="007A2074" w:rsidRPr="00812CD1" w14:paraId="7DA34737" w14:textId="77777777" w:rsidTr="007A2074">
        <w:trPr>
          <w:trHeight w:val="189"/>
        </w:trPr>
        <w:tc>
          <w:tcPr>
            <w:tcW w:w="1525" w:type="dxa"/>
            <w:shd w:val="clear" w:color="auto" w:fill="auto"/>
            <w:noWrap/>
            <w:vAlign w:val="center"/>
            <w:hideMark/>
          </w:tcPr>
          <w:p w14:paraId="714162B7"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Min</w:t>
            </w:r>
          </w:p>
        </w:tc>
        <w:tc>
          <w:tcPr>
            <w:tcW w:w="1710" w:type="dxa"/>
            <w:shd w:val="clear" w:color="auto" w:fill="auto"/>
            <w:noWrap/>
            <w:vAlign w:val="center"/>
          </w:tcPr>
          <w:p w14:paraId="747505B5"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NA/2,875</w:t>
            </w:r>
          </w:p>
        </w:tc>
        <w:tc>
          <w:tcPr>
            <w:tcW w:w="1890" w:type="dxa"/>
            <w:shd w:val="clear" w:color="auto" w:fill="auto"/>
            <w:noWrap/>
            <w:vAlign w:val="center"/>
          </w:tcPr>
          <w:p w14:paraId="4868DB14"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NA/10,300</w:t>
            </w:r>
          </w:p>
        </w:tc>
        <w:tc>
          <w:tcPr>
            <w:tcW w:w="2160" w:type="dxa"/>
            <w:shd w:val="clear" w:color="auto" w:fill="auto"/>
            <w:noWrap/>
            <w:vAlign w:val="center"/>
            <w:hideMark/>
          </w:tcPr>
          <w:p w14:paraId="79A95E83"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1/5</w:t>
            </w:r>
          </w:p>
        </w:tc>
        <w:tc>
          <w:tcPr>
            <w:tcW w:w="2065" w:type="dxa"/>
            <w:shd w:val="clear" w:color="auto" w:fill="auto"/>
            <w:noWrap/>
            <w:vAlign w:val="center"/>
            <w:hideMark/>
          </w:tcPr>
          <w:p w14:paraId="719BB608"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1/26</w:t>
            </w:r>
          </w:p>
        </w:tc>
      </w:tr>
      <w:tr w:rsidR="007A2074" w:rsidRPr="00812CD1" w14:paraId="71D90A11" w14:textId="77777777" w:rsidTr="007A2074">
        <w:trPr>
          <w:trHeight w:val="189"/>
        </w:trPr>
        <w:tc>
          <w:tcPr>
            <w:tcW w:w="1525" w:type="dxa"/>
            <w:shd w:val="clear" w:color="auto" w:fill="auto"/>
            <w:noWrap/>
            <w:vAlign w:val="center"/>
            <w:hideMark/>
          </w:tcPr>
          <w:p w14:paraId="7BF001FD"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2nd Percentile</w:t>
            </w:r>
          </w:p>
        </w:tc>
        <w:tc>
          <w:tcPr>
            <w:tcW w:w="1710" w:type="dxa"/>
            <w:shd w:val="clear" w:color="auto" w:fill="auto"/>
            <w:noWrap/>
            <w:vAlign w:val="center"/>
          </w:tcPr>
          <w:p w14:paraId="41892E3D"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 NA/3,926</w:t>
            </w:r>
          </w:p>
        </w:tc>
        <w:tc>
          <w:tcPr>
            <w:tcW w:w="1890" w:type="dxa"/>
            <w:shd w:val="clear" w:color="auto" w:fill="auto"/>
            <w:noWrap/>
            <w:vAlign w:val="center"/>
          </w:tcPr>
          <w:p w14:paraId="46BFA038"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 NA/18,406</w:t>
            </w:r>
          </w:p>
        </w:tc>
        <w:tc>
          <w:tcPr>
            <w:tcW w:w="2160" w:type="dxa"/>
            <w:shd w:val="clear" w:color="auto" w:fill="auto"/>
            <w:noWrap/>
            <w:vAlign w:val="center"/>
            <w:hideMark/>
          </w:tcPr>
          <w:p w14:paraId="407257D0"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1/5</w:t>
            </w:r>
          </w:p>
        </w:tc>
        <w:tc>
          <w:tcPr>
            <w:tcW w:w="2065" w:type="dxa"/>
            <w:shd w:val="clear" w:color="auto" w:fill="auto"/>
            <w:noWrap/>
            <w:vAlign w:val="center"/>
            <w:hideMark/>
          </w:tcPr>
          <w:p w14:paraId="7D9FADBC"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2/28</w:t>
            </w:r>
          </w:p>
        </w:tc>
      </w:tr>
      <w:tr w:rsidR="007A2074" w:rsidRPr="00812CD1" w14:paraId="54921268" w14:textId="77777777" w:rsidTr="007A2074">
        <w:trPr>
          <w:trHeight w:val="189"/>
        </w:trPr>
        <w:tc>
          <w:tcPr>
            <w:tcW w:w="1525" w:type="dxa"/>
            <w:shd w:val="clear" w:color="auto" w:fill="auto"/>
            <w:noWrap/>
            <w:vAlign w:val="center"/>
            <w:hideMark/>
          </w:tcPr>
          <w:p w14:paraId="2E642949"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Geomean</w:t>
            </w:r>
          </w:p>
        </w:tc>
        <w:tc>
          <w:tcPr>
            <w:tcW w:w="1710" w:type="dxa"/>
            <w:shd w:val="clear" w:color="auto" w:fill="auto"/>
            <w:noWrap/>
            <w:vAlign w:val="center"/>
          </w:tcPr>
          <w:p w14:paraId="539099C7"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NA/29,582</w:t>
            </w:r>
          </w:p>
        </w:tc>
        <w:tc>
          <w:tcPr>
            <w:tcW w:w="1890" w:type="dxa"/>
            <w:shd w:val="clear" w:color="auto" w:fill="auto"/>
            <w:noWrap/>
            <w:vAlign w:val="center"/>
          </w:tcPr>
          <w:p w14:paraId="6D685356"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NA/330,504</w:t>
            </w:r>
          </w:p>
        </w:tc>
        <w:tc>
          <w:tcPr>
            <w:tcW w:w="2160" w:type="dxa"/>
            <w:shd w:val="clear" w:color="auto" w:fill="auto"/>
            <w:noWrap/>
            <w:vAlign w:val="center"/>
            <w:hideMark/>
          </w:tcPr>
          <w:p w14:paraId="56520799"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4/36</w:t>
            </w:r>
          </w:p>
        </w:tc>
        <w:tc>
          <w:tcPr>
            <w:tcW w:w="2065" w:type="dxa"/>
            <w:shd w:val="clear" w:color="auto" w:fill="auto"/>
            <w:noWrap/>
            <w:vAlign w:val="center"/>
            <w:hideMark/>
          </w:tcPr>
          <w:p w14:paraId="23FA4E14"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4</w:t>
            </w:r>
            <w:r>
              <w:rPr>
                <w:rFonts w:ascii="Calibri" w:hAnsi="Calibri" w:cs="Calibri"/>
                <w:color w:val="000000"/>
                <w:sz w:val="22"/>
              </w:rPr>
              <w:t>5/114</w:t>
            </w:r>
          </w:p>
        </w:tc>
      </w:tr>
      <w:tr w:rsidR="007A2074" w:rsidRPr="00812CD1" w14:paraId="4BCC1329" w14:textId="77777777" w:rsidTr="007A2074">
        <w:trPr>
          <w:trHeight w:val="189"/>
        </w:trPr>
        <w:tc>
          <w:tcPr>
            <w:tcW w:w="1525" w:type="dxa"/>
            <w:shd w:val="clear" w:color="auto" w:fill="auto"/>
            <w:noWrap/>
            <w:vAlign w:val="center"/>
            <w:hideMark/>
          </w:tcPr>
          <w:p w14:paraId="02D90204"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98</w:t>
            </w:r>
            <w:r w:rsidRPr="0026425E">
              <w:rPr>
                <w:rFonts w:ascii="Calibri" w:hAnsi="Calibri" w:cs="Calibri"/>
                <w:color w:val="000000"/>
                <w:sz w:val="22"/>
                <w:vertAlign w:val="superscript"/>
              </w:rPr>
              <w:t>th</w:t>
            </w:r>
            <w:r w:rsidRPr="00812CD1">
              <w:rPr>
                <w:rFonts w:ascii="Calibri" w:hAnsi="Calibri" w:cs="Calibri"/>
                <w:color w:val="000000"/>
                <w:sz w:val="22"/>
              </w:rPr>
              <w:t xml:space="preserve"> Percentile</w:t>
            </w:r>
          </w:p>
        </w:tc>
        <w:tc>
          <w:tcPr>
            <w:tcW w:w="1710" w:type="dxa"/>
            <w:shd w:val="clear" w:color="auto" w:fill="auto"/>
            <w:noWrap/>
            <w:vAlign w:val="center"/>
          </w:tcPr>
          <w:p w14:paraId="5A2F0BF3"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 NA/139,384</w:t>
            </w:r>
          </w:p>
        </w:tc>
        <w:tc>
          <w:tcPr>
            <w:tcW w:w="1890" w:type="dxa"/>
            <w:shd w:val="clear" w:color="auto" w:fill="auto"/>
            <w:noWrap/>
            <w:vAlign w:val="center"/>
          </w:tcPr>
          <w:p w14:paraId="59EA4178"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 NA/2,588,280</w:t>
            </w:r>
          </w:p>
        </w:tc>
        <w:tc>
          <w:tcPr>
            <w:tcW w:w="2160" w:type="dxa"/>
            <w:shd w:val="clear" w:color="auto" w:fill="auto"/>
            <w:noWrap/>
            <w:vAlign w:val="center"/>
            <w:hideMark/>
          </w:tcPr>
          <w:p w14:paraId="0ADE816C"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473</w:t>
            </w:r>
            <w:r>
              <w:rPr>
                <w:rFonts w:ascii="Calibri" w:hAnsi="Calibri" w:cs="Calibri"/>
                <w:color w:val="000000"/>
                <w:sz w:val="22"/>
              </w:rPr>
              <w:t>/761</w:t>
            </w:r>
          </w:p>
        </w:tc>
        <w:tc>
          <w:tcPr>
            <w:tcW w:w="2065" w:type="dxa"/>
            <w:shd w:val="clear" w:color="auto" w:fill="auto"/>
            <w:noWrap/>
            <w:vAlign w:val="center"/>
            <w:hideMark/>
          </w:tcPr>
          <w:p w14:paraId="1517C422"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1</w:t>
            </w:r>
            <w:r>
              <w:rPr>
                <w:rFonts w:ascii="Calibri" w:hAnsi="Calibri" w:cs="Calibri"/>
                <w:color w:val="000000"/>
                <w:sz w:val="22"/>
              </w:rPr>
              <w:t>,</w:t>
            </w:r>
            <w:r w:rsidRPr="00812CD1">
              <w:rPr>
                <w:rFonts w:ascii="Calibri" w:hAnsi="Calibri" w:cs="Calibri"/>
                <w:color w:val="000000"/>
                <w:sz w:val="22"/>
              </w:rPr>
              <w:t>29</w:t>
            </w:r>
            <w:r>
              <w:rPr>
                <w:rFonts w:ascii="Calibri" w:hAnsi="Calibri" w:cs="Calibri"/>
                <w:color w:val="000000"/>
                <w:sz w:val="22"/>
              </w:rPr>
              <w:t>7/3,402</w:t>
            </w:r>
          </w:p>
        </w:tc>
      </w:tr>
      <w:tr w:rsidR="007A2074" w:rsidRPr="00812CD1" w14:paraId="39F53C01" w14:textId="77777777" w:rsidTr="007A2074">
        <w:trPr>
          <w:trHeight w:val="189"/>
        </w:trPr>
        <w:tc>
          <w:tcPr>
            <w:tcW w:w="1525" w:type="dxa"/>
            <w:shd w:val="clear" w:color="auto" w:fill="auto"/>
            <w:noWrap/>
            <w:vAlign w:val="center"/>
          </w:tcPr>
          <w:p w14:paraId="6F07D852"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Max</w:t>
            </w:r>
          </w:p>
        </w:tc>
        <w:tc>
          <w:tcPr>
            <w:tcW w:w="1710" w:type="dxa"/>
            <w:shd w:val="clear" w:color="auto" w:fill="auto"/>
            <w:noWrap/>
            <w:vAlign w:val="center"/>
          </w:tcPr>
          <w:p w14:paraId="1B02A61F" w14:textId="77777777" w:rsidR="007A2074" w:rsidRPr="00D150DB" w:rsidRDefault="007A2074" w:rsidP="007A2074">
            <w:pPr>
              <w:jc w:val="center"/>
              <w:rPr>
                <w:rFonts w:ascii="Calibri" w:hAnsi="Calibri" w:cs="Calibri"/>
                <w:color w:val="000000"/>
                <w:sz w:val="22"/>
              </w:rPr>
            </w:pPr>
            <w:r>
              <w:rPr>
                <w:rFonts w:ascii="Calibri" w:hAnsi="Calibri" w:cs="Calibri"/>
                <w:color w:val="000000"/>
                <w:sz w:val="22"/>
              </w:rPr>
              <w:t xml:space="preserve"> 217,600</w:t>
            </w:r>
          </w:p>
        </w:tc>
        <w:tc>
          <w:tcPr>
            <w:tcW w:w="1890" w:type="dxa"/>
            <w:shd w:val="clear" w:color="auto" w:fill="auto"/>
            <w:noWrap/>
            <w:vAlign w:val="center"/>
          </w:tcPr>
          <w:p w14:paraId="4FABAF21"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 2,758,500</w:t>
            </w:r>
          </w:p>
        </w:tc>
        <w:tc>
          <w:tcPr>
            <w:tcW w:w="2160" w:type="dxa"/>
            <w:shd w:val="clear" w:color="auto" w:fill="auto"/>
            <w:noWrap/>
            <w:vAlign w:val="center"/>
          </w:tcPr>
          <w:p w14:paraId="086A63DA" w14:textId="77777777" w:rsidR="007A2074" w:rsidRDefault="007A2074" w:rsidP="007A2074">
            <w:pPr>
              <w:jc w:val="center"/>
              <w:rPr>
                <w:rFonts w:ascii="Calibri" w:hAnsi="Calibri" w:cs="Calibri"/>
                <w:color w:val="000000"/>
                <w:sz w:val="22"/>
              </w:rPr>
            </w:pPr>
            <w:r>
              <w:rPr>
                <w:rFonts w:ascii="Calibri" w:hAnsi="Calibri" w:cs="Calibri"/>
                <w:color w:val="000000"/>
                <w:sz w:val="22"/>
              </w:rPr>
              <w:t>1020/910</w:t>
            </w:r>
          </w:p>
        </w:tc>
        <w:tc>
          <w:tcPr>
            <w:tcW w:w="2065" w:type="dxa"/>
            <w:shd w:val="clear" w:color="auto" w:fill="auto"/>
            <w:noWrap/>
            <w:vAlign w:val="center"/>
          </w:tcPr>
          <w:p w14:paraId="74855405" w14:textId="77777777" w:rsidR="007A2074" w:rsidRDefault="007A2074" w:rsidP="007A2074">
            <w:pPr>
              <w:jc w:val="center"/>
              <w:rPr>
                <w:rFonts w:ascii="Calibri" w:hAnsi="Calibri" w:cs="Calibri"/>
                <w:color w:val="000000"/>
                <w:sz w:val="22"/>
              </w:rPr>
            </w:pPr>
            <w:r>
              <w:rPr>
                <w:rFonts w:ascii="Calibri" w:hAnsi="Calibri" w:cs="Calibri"/>
                <w:color w:val="000000"/>
                <w:sz w:val="22"/>
              </w:rPr>
              <w:t>4,000/3,850</w:t>
            </w:r>
          </w:p>
        </w:tc>
      </w:tr>
    </w:tbl>
    <w:p w14:paraId="100BB354" w14:textId="77777777" w:rsidR="007A2074" w:rsidRPr="00552597" w:rsidRDefault="007A2074" w:rsidP="007A2074">
      <w:pPr>
        <w:rPr>
          <w:rFonts w:ascii="Cambria Math" w:eastAsiaTheme="minorEastAsia" w:hAnsi="Cambria Math"/>
          <w:iCs/>
          <w:sz w:val="18"/>
          <w:szCs w:val="20"/>
        </w:rPr>
      </w:pPr>
      <w:r w:rsidRPr="00552597">
        <w:rPr>
          <w:rFonts w:ascii="Cambria Math" w:eastAsiaTheme="minorEastAsia" w:hAnsi="Cambria Math"/>
          <w:iCs/>
          <w:sz w:val="18"/>
          <w:szCs w:val="20"/>
        </w:rPr>
        <w:t>[1] –</w:t>
      </w:r>
      <w:r>
        <w:rPr>
          <w:rFonts w:ascii="Cambria Math" w:eastAsiaTheme="minorEastAsia" w:hAnsi="Cambria Math"/>
          <w:iCs/>
          <w:sz w:val="18"/>
          <w:szCs w:val="20"/>
        </w:rPr>
        <w:t xml:space="preserve">The first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historical </w:t>
      </w:r>
      <w:r>
        <w:rPr>
          <w:rFonts w:ascii="Cambria Math" w:eastAsiaTheme="minorEastAsia" w:hAnsi="Cambria Math"/>
          <w:iCs/>
          <w:sz w:val="18"/>
          <w:szCs w:val="20"/>
        </w:rPr>
        <w:t xml:space="preserve">data and the second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w:t>
      </w:r>
      <w:r>
        <w:rPr>
          <w:rFonts w:ascii="Cambria Math" w:eastAsiaTheme="minorEastAsia" w:hAnsi="Cambria Math"/>
          <w:iCs/>
          <w:sz w:val="18"/>
          <w:szCs w:val="20"/>
        </w:rPr>
        <w:t xml:space="preserve">2020 </w:t>
      </w:r>
      <w:r w:rsidRPr="00552597">
        <w:rPr>
          <w:rFonts w:ascii="Cambria Math" w:eastAsiaTheme="minorEastAsia" w:hAnsi="Cambria Math"/>
          <w:iCs/>
          <w:sz w:val="18"/>
          <w:szCs w:val="20"/>
        </w:rPr>
        <w:t>sampling p</w:t>
      </w:r>
      <w:r>
        <w:rPr>
          <w:rFonts w:ascii="Cambria Math" w:eastAsiaTheme="minorEastAsia" w:hAnsi="Cambria Math"/>
          <w:iCs/>
          <w:sz w:val="18"/>
          <w:szCs w:val="20"/>
        </w:rPr>
        <w:t>rogram</w:t>
      </w:r>
      <w:r w:rsidRPr="00552597">
        <w:rPr>
          <w:rFonts w:ascii="Cambria Math" w:eastAsiaTheme="minorEastAsia" w:hAnsi="Cambria Math"/>
          <w:iCs/>
          <w:sz w:val="18"/>
          <w:szCs w:val="20"/>
        </w:rPr>
        <w:t xml:space="preserve"> statistics</w:t>
      </w:r>
    </w:p>
    <w:p w14:paraId="173C54C1" w14:textId="6C008E73" w:rsidR="007A2074" w:rsidRDefault="002D60B5" w:rsidP="006401CE">
      <w:pPr>
        <w:pStyle w:val="LFTHeading4"/>
      </w:pPr>
      <w:bookmarkStart w:id="52" w:name="_Toc61514832"/>
      <w:r>
        <w:t>2.5.</w:t>
      </w:r>
      <w:r w:rsidR="00EA7FD9">
        <w:t>3.</w:t>
      </w:r>
      <w:r>
        <w:t xml:space="preserve">2 </w:t>
      </w:r>
      <w:r w:rsidR="007A2074">
        <w:t>TRC, cBOD and TSS Results</w:t>
      </w:r>
      <w:bookmarkEnd w:id="52"/>
    </w:p>
    <w:p w14:paraId="008C31FB" w14:textId="6C3CF08C" w:rsidR="007A2074" w:rsidRPr="002276D9" w:rsidRDefault="007A2074" w:rsidP="007A2074">
      <w:pPr>
        <w:pStyle w:val="LFTBody"/>
        <w:jc w:val="both"/>
      </w:pPr>
      <w:r>
        <w:t xml:space="preserve">Results for TRC, cBOD and TSS are presented </w:t>
      </w:r>
      <w:r w:rsidR="00EA7FD9">
        <w:t xml:space="preserve">on </w:t>
      </w:r>
      <w:r>
        <w:rPr>
          <w:b/>
          <w:bCs/>
        </w:rPr>
        <w:t xml:space="preserve">Figure </w:t>
      </w:r>
      <w:r w:rsidR="002D60B5">
        <w:rPr>
          <w:b/>
          <w:bCs/>
        </w:rPr>
        <w:t>2-5</w:t>
      </w:r>
      <w:r>
        <w:rPr>
          <w:b/>
          <w:bCs/>
        </w:rPr>
        <w:t xml:space="preserve"> </w:t>
      </w:r>
      <w:r>
        <w:t xml:space="preserve">as a time series plot throughout the sampling program duration. </w:t>
      </w:r>
      <w:r>
        <w:rPr>
          <w:b/>
          <w:bCs/>
        </w:rPr>
        <w:t xml:space="preserve">Figure </w:t>
      </w:r>
      <w:r w:rsidR="002D60B5">
        <w:rPr>
          <w:b/>
          <w:bCs/>
        </w:rPr>
        <w:t>2-6</w:t>
      </w:r>
      <w:r>
        <w:t xml:space="preserve"> shows the distribution of this data at each sampling location. Chlorine residual was measured at each location using the Hach </w:t>
      </w:r>
      <w:r w:rsidR="006B649C">
        <w:t>DR2800</w:t>
      </w:r>
      <w:r>
        <w:t>. However</w:t>
      </w:r>
      <w:r w:rsidR="00354086">
        <w:t>,</w:t>
      </w:r>
      <w:r>
        <w:t xml:space="preserve"> high turbidity and color can lead to </w:t>
      </w:r>
      <w:r w:rsidR="00354086">
        <w:t>inaccuracy</w:t>
      </w:r>
      <w:r>
        <w:t xml:space="preserve"> in the results from the DPD method</w:t>
      </w:r>
      <w:r w:rsidR="00354086">
        <w:t>, as well as the presence of other oxidizing agents</w:t>
      </w:r>
      <w:r>
        <w:t xml:space="preserve">. This is the suspected explanation for the Hach </w:t>
      </w:r>
      <w:r w:rsidR="006B649C">
        <w:t xml:space="preserve">DR2800 </w:t>
      </w:r>
      <w:r>
        <w:t xml:space="preserve">instrument measuring chlorine residual in the plant influent. This high strength wastewater is expected to have no chlorine residual. Chlorine residual </w:t>
      </w:r>
      <w:r w:rsidR="00EA7FD9">
        <w:t xml:space="preserve">is </w:t>
      </w:r>
      <w:r>
        <w:t>more likely to occur downstream of the plant influent where chlorinated RAS may be recycled</w:t>
      </w:r>
      <w:r w:rsidR="00EA7FD9">
        <w:t>.</w:t>
      </w:r>
    </w:p>
    <w:p w14:paraId="5225C60E" w14:textId="77777777" w:rsidR="00AC3F03" w:rsidRDefault="00AC3F03" w:rsidP="00AC3F03">
      <w:pPr>
        <w:pStyle w:val="LFTCaption"/>
        <w:jc w:val="center"/>
      </w:pPr>
    </w:p>
    <w:p w14:paraId="4793F0E9" w14:textId="77777777" w:rsidR="00AC3F03" w:rsidRDefault="00AC3F03" w:rsidP="00AC3F03">
      <w:pPr>
        <w:pStyle w:val="LFTCaption"/>
        <w:jc w:val="center"/>
      </w:pPr>
    </w:p>
    <w:p w14:paraId="100E1205" w14:textId="77777777" w:rsidR="00AC3F03" w:rsidRDefault="00AC3F03" w:rsidP="00AC3F03">
      <w:pPr>
        <w:pStyle w:val="LFTCaption"/>
        <w:jc w:val="center"/>
      </w:pPr>
    </w:p>
    <w:p w14:paraId="5D17B8C0" w14:textId="77777777" w:rsidR="00AC3F03" w:rsidRDefault="00AC3F03" w:rsidP="00AC3F03">
      <w:pPr>
        <w:pStyle w:val="LFTCaption"/>
        <w:jc w:val="center"/>
      </w:pPr>
    </w:p>
    <w:p w14:paraId="09E646EF" w14:textId="77777777" w:rsidR="00AC3F03" w:rsidRDefault="00AC3F03" w:rsidP="00AC3F03">
      <w:pPr>
        <w:pStyle w:val="LFTCaption"/>
        <w:jc w:val="center"/>
      </w:pPr>
    </w:p>
    <w:p w14:paraId="33BC63C3" w14:textId="77777777" w:rsidR="00AC3F03" w:rsidRDefault="00AC3F03" w:rsidP="00AC3F03">
      <w:pPr>
        <w:pStyle w:val="LFTCaption"/>
        <w:jc w:val="center"/>
      </w:pPr>
    </w:p>
    <w:bookmarkStart w:id="53" w:name="_Toc61514861"/>
    <w:p w14:paraId="4836343B" w14:textId="47F13AF9" w:rsidR="00AC3F03" w:rsidRDefault="00AC3F03" w:rsidP="00AC3F03">
      <w:pPr>
        <w:pStyle w:val="LFTCaption"/>
        <w:jc w:val="center"/>
      </w:pPr>
      <w:r>
        <w:rPr>
          <w:noProof/>
        </w:rPr>
        <mc:AlternateContent>
          <mc:Choice Requires="wpg">
            <w:drawing>
              <wp:anchor distT="0" distB="0" distL="114300" distR="114300" simplePos="0" relativeHeight="251699200" behindDoc="0" locked="0" layoutInCell="1" allowOverlap="1" wp14:anchorId="780220E4" wp14:editId="67AAA162">
                <wp:simplePos x="0" y="0"/>
                <wp:positionH relativeFrom="margin">
                  <wp:align>left</wp:align>
                </wp:positionH>
                <wp:positionV relativeFrom="paragraph">
                  <wp:posOffset>45720</wp:posOffset>
                </wp:positionV>
                <wp:extent cx="5819775" cy="3320001"/>
                <wp:effectExtent l="0" t="0" r="9525" b="0"/>
                <wp:wrapTopAndBottom/>
                <wp:docPr id="3079" name="Group 3079"/>
                <wp:cNvGraphicFramePr/>
                <a:graphic xmlns:a="http://schemas.openxmlformats.org/drawingml/2006/main">
                  <a:graphicData uri="http://schemas.microsoft.com/office/word/2010/wordprocessingGroup">
                    <wpg:wgp>
                      <wpg:cNvGrpSpPr/>
                      <wpg:grpSpPr>
                        <a:xfrm>
                          <a:off x="0" y="0"/>
                          <a:ext cx="5819775" cy="3320001"/>
                          <a:chOff x="0" y="0"/>
                          <a:chExt cx="5895975" cy="3400425"/>
                        </a:xfrm>
                      </wpg:grpSpPr>
                      <pic:pic xmlns:pic="http://schemas.openxmlformats.org/drawingml/2006/picture">
                        <pic:nvPicPr>
                          <pic:cNvPr id="3080" name="Picture 3080"/>
                          <pic:cNvPicPr>
                            <a:picLocks noChangeAspect="1"/>
                          </pic:cNvPicPr>
                        </pic:nvPicPr>
                        <pic:blipFill rotWithShape="1">
                          <a:blip r:embed="rId52">
                            <a:extLst>
                              <a:ext uri="{28A0092B-C50C-407E-A947-70E740481C1C}">
                                <a14:useLocalDpi xmlns:a14="http://schemas.microsoft.com/office/drawing/2010/main" val="0"/>
                              </a:ext>
                            </a:extLst>
                          </a:blip>
                          <a:srcRect l="3205" t="-513" b="35898"/>
                          <a:stretch/>
                        </pic:blipFill>
                        <pic:spPr bwMode="auto">
                          <a:xfrm>
                            <a:off x="142875" y="0"/>
                            <a:ext cx="5753100" cy="1200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81" name="Picture 3081"/>
                          <pic:cNvPicPr>
                            <a:picLocks noChangeAspect="1"/>
                          </pic:cNvPicPr>
                        </pic:nvPicPr>
                        <pic:blipFill rotWithShape="1">
                          <a:blip r:embed="rId53">
                            <a:extLst>
                              <a:ext uri="{28A0092B-C50C-407E-A947-70E740481C1C}">
                                <a14:useLocalDpi xmlns:a14="http://schemas.microsoft.com/office/drawing/2010/main" val="0"/>
                              </a:ext>
                            </a:extLst>
                          </a:blip>
                          <a:srcRect l="802" t="23077" b="35385"/>
                          <a:stretch/>
                        </pic:blipFill>
                        <pic:spPr bwMode="auto">
                          <a:xfrm>
                            <a:off x="0" y="1219200"/>
                            <a:ext cx="5895975" cy="771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82" name="Picture 3082"/>
                          <pic:cNvPicPr>
                            <a:picLocks noChangeAspect="1"/>
                          </pic:cNvPicPr>
                        </pic:nvPicPr>
                        <pic:blipFill rotWithShape="1">
                          <a:blip r:embed="rId54">
                            <a:extLst>
                              <a:ext uri="{28A0092B-C50C-407E-A947-70E740481C1C}">
                                <a14:useLocalDpi xmlns:a14="http://schemas.microsoft.com/office/drawing/2010/main" val="0"/>
                              </a:ext>
                            </a:extLst>
                          </a:blip>
                          <a:srcRect l="3205" t="23077" b="511"/>
                          <a:stretch/>
                        </pic:blipFill>
                        <pic:spPr bwMode="auto">
                          <a:xfrm>
                            <a:off x="238125" y="1981200"/>
                            <a:ext cx="5657850" cy="14192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7462476" id="Group 3079" o:spid="_x0000_s1026" style="position:absolute;margin-left:0;margin-top:3.6pt;width:458.25pt;height:261.4pt;z-index:251699200;mso-position-horizontal:left;mso-position-horizontal-relative:margin" coordsize="58959,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0" o:spid="_x0000_s1027" type="#_x0000_t75" style="position:absolute;left:1428;width:5753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">
                  <v:imagedata r:id="rId59" o:title="" croptop="-336f" cropbottom="23526f" cropleft="2100f"/>
                </v:shape>
                <v:shape id="Picture 3081" o:spid="_x0000_s1028" type="#_x0000_t75" style="position:absolute;top:12192;width:58959;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">
                  <v:imagedata r:id="rId60" o:title="" croptop="15124f" cropbottom="23190f" cropleft="526f"/>
                </v:shape>
                <v:shape id="Picture 3082" o:spid="_x0000_s1029" type="#_x0000_t75" style="position:absolute;left:2381;top:19812;width:56578;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">
                  <v:imagedata r:id="rId61" o:title="" croptop="15124f" cropbottom="335f" cropleft="2100f"/>
                </v:shape>
                <w10:wrap type="topAndBottom" anchorx="margin"/>
              </v:group>
            </w:pict>
          </mc:Fallback>
        </mc:AlternateContent>
      </w:r>
      <w:bookmarkEnd w:id="53"/>
    </w:p>
    <w:p w14:paraId="1EE191F6" w14:textId="4DA8124A" w:rsidR="00AC3F03" w:rsidRPr="00AC3F03" w:rsidRDefault="00AC3F03" w:rsidP="00AC3F03">
      <w:pPr>
        <w:pStyle w:val="LFTCaption"/>
        <w:jc w:val="center"/>
      </w:pPr>
      <w:bookmarkStart w:id="54" w:name="_Toc61514862"/>
      <w:r w:rsidRPr="00AC3F03">
        <w:t>Figure 2-5 Port Richmond cBOD, TSS, and TRC Concentrations Sampling Time Series</w:t>
      </w:r>
      <w:bookmarkEnd w:id="54"/>
    </w:p>
    <w:p w14:paraId="1D6610B3" w14:textId="6A0BD166" w:rsidR="007A2074" w:rsidRDefault="00AC3F03" w:rsidP="007A2074">
      <w:pPr>
        <w:rPr>
          <w:rFonts w:ascii="Cambria Math" w:eastAsiaTheme="minorEastAsia" w:hAnsi="Cambria Math"/>
          <w:i/>
        </w:rPr>
      </w:pPr>
      <w:r>
        <w:rPr>
          <w:rFonts w:ascii="Cambria Math" w:eastAsiaTheme="minorEastAsia" w:hAnsi="Cambria Math"/>
          <w:i/>
          <w:noProof/>
        </w:rPr>
        <mc:AlternateContent>
          <mc:Choice Requires="wpg">
            <w:drawing>
              <wp:anchor distT="0" distB="0" distL="114300" distR="114300" simplePos="0" relativeHeight="251701248" behindDoc="0" locked="0" layoutInCell="1" allowOverlap="1" wp14:anchorId="626D2685" wp14:editId="17FE2769">
                <wp:simplePos x="0" y="0"/>
                <wp:positionH relativeFrom="column">
                  <wp:posOffset>274320</wp:posOffset>
                </wp:positionH>
                <wp:positionV relativeFrom="paragraph">
                  <wp:posOffset>353060</wp:posOffset>
                </wp:positionV>
                <wp:extent cx="5838825" cy="3349218"/>
                <wp:effectExtent l="0" t="0" r="9525" b="3810"/>
                <wp:wrapTopAndBottom/>
                <wp:docPr id="3072" name="Group 3072"/>
                <wp:cNvGraphicFramePr/>
                <a:graphic xmlns:a="http://schemas.openxmlformats.org/drawingml/2006/main">
                  <a:graphicData uri="http://schemas.microsoft.com/office/word/2010/wordprocessingGroup">
                    <wpg:wgp>
                      <wpg:cNvGrpSpPr/>
                      <wpg:grpSpPr>
                        <a:xfrm>
                          <a:off x="0" y="0"/>
                          <a:ext cx="5838825" cy="3349218"/>
                          <a:chOff x="0" y="0"/>
                          <a:chExt cx="5953125" cy="3381375"/>
                        </a:xfrm>
                      </wpg:grpSpPr>
                      <pic:pic xmlns:pic="http://schemas.openxmlformats.org/drawingml/2006/picture">
                        <pic:nvPicPr>
                          <pic:cNvPr id="3074" name="Picture 3074"/>
                          <pic:cNvPicPr>
                            <a:picLocks noChangeAspect="1"/>
                          </pic:cNvPicPr>
                        </pic:nvPicPr>
                        <pic:blipFill rotWithShape="1">
                          <a:blip r:embed="rId62">
                            <a:extLst>
                              <a:ext uri="{28A0092B-C50C-407E-A947-70E740481C1C}">
                                <a14:useLocalDpi xmlns:a14="http://schemas.microsoft.com/office/drawing/2010/main" val="0"/>
                              </a:ext>
                            </a:extLst>
                          </a:blip>
                          <a:srcRect l="3205" b="35385"/>
                          <a:stretch/>
                        </pic:blipFill>
                        <pic:spPr bwMode="auto">
                          <a:xfrm>
                            <a:off x="190500" y="0"/>
                            <a:ext cx="5753100" cy="1200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75" name="Picture 3075"/>
                          <pic:cNvPicPr>
                            <a:picLocks noChangeAspect="1"/>
                          </pic:cNvPicPr>
                        </pic:nvPicPr>
                        <pic:blipFill rotWithShape="1">
                          <a:blip r:embed="rId63">
                            <a:extLst>
                              <a:ext uri="{28A0092B-C50C-407E-A947-70E740481C1C}">
                                <a14:useLocalDpi xmlns:a14="http://schemas.microsoft.com/office/drawing/2010/main" val="0"/>
                              </a:ext>
                            </a:extLst>
                          </a:blip>
                          <a:srcRect t="23590" b="35385"/>
                          <a:stretch/>
                        </pic:blipFill>
                        <pic:spPr bwMode="auto">
                          <a:xfrm>
                            <a:off x="0" y="1190625"/>
                            <a:ext cx="5943600" cy="762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76" name="Picture 3076"/>
                          <pic:cNvPicPr>
                            <a:picLocks noChangeAspect="1"/>
                          </pic:cNvPicPr>
                        </pic:nvPicPr>
                        <pic:blipFill rotWithShape="1">
                          <a:blip r:embed="rId64">
                            <a:extLst>
                              <a:ext uri="{28A0092B-C50C-407E-A947-70E740481C1C}">
                                <a14:useLocalDpi xmlns:a14="http://schemas.microsoft.com/office/drawing/2010/main" val="0"/>
                              </a:ext>
                            </a:extLst>
                          </a:blip>
                          <a:srcRect l="3210" t="23077"/>
                          <a:stretch/>
                        </pic:blipFill>
                        <pic:spPr bwMode="auto">
                          <a:xfrm>
                            <a:off x="295275" y="1952625"/>
                            <a:ext cx="5657850" cy="14287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2781C2E" id="Group 3072" o:spid="_x0000_s1026" style="position:absolute;margin-left:21.6pt;margin-top:27.8pt;width:459.75pt;height:263.7pt;z-index:251701248" coordsize="59531,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">
                <v:shape id="Picture 3074" o:spid="_x0000_s1027" type="#_x0000_t75" style="position:absolute;left:1905;width:5753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">
                  <v:imagedata r:id="rId65" o:title="" cropbottom="23190f" cropleft="2100f"/>
                </v:shape>
                <v:shape id="Picture 3075" o:spid="_x0000_s1028" type="#_x0000_t75" style="position:absolute;top:11906;width:59436;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">
                  <v:imagedata r:id="rId66" o:title="" croptop="15460f" cropbottom="23190f"/>
                </v:shape>
                <v:shape id="Picture 3076" o:spid="_x0000_s1029" type="#_x0000_t75" style="position:absolute;left:2952;top:19526;width:56579;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">
                  <v:imagedata r:id="rId67" o:title="" croptop="15124f" cropleft="2104f"/>
                </v:shape>
                <w10:wrap type="topAndBottom"/>
              </v:group>
            </w:pict>
          </mc:Fallback>
        </mc:AlternateContent>
      </w:r>
    </w:p>
    <w:p w14:paraId="0D457A74" w14:textId="77777777" w:rsidR="00AC3F03" w:rsidRPr="00AC3F03" w:rsidRDefault="00AC3F03" w:rsidP="00AC3F03">
      <w:pPr>
        <w:pStyle w:val="LFTCaption"/>
        <w:jc w:val="center"/>
      </w:pPr>
      <w:bookmarkStart w:id="55" w:name="_Toc61514863"/>
      <w:r w:rsidRPr="00AC3F03">
        <w:t>Figure 2-6 Port Richmond cBOD, TSS, and TRC Concentrations by Location</w:t>
      </w:r>
      <w:bookmarkEnd w:id="55"/>
    </w:p>
    <w:p w14:paraId="04FAA216" w14:textId="144D5C9B" w:rsidR="009967A7" w:rsidRDefault="009967A7" w:rsidP="007A2074">
      <w:pPr>
        <w:pStyle w:val="LFTBody"/>
        <w:jc w:val="both"/>
      </w:pPr>
    </w:p>
    <w:p w14:paraId="6F9B6470" w14:textId="4D583E50" w:rsidR="007A2074" w:rsidRDefault="007A2074" w:rsidP="007A2074">
      <w:pPr>
        <w:pStyle w:val="LFTBody"/>
        <w:jc w:val="both"/>
      </w:pPr>
      <w:r>
        <w:t xml:space="preserve">During the first three days of sampling, both influent cBOD and TSS exceeded 1,000 mg/L.  Two extremely high influent TSS samples were observed on the second and third day of sampling with influent measurements of 3,500 mg/L and 4,000 mg/L respectively. As shown in </w:t>
      </w:r>
      <w:r>
        <w:rPr>
          <w:b/>
          <w:bCs/>
        </w:rPr>
        <w:t xml:space="preserve">Table </w:t>
      </w:r>
      <w:r w:rsidR="002D60B5">
        <w:rPr>
          <w:b/>
          <w:bCs/>
        </w:rPr>
        <w:t>2-9</w:t>
      </w:r>
      <w:r>
        <w:t xml:space="preserve">, historically, Port Richmond has never reported a daily average value this high, however the DMR data </w:t>
      </w:r>
      <w:r w:rsidR="00C259AC">
        <w:t>provides daily</w:t>
      </w:r>
      <w:r>
        <w:t xml:space="preserve"> average composite samples while the sampling program is based on a single grab sample. (Port Richmond AT sheets </w:t>
      </w:r>
      <w:r w:rsidR="009E1F2C">
        <w:t xml:space="preserve">did </w:t>
      </w:r>
      <w:r>
        <w:t>report an influent TSS concentration of 1,543 mg/L on July 20</w:t>
      </w:r>
      <w:r w:rsidRPr="00FD0BB3">
        <w:rPr>
          <w:vertAlign w:val="superscript"/>
        </w:rPr>
        <w:t>th</w:t>
      </w:r>
      <w:r>
        <w:t xml:space="preserve">, after this characterization program had been completed.) The cBOD values for that day were high as well possibly due to the particulate fraction from a high TSS sample.  </w:t>
      </w:r>
    </w:p>
    <w:p w14:paraId="376917FC" w14:textId="77777777" w:rsidR="007A2074" w:rsidRDefault="007A2074" w:rsidP="007A2074">
      <w:pPr>
        <w:pStyle w:val="LFTBody"/>
        <w:jc w:val="both"/>
      </w:pPr>
      <w:r>
        <w:t>The June and July Pratt Paper</w:t>
      </w:r>
      <w:r w:rsidRPr="00C16D31">
        <w:rPr>
          <w:b/>
        </w:rPr>
        <w:t xml:space="preserve"> Daily Effluent Analysis</w:t>
      </w:r>
      <w:r>
        <w:t xml:space="preserve"> provided TSS and cBOD concentrations and loads for six days during June and four days during July, none of which coincided with the June 29</w:t>
      </w:r>
      <w:r w:rsidRPr="00C16D31">
        <w:rPr>
          <w:vertAlign w:val="superscript"/>
        </w:rPr>
        <w:t>th</w:t>
      </w:r>
      <w:r>
        <w:t xml:space="preserve"> through July 1</w:t>
      </w:r>
      <w:r w:rsidRPr="00C16D31">
        <w:rPr>
          <w:vertAlign w:val="superscript"/>
        </w:rPr>
        <w:t>st</w:t>
      </w:r>
      <w:r>
        <w:rPr>
          <w:vertAlign w:val="superscript"/>
        </w:rPr>
        <w:t xml:space="preserve"> </w:t>
      </w:r>
      <w:r w:rsidRPr="00AD36EC">
        <w:t>sampling</w:t>
      </w:r>
      <w:r>
        <w:rPr>
          <w:vertAlign w:val="superscript"/>
        </w:rPr>
        <w:t xml:space="preserve"> </w:t>
      </w:r>
      <w:r>
        <w:t xml:space="preserve">period when the high TSS and cBOD concentrations were measured in the influent grab samples.  The reported average cBOD concentrations for the months of June and July exceeded 6,000 mg/L.  The reported average TSS concentrations were 60 and 66 mg/L for June and July respectively, both considerably lower than the observed influent TSS concentrations at the plant.  </w:t>
      </w:r>
    </w:p>
    <w:p w14:paraId="55C9E102" w14:textId="00A7DF03" w:rsidR="007A2074" w:rsidRDefault="007A2074" w:rsidP="007A2074">
      <w:pPr>
        <w:pStyle w:val="LFTBody"/>
        <w:jc w:val="both"/>
      </w:pPr>
      <w:r>
        <w:t>Pratt Paper’s reported average daily cBOD load for July was 30,498 lbs/day, while Port Richmond reported an average daily cBOD load of 71,681 lbs/day.  However, on July 15th, both Port Richmond and Pratt Paper reported influent CBOD loads; on that day the reported Pratt Paper cBOD load was 27,759 lbs/day, while the reported Port Richmond load was 13,894 lbs/day (see Process sheet, cBOD influent loading).   This discrepancy is presumably attributed to different sampling times,</w:t>
      </w:r>
      <w:r w:rsidR="00F67041">
        <w:t xml:space="preserve"> </w:t>
      </w:r>
      <w:r>
        <w:t>but indicates that Pratt Paper likely comprised most of the cBOD loading to the plant on that day.</w:t>
      </w:r>
    </w:p>
    <w:p w14:paraId="3CC9E7FD" w14:textId="3948D6F8" w:rsidR="007A2074" w:rsidRPr="00C91D77" w:rsidRDefault="007A2074" w:rsidP="007A2074">
      <w:pPr>
        <w:pStyle w:val="LFTBody"/>
        <w:jc w:val="both"/>
      </w:pPr>
      <w:r>
        <w:t>The distribution of effluent TRCs throughout the sampling program was consistent with observations recorded historically in the DMRs – both with a mean residual of 0.43 mg/L.</w:t>
      </w:r>
    </w:p>
    <w:p w14:paraId="28D59BB8" w14:textId="1E28DB58" w:rsidR="007A2074" w:rsidRDefault="007A2074" w:rsidP="009967A7">
      <w:pPr>
        <w:pStyle w:val="LFTTableTitle"/>
        <w:jc w:val="center"/>
      </w:pPr>
      <w:bookmarkStart w:id="56" w:name="_Toc51305579"/>
      <w:bookmarkStart w:id="57" w:name="_Toc61511916"/>
      <w:r>
        <w:t xml:space="preserve">Table </w:t>
      </w:r>
      <w:r w:rsidR="002D60B5">
        <w:t>2-9</w:t>
      </w:r>
      <w:r>
        <w:t xml:space="preserve"> Summary Statistics of Port Richmond cBOD, TSS, and TRC Concentrations</w:t>
      </w:r>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1"/>
        <w:gridCol w:w="1654"/>
        <w:gridCol w:w="1620"/>
        <w:gridCol w:w="1710"/>
        <w:gridCol w:w="1440"/>
        <w:gridCol w:w="1345"/>
      </w:tblGrid>
      <w:tr w:rsidR="007A2074" w:rsidRPr="00B3550B" w14:paraId="4AD730B0" w14:textId="77777777" w:rsidTr="006401CE">
        <w:trPr>
          <w:trHeight w:val="300"/>
          <w:tblHeader/>
        </w:trPr>
        <w:tc>
          <w:tcPr>
            <w:tcW w:w="0" w:type="auto"/>
            <w:vMerge w:val="restart"/>
            <w:shd w:val="clear" w:color="auto" w:fill="0082C4" w:themeFill="accent3"/>
            <w:noWrap/>
            <w:vAlign w:val="center"/>
            <w:hideMark/>
          </w:tcPr>
          <w:p w14:paraId="25C3AE46" w14:textId="77777777" w:rsidR="007A2074" w:rsidRPr="00B3550B" w:rsidRDefault="007A2074" w:rsidP="007A2074">
            <w:pPr>
              <w:pStyle w:val="LFTTableHeader2"/>
            </w:pPr>
            <w:r w:rsidRPr="00B3550B">
              <w:t>Parameter</w:t>
            </w:r>
          </w:p>
        </w:tc>
        <w:tc>
          <w:tcPr>
            <w:tcW w:w="1654" w:type="dxa"/>
            <w:shd w:val="clear" w:color="auto" w:fill="0082C4" w:themeFill="accent3"/>
            <w:noWrap/>
            <w:vAlign w:val="center"/>
            <w:hideMark/>
          </w:tcPr>
          <w:p w14:paraId="5F017165" w14:textId="77777777" w:rsidR="007A2074" w:rsidRPr="00B3550B" w:rsidRDefault="007A2074" w:rsidP="007A2074">
            <w:pPr>
              <w:pStyle w:val="LFTTableHeader2"/>
            </w:pPr>
            <w:r w:rsidRPr="00B3550B">
              <w:t>Influent CBOD (mg/L)</w:t>
            </w:r>
          </w:p>
        </w:tc>
        <w:tc>
          <w:tcPr>
            <w:tcW w:w="1620" w:type="dxa"/>
            <w:shd w:val="clear" w:color="auto" w:fill="0082C4" w:themeFill="accent3"/>
            <w:noWrap/>
            <w:vAlign w:val="center"/>
            <w:hideMark/>
          </w:tcPr>
          <w:p w14:paraId="556811D9" w14:textId="77777777" w:rsidR="007A2074" w:rsidRPr="00B3550B" w:rsidRDefault="007A2074" w:rsidP="007A2074">
            <w:pPr>
              <w:pStyle w:val="LFTTableHeader2"/>
            </w:pPr>
            <w:r w:rsidRPr="00B3550B">
              <w:t>Influent TSS (mg/L)</w:t>
            </w:r>
          </w:p>
        </w:tc>
        <w:tc>
          <w:tcPr>
            <w:tcW w:w="1710" w:type="dxa"/>
            <w:shd w:val="clear" w:color="auto" w:fill="0082C4" w:themeFill="accent3"/>
            <w:noWrap/>
            <w:vAlign w:val="center"/>
            <w:hideMark/>
          </w:tcPr>
          <w:p w14:paraId="148189BA" w14:textId="77777777" w:rsidR="007A2074" w:rsidRPr="00B3550B" w:rsidRDefault="007A2074" w:rsidP="007A2074">
            <w:pPr>
              <w:pStyle w:val="LFTTableHeader2"/>
            </w:pPr>
            <w:r w:rsidRPr="00B3550B">
              <w:t>Effluent CBOD (mg/L)</w:t>
            </w:r>
          </w:p>
        </w:tc>
        <w:tc>
          <w:tcPr>
            <w:tcW w:w="1440" w:type="dxa"/>
            <w:shd w:val="clear" w:color="auto" w:fill="0082C4" w:themeFill="accent3"/>
            <w:noWrap/>
            <w:vAlign w:val="center"/>
            <w:hideMark/>
          </w:tcPr>
          <w:p w14:paraId="488D5A85" w14:textId="77777777" w:rsidR="007A2074" w:rsidRPr="00B3550B" w:rsidRDefault="007A2074" w:rsidP="007A2074">
            <w:pPr>
              <w:pStyle w:val="LFTTableHeader2"/>
            </w:pPr>
            <w:r w:rsidRPr="00B3550B">
              <w:t>Effluent TSS (mg/L)</w:t>
            </w:r>
          </w:p>
        </w:tc>
        <w:tc>
          <w:tcPr>
            <w:tcW w:w="1345" w:type="dxa"/>
            <w:shd w:val="clear" w:color="auto" w:fill="0082C4" w:themeFill="accent3"/>
          </w:tcPr>
          <w:p w14:paraId="71D671C3" w14:textId="77777777" w:rsidR="007A2074" w:rsidRPr="00B3550B" w:rsidRDefault="007A2074" w:rsidP="007A2074">
            <w:pPr>
              <w:pStyle w:val="LFTTableHeader2"/>
            </w:pPr>
            <w:r>
              <w:t>Effluent TRC (mg/L)</w:t>
            </w:r>
          </w:p>
        </w:tc>
      </w:tr>
      <w:tr w:rsidR="007A2074" w:rsidRPr="00B3550B" w14:paraId="4BABC6EB" w14:textId="77777777" w:rsidTr="006401CE">
        <w:trPr>
          <w:trHeight w:val="300"/>
          <w:tblHeader/>
        </w:trPr>
        <w:tc>
          <w:tcPr>
            <w:tcW w:w="0" w:type="auto"/>
            <w:vMerge/>
            <w:shd w:val="clear" w:color="auto" w:fill="0082C4" w:themeFill="accent3"/>
            <w:noWrap/>
            <w:vAlign w:val="center"/>
          </w:tcPr>
          <w:p w14:paraId="3C73AAAD" w14:textId="77777777" w:rsidR="007A2074" w:rsidRPr="00B3550B" w:rsidRDefault="007A2074" w:rsidP="007A2074">
            <w:pPr>
              <w:pStyle w:val="LFTTableHeader2"/>
            </w:pPr>
          </w:p>
        </w:tc>
        <w:tc>
          <w:tcPr>
            <w:tcW w:w="7769" w:type="dxa"/>
            <w:gridSpan w:val="5"/>
            <w:shd w:val="clear" w:color="auto" w:fill="0082C4" w:themeFill="accent3"/>
            <w:noWrap/>
            <w:vAlign w:val="center"/>
          </w:tcPr>
          <w:p w14:paraId="3C67876A" w14:textId="77777777" w:rsidR="007A2074" w:rsidRDefault="007A2074" w:rsidP="007A2074">
            <w:pPr>
              <w:pStyle w:val="LFTTableHeader2"/>
            </w:pPr>
            <w:r>
              <w:t>[Historical 3/1/2016 – 4/30/2020]</w:t>
            </w:r>
          </w:p>
          <w:p w14:paraId="6AC2BBCE" w14:textId="77777777" w:rsidR="007A2074" w:rsidRDefault="007A2074" w:rsidP="007A2074">
            <w:pPr>
              <w:pStyle w:val="LFTTableHeader2"/>
            </w:pPr>
            <w:r>
              <w:t>(Sampling Program 6/29/2020 – 7/17/2020)</w:t>
            </w:r>
          </w:p>
        </w:tc>
      </w:tr>
      <w:tr w:rsidR="007A2074" w:rsidRPr="00B3550B" w14:paraId="57CBFE88" w14:textId="77777777" w:rsidTr="007A2074">
        <w:trPr>
          <w:trHeight w:val="300"/>
        </w:trPr>
        <w:tc>
          <w:tcPr>
            <w:tcW w:w="0" w:type="auto"/>
            <w:shd w:val="clear" w:color="auto" w:fill="auto"/>
            <w:noWrap/>
            <w:vAlign w:val="center"/>
            <w:hideMark/>
          </w:tcPr>
          <w:p w14:paraId="17FB1398" w14:textId="77777777" w:rsidR="007A2074" w:rsidRPr="00B3550B" w:rsidRDefault="007A2074" w:rsidP="007A2074">
            <w:pPr>
              <w:jc w:val="center"/>
              <w:rPr>
                <w:rFonts w:ascii="Calibri" w:hAnsi="Calibri" w:cs="Calibri"/>
                <w:color w:val="000000"/>
                <w:sz w:val="22"/>
              </w:rPr>
            </w:pPr>
            <w:r>
              <w:rPr>
                <w:rFonts w:ascii="Calibri" w:hAnsi="Calibri" w:cs="Calibri"/>
                <w:color w:val="000000"/>
                <w:sz w:val="22"/>
              </w:rPr>
              <w:t xml:space="preserve">Sample </w:t>
            </w:r>
            <w:r w:rsidRPr="00B3550B">
              <w:rPr>
                <w:rFonts w:ascii="Calibri" w:hAnsi="Calibri" w:cs="Calibri"/>
                <w:color w:val="000000"/>
                <w:sz w:val="22"/>
              </w:rPr>
              <w:t>Count</w:t>
            </w:r>
          </w:p>
        </w:tc>
        <w:tc>
          <w:tcPr>
            <w:tcW w:w="1654" w:type="dxa"/>
            <w:shd w:val="clear" w:color="auto" w:fill="auto"/>
            <w:noWrap/>
            <w:vAlign w:val="center"/>
            <w:hideMark/>
          </w:tcPr>
          <w:p w14:paraId="162B691E"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w:t>
            </w:r>
            <w:r>
              <w:rPr>
                <w:rFonts w:ascii="Calibri" w:hAnsi="Calibri" w:cs="Calibri"/>
                <w:color w:val="000000"/>
                <w:sz w:val="22"/>
              </w:rPr>
              <w:t>,</w:t>
            </w:r>
            <w:r w:rsidRPr="00B3550B">
              <w:rPr>
                <w:rFonts w:ascii="Calibri" w:hAnsi="Calibri" w:cs="Calibri"/>
                <w:color w:val="000000"/>
                <w:sz w:val="22"/>
              </w:rPr>
              <w:t>160</w:t>
            </w:r>
            <w:r>
              <w:rPr>
                <w:rFonts w:ascii="Calibri" w:hAnsi="Calibri" w:cs="Calibri"/>
                <w:color w:val="000000"/>
                <w:sz w:val="22"/>
              </w:rPr>
              <w:t>/11</w:t>
            </w:r>
          </w:p>
        </w:tc>
        <w:tc>
          <w:tcPr>
            <w:tcW w:w="1620" w:type="dxa"/>
            <w:shd w:val="clear" w:color="auto" w:fill="auto"/>
            <w:noWrap/>
            <w:vAlign w:val="center"/>
            <w:hideMark/>
          </w:tcPr>
          <w:p w14:paraId="1A6C4E89"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w:t>
            </w:r>
            <w:r>
              <w:rPr>
                <w:rFonts w:ascii="Calibri" w:hAnsi="Calibri" w:cs="Calibri"/>
                <w:color w:val="000000"/>
                <w:sz w:val="22"/>
              </w:rPr>
              <w:t>,</w:t>
            </w:r>
            <w:r w:rsidRPr="00B3550B">
              <w:rPr>
                <w:rFonts w:ascii="Calibri" w:hAnsi="Calibri" w:cs="Calibri"/>
                <w:color w:val="000000"/>
                <w:sz w:val="22"/>
              </w:rPr>
              <w:t>160</w:t>
            </w:r>
            <w:r>
              <w:rPr>
                <w:rFonts w:ascii="Calibri" w:hAnsi="Calibri" w:cs="Calibri"/>
                <w:color w:val="000000"/>
                <w:sz w:val="22"/>
              </w:rPr>
              <w:t>/11</w:t>
            </w:r>
          </w:p>
        </w:tc>
        <w:tc>
          <w:tcPr>
            <w:tcW w:w="1710" w:type="dxa"/>
            <w:shd w:val="clear" w:color="auto" w:fill="auto"/>
            <w:noWrap/>
            <w:vAlign w:val="center"/>
            <w:hideMark/>
          </w:tcPr>
          <w:p w14:paraId="480D9ECF"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w:t>
            </w:r>
            <w:r>
              <w:rPr>
                <w:rFonts w:ascii="Calibri" w:hAnsi="Calibri" w:cs="Calibri"/>
                <w:color w:val="000000"/>
                <w:sz w:val="22"/>
              </w:rPr>
              <w:t>,</w:t>
            </w:r>
            <w:r w:rsidRPr="00B3550B">
              <w:rPr>
                <w:rFonts w:ascii="Calibri" w:hAnsi="Calibri" w:cs="Calibri"/>
                <w:color w:val="000000"/>
                <w:sz w:val="22"/>
              </w:rPr>
              <w:t>160</w:t>
            </w:r>
            <w:r>
              <w:rPr>
                <w:rFonts w:ascii="Calibri" w:hAnsi="Calibri" w:cs="Calibri"/>
                <w:color w:val="000000"/>
                <w:sz w:val="22"/>
              </w:rPr>
              <w:t>/11</w:t>
            </w:r>
          </w:p>
        </w:tc>
        <w:tc>
          <w:tcPr>
            <w:tcW w:w="1440" w:type="dxa"/>
            <w:shd w:val="clear" w:color="auto" w:fill="auto"/>
            <w:noWrap/>
            <w:vAlign w:val="center"/>
            <w:hideMark/>
          </w:tcPr>
          <w:p w14:paraId="4D923826"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2</w:t>
            </w:r>
            <w:r>
              <w:rPr>
                <w:rFonts w:ascii="Calibri" w:hAnsi="Calibri" w:cs="Calibri"/>
                <w:color w:val="000000"/>
                <w:sz w:val="22"/>
              </w:rPr>
              <w:t>,</w:t>
            </w:r>
            <w:r w:rsidRPr="00B3550B">
              <w:rPr>
                <w:rFonts w:ascii="Calibri" w:hAnsi="Calibri" w:cs="Calibri"/>
                <w:color w:val="000000"/>
                <w:sz w:val="22"/>
              </w:rPr>
              <w:t>298</w:t>
            </w:r>
            <w:r>
              <w:rPr>
                <w:rFonts w:ascii="Calibri" w:hAnsi="Calibri" w:cs="Calibri"/>
                <w:color w:val="000000"/>
                <w:sz w:val="22"/>
              </w:rPr>
              <w:t>/11</w:t>
            </w:r>
          </w:p>
        </w:tc>
        <w:tc>
          <w:tcPr>
            <w:tcW w:w="1345" w:type="dxa"/>
            <w:vAlign w:val="center"/>
          </w:tcPr>
          <w:p w14:paraId="7D80F88C" w14:textId="77777777" w:rsidR="007A2074" w:rsidRDefault="007A2074" w:rsidP="007A2074">
            <w:pPr>
              <w:jc w:val="center"/>
              <w:rPr>
                <w:rFonts w:ascii="Calibri" w:hAnsi="Calibri" w:cs="Calibri"/>
                <w:color w:val="000000"/>
                <w:sz w:val="22"/>
              </w:rPr>
            </w:pPr>
            <w:r>
              <w:rPr>
                <w:rFonts w:ascii="Calibri" w:hAnsi="Calibri" w:cs="Calibri"/>
                <w:color w:val="000000"/>
                <w:sz w:val="22"/>
              </w:rPr>
              <w:t>1,16012</w:t>
            </w:r>
          </w:p>
        </w:tc>
      </w:tr>
      <w:tr w:rsidR="007A2074" w:rsidRPr="00B3550B" w14:paraId="4729A925" w14:textId="77777777" w:rsidTr="007A2074">
        <w:trPr>
          <w:trHeight w:val="300"/>
        </w:trPr>
        <w:tc>
          <w:tcPr>
            <w:tcW w:w="0" w:type="auto"/>
            <w:shd w:val="clear" w:color="auto" w:fill="auto"/>
            <w:noWrap/>
            <w:vAlign w:val="center"/>
            <w:hideMark/>
          </w:tcPr>
          <w:p w14:paraId="47F081FF"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Min</w:t>
            </w:r>
          </w:p>
        </w:tc>
        <w:tc>
          <w:tcPr>
            <w:tcW w:w="1654" w:type="dxa"/>
            <w:shd w:val="clear" w:color="auto" w:fill="auto"/>
            <w:noWrap/>
            <w:vAlign w:val="center"/>
            <w:hideMark/>
          </w:tcPr>
          <w:p w14:paraId="70B7DE43"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57.0</w:t>
            </w:r>
            <w:r>
              <w:rPr>
                <w:rFonts w:ascii="Calibri" w:hAnsi="Calibri" w:cs="Calibri"/>
                <w:color w:val="000000"/>
                <w:sz w:val="22"/>
              </w:rPr>
              <w:t>/110</w:t>
            </w:r>
          </w:p>
        </w:tc>
        <w:tc>
          <w:tcPr>
            <w:tcW w:w="1620" w:type="dxa"/>
            <w:shd w:val="clear" w:color="auto" w:fill="auto"/>
            <w:noWrap/>
            <w:vAlign w:val="center"/>
            <w:hideMark/>
          </w:tcPr>
          <w:p w14:paraId="58D6AD3E"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59</w:t>
            </w:r>
            <w:r>
              <w:rPr>
                <w:rFonts w:ascii="Calibri" w:hAnsi="Calibri" w:cs="Calibri"/>
                <w:color w:val="000000"/>
                <w:sz w:val="22"/>
              </w:rPr>
              <w:t>/43</w:t>
            </w:r>
          </w:p>
        </w:tc>
        <w:tc>
          <w:tcPr>
            <w:tcW w:w="1710" w:type="dxa"/>
            <w:shd w:val="clear" w:color="auto" w:fill="auto"/>
            <w:noWrap/>
            <w:vAlign w:val="center"/>
            <w:hideMark/>
          </w:tcPr>
          <w:p w14:paraId="3EC11BEF"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0.0</w:t>
            </w:r>
            <w:r>
              <w:rPr>
                <w:rFonts w:ascii="Calibri" w:hAnsi="Calibri" w:cs="Calibri"/>
                <w:color w:val="000000"/>
                <w:sz w:val="22"/>
              </w:rPr>
              <w:t>/4.0</w:t>
            </w:r>
          </w:p>
        </w:tc>
        <w:tc>
          <w:tcPr>
            <w:tcW w:w="1440" w:type="dxa"/>
            <w:shd w:val="clear" w:color="auto" w:fill="auto"/>
            <w:noWrap/>
            <w:vAlign w:val="center"/>
            <w:hideMark/>
          </w:tcPr>
          <w:p w14:paraId="115975B2"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1.0</w:t>
            </w:r>
            <w:r>
              <w:rPr>
                <w:rFonts w:ascii="Calibri" w:hAnsi="Calibri" w:cs="Calibri"/>
                <w:color w:val="000000"/>
                <w:sz w:val="22"/>
              </w:rPr>
              <w:t>/3.3</w:t>
            </w:r>
          </w:p>
        </w:tc>
        <w:tc>
          <w:tcPr>
            <w:tcW w:w="1345" w:type="dxa"/>
            <w:vAlign w:val="center"/>
          </w:tcPr>
          <w:p w14:paraId="3004E749" w14:textId="77777777" w:rsidR="007A2074" w:rsidRDefault="007A2074" w:rsidP="007A2074">
            <w:pPr>
              <w:jc w:val="center"/>
              <w:rPr>
                <w:rFonts w:ascii="Calibri" w:hAnsi="Calibri" w:cs="Calibri"/>
                <w:color w:val="000000"/>
                <w:sz w:val="22"/>
              </w:rPr>
            </w:pPr>
            <w:r>
              <w:rPr>
                <w:rFonts w:ascii="Calibri" w:hAnsi="Calibri" w:cs="Calibri"/>
                <w:color w:val="000000"/>
                <w:sz w:val="22"/>
              </w:rPr>
              <w:t>0.30/0.06</w:t>
            </w:r>
          </w:p>
        </w:tc>
      </w:tr>
      <w:tr w:rsidR="007A2074" w:rsidRPr="00B3550B" w14:paraId="301023B4" w14:textId="77777777" w:rsidTr="007A2074">
        <w:trPr>
          <w:trHeight w:val="300"/>
        </w:trPr>
        <w:tc>
          <w:tcPr>
            <w:tcW w:w="0" w:type="auto"/>
            <w:shd w:val="clear" w:color="auto" w:fill="auto"/>
            <w:noWrap/>
            <w:vAlign w:val="center"/>
            <w:hideMark/>
          </w:tcPr>
          <w:p w14:paraId="244AD12D"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2nd Percentile</w:t>
            </w:r>
          </w:p>
        </w:tc>
        <w:tc>
          <w:tcPr>
            <w:tcW w:w="1654" w:type="dxa"/>
            <w:shd w:val="clear" w:color="auto" w:fill="auto"/>
            <w:noWrap/>
            <w:vAlign w:val="center"/>
            <w:hideMark/>
          </w:tcPr>
          <w:p w14:paraId="654771EE"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13</w:t>
            </w:r>
            <w:r>
              <w:rPr>
                <w:rFonts w:ascii="Calibri" w:hAnsi="Calibri" w:cs="Calibri"/>
                <w:color w:val="000000"/>
                <w:sz w:val="22"/>
              </w:rPr>
              <w:t>7/118</w:t>
            </w:r>
          </w:p>
        </w:tc>
        <w:tc>
          <w:tcPr>
            <w:tcW w:w="1620" w:type="dxa"/>
            <w:shd w:val="clear" w:color="auto" w:fill="auto"/>
            <w:noWrap/>
            <w:vAlign w:val="center"/>
            <w:hideMark/>
          </w:tcPr>
          <w:p w14:paraId="00EA955A"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81</w:t>
            </w:r>
            <w:r>
              <w:rPr>
                <w:rFonts w:ascii="Calibri" w:hAnsi="Calibri" w:cs="Calibri"/>
                <w:color w:val="000000"/>
                <w:sz w:val="22"/>
              </w:rPr>
              <w:t>/54</w:t>
            </w:r>
          </w:p>
        </w:tc>
        <w:tc>
          <w:tcPr>
            <w:tcW w:w="1710" w:type="dxa"/>
            <w:shd w:val="clear" w:color="auto" w:fill="auto"/>
            <w:noWrap/>
            <w:vAlign w:val="center"/>
            <w:hideMark/>
          </w:tcPr>
          <w:p w14:paraId="427041A9"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3.0</w:t>
            </w:r>
            <w:r>
              <w:rPr>
                <w:rFonts w:ascii="Calibri" w:hAnsi="Calibri" w:cs="Calibri"/>
                <w:color w:val="000000"/>
                <w:sz w:val="22"/>
              </w:rPr>
              <w:t>/4.0</w:t>
            </w:r>
          </w:p>
        </w:tc>
        <w:tc>
          <w:tcPr>
            <w:tcW w:w="1440" w:type="dxa"/>
            <w:shd w:val="clear" w:color="auto" w:fill="auto"/>
            <w:noWrap/>
            <w:vAlign w:val="center"/>
            <w:hideMark/>
          </w:tcPr>
          <w:p w14:paraId="6793D16D"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2.5</w:t>
            </w:r>
            <w:r>
              <w:rPr>
                <w:rFonts w:ascii="Calibri" w:hAnsi="Calibri" w:cs="Calibri"/>
                <w:color w:val="000000"/>
                <w:sz w:val="22"/>
              </w:rPr>
              <w:t>/3.4</w:t>
            </w:r>
          </w:p>
        </w:tc>
        <w:tc>
          <w:tcPr>
            <w:tcW w:w="1345" w:type="dxa"/>
            <w:vAlign w:val="center"/>
          </w:tcPr>
          <w:p w14:paraId="2CD63085" w14:textId="77777777" w:rsidR="007A2074" w:rsidRDefault="007A2074" w:rsidP="007A2074">
            <w:pPr>
              <w:jc w:val="center"/>
              <w:rPr>
                <w:rFonts w:ascii="Calibri" w:hAnsi="Calibri" w:cs="Calibri"/>
                <w:color w:val="000000"/>
                <w:sz w:val="22"/>
              </w:rPr>
            </w:pPr>
            <w:r>
              <w:rPr>
                <w:rFonts w:ascii="Calibri" w:hAnsi="Calibri" w:cs="Calibri"/>
                <w:color w:val="000000"/>
                <w:sz w:val="22"/>
              </w:rPr>
              <w:t>0.34/0.11</w:t>
            </w:r>
          </w:p>
        </w:tc>
      </w:tr>
      <w:tr w:rsidR="007A2074" w:rsidRPr="00B3550B" w14:paraId="3CE1B8AE" w14:textId="77777777" w:rsidTr="007A2074">
        <w:trPr>
          <w:trHeight w:val="300"/>
        </w:trPr>
        <w:tc>
          <w:tcPr>
            <w:tcW w:w="0" w:type="auto"/>
            <w:shd w:val="clear" w:color="auto" w:fill="auto"/>
            <w:noWrap/>
            <w:vAlign w:val="center"/>
            <w:hideMark/>
          </w:tcPr>
          <w:p w14:paraId="76366B82"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Mean</w:t>
            </w:r>
          </w:p>
        </w:tc>
        <w:tc>
          <w:tcPr>
            <w:tcW w:w="1654" w:type="dxa"/>
            <w:shd w:val="clear" w:color="auto" w:fill="auto"/>
            <w:noWrap/>
            <w:vAlign w:val="center"/>
            <w:hideMark/>
          </w:tcPr>
          <w:p w14:paraId="20C74022"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33</w:t>
            </w:r>
            <w:r>
              <w:rPr>
                <w:rFonts w:ascii="Calibri" w:hAnsi="Calibri" w:cs="Calibri"/>
                <w:color w:val="000000"/>
                <w:sz w:val="22"/>
              </w:rPr>
              <w:t>1/438</w:t>
            </w:r>
          </w:p>
        </w:tc>
        <w:tc>
          <w:tcPr>
            <w:tcW w:w="1620" w:type="dxa"/>
            <w:shd w:val="clear" w:color="auto" w:fill="auto"/>
            <w:noWrap/>
            <w:vAlign w:val="center"/>
            <w:hideMark/>
          </w:tcPr>
          <w:p w14:paraId="16F40D07"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170</w:t>
            </w:r>
            <w:r>
              <w:rPr>
                <w:rFonts w:ascii="Calibri" w:hAnsi="Calibri" w:cs="Calibri"/>
                <w:color w:val="000000"/>
                <w:sz w:val="22"/>
              </w:rPr>
              <w:t>/843</w:t>
            </w:r>
          </w:p>
        </w:tc>
        <w:tc>
          <w:tcPr>
            <w:tcW w:w="1710" w:type="dxa"/>
            <w:shd w:val="clear" w:color="auto" w:fill="auto"/>
            <w:noWrap/>
            <w:vAlign w:val="center"/>
            <w:hideMark/>
          </w:tcPr>
          <w:p w14:paraId="2BA4939F"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9.5</w:t>
            </w:r>
            <w:r>
              <w:rPr>
                <w:rFonts w:ascii="Calibri" w:hAnsi="Calibri" w:cs="Calibri"/>
                <w:color w:val="000000"/>
                <w:sz w:val="22"/>
              </w:rPr>
              <w:t>/4.9</w:t>
            </w:r>
          </w:p>
        </w:tc>
        <w:tc>
          <w:tcPr>
            <w:tcW w:w="1440" w:type="dxa"/>
            <w:shd w:val="clear" w:color="auto" w:fill="auto"/>
            <w:noWrap/>
            <w:vAlign w:val="center"/>
            <w:hideMark/>
          </w:tcPr>
          <w:p w14:paraId="63BFF893"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8.2</w:t>
            </w:r>
            <w:r>
              <w:rPr>
                <w:rFonts w:ascii="Calibri" w:hAnsi="Calibri" w:cs="Calibri"/>
                <w:color w:val="000000"/>
                <w:sz w:val="22"/>
              </w:rPr>
              <w:t>/5.9</w:t>
            </w:r>
          </w:p>
        </w:tc>
        <w:tc>
          <w:tcPr>
            <w:tcW w:w="1345" w:type="dxa"/>
            <w:vAlign w:val="center"/>
          </w:tcPr>
          <w:p w14:paraId="56B019FC" w14:textId="77777777" w:rsidR="007A2074" w:rsidRDefault="007A2074" w:rsidP="007A2074">
            <w:pPr>
              <w:jc w:val="center"/>
              <w:rPr>
                <w:rFonts w:ascii="Calibri" w:hAnsi="Calibri" w:cs="Calibri"/>
                <w:color w:val="000000"/>
                <w:sz w:val="22"/>
              </w:rPr>
            </w:pPr>
            <w:r>
              <w:rPr>
                <w:rFonts w:ascii="Calibri" w:hAnsi="Calibri" w:cs="Calibri"/>
                <w:color w:val="000000"/>
                <w:sz w:val="22"/>
              </w:rPr>
              <w:t>0.43/0.43</w:t>
            </w:r>
          </w:p>
        </w:tc>
      </w:tr>
      <w:tr w:rsidR="007A2074" w:rsidRPr="00B3550B" w14:paraId="2C251A12" w14:textId="77777777" w:rsidTr="007A2074">
        <w:trPr>
          <w:trHeight w:val="300"/>
        </w:trPr>
        <w:tc>
          <w:tcPr>
            <w:tcW w:w="0" w:type="auto"/>
            <w:shd w:val="clear" w:color="auto" w:fill="auto"/>
            <w:noWrap/>
            <w:vAlign w:val="center"/>
            <w:hideMark/>
          </w:tcPr>
          <w:p w14:paraId="3A76C6C6"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98th Percentile</w:t>
            </w:r>
          </w:p>
        </w:tc>
        <w:tc>
          <w:tcPr>
            <w:tcW w:w="1654" w:type="dxa"/>
            <w:shd w:val="clear" w:color="auto" w:fill="auto"/>
            <w:noWrap/>
            <w:vAlign w:val="center"/>
            <w:hideMark/>
          </w:tcPr>
          <w:p w14:paraId="79B4726B"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610</w:t>
            </w:r>
            <w:r>
              <w:rPr>
                <w:rFonts w:ascii="Calibri" w:hAnsi="Calibri" w:cs="Calibri"/>
                <w:color w:val="000000"/>
                <w:sz w:val="22"/>
              </w:rPr>
              <w:t>/1,640</w:t>
            </w:r>
          </w:p>
        </w:tc>
        <w:tc>
          <w:tcPr>
            <w:tcW w:w="1620" w:type="dxa"/>
            <w:shd w:val="clear" w:color="auto" w:fill="auto"/>
            <w:noWrap/>
            <w:vAlign w:val="center"/>
            <w:hideMark/>
          </w:tcPr>
          <w:p w14:paraId="1A966092"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388</w:t>
            </w:r>
            <w:r>
              <w:rPr>
                <w:rFonts w:ascii="Calibri" w:hAnsi="Calibri" w:cs="Calibri"/>
                <w:color w:val="000000"/>
                <w:sz w:val="22"/>
              </w:rPr>
              <w:t>/3,660</w:t>
            </w:r>
          </w:p>
        </w:tc>
        <w:tc>
          <w:tcPr>
            <w:tcW w:w="1710" w:type="dxa"/>
            <w:shd w:val="clear" w:color="auto" w:fill="auto"/>
            <w:noWrap/>
            <w:vAlign w:val="center"/>
            <w:hideMark/>
          </w:tcPr>
          <w:p w14:paraId="16037185"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34.8</w:t>
            </w:r>
            <w:r>
              <w:rPr>
                <w:rFonts w:ascii="Calibri" w:hAnsi="Calibri" w:cs="Calibri"/>
                <w:color w:val="000000"/>
                <w:sz w:val="22"/>
              </w:rPr>
              <w:t>/10.7</w:t>
            </w:r>
          </w:p>
        </w:tc>
        <w:tc>
          <w:tcPr>
            <w:tcW w:w="1440" w:type="dxa"/>
            <w:shd w:val="clear" w:color="auto" w:fill="auto"/>
            <w:noWrap/>
            <w:vAlign w:val="center"/>
            <w:hideMark/>
          </w:tcPr>
          <w:p w14:paraId="1D26C2CD"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35.1</w:t>
            </w:r>
            <w:r>
              <w:rPr>
                <w:rFonts w:ascii="Calibri" w:hAnsi="Calibri" w:cs="Calibri"/>
                <w:color w:val="000000"/>
                <w:sz w:val="22"/>
              </w:rPr>
              <w:t>/11.2</w:t>
            </w:r>
          </w:p>
        </w:tc>
        <w:tc>
          <w:tcPr>
            <w:tcW w:w="1345" w:type="dxa"/>
            <w:vAlign w:val="center"/>
          </w:tcPr>
          <w:p w14:paraId="730BF0E3" w14:textId="77777777" w:rsidR="007A2074" w:rsidRDefault="007A2074" w:rsidP="007A2074">
            <w:pPr>
              <w:jc w:val="center"/>
              <w:rPr>
                <w:rFonts w:ascii="Calibri" w:hAnsi="Calibri" w:cs="Calibri"/>
                <w:color w:val="000000"/>
                <w:sz w:val="22"/>
              </w:rPr>
            </w:pPr>
            <w:r>
              <w:rPr>
                <w:rFonts w:ascii="Calibri" w:hAnsi="Calibri" w:cs="Calibri"/>
                <w:color w:val="000000"/>
                <w:sz w:val="22"/>
              </w:rPr>
              <w:t>0.65/0.62</w:t>
            </w:r>
          </w:p>
        </w:tc>
      </w:tr>
      <w:tr w:rsidR="007A2074" w:rsidRPr="00B3550B" w14:paraId="160178BC" w14:textId="77777777" w:rsidTr="007A2074">
        <w:trPr>
          <w:trHeight w:val="300"/>
        </w:trPr>
        <w:tc>
          <w:tcPr>
            <w:tcW w:w="0" w:type="auto"/>
            <w:shd w:val="clear" w:color="auto" w:fill="auto"/>
            <w:noWrap/>
            <w:vAlign w:val="center"/>
            <w:hideMark/>
          </w:tcPr>
          <w:p w14:paraId="2665E3B5"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Max</w:t>
            </w:r>
          </w:p>
        </w:tc>
        <w:tc>
          <w:tcPr>
            <w:tcW w:w="1654" w:type="dxa"/>
            <w:shd w:val="clear" w:color="auto" w:fill="auto"/>
            <w:noWrap/>
            <w:vAlign w:val="center"/>
            <w:hideMark/>
          </w:tcPr>
          <w:p w14:paraId="2DDD4EF4"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w:t>
            </w:r>
            <w:r>
              <w:rPr>
                <w:rFonts w:ascii="Calibri" w:hAnsi="Calibri" w:cs="Calibri"/>
                <w:color w:val="000000"/>
                <w:sz w:val="22"/>
              </w:rPr>
              <w:t>,</w:t>
            </w:r>
            <w:r w:rsidRPr="00B3550B">
              <w:rPr>
                <w:rFonts w:ascii="Calibri" w:hAnsi="Calibri" w:cs="Calibri"/>
                <w:color w:val="000000"/>
                <w:sz w:val="22"/>
              </w:rPr>
              <w:t>698</w:t>
            </w:r>
            <w:r>
              <w:rPr>
                <w:rFonts w:ascii="Calibri" w:hAnsi="Calibri" w:cs="Calibri"/>
                <w:color w:val="000000"/>
                <w:sz w:val="22"/>
              </w:rPr>
              <w:t>,/1,700</w:t>
            </w:r>
          </w:p>
        </w:tc>
        <w:tc>
          <w:tcPr>
            <w:tcW w:w="1620" w:type="dxa"/>
            <w:shd w:val="clear" w:color="auto" w:fill="auto"/>
            <w:noWrap/>
            <w:vAlign w:val="center"/>
            <w:hideMark/>
          </w:tcPr>
          <w:p w14:paraId="1E2AA2F6"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2</w:t>
            </w:r>
            <w:r>
              <w:rPr>
                <w:rFonts w:ascii="Calibri" w:hAnsi="Calibri" w:cs="Calibri"/>
                <w:color w:val="000000"/>
                <w:sz w:val="22"/>
              </w:rPr>
              <w:t>,</w:t>
            </w:r>
            <w:r w:rsidRPr="00B3550B">
              <w:rPr>
                <w:rFonts w:ascii="Calibri" w:hAnsi="Calibri" w:cs="Calibri"/>
                <w:color w:val="000000"/>
                <w:sz w:val="22"/>
              </w:rPr>
              <w:t>000</w:t>
            </w:r>
            <w:r>
              <w:rPr>
                <w:rFonts w:ascii="Calibri" w:hAnsi="Calibri" w:cs="Calibri"/>
                <w:color w:val="000000"/>
                <w:sz w:val="22"/>
              </w:rPr>
              <w:t>/3,700</w:t>
            </w:r>
          </w:p>
        </w:tc>
        <w:tc>
          <w:tcPr>
            <w:tcW w:w="1710" w:type="dxa"/>
            <w:shd w:val="clear" w:color="auto" w:fill="auto"/>
            <w:noWrap/>
            <w:vAlign w:val="center"/>
            <w:hideMark/>
          </w:tcPr>
          <w:p w14:paraId="64BA734F"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132.0</w:t>
            </w:r>
            <w:r>
              <w:rPr>
                <w:rFonts w:ascii="Calibri" w:hAnsi="Calibri" w:cs="Calibri"/>
                <w:color w:val="000000"/>
                <w:sz w:val="22"/>
              </w:rPr>
              <w:t>/12.0</w:t>
            </w:r>
          </w:p>
        </w:tc>
        <w:tc>
          <w:tcPr>
            <w:tcW w:w="1440" w:type="dxa"/>
            <w:shd w:val="clear" w:color="auto" w:fill="auto"/>
            <w:noWrap/>
            <w:vAlign w:val="center"/>
            <w:hideMark/>
          </w:tcPr>
          <w:p w14:paraId="5FE68386"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166.0</w:t>
            </w:r>
            <w:r>
              <w:rPr>
                <w:rFonts w:ascii="Calibri" w:hAnsi="Calibri" w:cs="Calibri"/>
                <w:color w:val="000000"/>
                <w:sz w:val="22"/>
              </w:rPr>
              <w:t>/12.0</w:t>
            </w:r>
          </w:p>
        </w:tc>
        <w:tc>
          <w:tcPr>
            <w:tcW w:w="1345" w:type="dxa"/>
            <w:vAlign w:val="center"/>
          </w:tcPr>
          <w:p w14:paraId="2950A61D" w14:textId="77777777" w:rsidR="007A2074" w:rsidRDefault="007A2074" w:rsidP="007A2074">
            <w:pPr>
              <w:jc w:val="center"/>
              <w:rPr>
                <w:rFonts w:ascii="Calibri" w:hAnsi="Calibri" w:cs="Calibri"/>
                <w:color w:val="000000"/>
                <w:sz w:val="22"/>
              </w:rPr>
            </w:pPr>
            <w:r>
              <w:rPr>
                <w:rFonts w:ascii="Calibri" w:hAnsi="Calibri" w:cs="Calibri"/>
                <w:color w:val="000000"/>
                <w:sz w:val="22"/>
              </w:rPr>
              <w:t>1.18/0.63</w:t>
            </w:r>
          </w:p>
        </w:tc>
      </w:tr>
    </w:tbl>
    <w:p w14:paraId="518181BD" w14:textId="77777777" w:rsidR="007A2074" w:rsidRPr="00552597" w:rsidRDefault="007A2074" w:rsidP="007A2074">
      <w:pPr>
        <w:rPr>
          <w:rFonts w:ascii="Cambria Math" w:eastAsiaTheme="minorEastAsia" w:hAnsi="Cambria Math"/>
          <w:iCs/>
          <w:sz w:val="18"/>
          <w:szCs w:val="20"/>
        </w:rPr>
      </w:pPr>
      <w:r w:rsidRPr="00552597">
        <w:rPr>
          <w:rFonts w:ascii="Cambria Math" w:eastAsiaTheme="minorEastAsia" w:hAnsi="Cambria Math"/>
          <w:iCs/>
          <w:sz w:val="18"/>
          <w:szCs w:val="20"/>
        </w:rPr>
        <w:t>[1] –</w:t>
      </w:r>
      <w:r>
        <w:rPr>
          <w:rFonts w:ascii="Cambria Math" w:eastAsiaTheme="minorEastAsia" w:hAnsi="Cambria Math"/>
          <w:iCs/>
          <w:sz w:val="18"/>
          <w:szCs w:val="20"/>
        </w:rPr>
        <w:t xml:space="preserve">The first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historical </w:t>
      </w:r>
      <w:r>
        <w:rPr>
          <w:rFonts w:ascii="Cambria Math" w:eastAsiaTheme="minorEastAsia" w:hAnsi="Cambria Math"/>
          <w:iCs/>
          <w:sz w:val="18"/>
          <w:szCs w:val="20"/>
        </w:rPr>
        <w:t xml:space="preserve">data and the second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w:t>
      </w:r>
      <w:r>
        <w:rPr>
          <w:rFonts w:ascii="Cambria Math" w:eastAsiaTheme="minorEastAsia" w:hAnsi="Cambria Math"/>
          <w:iCs/>
          <w:sz w:val="18"/>
          <w:szCs w:val="20"/>
        </w:rPr>
        <w:t xml:space="preserve">2020 </w:t>
      </w:r>
      <w:r w:rsidRPr="00552597">
        <w:rPr>
          <w:rFonts w:ascii="Cambria Math" w:eastAsiaTheme="minorEastAsia" w:hAnsi="Cambria Math"/>
          <w:iCs/>
          <w:sz w:val="18"/>
          <w:szCs w:val="20"/>
        </w:rPr>
        <w:t>sampling p</w:t>
      </w:r>
      <w:r>
        <w:rPr>
          <w:rFonts w:ascii="Cambria Math" w:eastAsiaTheme="minorEastAsia" w:hAnsi="Cambria Math"/>
          <w:iCs/>
          <w:sz w:val="18"/>
          <w:szCs w:val="20"/>
        </w:rPr>
        <w:t>rogram</w:t>
      </w:r>
      <w:r w:rsidRPr="00552597">
        <w:rPr>
          <w:rFonts w:ascii="Cambria Math" w:eastAsiaTheme="minorEastAsia" w:hAnsi="Cambria Math"/>
          <w:iCs/>
          <w:sz w:val="18"/>
          <w:szCs w:val="20"/>
        </w:rPr>
        <w:t xml:space="preserve"> statistics</w:t>
      </w:r>
    </w:p>
    <w:p w14:paraId="705B0766" w14:textId="77777777" w:rsidR="007A2074" w:rsidRPr="00616861" w:rsidRDefault="007A2074" w:rsidP="007A2074">
      <w:pPr>
        <w:rPr>
          <w:rFonts w:ascii="Cambria Math" w:eastAsiaTheme="minorEastAsia" w:hAnsi="Cambria Math"/>
          <w:iCs/>
          <w:sz w:val="18"/>
          <w:szCs w:val="20"/>
        </w:rPr>
      </w:pPr>
      <w:r w:rsidRPr="00552597" w:rsidDel="00BC036B">
        <w:rPr>
          <w:rFonts w:ascii="Cambria Math" w:eastAsiaTheme="minorEastAsia" w:hAnsi="Cambria Math"/>
          <w:iCs/>
          <w:sz w:val="18"/>
          <w:szCs w:val="20"/>
        </w:rPr>
        <w:t xml:space="preserve"> </w:t>
      </w:r>
      <w:r w:rsidRPr="00552597">
        <w:rPr>
          <w:rFonts w:ascii="Cambria Math" w:eastAsiaTheme="minorEastAsia" w:hAnsi="Cambria Math"/>
          <w:iCs/>
          <w:sz w:val="18"/>
          <w:szCs w:val="20"/>
        </w:rPr>
        <w:t xml:space="preserve">[2] – </w:t>
      </w:r>
      <w:r>
        <w:rPr>
          <w:rFonts w:ascii="Cambria Math" w:eastAsiaTheme="minorEastAsia" w:hAnsi="Cambria Math"/>
          <w:iCs/>
          <w:sz w:val="18"/>
          <w:szCs w:val="20"/>
        </w:rPr>
        <w:t>Historical values are daily average composites while sampling program is based on one discrete sample per day</w:t>
      </w:r>
    </w:p>
    <w:p w14:paraId="6F37C8CA" w14:textId="77777777" w:rsidR="007A2074" w:rsidRDefault="007A2074" w:rsidP="007A2074">
      <w:pPr>
        <w:pStyle w:val="BodyText"/>
        <w:spacing w:before="15"/>
        <w:ind w:left="140" w:right="137"/>
        <w:jc w:val="both"/>
      </w:pPr>
    </w:p>
    <w:p w14:paraId="04ADFD1D" w14:textId="7625FABE" w:rsidR="007A2074" w:rsidRDefault="002D60B5" w:rsidP="006401CE">
      <w:pPr>
        <w:pStyle w:val="LFTHeading4"/>
      </w:pPr>
      <w:bookmarkStart w:id="58" w:name="_Toc61514833"/>
      <w:r>
        <w:t>2.5.3</w:t>
      </w:r>
      <w:r w:rsidR="00067008">
        <w:t>.3</w:t>
      </w:r>
      <w:r>
        <w:t xml:space="preserve"> </w:t>
      </w:r>
      <w:r w:rsidR="007A2074">
        <w:t>Chlorine Demand Testing</w:t>
      </w:r>
      <w:bookmarkEnd w:id="58"/>
    </w:p>
    <w:p w14:paraId="21D3FE4E" w14:textId="4AB44577" w:rsidR="007A2074" w:rsidRPr="00331D41" w:rsidRDefault="006401CE" w:rsidP="007A2074">
      <w:pPr>
        <w:pStyle w:val="LFTBody"/>
      </w:pPr>
      <w:r>
        <w:t>Variability in treated wastewater quality can impact the chlorine demand, resulting in corresponding variability in the required chlorine dose necessary to maintain bacteria inactivation.  Conversely, if the applied chlorine dose is maintained high enough at a fixed dose to account for the maximum demand, then th</w:t>
      </w:r>
      <w:r w:rsidR="005B6ACA">
        <w:t>e</w:t>
      </w:r>
      <w:r>
        <w:t xml:space="preserve"> variability in demand will result in a proportional variation in the effluent residual.  </w:t>
      </w:r>
      <w:r w:rsidR="008B24FF">
        <w:t>While for wastewater effluents</w:t>
      </w:r>
      <w:r w:rsidR="005B6ACA">
        <w:t>,</w:t>
      </w:r>
      <w:r w:rsidR="008B24FF">
        <w:t xml:space="preserve"> ammonia and nitrite have the greatest impact on chlorine demand, other </w:t>
      </w:r>
      <w:r w:rsidR="00D95009">
        <w:t>organics,</w:t>
      </w:r>
      <w:r w:rsidR="008B24FF">
        <w:t xml:space="preserve"> and some inorganics (e.g., hydrogen sulfide, ferrous iron, and manganese) can </w:t>
      </w:r>
      <w:r w:rsidR="005B6ACA">
        <w:t xml:space="preserve">also </w:t>
      </w:r>
      <w:r w:rsidR="008B24FF">
        <w:t>impact the chlorine demand</w:t>
      </w:r>
      <w:r w:rsidR="005B6ACA">
        <w:t xml:space="preserve"> if they are present.</w:t>
      </w:r>
      <w:r w:rsidR="008B24FF">
        <w:t xml:space="preserve">  </w:t>
      </w:r>
      <w:r w:rsidR="007A2074" w:rsidRPr="00331D41">
        <w:t xml:space="preserve">Other factors affecting chlorine demand include temperature, pH, bacterial concentrations, and disinfection dose. Variability in </w:t>
      </w:r>
      <w:r w:rsidR="007A2074">
        <w:t xml:space="preserve">factors </w:t>
      </w:r>
      <w:r w:rsidR="007A2074" w:rsidRPr="00331D41">
        <w:t xml:space="preserve">that </w:t>
      </w:r>
      <w:r w:rsidR="007A2074">
        <w:t>a</w:t>
      </w:r>
      <w:r w:rsidR="007A2074" w:rsidRPr="00331D41">
        <w:t xml:space="preserve">ffect this demand can lead to complications in fine-tuning chlorine residual concentrations and resulting overdosing or underdosing. Port Richmond has several factors that can lead to variability in </w:t>
      </w:r>
      <w:r w:rsidR="008B24FF">
        <w:t>secondary effluent quality</w:t>
      </w:r>
      <w:r w:rsidR="007A2074">
        <w:t>:</w:t>
      </w:r>
    </w:p>
    <w:p w14:paraId="5CCFB5B9" w14:textId="39D9FFBA" w:rsidR="007A2074" w:rsidRDefault="007A2074" w:rsidP="007A2074">
      <w:pPr>
        <w:pStyle w:val="LFTBullet1"/>
        <w:numPr>
          <w:ilvl w:val="0"/>
          <w:numId w:val="7"/>
        </w:numPr>
        <w:jc w:val="both"/>
      </w:pPr>
      <w:r>
        <w:t>Highly variable influent plant BOD loads affecting secondary treatment and causing inconsistent food to mass ratios, settling characteristics, and bulking in activated sludge</w:t>
      </w:r>
      <w:r w:rsidR="009140A3">
        <w:t>;</w:t>
      </w:r>
    </w:p>
    <w:p w14:paraId="277B6DAC" w14:textId="456D74FC" w:rsidR="007A2074" w:rsidRDefault="007A2074" w:rsidP="007A2074">
      <w:pPr>
        <w:pStyle w:val="LFTBullet1"/>
        <w:numPr>
          <w:ilvl w:val="0"/>
          <w:numId w:val="7"/>
        </w:numPr>
        <w:jc w:val="both"/>
      </w:pPr>
      <w:r>
        <w:t>Variable CCT influent bacteria loads ranging between 10</w:t>
      </w:r>
      <w:r>
        <w:rPr>
          <w:vertAlign w:val="superscript"/>
        </w:rPr>
        <w:t>4</w:t>
      </w:r>
      <w:r>
        <w:t xml:space="preserve"> – 10</w:t>
      </w:r>
      <w:r>
        <w:rPr>
          <w:vertAlign w:val="superscript"/>
        </w:rPr>
        <w:t>6</w:t>
      </w:r>
      <w:r>
        <w:t xml:space="preserve"> MPN/100mL fecal coliform as observed throughout the sampling program</w:t>
      </w:r>
      <w:r w:rsidR="009140A3">
        <w:t>; and</w:t>
      </w:r>
    </w:p>
    <w:p w14:paraId="452B35CD" w14:textId="77B43B7B" w:rsidR="007A2074" w:rsidRDefault="007A2074" w:rsidP="007A2074">
      <w:pPr>
        <w:pStyle w:val="LFTBullet1"/>
        <w:numPr>
          <w:ilvl w:val="0"/>
          <w:numId w:val="7"/>
        </w:numPr>
        <w:jc w:val="both"/>
      </w:pPr>
      <w:r>
        <w:t>Difficulty maintaining consistent dissolved oxygen levels throughout the aeration system leading to filamentous bacterial growth</w:t>
      </w:r>
      <w:r w:rsidR="009140A3">
        <w:t>.</w:t>
      </w:r>
    </w:p>
    <w:p w14:paraId="25BBDCE8" w14:textId="7D6261F7" w:rsidR="007A2074" w:rsidRDefault="007A2074" w:rsidP="007A2074">
      <w:pPr>
        <w:pStyle w:val="LFTBody"/>
      </w:pPr>
      <w:r w:rsidRPr="005C329B">
        <w:t xml:space="preserve">Two chlorine demand tests for this study were conducted on the 8th and 10th day of sampling. 5-gallons </w:t>
      </w:r>
      <w:r>
        <w:t xml:space="preserve">of </w:t>
      </w:r>
      <w:r w:rsidRPr="005C329B">
        <w:t>final tank effluent w</w:t>
      </w:r>
      <w:r>
        <w:t>ere</w:t>
      </w:r>
      <w:r w:rsidRPr="005C329B">
        <w:t xml:space="preserve"> collected on each day and the demand tests were conducted at 20°±1°C. </w:t>
      </w:r>
      <w:r>
        <w:t xml:space="preserve">The study was conducted as follows (see </w:t>
      </w:r>
      <w:r w:rsidRPr="0026425E">
        <w:rPr>
          <w:b/>
          <w:bCs/>
        </w:rPr>
        <w:t>Appendix</w:t>
      </w:r>
      <w:r w:rsidR="00EF3530">
        <w:rPr>
          <w:b/>
          <w:bCs/>
        </w:rPr>
        <w:t xml:space="preserve"> B</w:t>
      </w:r>
      <w:r w:rsidRPr="0026425E">
        <w:rPr>
          <w:b/>
          <w:bCs/>
        </w:rPr>
        <w:t xml:space="preserve"> </w:t>
      </w:r>
      <w:r>
        <w:t xml:space="preserve"> for the full chlorine demand procedure):</w:t>
      </w:r>
    </w:p>
    <w:p w14:paraId="3316652F" w14:textId="2BC77C07" w:rsidR="007A2074" w:rsidRPr="00BC036B" w:rsidRDefault="007A2074" w:rsidP="007A2074">
      <w:pPr>
        <w:pStyle w:val="LFTBullet1"/>
        <w:numPr>
          <w:ilvl w:val="0"/>
          <w:numId w:val="7"/>
        </w:numPr>
      </w:pPr>
      <w:r w:rsidRPr="00BC036B">
        <w:t xml:space="preserve">Screening investigation – </w:t>
      </w:r>
      <w:r>
        <w:t>D</w:t>
      </w:r>
      <w:r w:rsidRPr="00BC036B">
        <w:t xml:space="preserve">osing </w:t>
      </w:r>
      <w:r w:rsidR="005B6ACA">
        <w:t>five</w:t>
      </w:r>
      <w:r w:rsidRPr="00BC036B">
        <w:t xml:space="preserve"> chlorine doses between 0.5 and 3 mg/L based on historical dosing concentrations</w:t>
      </w:r>
      <w:r w:rsidR="005B6ACA">
        <w:t xml:space="preserve">, </w:t>
      </w:r>
      <w:r w:rsidRPr="00BC036B">
        <w:t>and residual measurement are recorded after 5 minutes of contact time</w:t>
      </w:r>
      <w:r w:rsidR="009140A3">
        <w:t>;</w:t>
      </w:r>
    </w:p>
    <w:p w14:paraId="7D3478B0" w14:textId="58A37D9F" w:rsidR="007A2074" w:rsidRPr="00BC036B" w:rsidRDefault="007A2074" w:rsidP="007A2074">
      <w:pPr>
        <w:pStyle w:val="LFTBullet1"/>
        <w:numPr>
          <w:ilvl w:val="0"/>
          <w:numId w:val="7"/>
        </w:numPr>
      </w:pPr>
      <w:r w:rsidRPr="00BC036B">
        <w:t>Residual interpolation – Interpolating TRC results from screening evaluation to determine t</w:t>
      </w:r>
      <w:r>
        <w:t>he</w:t>
      </w:r>
      <w:r w:rsidRPr="00BC036B">
        <w:t xml:space="preserve"> chlorine doses required to achieve target residual concentrations of 0.2, 0.4, 0.6, 0.8 and 1 mg/L. These target residual concentrations were selected based on historical residual concentrations from the facility’s DMRs</w:t>
      </w:r>
      <w:r w:rsidR="009140A3">
        <w:t xml:space="preserve">, and </w:t>
      </w:r>
    </w:p>
    <w:p w14:paraId="6106F61D" w14:textId="77777777" w:rsidR="007A2074" w:rsidRPr="005C329B" w:rsidRDefault="007A2074" w:rsidP="007A2074">
      <w:pPr>
        <w:pStyle w:val="LFTBullet1"/>
        <w:numPr>
          <w:ilvl w:val="0"/>
          <w:numId w:val="7"/>
        </w:numPr>
        <w:jc w:val="both"/>
      </w:pPr>
      <w:r>
        <w:t>True demand investigation – Conducting demand investigation using interpolated doses required to achieve desired chlorine residual concentrations. Residual is measured at 2 minutes of contact time to obtain initial demand and then at 30 minutes of contact time to emulate contact tank hydraulic residence times. This demand investigation is run twice to obtain duplicate results and ensure adequate QA/QC.</w:t>
      </w:r>
    </w:p>
    <w:p w14:paraId="631CB23D" w14:textId="2701306B" w:rsidR="007A2074" w:rsidRDefault="007A2074" w:rsidP="007A2074">
      <w:pPr>
        <w:pStyle w:val="LFTBody"/>
      </w:pPr>
      <w:r w:rsidRPr="00192EBA">
        <w:t xml:space="preserve">Results of the two chlorine demand tests are presented in </w:t>
      </w:r>
      <w:r w:rsidRPr="00777C43">
        <w:rPr>
          <w:b/>
        </w:rPr>
        <w:t xml:space="preserve">Table </w:t>
      </w:r>
      <w:r w:rsidR="002D60B5">
        <w:rPr>
          <w:b/>
        </w:rPr>
        <w:t>2-10</w:t>
      </w:r>
      <w:r w:rsidRPr="00192EBA">
        <w:t xml:space="preserve"> and </w:t>
      </w:r>
      <w:r w:rsidRPr="00777C43">
        <w:rPr>
          <w:b/>
        </w:rPr>
        <w:t xml:space="preserve">Table </w:t>
      </w:r>
      <w:r w:rsidR="002D60B5">
        <w:rPr>
          <w:b/>
        </w:rPr>
        <w:t>2-11</w:t>
      </w:r>
      <w:r w:rsidRPr="00192EBA">
        <w:t xml:space="preserve">. Results </w:t>
      </w:r>
      <w:r w:rsidR="003A3D8A">
        <w:t>confirm</w:t>
      </w:r>
      <w:r w:rsidR="003A3D8A" w:rsidRPr="00192EBA">
        <w:t xml:space="preserve"> </w:t>
      </w:r>
      <w:r w:rsidRPr="00192EBA">
        <w:t xml:space="preserve">that the initial demand (2-minute contact time) consumes the majority of the chlorine. The resultant total residual chlorine after 30 minutes of contact time was expected based on the target residual. However, the dose to achieve the same target residual varied </w:t>
      </w:r>
      <w:r w:rsidR="003A3D8A">
        <w:t>significantly</w:t>
      </w:r>
      <w:r w:rsidR="003A3D8A" w:rsidRPr="00192EBA">
        <w:t xml:space="preserve"> </w:t>
      </w:r>
      <w:r w:rsidRPr="00192EBA">
        <w:t xml:space="preserve">between the two days and demand investigation 2 required an average 39% higher dose, indicative of the variable CCT influent quality. </w:t>
      </w:r>
      <w:r w:rsidRPr="0036506C">
        <w:rPr>
          <w:b/>
        </w:rPr>
        <w:t xml:space="preserve">Figure </w:t>
      </w:r>
      <w:r w:rsidR="002D60B5">
        <w:rPr>
          <w:b/>
        </w:rPr>
        <w:t>2-7</w:t>
      </w:r>
      <w:r w:rsidRPr="00192EBA">
        <w:t xml:space="preserve"> and </w:t>
      </w:r>
      <w:r w:rsidRPr="0036506C">
        <w:rPr>
          <w:b/>
        </w:rPr>
        <w:t xml:space="preserve">Figure </w:t>
      </w:r>
      <w:r w:rsidR="002D60B5">
        <w:rPr>
          <w:b/>
        </w:rPr>
        <w:t>2-8</w:t>
      </w:r>
      <w:r w:rsidRPr="00192EBA">
        <w:t xml:space="preserve"> show the demand difference between the two investigations. Influent bacterial concentrations of fecal coliforms during the sample day of investigation</w:t>
      </w:r>
      <w:r>
        <w:t>s</w:t>
      </w:r>
      <w:r w:rsidRPr="00192EBA">
        <w:t xml:space="preserve"> 1 and 2 were on the order of 10</w:t>
      </w:r>
      <w:r w:rsidRPr="006401CE">
        <w:rPr>
          <w:vertAlign w:val="superscript"/>
        </w:rPr>
        <w:t xml:space="preserve">3 </w:t>
      </w:r>
      <w:r w:rsidRPr="00192EBA">
        <w:t>and 10</w:t>
      </w:r>
      <w:r w:rsidRPr="006401CE">
        <w:rPr>
          <w:vertAlign w:val="superscript"/>
        </w:rPr>
        <w:t>4</w:t>
      </w:r>
      <w:r w:rsidRPr="00192EBA">
        <w:t xml:space="preserve"> MPN/100mL respectively.</w:t>
      </w:r>
    </w:p>
    <w:p w14:paraId="2C2E3F12" w14:textId="7B09D5D6" w:rsidR="007A2074" w:rsidRDefault="002D60B5" w:rsidP="006401CE">
      <w:pPr>
        <w:pStyle w:val="LFTHeading4"/>
      </w:pPr>
      <w:bookmarkStart w:id="59" w:name="_Toc61514834"/>
      <w:r>
        <w:t>2.5.</w:t>
      </w:r>
      <w:r w:rsidR="009140A3">
        <w:t>3.</w:t>
      </w:r>
      <w:r>
        <w:t xml:space="preserve">4 </w:t>
      </w:r>
      <w:r w:rsidR="007A2074">
        <w:t>Particle Size Distribution</w:t>
      </w:r>
      <w:bookmarkEnd w:id="59"/>
    </w:p>
    <w:p w14:paraId="05364FEA" w14:textId="0A7CDA37" w:rsidR="007A2074" w:rsidRPr="00E3768D" w:rsidRDefault="007A2074" w:rsidP="007A2074">
      <w:pPr>
        <w:pStyle w:val="LFTBody"/>
      </w:pPr>
      <w:r>
        <w:t xml:space="preserve">Particle size distribution (PSD) </w:t>
      </w:r>
      <w:r w:rsidR="003A3D8A">
        <w:t xml:space="preserve">can impact disinfection effectiveness by screening bacteria within the solids particle from the effects of the disinfectant, in this case chlorine.  Studies have shown that effluents with larger PSDs, can require higher disinfectant dose or longer contact time in order to maintain the same level of inactivation as effluents with smaller PSDs.  PSD analysis </w:t>
      </w:r>
      <w:r>
        <w:t xml:space="preserve">was conducted at Particle Technology Labs using Single Particle Optical Sensing (SPOS) technology. This analysis was conducted on </w:t>
      </w:r>
      <w:r w:rsidR="00880DD0">
        <w:t>two</w:t>
      </w:r>
      <w:r>
        <w:t xml:space="preserve"> separate sampling days on aeration tank effluent. PSD provides information on solids</w:t>
      </w:r>
      <w:r w:rsidRPr="007B7728">
        <w:t xml:space="preserve"> size</w:t>
      </w:r>
      <w:r>
        <w:t xml:space="preserve"> distributions which can give insight into bulking sludge or changes in solids sizes that may affect disinfection. </w:t>
      </w:r>
    </w:p>
    <w:p w14:paraId="0FA4643B" w14:textId="057AE292" w:rsidR="007A2074" w:rsidRDefault="007A2074" w:rsidP="007A2074">
      <w:pPr>
        <w:pStyle w:val="LFTBody"/>
      </w:pPr>
      <w:r>
        <w:t xml:space="preserve">The distribution of solids sizes by % volume is presented in </w:t>
      </w:r>
      <w:r>
        <w:rPr>
          <w:b/>
          <w:bCs/>
        </w:rPr>
        <w:t xml:space="preserve">Figure </w:t>
      </w:r>
      <w:r w:rsidR="002D60B5">
        <w:rPr>
          <w:b/>
          <w:bCs/>
        </w:rPr>
        <w:t>2-9</w:t>
      </w:r>
      <w:r>
        <w:t xml:space="preserve">. The results for the first particle size sampling event (July 13, day 8) shows a large </w:t>
      </w:r>
      <w:r w:rsidR="00880DD0">
        <w:t>fraction</w:t>
      </w:r>
      <w:r>
        <w:t xml:space="preserve"> of particle</w:t>
      </w:r>
      <w:r w:rsidR="00880DD0">
        <w:t>s</w:t>
      </w:r>
      <w:r>
        <w:t xml:space="preserve"> between 20 and 200 µm with the distribution skewed heavily towards the larger particles in that range.  This trend is consistent on the second particle size sampling event (July 15, day 10) as shown in </w:t>
      </w:r>
      <w:r>
        <w:rPr>
          <w:b/>
          <w:bCs/>
        </w:rPr>
        <w:t xml:space="preserve">Figure </w:t>
      </w:r>
      <w:r w:rsidR="002D60B5">
        <w:rPr>
          <w:b/>
          <w:bCs/>
        </w:rPr>
        <w:t>2-10</w:t>
      </w:r>
      <w:r>
        <w:t xml:space="preserve">. </w:t>
      </w:r>
    </w:p>
    <w:p w14:paraId="30A5E2F5" w14:textId="19523E74" w:rsidR="007A2074" w:rsidRDefault="007A2074" w:rsidP="007A2074">
      <w:pPr>
        <w:pStyle w:val="LFTBody"/>
      </w:pPr>
      <w:r>
        <w:t xml:space="preserve">These results were compared to a PSD evaluation conducted in 2005; the results of the summer sampling event conducted July 2005 is presented in </w:t>
      </w:r>
      <w:r>
        <w:rPr>
          <w:b/>
          <w:bCs/>
        </w:rPr>
        <w:t xml:space="preserve">Figure </w:t>
      </w:r>
      <w:r w:rsidR="002D60B5">
        <w:rPr>
          <w:b/>
          <w:bCs/>
        </w:rPr>
        <w:t>2-11</w:t>
      </w:r>
      <w:r>
        <w:t xml:space="preserve">. The 2005 distribution shows particle sizes ranging between 2.5 µm and 37.5 µm pointing towards a considerable increase in solids size over the past fifteen years, potentially resulting in wastewater that can become increasingly difficult to disinfect as the bacteria become entrained in the particles. The full particle size distribution report can be found in </w:t>
      </w:r>
      <w:r>
        <w:rPr>
          <w:b/>
          <w:bCs/>
        </w:rPr>
        <w:t>Appendix</w:t>
      </w:r>
      <w:r w:rsidR="00EF3530">
        <w:rPr>
          <w:b/>
          <w:bCs/>
        </w:rPr>
        <w:t xml:space="preserve"> B</w:t>
      </w:r>
      <w:r>
        <w:t>.</w:t>
      </w:r>
    </w:p>
    <w:p w14:paraId="1166B6D9" w14:textId="2D9CC84B" w:rsidR="007A2074" w:rsidRDefault="002D60B5" w:rsidP="006401CE">
      <w:pPr>
        <w:pStyle w:val="LFTHeading4"/>
      </w:pPr>
      <w:bookmarkStart w:id="60" w:name="_Toc61514835"/>
      <w:r>
        <w:t>2.5.</w:t>
      </w:r>
      <w:r w:rsidR="00880DD0">
        <w:t>3.</w:t>
      </w:r>
      <w:r>
        <w:t xml:space="preserve">5 </w:t>
      </w:r>
      <w:r w:rsidR="007A2074">
        <w:t>Other Process Data</w:t>
      </w:r>
      <w:bookmarkEnd w:id="60"/>
    </w:p>
    <w:p w14:paraId="2C8150C4" w14:textId="5652A885" w:rsidR="007A2074" w:rsidRPr="00212296" w:rsidRDefault="007A2074" w:rsidP="007A2074">
      <w:pPr>
        <w:pStyle w:val="LFTBody"/>
      </w:pPr>
      <w:r>
        <w:rPr>
          <w:b/>
          <w:bCs/>
        </w:rPr>
        <w:t xml:space="preserve">Table </w:t>
      </w:r>
      <w:r w:rsidR="00650382">
        <w:rPr>
          <w:b/>
          <w:bCs/>
        </w:rPr>
        <w:t>2-12</w:t>
      </w:r>
      <w:r>
        <w:t xml:space="preserve"> presents additional plant data and operational metrics that were provided by the DEP during this sampling period which include plant flow, SVI, and MLSS. Historical data from Port Richmond’s DMRs is also presented in </w:t>
      </w:r>
      <w:r>
        <w:rPr>
          <w:b/>
          <w:bCs/>
        </w:rPr>
        <w:t xml:space="preserve">Table </w:t>
      </w:r>
      <w:r w:rsidR="002D60B5">
        <w:rPr>
          <w:b/>
          <w:bCs/>
        </w:rPr>
        <w:t>2-12</w:t>
      </w:r>
      <w:r>
        <w:t xml:space="preserve"> for comparison. The facility was running at slightly lower flows and higher SVIs than typical. Average MLSS was running lower than typical for the facility which can affect secondary treatment performance and sludge quality.</w:t>
      </w:r>
    </w:p>
    <w:p w14:paraId="78042FF0" w14:textId="77777777" w:rsidR="007A2074" w:rsidRPr="00192EBA" w:rsidRDefault="007A2074" w:rsidP="007A2074">
      <w:pPr>
        <w:pStyle w:val="LFTBody"/>
      </w:pPr>
    </w:p>
    <w:p w14:paraId="53B007FE" w14:textId="77777777" w:rsidR="007A2074" w:rsidRPr="00192EBA" w:rsidRDefault="007A2074" w:rsidP="007A2074">
      <w:pPr>
        <w:pStyle w:val="LFTBody"/>
      </w:pPr>
    </w:p>
    <w:p w14:paraId="49C12B38" w14:textId="77777777" w:rsidR="007A2074" w:rsidRDefault="007A2074" w:rsidP="007A2074">
      <w:pPr>
        <w:jc w:val="both"/>
        <w:rPr>
          <w:rFonts w:ascii="Calibri" w:hAnsi="Calibri" w:cs="Calibri"/>
          <w:b/>
          <w:bCs/>
          <w:color w:val="FFFFFF"/>
          <w:szCs w:val="16"/>
        </w:rPr>
      </w:pPr>
    </w:p>
    <w:p w14:paraId="65643755" w14:textId="77777777" w:rsidR="00C24669" w:rsidRDefault="00C24669" w:rsidP="007A2074">
      <w:pPr>
        <w:jc w:val="both"/>
        <w:rPr>
          <w:rFonts w:ascii="Calibri" w:hAnsi="Calibri" w:cs="Calibri"/>
          <w:b/>
          <w:bCs/>
          <w:color w:val="FFFFFF"/>
          <w:szCs w:val="16"/>
        </w:rPr>
      </w:pPr>
    </w:p>
    <w:p w14:paraId="261166B8" w14:textId="77777777" w:rsidR="00C24669" w:rsidRDefault="00C24669" w:rsidP="007A2074">
      <w:pPr>
        <w:jc w:val="both"/>
        <w:rPr>
          <w:rFonts w:ascii="Calibri" w:hAnsi="Calibri" w:cs="Calibri"/>
          <w:b/>
          <w:bCs/>
          <w:color w:val="FFFFFF"/>
          <w:szCs w:val="16"/>
        </w:rPr>
      </w:pPr>
    </w:p>
    <w:p w14:paraId="0BDFFF3F" w14:textId="77777777" w:rsidR="00C24669" w:rsidRDefault="00C24669" w:rsidP="007A2074">
      <w:pPr>
        <w:jc w:val="both"/>
        <w:rPr>
          <w:rFonts w:ascii="Calibri" w:hAnsi="Calibri" w:cs="Calibri"/>
          <w:b/>
          <w:bCs/>
          <w:color w:val="FFFFFF"/>
          <w:szCs w:val="16"/>
        </w:rPr>
      </w:pPr>
    </w:p>
    <w:p w14:paraId="64773A38" w14:textId="77777777" w:rsidR="00C24669" w:rsidRDefault="00C24669" w:rsidP="007A2074">
      <w:pPr>
        <w:jc w:val="both"/>
        <w:rPr>
          <w:rFonts w:ascii="Calibri" w:hAnsi="Calibri" w:cs="Calibri"/>
          <w:b/>
          <w:bCs/>
          <w:color w:val="FFFFFF"/>
          <w:szCs w:val="16"/>
        </w:rPr>
      </w:pPr>
    </w:p>
    <w:p w14:paraId="232F7437" w14:textId="4DB99ADF" w:rsidR="00C24669" w:rsidRDefault="00C24669" w:rsidP="007A2074">
      <w:pPr>
        <w:jc w:val="both"/>
        <w:rPr>
          <w:rFonts w:ascii="Calibri" w:hAnsi="Calibri" w:cs="Calibri"/>
          <w:b/>
          <w:bCs/>
          <w:color w:val="FFFFFF"/>
          <w:szCs w:val="16"/>
        </w:rPr>
        <w:sectPr w:rsidR="00C24669" w:rsidSect="00854AFD">
          <w:headerReference w:type="even" r:id="rId68"/>
          <w:headerReference w:type="default" r:id="rId69"/>
          <w:footerReference w:type="even" r:id="rId70"/>
          <w:headerReference w:type="first" r:id="rId71"/>
          <w:pgSz w:w="12240" w:h="15840" w:code="1"/>
          <w:pgMar w:top="1440" w:right="1440" w:bottom="1440" w:left="1440" w:header="864" w:footer="720" w:gutter="0"/>
          <w:cols w:space="720"/>
          <w:docGrid w:linePitch="360"/>
        </w:sectPr>
      </w:pPr>
    </w:p>
    <w:tbl>
      <w:tblPr>
        <w:tblpPr w:leftFromText="180" w:rightFromText="180" w:vertAnchor="page" w:horzAnchor="page" w:tblpX="586" w:tblpY="976"/>
        <w:tblW w:w="9674" w:type="dxa"/>
        <w:tblLook w:val="04A0" w:firstRow="1" w:lastRow="0" w:firstColumn="1" w:lastColumn="0" w:noHBand="0" w:noVBand="1"/>
      </w:tblPr>
      <w:tblGrid>
        <w:gridCol w:w="1932"/>
        <w:gridCol w:w="1563"/>
        <w:gridCol w:w="1113"/>
        <w:gridCol w:w="927"/>
        <w:gridCol w:w="1188"/>
        <w:gridCol w:w="965"/>
        <w:gridCol w:w="1067"/>
        <w:gridCol w:w="919"/>
      </w:tblGrid>
      <w:tr w:rsidR="00C24669" w:rsidRPr="007A2074" w14:paraId="09A3E63D" w14:textId="77777777" w:rsidTr="006401CE">
        <w:trPr>
          <w:trHeight w:val="315"/>
        </w:trPr>
        <w:tc>
          <w:tcPr>
            <w:tcW w:w="3495" w:type="dxa"/>
            <w:gridSpan w:val="2"/>
            <w:vMerge w:val="restart"/>
            <w:tcBorders>
              <w:top w:val="single" w:sz="8" w:space="0" w:color="auto"/>
              <w:left w:val="single" w:sz="8" w:space="0" w:color="auto"/>
              <w:bottom w:val="single" w:sz="8" w:space="0" w:color="000000"/>
              <w:right w:val="single" w:sz="8" w:space="0" w:color="000000"/>
            </w:tcBorders>
            <w:shd w:val="clear" w:color="auto" w:fill="0082C4" w:themeFill="accent3"/>
            <w:noWrap/>
            <w:vAlign w:val="center"/>
            <w:hideMark/>
          </w:tcPr>
          <w:p w14:paraId="362B4016"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Investigation 1 Screening</w:t>
            </w:r>
          </w:p>
        </w:tc>
        <w:tc>
          <w:tcPr>
            <w:tcW w:w="6179" w:type="dxa"/>
            <w:gridSpan w:val="6"/>
            <w:tcBorders>
              <w:top w:val="single" w:sz="8" w:space="0" w:color="auto"/>
              <w:left w:val="nil"/>
              <w:bottom w:val="nil"/>
              <w:right w:val="single" w:sz="8" w:space="0" w:color="000000"/>
            </w:tcBorders>
            <w:shd w:val="clear" w:color="auto" w:fill="0082C4" w:themeFill="accent3"/>
            <w:noWrap/>
            <w:vAlign w:val="center"/>
            <w:hideMark/>
          </w:tcPr>
          <w:p w14:paraId="344657D2" w14:textId="5852AFBF" w:rsidR="00C24669" w:rsidRPr="007A2074" w:rsidRDefault="00C24669" w:rsidP="00650382">
            <w:pPr>
              <w:pStyle w:val="LFTTableTitle"/>
              <w:jc w:val="center"/>
              <w:rPr>
                <w:lang w:bidi="ar-SA"/>
              </w:rPr>
            </w:pPr>
            <w:bookmarkStart w:id="61" w:name="RANGE!P14"/>
            <w:bookmarkStart w:id="62" w:name="_Toc61511917"/>
            <w:r w:rsidRPr="007A2074">
              <w:rPr>
                <w:lang w:bidi="ar-SA"/>
              </w:rPr>
              <w:t xml:space="preserve">Table </w:t>
            </w:r>
            <w:r w:rsidR="002D60B5">
              <w:rPr>
                <w:lang w:bidi="ar-SA"/>
              </w:rPr>
              <w:t>2-10</w:t>
            </w:r>
            <w:r w:rsidRPr="007A2074">
              <w:rPr>
                <w:lang w:bidi="ar-SA"/>
              </w:rPr>
              <w:t xml:space="preserve"> - Demand Investigation 1</w:t>
            </w:r>
            <w:bookmarkEnd w:id="61"/>
            <w:bookmarkEnd w:id="62"/>
          </w:p>
        </w:tc>
      </w:tr>
      <w:tr w:rsidR="00C24669" w:rsidRPr="007A2074" w14:paraId="6668D2AA" w14:textId="77777777" w:rsidTr="006401CE">
        <w:trPr>
          <w:trHeight w:val="330"/>
        </w:trPr>
        <w:tc>
          <w:tcPr>
            <w:tcW w:w="3495" w:type="dxa"/>
            <w:gridSpan w:val="2"/>
            <w:vMerge/>
            <w:tcBorders>
              <w:top w:val="single" w:sz="8" w:space="0" w:color="auto"/>
              <w:left w:val="single" w:sz="8" w:space="0" w:color="auto"/>
              <w:bottom w:val="single" w:sz="8" w:space="0" w:color="000000"/>
              <w:right w:val="single" w:sz="8" w:space="0" w:color="000000"/>
            </w:tcBorders>
            <w:shd w:val="clear" w:color="auto" w:fill="0082C4" w:themeFill="accent3"/>
            <w:vAlign w:val="center"/>
            <w:hideMark/>
          </w:tcPr>
          <w:p w14:paraId="6FC4688E" w14:textId="77777777" w:rsidR="00C24669" w:rsidRPr="007A2074" w:rsidRDefault="00C24669" w:rsidP="00C24669">
            <w:pPr>
              <w:spacing w:after="0"/>
              <w:rPr>
                <w:rFonts w:ascii="Calibri" w:eastAsia="Times New Roman" w:hAnsi="Calibri" w:cs="Calibri"/>
                <w:b/>
                <w:bCs/>
                <w:color w:val="FFFFFF"/>
                <w:szCs w:val="20"/>
                <w:lang w:bidi="ar-SA"/>
              </w:rPr>
            </w:pPr>
          </w:p>
        </w:tc>
        <w:tc>
          <w:tcPr>
            <w:tcW w:w="6179" w:type="dxa"/>
            <w:gridSpan w:val="6"/>
            <w:tcBorders>
              <w:top w:val="nil"/>
              <w:left w:val="nil"/>
              <w:bottom w:val="single" w:sz="8" w:space="0" w:color="auto"/>
              <w:right w:val="single" w:sz="8" w:space="0" w:color="000000"/>
            </w:tcBorders>
            <w:shd w:val="clear" w:color="auto" w:fill="0082C4" w:themeFill="accent3"/>
            <w:noWrap/>
            <w:vAlign w:val="center"/>
            <w:hideMark/>
          </w:tcPr>
          <w:p w14:paraId="5CEC0AD7" w14:textId="77777777" w:rsidR="00C24669" w:rsidRPr="007A2074" w:rsidRDefault="00C24669" w:rsidP="00C24669">
            <w:pPr>
              <w:spacing w:after="0"/>
              <w:jc w:val="center"/>
              <w:rPr>
                <w:rFonts w:ascii="Calibri" w:eastAsia="Times New Roman" w:hAnsi="Calibri" w:cs="Calibri"/>
                <w:b/>
                <w:bCs/>
                <w:color w:val="FFFFFF"/>
                <w:sz w:val="24"/>
                <w:szCs w:val="24"/>
                <w:lang w:bidi="ar-SA"/>
              </w:rPr>
            </w:pPr>
            <w:r w:rsidRPr="007A2074">
              <w:rPr>
                <w:rFonts w:ascii="Calibri" w:eastAsia="Times New Roman" w:hAnsi="Calibri" w:cs="Calibri"/>
                <w:b/>
                <w:bCs/>
                <w:color w:val="FFFFFF"/>
                <w:sz w:val="24"/>
                <w:szCs w:val="24"/>
                <w:lang w:bidi="ar-SA"/>
              </w:rPr>
              <w:t>(mg/L)</w:t>
            </w:r>
          </w:p>
        </w:tc>
      </w:tr>
      <w:tr w:rsidR="00C24669" w:rsidRPr="007A2074" w14:paraId="5B015CC2" w14:textId="77777777" w:rsidTr="006401CE">
        <w:trPr>
          <w:trHeight w:val="315"/>
        </w:trPr>
        <w:tc>
          <w:tcPr>
            <w:tcW w:w="1932" w:type="dxa"/>
            <w:tcBorders>
              <w:top w:val="nil"/>
              <w:left w:val="single" w:sz="8" w:space="0" w:color="auto"/>
              <w:bottom w:val="single" w:sz="8" w:space="0" w:color="auto"/>
              <w:right w:val="nil"/>
            </w:tcBorders>
            <w:shd w:val="clear" w:color="auto" w:fill="auto"/>
            <w:noWrap/>
            <w:vAlign w:val="center"/>
            <w:hideMark/>
          </w:tcPr>
          <w:p w14:paraId="5E66A790"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Starting Temperature C</w:t>
            </w:r>
          </w:p>
        </w:tc>
        <w:tc>
          <w:tcPr>
            <w:tcW w:w="1563" w:type="dxa"/>
            <w:tcBorders>
              <w:top w:val="nil"/>
              <w:left w:val="single" w:sz="8" w:space="0" w:color="auto"/>
              <w:bottom w:val="single" w:sz="8" w:space="0" w:color="auto"/>
              <w:right w:val="single" w:sz="8" w:space="0" w:color="auto"/>
            </w:tcBorders>
            <w:shd w:val="clear" w:color="auto" w:fill="auto"/>
            <w:noWrap/>
            <w:vAlign w:val="center"/>
            <w:hideMark/>
          </w:tcPr>
          <w:p w14:paraId="2337170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Starting pH</w:t>
            </w:r>
          </w:p>
        </w:tc>
        <w:tc>
          <w:tcPr>
            <w:tcW w:w="1113" w:type="dxa"/>
            <w:tcBorders>
              <w:top w:val="nil"/>
              <w:left w:val="nil"/>
              <w:bottom w:val="nil"/>
              <w:right w:val="single" w:sz="8" w:space="0" w:color="auto"/>
            </w:tcBorders>
            <w:shd w:val="clear" w:color="auto" w:fill="0082C4" w:themeFill="accent3"/>
            <w:noWrap/>
            <w:vAlign w:val="center"/>
            <w:hideMark/>
          </w:tcPr>
          <w:p w14:paraId="137C4277" w14:textId="77777777" w:rsidR="00C24669" w:rsidRPr="007A2074" w:rsidRDefault="00C24669" w:rsidP="00C24669">
            <w:pPr>
              <w:spacing w:after="0"/>
              <w:jc w:val="center"/>
              <w:rPr>
                <w:rFonts w:ascii="Calibri" w:eastAsia="Times New Roman" w:hAnsi="Calibri" w:cs="Calibri"/>
                <w:b/>
                <w:bCs/>
                <w:color w:val="FFFFFF"/>
                <w:szCs w:val="20"/>
                <w:lang w:bidi="ar-SA"/>
              </w:rPr>
            </w:pPr>
            <w:r>
              <w:rPr>
                <w:rFonts w:ascii="Calibri" w:eastAsia="Times New Roman" w:hAnsi="Calibri" w:cs="Calibri"/>
                <w:b/>
                <w:bCs/>
                <w:color w:val="FFFFFF"/>
                <w:szCs w:val="16"/>
                <w:lang w:bidi="ar-SA"/>
              </w:rPr>
              <w:t>7/13/2020</w:t>
            </w:r>
          </w:p>
        </w:tc>
        <w:tc>
          <w:tcPr>
            <w:tcW w:w="927" w:type="dxa"/>
            <w:tcBorders>
              <w:top w:val="nil"/>
              <w:left w:val="nil"/>
              <w:bottom w:val="single" w:sz="8" w:space="0" w:color="auto"/>
              <w:right w:val="single" w:sz="8" w:space="0" w:color="auto"/>
            </w:tcBorders>
            <w:shd w:val="clear" w:color="auto" w:fill="0082C4" w:themeFill="accent3"/>
            <w:noWrap/>
            <w:vAlign w:val="center"/>
            <w:hideMark/>
          </w:tcPr>
          <w:p w14:paraId="210E828F"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Target TRC</w:t>
            </w:r>
          </w:p>
        </w:tc>
        <w:tc>
          <w:tcPr>
            <w:tcW w:w="1188" w:type="dxa"/>
            <w:tcBorders>
              <w:top w:val="nil"/>
              <w:left w:val="nil"/>
              <w:bottom w:val="single" w:sz="8" w:space="0" w:color="auto"/>
              <w:right w:val="single" w:sz="8" w:space="0" w:color="auto"/>
            </w:tcBorders>
            <w:shd w:val="clear" w:color="auto" w:fill="0082C4" w:themeFill="accent3"/>
            <w:noWrap/>
            <w:vAlign w:val="center"/>
            <w:hideMark/>
          </w:tcPr>
          <w:p w14:paraId="44B36BAF"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Chlorine Dose</w:t>
            </w:r>
          </w:p>
        </w:tc>
        <w:tc>
          <w:tcPr>
            <w:tcW w:w="965" w:type="dxa"/>
            <w:tcBorders>
              <w:top w:val="nil"/>
              <w:left w:val="nil"/>
              <w:bottom w:val="single" w:sz="8" w:space="0" w:color="auto"/>
              <w:right w:val="single" w:sz="8" w:space="0" w:color="auto"/>
            </w:tcBorders>
            <w:shd w:val="clear" w:color="auto" w:fill="0082C4" w:themeFill="accent3"/>
            <w:noWrap/>
            <w:vAlign w:val="center"/>
            <w:hideMark/>
          </w:tcPr>
          <w:p w14:paraId="3236FA35"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TRC - 2 min</w:t>
            </w:r>
          </w:p>
        </w:tc>
        <w:tc>
          <w:tcPr>
            <w:tcW w:w="1067" w:type="dxa"/>
            <w:tcBorders>
              <w:top w:val="nil"/>
              <w:left w:val="nil"/>
              <w:bottom w:val="single" w:sz="8" w:space="0" w:color="auto"/>
              <w:right w:val="single" w:sz="8" w:space="0" w:color="auto"/>
            </w:tcBorders>
            <w:shd w:val="clear" w:color="auto" w:fill="0082C4" w:themeFill="accent3"/>
            <w:noWrap/>
            <w:vAlign w:val="center"/>
            <w:hideMark/>
          </w:tcPr>
          <w:p w14:paraId="022990BC"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TRC - 30 min</w:t>
            </w:r>
          </w:p>
        </w:tc>
        <w:tc>
          <w:tcPr>
            <w:tcW w:w="919" w:type="dxa"/>
            <w:tcBorders>
              <w:top w:val="nil"/>
              <w:left w:val="nil"/>
              <w:bottom w:val="single" w:sz="8" w:space="0" w:color="auto"/>
              <w:right w:val="single" w:sz="8" w:space="0" w:color="auto"/>
            </w:tcBorders>
            <w:shd w:val="clear" w:color="auto" w:fill="0082C4" w:themeFill="accent3"/>
            <w:noWrap/>
            <w:vAlign w:val="center"/>
            <w:hideMark/>
          </w:tcPr>
          <w:p w14:paraId="0FA228BC"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Demand</w:t>
            </w:r>
          </w:p>
        </w:tc>
      </w:tr>
      <w:tr w:rsidR="00C24669" w:rsidRPr="007A2074" w14:paraId="739EBA67" w14:textId="77777777" w:rsidTr="00C24669">
        <w:trPr>
          <w:trHeight w:val="315"/>
        </w:trPr>
        <w:tc>
          <w:tcPr>
            <w:tcW w:w="1932" w:type="dxa"/>
            <w:tcBorders>
              <w:top w:val="nil"/>
              <w:left w:val="single" w:sz="8" w:space="0" w:color="auto"/>
              <w:bottom w:val="single" w:sz="8" w:space="0" w:color="auto"/>
              <w:right w:val="nil"/>
            </w:tcBorders>
            <w:shd w:val="clear" w:color="auto" w:fill="auto"/>
            <w:noWrap/>
            <w:vAlign w:val="center"/>
            <w:hideMark/>
          </w:tcPr>
          <w:p w14:paraId="5E50729D"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19</w:t>
            </w:r>
          </w:p>
        </w:tc>
        <w:tc>
          <w:tcPr>
            <w:tcW w:w="1563" w:type="dxa"/>
            <w:tcBorders>
              <w:top w:val="nil"/>
              <w:left w:val="single" w:sz="8" w:space="0" w:color="auto"/>
              <w:bottom w:val="single" w:sz="8" w:space="0" w:color="auto"/>
              <w:right w:val="nil"/>
            </w:tcBorders>
            <w:shd w:val="clear" w:color="auto" w:fill="auto"/>
            <w:noWrap/>
            <w:vAlign w:val="center"/>
            <w:hideMark/>
          </w:tcPr>
          <w:p w14:paraId="4F49DFB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7.31</w:t>
            </w:r>
          </w:p>
        </w:tc>
        <w:tc>
          <w:tcPr>
            <w:tcW w:w="111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017E11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Initial</w:t>
            </w:r>
          </w:p>
        </w:tc>
        <w:tc>
          <w:tcPr>
            <w:tcW w:w="927" w:type="dxa"/>
            <w:tcBorders>
              <w:top w:val="nil"/>
              <w:left w:val="nil"/>
              <w:bottom w:val="single" w:sz="8" w:space="0" w:color="auto"/>
              <w:right w:val="single" w:sz="8" w:space="0" w:color="auto"/>
            </w:tcBorders>
            <w:shd w:val="clear" w:color="auto" w:fill="auto"/>
            <w:noWrap/>
            <w:vAlign w:val="center"/>
            <w:hideMark/>
          </w:tcPr>
          <w:p w14:paraId="0F23345B"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0.2</w:t>
            </w:r>
          </w:p>
        </w:tc>
        <w:tc>
          <w:tcPr>
            <w:tcW w:w="1188" w:type="dxa"/>
            <w:tcBorders>
              <w:top w:val="nil"/>
              <w:left w:val="nil"/>
              <w:bottom w:val="single" w:sz="8" w:space="0" w:color="auto"/>
              <w:right w:val="single" w:sz="8" w:space="0" w:color="auto"/>
            </w:tcBorders>
            <w:shd w:val="clear" w:color="auto" w:fill="auto"/>
            <w:noWrap/>
            <w:vAlign w:val="center"/>
            <w:hideMark/>
          </w:tcPr>
          <w:p w14:paraId="549C4A5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0.75</w:t>
            </w:r>
          </w:p>
        </w:tc>
        <w:tc>
          <w:tcPr>
            <w:tcW w:w="965" w:type="dxa"/>
            <w:tcBorders>
              <w:top w:val="nil"/>
              <w:left w:val="nil"/>
              <w:bottom w:val="single" w:sz="8" w:space="0" w:color="auto"/>
              <w:right w:val="single" w:sz="8" w:space="0" w:color="auto"/>
            </w:tcBorders>
            <w:shd w:val="clear" w:color="auto" w:fill="auto"/>
            <w:noWrap/>
            <w:vAlign w:val="center"/>
            <w:hideMark/>
          </w:tcPr>
          <w:p w14:paraId="0ADCF02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0.2</w:t>
            </w:r>
          </w:p>
        </w:tc>
        <w:tc>
          <w:tcPr>
            <w:tcW w:w="1067" w:type="dxa"/>
            <w:tcBorders>
              <w:top w:val="nil"/>
              <w:left w:val="nil"/>
              <w:bottom w:val="single" w:sz="8" w:space="0" w:color="auto"/>
              <w:right w:val="single" w:sz="8" w:space="0" w:color="auto"/>
            </w:tcBorders>
            <w:shd w:val="clear" w:color="auto" w:fill="auto"/>
            <w:noWrap/>
            <w:vAlign w:val="center"/>
            <w:hideMark/>
          </w:tcPr>
          <w:p w14:paraId="58F5EE5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0.19</w:t>
            </w:r>
          </w:p>
        </w:tc>
        <w:tc>
          <w:tcPr>
            <w:tcW w:w="919" w:type="dxa"/>
            <w:tcBorders>
              <w:top w:val="nil"/>
              <w:left w:val="nil"/>
              <w:bottom w:val="single" w:sz="8" w:space="0" w:color="auto"/>
              <w:right w:val="single" w:sz="8" w:space="0" w:color="auto"/>
            </w:tcBorders>
            <w:shd w:val="clear" w:color="auto" w:fill="auto"/>
            <w:noWrap/>
            <w:vAlign w:val="center"/>
            <w:hideMark/>
          </w:tcPr>
          <w:p w14:paraId="6DC6830F"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0.56</w:t>
            </w:r>
          </w:p>
        </w:tc>
      </w:tr>
      <w:tr w:rsidR="00C24669" w:rsidRPr="007A2074" w14:paraId="0E93CD15" w14:textId="77777777" w:rsidTr="006401CE">
        <w:trPr>
          <w:trHeight w:val="315"/>
        </w:trPr>
        <w:tc>
          <w:tcPr>
            <w:tcW w:w="1932" w:type="dxa"/>
            <w:tcBorders>
              <w:top w:val="nil"/>
              <w:left w:val="single" w:sz="8" w:space="0" w:color="auto"/>
              <w:bottom w:val="single" w:sz="8" w:space="0" w:color="auto"/>
              <w:right w:val="single" w:sz="8" w:space="0" w:color="auto"/>
            </w:tcBorders>
            <w:shd w:val="clear" w:color="auto" w:fill="0082C4" w:themeFill="accent3"/>
            <w:noWrap/>
            <w:vAlign w:val="center"/>
            <w:hideMark/>
          </w:tcPr>
          <w:p w14:paraId="2B61E73F"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Chlorine Dose (mg/L)</w:t>
            </w:r>
          </w:p>
        </w:tc>
        <w:tc>
          <w:tcPr>
            <w:tcW w:w="1563" w:type="dxa"/>
            <w:tcBorders>
              <w:top w:val="nil"/>
              <w:left w:val="nil"/>
              <w:bottom w:val="single" w:sz="8" w:space="0" w:color="auto"/>
              <w:right w:val="nil"/>
            </w:tcBorders>
            <w:shd w:val="clear" w:color="auto" w:fill="0082C4" w:themeFill="accent3"/>
            <w:noWrap/>
            <w:vAlign w:val="center"/>
            <w:hideMark/>
          </w:tcPr>
          <w:p w14:paraId="65F13007"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TRC - 5 min (mg/L)</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70CC7C11"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6FC09E3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0.4</w:t>
            </w:r>
          </w:p>
        </w:tc>
        <w:tc>
          <w:tcPr>
            <w:tcW w:w="1188" w:type="dxa"/>
            <w:tcBorders>
              <w:top w:val="nil"/>
              <w:left w:val="nil"/>
              <w:bottom w:val="single" w:sz="8" w:space="0" w:color="auto"/>
              <w:right w:val="single" w:sz="8" w:space="0" w:color="auto"/>
            </w:tcBorders>
            <w:shd w:val="clear" w:color="auto" w:fill="auto"/>
            <w:noWrap/>
            <w:vAlign w:val="center"/>
            <w:hideMark/>
          </w:tcPr>
          <w:p w14:paraId="4B82C8E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1.25</w:t>
            </w:r>
          </w:p>
        </w:tc>
        <w:tc>
          <w:tcPr>
            <w:tcW w:w="965" w:type="dxa"/>
            <w:tcBorders>
              <w:top w:val="nil"/>
              <w:left w:val="nil"/>
              <w:bottom w:val="single" w:sz="8" w:space="0" w:color="auto"/>
              <w:right w:val="single" w:sz="8" w:space="0" w:color="auto"/>
            </w:tcBorders>
            <w:shd w:val="clear" w:color="auto" w:fill="auto"/>
            <w:noWrap/>
            <w:vAlign w:val="center"/>
            <w:hideMark/>
          </w:tcPr>
          <w:p w14:paraId="7361F173"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0.38</w:t>
            </w:r>
          </w:p>
        </w:tc>
        <w:tc>
          <w:tcPr>
            <w:tcW w:w="1067" w:type="dxa"/>
            <w:tcBorders>
              <w:top w:val="nil"/>
              <w:left w:val="nil"/>
              <w:bottom w:val="single" w:sz="8" w:space="0" w:color="auto"/>
              <w:right w:val="single" w:sz="8" w:space="0" w:color="auto"/>
            </w:tcBorders>
            <w:shd w:val="clear" w:color="auto" w:fill="auto"/>
            <w:noWrap/>
            <w:vAlign w:val="center"/>
            <w:hideMark/>
          </w:tcPr>
          <w:p w14:paraId="0F78B713"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0.34</w:t>
            </w:r>
          </w:p>
        </w:tc>
        <w:tc>
          <w:tcPr>
            <w:tcW w:w="919" w:type="dxa"/>
            <w:tcBorders>
              <w:top w:val="nil"/>
              <w:left w:val="nil"/>
              <w:bottom w:val="single" w:sz="8" w:space="0" w:color="auto"/>
              <w:right w:val="single" w:sz="8" w:space="0" w:color="auto"/>
            </w:tcBorders>
            <w:shd w:val="clear" w:color="auto" w:fill="auto"/>
            <w:noWrap/>
            <w:vAlign w:val="center"/>
            <w:hideMark/>
          </w:tcPr>
          <w:p w14:paraId="251415C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0.91</w:t>
            </w:r>
          </w:p>
        </w:tc>
      </w:tr>
      <w:tr w:rsidR="00C24669" w:rsidRPr="007A2074" w14:paraId="37689E19"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572F600A"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0.5</w:t>
            </w:r>
          </w:p>
        </w:tc>
        <w:tc>
          <w:tcPr>
            <w:tcW w:w="1563" w:type="dxa"/>
            <w:tcBorders>
              <w:top w:val="nil"/>
              <w:left w:val="nil"/>
              <w:bottom w:val="single" w:sz="8" w:space="0" w:color="auto"/>
              <w:right w:val="nil"/>
            </w:tcBorders>
            <w:shd w:val="clear" w:color="auto" w:fill="auto"/>
            <w:noWrap/>
            <w:vAlign w:val="center"/>
            <w:hideMark/>
          </w:tcPr>
          <w:p w14:paraId="4F844F6D"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0.1</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21E7E2BD"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57F233D7"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w:t>
            </w:r>
          </w:p>
        </w:tc>
        <w:tc>
          <w:tcPr>
            <w:tcW w:w="1188" w:type="dxa"/>
            <w:tcBorders>
              <w:top w:val="nil"/>
              <w:left w:val="nil"/>
              <w:bottom w:val="single" w:sz="8" w:space="0" w:color="auto"/>
              <w:right w:val="single" w:sz="8" w:space="0" w:color="auto"/>
            </w:tcBorders>
            <w:shd w:val="clear" w:color="auto" w:fill="auto"/>
            <w:noWrap/>
            <w:vAlign w:val="center"/>
            <w:hideMark/>
          </w:tcPr>
          <w:p w14:paraId="01BBAE61"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1.75</w:t>
            </w:r>
          </w:p>
        </w:tc>
        <w:tc>
          <w:tcPr>
            <w:tcW w:w="965" w:type="dxa"/>
            <w:tcBorders>
              <w:top w:val="nil"/>
              <w:left w:val="nil"/>
              <w:bottom w:val="single" w:sz="8" w:space="0" w:color="auto"/>
              <w:right w:val="single" w:sz="8" w:space="0" w:color="auto"/>
            </w:tcBorders>
            <w:shd w:val="clear" w:color="auto" w:fill="auto"/>
            <w:noWrap/>
            <w:vAlign w:val="center"/>
            <w:hideMark/>
          </w:tcPr>
          <w:p w14:paraId="181D689A"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w:t>
            </w:r>
          </w:p>
        </w:tc>
        <w:tc>
          <w:tcPr>
            <w:tcW w:w="1067" w:type="dxa"/>
            <w:tcBorders>
              <w:top w:val="nil"/>
              <w:left w:val="nil"/>
              <w:bottom w:val="single" w:sz="8" w:space="0" w:color="auto"/>
              <w:right w:val="single" w:sz="8" w:space="0" w:color="auto"/>
            </w:tcBorders>
            <w:shd w:val="clear" w:color="auto" w:fill="auto"/>
            <w:noWrap/>
            <w:vAlign w:val="center"/>
            <w:hideMark/>
          </w:tcPr>
          <w:p w14:paraId="3B42999D"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0.54</w:t>
            </w:r>
          </w:p>
        </w:tc>
        <w:tc>
          <w:tcPr>
            <w:tcW w:w="919" w:type="dxa"/>
            <w:tcBorders>
              <w:top w:val="nil"/>
              <w:left w:val="nil"/>
              <w:bottom w:val="single" w:sz="8" w:space="0" w:color="auto"/>
              <w:right w:val="single" w:sz="8" w:space="0" w:color="auto"/>
            </w:tcBorders>
            <w:shd w:val="clear" w:color="auto" w:fill="auto"/>
            <w:noWrap/>
            <w:vAlign w:val="center"/>
            <w:hideMark/>
          </w:tcPr>
          <w:p w14:paraId="050BF953"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1.21</w:t>
            </w:r>
          </w:p>
        </w:tc>
      </w:tr>
      <w:tr w:rsidR="00C24669" w:rsidRPr="007A2074" w14:paraId="7128C1FE"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438600B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w:t>
            </w:r>
          </w:p>
        </w:tc>
        <w:tc>
          <w:tcPr>
            <w:tcW w:w="1563" w:type="dxa"/>
            <w:tcBorders>
              <w:top w:val="nil"/>
              <w:left w:val="nil"/>
              <w:bottom w:val="single" w:sz="8" w:space="0" w:color="auto"/>
              <w:right w:val="single" w:sz="8" w:space="0" w:color="auto"/>
            </w:tcBorders>
            <w:shd w:val="clear" w:color="auto" w:fill="auto"/>
            <w:noWrap/>
            <w:vAlign w:val="center"/>
            <w:hideMark/>
          </w:tcPr>
          <w:p w14:paraId="06D6724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0.3</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6BEBDD8B"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529F1B13"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0.8</w:t>
            </w:r>
          </w:p>
        </w:tc>
        <w:tc>
          <w:tcPr>
            <w:tcW w:w="1188" w:type="dxa"/>
            <w:tcBorders>
              <w:top w:val="nil"/>
              <w:left w:val="nil"/>
              <w:bottom w:val="single" w:sz="8" w:space="0" w:color="auto"/>
              <w:right w:val="single" w:sz="8" w:space="0" w:color="auto"/>
            </w:tcBorders>
            <w:shd w:val="clear" w:color="auto" w:fill="auto"/>
            <w:noWrap/>
            <w:vAlign w:val="center"/>
            <w:hideMark/>
          </w:tcPr>
          <w:p w14:paraId="3CDE923A"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2.25</w:t>
            </w:r>
          </w:p>
        </w:tc>
        <w:tc>
          <w:tcPr>
            <w:tcW w:w="965" w:type="dxa"/>
            <w:tcBorders>
              <w:top w:val="nil"/>
              <w:left w:val="nil"/>
              <w:bottom w:val="single" w:sz="8" w:space="0" w:color="auto"/>
              <w:right w:val="single" w:sz="8" w:space="0" w:color="auto"/>
            </w:tcBorders>
            <w:shd w:val="clear" w:color="auto" w:fill="auto"/>
            <w:noWrap/>
            <w:vAlign w:val="center"/>
            <w:hideMark/>
          </w:tcPr>
          <w:p w14:paraId="419C8B3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0.7</w:t>
            </w:r>
          </w:p>
        </w:tc>
        <w:tc>
          <w:tcPr>
            <w:tcW w:w="1067" w:type="dxa"/>
            <w:tcBorders>
              <w:top w:val="nil"/>
              <w:left w:val="nil"/>
              <w:bottom w:val="single" w:sz="8" w:space="0" w:color="auto"/>
              <w:right w:val="single" w:sz="8" w:space="0" w:color="auto"/>
            </w:tcBorders>
            <w:shd w:val="clear" w:color="auto" w:fill="auto"/>
            <w:noWrap/>
            <w:vAlign w:val="center"/>
            <w:hideMark/>
          </w:tcPr>
          <w:p w14:paraId="2D96B100"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0.71</w:t>
            </w:r>
          </w:p>
        </w:tc>
        <w:tc>
          <w:tcPr>
            <w:tcW w:w="919" w:type="dxa"/>
            <w:tcBorders>
              <w:top w:val="nil"/>
              <w:left w:val="nil"/>
              <w:bottom w:val="single" w:sz="8" w:space="0" w:color="auto"/>
              <w:right w:val="single" w:sz="8" w:space="0" w:color="auto"/>
            </w:tcBorders>
            <w:shd w:val="clear" w:color="auto" w:fill="auto"/>
            <w:noWrap/>
            <w:vAlign w:val="center"/>
            <w:hideMark/>
          </w:tcPr>
          <w:p w14:paraId="091120EC"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1.54</w:t>
            </w:r>
          </w:p>
        </w:tc>
      </w:tr>
      <w:tr w:rsidR="00C24669" w:rsidRPr="007A2074" w14:paraId="2B45B632"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43A71952"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1.5</w:t>
            </w:r>
          </w:p>
        </w:tc>
        <w:tc>
          <w:tcPr>
            <w:tcW w:w="1563" w:type="dxa"/>
            <w:tcBorders>
              <w:top w:val="nil"/>
              <w:left w:val="nil"/>
              <w:bottom w:val="single" w:sz="8" w:space="0" w:color="auto"/>
              <w:right w:val="single" w:sz="8" w:space="0" w:color="auto"/>
            </w:tcBorders>
            <w:shd w:val="clear" w:color="auto" w:fill="auto"/>
            <w:noWrap/>
            <w:vAlign w:val="center"/>
            <w:hideMark/>
          </w:tcPr>
          <w:p w14:paraId="7C8335ED"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0.48</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50B8CED1"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5CE2FC5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w:t>
            </w:r>
          </w:p>
        </w:tc>
        <w:tc>
          <w:tcPr>
            <w:tcW w:w="1188" w:type="dxa"/>
            <w:tcBorders>
              <w:top w:val="nil"/>
              <w:left w:val="nil"/>
              <w:bottom w:val="single" w:sz="8" w:space="0" w:color="auto"/>
              <w:right w:val="single" w:sz="8" w:space="0" w:color="auto"/>
            </w:tcBorders>
            <w:shd w:val="clear" w:color="auto" w:fill="auto"/>
            <w:noWrap/>
            <w:vAlign w:val="center"/>
            <w:hideMark/>
          </w:tcPr>
          <w:p w14:paraId="0AF89731"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2.75</w:t>
            </w:r>
          </w:p>
        </w:tc>
        <w:tc>
          <w:tcPr>
            <w:tcW w:w="965" w:type="dxa"/>
            <w:tcBorders>
              <w:top w:val="nil"/>
              <w:left w:val="nil"/>
              <w:bottom w:val="single" w:sz="8" w:space="0" w:color="auto"/>
              <w:right w:val="single" w:sz="8" w:space="0" w:color="auto"/>
            </w:tcBorders>
            <w:shd w:val="clear" w:color="auto" w:fill="auto"/>
            <w:noWrap/>
            <w:vAlign w:val="center"/>
            <w:hideMark/>
          </w:tcPr>
          <w:p w14:paraId="7DCCDBA2"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0.94</w:t>
            </w:r>
          </w:p>
        </w:tc>
        <w:tc>
          <w:tcPr>
            <w:tcW w:w="1067" w:type="dxa"/>
            <w:tcBorders>
              <w:top w:val="nil"/>
              <w:left w:val="nil"/>
              <w:bottom w:val="single" w:sz="8" w:space="0" w:color="auto"/>
              <w:right w:val="single" w:sz="8" w:space="0" w:color="auto"/>
            </w:tcBorders>
            <w:shd w:val="clear" w:color="auto" w:fill="auto"/>
            <w:noWrap/>
            <w:vAlign w:val="center"/>
            <w:hideMark/>
          </w:tcPr>
          <w:p w14:paraId="3712D5D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0.92</w:t>
            </w:r>
          </w:p>
        </w:tc>
        <w:tc>
          <w:tcPr>
            <w:tcW w:w="919" w:type="dxa"/>
            <w:tcBorders>
              <w:top w:val="nil"/>
              <w:left w:val="nil"/>
              <w:bottom w:val="single" w:sz="8" w:space="0" w:color="auto"/>
              <w:right w:val="single" w:sz="8" w:space="0" w:color="auto"/>
            </w:tcBorders>
            <w:shd w:val="clear" w:color="auto" w:fill="auto"/>
            <w:noWrap/>
            <w:vAlign w:val="center"/>
            <w:hideMark/>
          </w:tcPr>
          <w:p w14:paraId="68A20925"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1.83</w:t>
            </w:r>
          </w:p>
        </w:tc>
      </w:tr>
      <w:tr w:rsidR="00C24669" w:rsidRPr="007A2074" w14:paraId="00D9396D"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2C6B694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2</w:t>
            </w:r>
          </w:p>
        </w:tc>
        <w:tc>
          <w:tcPr>
            <w:tcW w:w="1563" w:type="dxa"/>
            <w:tcBorders>
              <w:top w:val="nil"/>
              <w:left w:val="nil"/>
              <w:bottom w:val="single" w:sz="8" w:space="0" w:color="auto"/>
              <w:right w:val="single" w:sz="8" w:space="0" w:color="auto"/>
            </w:tcBorders>
            <w:shd w:val="clear" w:color="auto" w:fill="auto"/>
            <w:noWrap/>
            <w:vAlign w:val="center"/>
            <w:hideMark/>
          </w:tcPr>
          <w:p w14:paraId="2FB22C0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0.69</w:t>
            </w:r>
          </w:p>
        </w:tc>
        <w:tc>
          <w:tcPr>
            <w:tcW w:w="1113" w:type="dxa"/>
            <w:vMerge w:val="restart"/>
            <w:tcBorders>
              <w:top w:val="nil"/>
              <w:left w:val="nil"/>
              <w:bottom w:val="single" w:sz="8" w:space="0" w:color="000000"/>
              <w:right w:val="single" w:sz="8" w:space="0" w:color="auto"/>
            </w:tcBorders>
            <w:shd w:val="clear" w:color="auto" w:fill="auto"/>
            <w:noWrap/>
            <w:vAlign w:val="center"/>
            <w:hideMark/>
          </w:tcPr>
          <w:p w14:paraId="614F9F3F"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Duplicate</w:t>
            </w:r>
          </w:p>
        </w:tc>
        <w:tc>
          <w:tcPr>
            <w:tcW w:w="927" w:type="dxa"/>
            <w:tcBorders>
              <w:top w:val="nil"/>
              <w:left w:val="nil"/>
              <w:bottom w:val="single" w:sz="8" w:space="0" w:color="auto"/>
              <w:right w:val="single" w:sz="8" w:space="0" w:color="auto"/>
            </w:tcBorders>
            <w:shd w:val="clear" w:color="auto" w:fill="auto"/>
            <w:noWrap/>
            <w:vAlign w:val="center"/>
            <w:hideMark/>
          </w:tcPr>
          <w:p w14:paraId="469D0F2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0.2</w:t>
            </w:r>
          </w:p>
        </w:tc>
        <w:tc>
          <w:tcPr>
            <w:tcW w:w="1188" w:type="dxa"/>
            <w:tcBorders>
              <w:top w:val="nil"/>
              <w:left w:val="nil"/>
              <w:bottom w:val="single" w:sz="8" w:space="0" w:color="auto"/>
              <w:right w:val="single" w:sz="8" w:space="0" w:color="auto"/>
            </w:tcBorders>
            <w:shd w:val="clear" w:color="auto" w:fill="auto"/>
            <w:noWrap/>
            <w:vAlign w:val="center"/>
            <w:hideMark/>
          </w:tcPr>
          <w:p w14:paraId="125B07CA"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0.75</w:t>
            </w:r>
          </w:p>
        </w:tc>
        <w:tc>
          <w:tcPr>
            <w:tcW w:w="965" w:type="dxa"/>
            <w:tcBorders>
              <w:top w:val="nil"/>
              <w:left w:val="nil"/>
              <w:bottom w:val="single" w:sz="8" w:space="0" w:color="auto"/>
              <w:right w:val="single" w:sz="8" w:space="0" w:color="auto"/>
            </w:tcBorders>
            <w:shd w:val="clear" w:color="auto" w:fill="auto"/>
            <w:noWrap/>
            <w:vAlign w:val="center"/>
            <w:hideMark/>
          </w:tcPr>
          <w:p w14:paraId="494681D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0.2</w:t>
            </w:r>
          </w:p>
        </w:tc>
        <w:tc>
          <w:tcPr>
            <w:tcW w:w="1067" w:type="dxa"/>
            <w:tcBorders>
              <w:top w:val="nil"/>
              <w:left w:val="nil"/>
              <w:bottom w:val="single" w:sz="8" w:space="0" w:color="auto"/>
              <w:right w:val="single" w:sz="8" w:space="0" w:color="auto"/>
            </w:tcBorders>
            <w:shd w:val="clear" w:color="auto" w:fill="auto"/>
            <w:noWrap/>
            <w:vAlign w:val="center"/>
            <w:hideMark/>
          </w:tcPr>
          <w:p w14:paraId="30EFC41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0.12</w:t>
            </w:r>
          </w:p>
        </w:tc>
        <w:tc>
          <w:tcPr>
            <w:tcW w:w="919" w:type="dxa"/>
            <w:tcBorders>
              <w:top w:val="nil"/>
              <w:left w:val="nil"/>
              <w:bottom w:val="single" w:sz="8" w:space="0" w:color="auto"/>
              <w:right w:val="single" w:sz="8" w:space="0" w:color="auto"/>
            </w:tcBorders>
            <w:shd w:val="clear" w:color="auto" w:fill="auto"/>
            <w:noWrap/>
            <w:vAlign w:val="center"/>
            <w:hideMark/>
          </w:tcPr>
          <w:p w14:paraId="7942558F"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0.63</w:t>
            </w:r>
          </w:p>
        </w:tc>
      </w:tr>
      <w:tr w:rsidR="00C24669" w:rsidRPr="007A2074" w14:paraId="7CA9BFF5"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287CC26C"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3</w:t>
            </w:r>
          </w:p>
        </w:tc>
        <w:tc>
          <w:tcPr>
            <w:tcW w:w="1563" w:type="dxa"/>
            <w:tcBorders>
              <w:top w:val="nil"/>
              <w:left w:val="nil"/>
              <w:bottom w:val="single" w:sz="8" w:space="0" w:color="auto"/>
              <w:right w:val="single" w:sz="8" w:space="0" w:color="auto"/>
            </w:tcBorders>
            <w:shd w:val="clear" w:color="auto" w:fill="auto"/>
            <w:noWrap/>
            <w:vAlign w:val="center"/>
            <w:hideMark/>
          </w:tcPr>
          <w:p w14:paraId="553B6913"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1.14</w:t>
            </w:r>
          </w:p>
        </w:tc>
        <w:tc>
          <w:tcPr>
            <w:tcW w:w="1113" w:type="dxa"/>
            <w:vMerge/>
            <w:tcBorders>
              <w:top w:val="nil"/>
              <w:left w:val="nil"/>
              <w:bottom w:val="single" w:sz="8" w:space="0" w:color="000000"/>
              <w:right w:val="single" w:sz="8" w:space="0" w:color="auto"/>
            </w:tcBorders>
            <w:vAlign w:val="center"/>
            <w:hideMark/>
          </w:tcPr>
          <w:p w14:paraId="633AD9F3"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63C831EA"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0.4</w:t>
            </w:r>
          </w:p>
        </w:tc>
        <w:tc>
          <w:tcPr>
            <w:tcW w:w="1188" w:type="dxa"/>
            <w:tcBorders>
              <w:top w:val="nil"/>
              <w:left w:val="nil"/>
              <w:bottom w:val="single" w:sz="8" w:space="0" w:color="auto"/>
              <w:right w:val="single" w:sz="8" w:space="0" w:color="auto"/>
            </w:tcBorders>
            <w:shd w:val="clear" w:color="auto" w:fill="auto"/>
            <w:noWrap/>
            <w:vAlign w:val="center"/>
            <w:hideMark/>
          </w:tcPr>
          <w:p w14:paraId="122FDAC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1.25</w:t>
            </w:r>
          </w:p>
        </w:tc>
        <w:tc>
          <w:tcPr>
            <w:tcW w:w="965" w:type="dxa"/>
            <w:tcBorders>
              <w:top w:val="nil"/>
              <w:left w:val="nil"/>
              <w:bottom w:val="single" w:sz="8" w:space="0" w:color="auto"/>
              <w:right w:val="single" w:sz="8" w:space="0" w:color="auto"/>
            </w:tcBorders>
            <w:shd w:val="clear" w:color="auto" w:fill="auto"/>
            <w:noWrap/>
            <w:vAlign w:val="center"/>
            <w:hideMark/>
          </w:tcPr>
          <w:p w14:paraId="50E8553D"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0.38</w:t>
            </w:r>
          </w:p>
        </w:tc>
        <w:tc>
          <w:tcPr>
            <w:tcW w:w="1067" w:type="dxa"/>
            <w:tcBorders>
              <w:top w:val="nil"/>
              <w:left w:val="nil"/>
              <w:bottom w:val="single" w:sz="8" w:space="0" w:color="auto"/>
              <w:right w:val="single" w:sz="8" w:space="0" w:color="auto"/>
            </w:tcBorders>
            <w:shd w:val="clear" w:color="auto" w:fill="auto"/>
            <w:noWrap/>
            <w:vAlign w:val="center"/>
            <w:hideMark/>
          </w:tcPr>
          <w:p w14:paraId="7C1ADC4C"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0.23</w:t>
            </w:r>
          </w:p>
        </w:tc>
        <w:tc>
          <w:tcPr>
            <w:tcW w:w="919" w:type="dxa"/>
            <w:tcBorders>
              <w:top w:val="nil"/>
              <w:left w:val="nil"/>
              <w:bottom w:val="single" w:sz="8" w:space="0" w:color="auto"/>
              <w:right w:val="single" w:sz="8" w:space="0" w:color="auto"/>
            </w:tcBorders>
            <w:shd w:val="clear" w:color="auto" w:fill="auto"/>
            <w:noWrap/>
            <w:vAlign w:val="center"/>
            <w:hideMark/>
          </w:tcPr>
          <w:p w14:paraId="2D82595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1.02</w:t>
            </w:r>
          </w:p>
        </w:tc>
      </w:tr>
      <w:tr w:rsidR="00C24669" w:rsidRPr="007A2074" w14:paraId="1CA891BB" w14:textId="77777777" w:rsidTr="00C24669">
        <w:trPr>
          <w:trHeight w:val="315"/>
        </w:trPr>
        <w:tc>
          <w:tcPr>
            <w:tcW w:w="1932" w:type="dxa"/>
            <w:tcBorders>
              <w:top w:val="nil"/>
              <w:left w:val="nil"/>
              <w:bottom w:val="nil"/>
              <w:right w:val="nil"/>
            </w:tcBorders>
            <w:shd w:val="clear" w:color="000000" w:fill="000000"/>
            <w:noWrap/>
            <w:vAlign w:val="center"/>
            <w:hideMark/>
          </w:tcPr>
          <w:p w14:paraId="17360F0B"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563" w:type="dxa"/>
            <w:tcBorders>
              <w:top w:val="nil"/>
              <w:left w:val="nil"/>
              <w:bottom w:val="nil"/>
              <w:right w:val="nil"/>
            </w:tcBorders>
            <w:shd w:val="clear" w:color="000000" w:fill="000000"/>
            <w:noWrap/>
            <w:vAlign w:val="center"/>
            <w:hideMark/>
          </w:tcPr>
          <w:p w14:paraId="0FEBE859"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113" w:type="dxa"/>
            <w:vMerge/>
            <w:tcBorders>
              <w:top w:val="nil"/>
              <w:left w:val="nil"/>
              <w:bottom w:val="single" w:sz="8" w:space="0" w:color="000000"/>
              <w:right w:val="single" w:sz="8" w:space="0" w:color="auto"/>
            </w:tcBorders>
            <w:vAlign w:val="center"/>
            <w:hideMark/>
          </w:tcPr>
          <w:p w14:paraId="683D5F84"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15864C35"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w:t>
            </w:r>
          </w:p>
        </w:tc>
        <w:tc>
          <w:tcPr>
            <w:tcW w:w="1188" w:type="dxa"/>
            <w:tcBorders>
              <w:top w:val="nil"/>
              <w:left w:val="nil"/>
              <w:bottom w:val="single" w:sz="8" w:space="0" w:color="auto"/>
              <w:right w:val="single" w:sz="8" w:space="0" w:color="auto"/>
            </w:tcBorders>
            <w:shd w:val="clear" w:color="auto" w:fill="auto"/>
            <w:noWrap/>
            <w:vAlign w:val="center"/>
            <w:hideMark/>
          </w:tcPr>
          <w:p w14:paraId="5C264D6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1.75</w:t>
            </w:r>
          </w:p>
        </w:tc>
        <w:tc>
          <w:tcPr>
            <w:tcW w:w="965" w:type="dxa"/>
            <w:tcBorders>
              <w:top w:val="nil"/>
              <w:left w:val="nil"/>
              <w:bottom w:val="single" w:sz="8" w:space="0" w:color="auto"/>
              <w:right w:val="single" w:sz="8" w:space="0" w:color="auto"/>
            </w:tcBorders>
            <w:shd w:val="clear" w:color="auto" w:fill="auto"/>
            <w:noWrap/>
            <w:vAlign w:val="center"/>
            <w:hideMark/>
          </w:tcPr>
          <w:p w14:paraId="4473E1C0"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w:t>
            </w:r>
          </w:p>
        </w:tc>
        <w:tc>
          <w:tcPr>
            <w:tcW w:w="1067" w:type="dxa"/>
            <w:tcBorders>
              <w:top w:val="nil"/>
              <w:left w:val="nil"/>
              <w:bottom w:val="single" w:sz="8" w:space="0" w:color="auto"/>
              <w:right w:val="single" w:sz="8" w:space="0" w:color="auto"/>
            </w:tcBorders>
            <w:shd w:val="clear" w:color="auto" w:fill="auto"/>
            <w:noWrap/>
            <w:vAlign w:val="center"/>
            <w:hideMark/>
          </w:tcPr>
          <w:p w14:paraId="2CA85639"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0.52</w:t>
            </w:r>
          </w:p>
        </w:tc>
        <w:tc>
          <w:tcPr>
            <w:tcW w:w="919" w:type="dxa"/>
            <w:tcBorders>
              <w:top w:val="nil"/>
              <w:left w:val="nil"/>
              <w:bottom w:val="single" w:sz="8" w:space="0" w:color="auto"/>
              <w:right w:val="single" w:sz="8" w:space="0" w:color="auto"/>
            </w:tcBorders>
            <w:shd w:val="clear" w:color="auto" w:fill="auto"/>
            <w:noWrap/>
            <w:vAlign w:val="center"/>
            <w:hideMark/>
          </w:tcPr>
          <w:p w14:paraId="51008985"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1.23</w:t>
            </w:r>
          </w:p>
        </w:tc>
      </w:tr>
      <w:tr w:rsidR="00C24669" w:rsidRPr="007A2074" w14:paraId="22559A14" w14:textId="77777777" w:rsidTr="00C24669">
        <w:trPr>
          <w:trHeight w:val="315"/>
        </w:trPr>
        <w:tc>
          <w:tcPr>
            <w:tcW w:w="1932" w:type="dxa"/>
            <w:tcBorders>
              <w:top w:val="nil"/>
              <w:left w:val="nil"/>
              <w:bottom w:val="nil"/>
              <w:right w:val="nil"/>
            </w:tcBorders>
            <w:shd w:val="clear" w:color="000000" w:fill="000000"/>
            <w:noWrap/>
            <w:vAlign w:val="center"/>
            <w:hideMark/>
          </w:tcPr>
          <w:p w14:paraId="09EB6151"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563" w:type="dxa"/>
            <w:tcBorders>
              <w:top w:val="nil"/>
              <w:left w:val="nil"/>
              <w:bottom w:val="nil"/>
              <w:right w:val="nil"/>
            </w:tcBorders>
            <w:shd w:val="clear" w:color="000000" w:fill="000000"/>
            <w:noWrap/>
            <w:vAlign w:val="center"/>
            <w:hideMark/>
          </w:tcPr>
          <w:p w14:paraId="2601249D"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113" w:type="dxa"/>
            <w:vMerge/>
            <w:tcBorders>
              <w:top w:val="nil"/>
              <w:left w:val="nil"/>
              <w:bottom w:val="single" w:sz="8" w:space="0" w:color="000000"/>
              <w:right w:val="single" w:sz="8" w:space="0" w:color="auto"/>
            </w:tcBorders>
            <w:vAlign w:val="center"/>
            <w:hideMark/>
          </w:tcPr>
          <w:p w14:paraId="14E659C1"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640DF5DC"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0.8</w:t>
            </w:r>
          </w:p>
        </w:tc>
        <w:tc>
          <w:tcPr>
            <w:tcW w:w="1188" w:type="dxa"/>
            <w:tcBorders>
              <w:top w:val="nil"/>
              <w:left w:val="nil"/>
              <w:bottom w:val="single" w:sz="8" w:space="0" w:color="auto"/>
              <w:right w:val="single" w:sz="8" w:space="0" w:color="auto"/>
            </w:tcBorders>
            <w:shd w:val="clear" w:color="auto" w:fill="auto"/>
            <w:noWrap/>
            <w:vAlign w:val="center"/>
            <w:hideMark/>
          </w:tcPr>
          <w:p w14:paraId="069DF455"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2.25</w:t>
            </w:r>
          </w:p>
        </w:tc>
        <w:tc>
          <w:tcPr>
            <w:tcW w:w="965" w:type="dxa"/>
            <w:tcBorders>
              <w:top w:val="nil"/>
              <w:left w:val="nil"/>
              <w:bottom w:val="single" w:sz="8" w:space="0" w:color="auto"/>
              <w:right w:val="single" w:sz="8" w:space="0" w:color="auto"/>
            </w:tcBorders>
            <w:shd w:val="clear" w:color="auto" w:fill="auto"/>
            <w:noWrap/>
            <w:vAlign w:val="center"/>
            <w:hideMark/>
          </w:tcPr>
          <w:p w14:paraId="74B31A92"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0.7</w:t>
            </w:r>
          </w:p>
        </w:tc>
        <w:tc>
          <w:tcPr>
            <w:tcW w:w="1067" w:type="dxa"/>
            <w:tcBorders>
              <w:top w:val="nil"/>
              <w:left w:val="nil"/>
              <w:bottom w:val="single" w:sz="8" w:space="0" w:color="auto"/>
              <w:right w:val="single" w:sz="8" w:space="0" w:color="auto"/>
            </w:tcBorders>
            <w:shd w:val="clear" w:color="auto" w:fill="auto"/>
            <w:noWrap/>
            <w:vAlign w:val="center"/>
            <w:hideMark/>
          </w:tcPr>
          <w:p w14:paraId="160F4E00"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0.64</w:t>
            </w:r>
          </w:p>
        </w:tc>
        <w:tc>
          <w:tcPr>
            <w:tcW w:w="919" w:type="dxa"/>
            <w:tcBorders>
              <w:top w:val="nil"/>
              <w:left w:val="nil"/>
              <w:bottom w:val="single" w:sz="8" w:space="0" w:color="auto"/>
              <w:right w:val="single" w:sz="8" w:space="0" w:color="auto"/>
            </w:tcBorders>
            <w:shd w:val="clear" w:color="auto" w:fill="auto"/>
            <w:noWrap/>
            <w:vAlign w:val="center"/>
            <w:hideMark/>
          </w:tcPr>
          <w:p w14:paraId="64300C52"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1.61</w:t>
            </w:r>
          </w:p>
        </w:tc>
      </w:tr>
      <w:tr w:rsidR="00C24669" w:rsidRPr="007A2074" w14:paraId="3565321C" w14:textId="77777777" w:rsidTr="00C24669">
        <w:trPr>
          <w:trHeight w:val="315"/>
        </w:trPr>
        <w:tc>
          <w:tcPr>
            <w:tcW w:w="1932" w:type="dxa"/>
            <w:tcBorders>
              <w:top w:val="nil"/>
              <w:left w:val="nil"/>
              <w:bottom w:val="nil"/>
              <w:right w:val="nil"/>
            </w:tcBorders>
            <w:shd w:val="clear" w:color="000000" w:fill="000000"/>
            <w:noWrap/>
            <w:vAlign w:val="center"/>
            <w:hideMark/>
          </w:tcPr>
          <w:p w14:paraId="4904C782"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563" w:type="dxa"/>
            <w:tcBorders>
              <w:top w:val="nil"/>
              <w:left w:val="nil"/>
              <w:bottom w:val="nil"/>
              <w:right w:val="nil"/>
            </w:tcBorders>
            <w:shd w:val="clear" w:color="000000" w:fill="000000"/>
            <w:noWrap/>
            <w:vAlign w:val="center"/>
            <w:hideMark/>
          </w:tcPr>
          <w:p w14:paraId="5766A2B0"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113" w:type="dxa"/>
            <w:vMerge/>
            <w:tcBorders>
              <w:top w:val="nil"/>
              <w:left w:val="nil"/>
              <w:bottom w:val="single" w:sz="8" w:space="0" w:color="000000"/>
              <w:right w:val="single" w:sz="8" w:space="0" w:color="auto"/>
            </w:tcBorders>
            <w:vAlign w:val="center"/>
            <w:hideMark/>
          </w:tcPr>
          <w:p w14:paraId="177C1953"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0EE4416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w:t>
            </w:r>
          </w:p>
        </w:tc>
        <w:tc>
          <w:tcPr>
            <w:tcW w:w="1188" w:type="dxa"/>
            <w:tcBorders>
              <w:top w:val="nil"/>
              <w:left w:val="nil"/>
              <w:bottom w:val="single" w:sz="8" w:space="0" w:color="auto"/>
              <w:right w:val="single" w:sz="8" w:space="0" w:color="auto"/>
            </w:tcBorders>
            <w:shd w:val="clear" w:color="auto" w:fill="auto"/>
            <w:noWrap/>
            <w:vAlign w:val="center"/>
            <w:hideMark/>
          </w:tcPr>
          <w:p w14:paraId="65AD9B07"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2.75</w:t>
            </w:r>
          </w:p>
        </w:tc>
        <w:tc>
          <w:tcPr>
            <w:tcW w:w="965" w:type="dxa"/>
            <w:tcBorders>
              <w:top w:val="nil"/>
              <w:left w:val="nil"/>
              <w:bottom w:val="single" w:sz="8" w:space="0" w:color="auto"/>
              <w:right w:val="single" w:sz="8" w:space="0" w:color="auto"/>
            </w:tcBorders>
            <w:shd w:val="clear" w:color="auto" w:fill="auto"/>
            <w:noWrap/>
            <w:vAlign w:val="center"/>
            <w:hideMark/>
          </w:tcPr>
          <w:p w14:paraId="5021457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0.94</w:t>
            </w:r>
          </w:p>
        </w:tc>
        <w:tc>
          <w:tcPr>
            <w:tcW w:w="1067" w:type="dxa"/>
            <w:tcBorders>
              <w:top w:val="nil"/>
              <w:left w:val="nil"/>
              <w:bottom w:val="single" w:sz="8" w:space="0" w:color="auto"/>
              <w:right w:val="single" w:sz="8" w:space="0" w:color="auto"/>
            </w:tcBorders>
            <w:shd w:val="clear" w:color="auto" w:fill="auto"/>
            <w:noWrap/>
            <w:vAlign w:val="center"/>
            <w:hideMark/>
          </w:tcPr>
          <w:p w14:paraId="2773C67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0.83</w:t>
            </w:r>
          </w:p>
        </w:tc>
        <w:tc>
          <w:tcPr>
            <w:tcW w:w="919" w:type="dxa"/>
            <w:tcBorders>
              <w:top w:val="nil"/>
              <w:left w:val="nil"/>
              <w:bottom w:val="single" w:sz="8" w:space="0" w:color="auto"/>
              <w:right w:val="single" w:sz="8" w:space="0" w:color="auto"/>
            </w:tcBorders>
            <w:shd w:val="clear" w:color="auto" w:fill="auto"/>
            <w:noWrap/>
            <w:vAlign w:val="center"/>
            <w:hideMark/>
          </w:tcPr>
          <w:p w14:paraId="1F91BF50"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1.92</w:t>
            </w:r>
          </w:p>
        </w:tc>
      </w:tr>
    </w:tbl>
    <w:tbl>
      <w:tblPr>
        <w:tblpPr w:leftFromText="180" w:rightFromText="180" w:vertAnchor="text" w:horzAnchor="page" w:tblpX="436" w:tblpY="4592"/>
        <w:tblW w:w="9674" w:type="dxa"/>
        <w:tblLook w:val="04A0" w:firstRow="1" w:lastRow="0" w:firstColumn="1" w:lastColumn="0" w:noHBand="0" w:noVBand="1"/>
      </w:tblPr>
      <w:tblGrid>
        <w:gridCol w:w="1932"/>
        <w:gridCol w:w="1563"/>
        <w:gridCol w:w="1113"/>
        <w:gridCol w:w="927"/>
        <w:gridCol w:w="1188"/>
        <w:gridCol w:w="965"/>
        <w:gridCol w:w="1067"/>
        <w:gridCol w:w="919"/>
      </w:tblGrid>
      <w:tr w:rsidR="00C24669" w:rsidRPr="00C24669" w14:paraId="71F497F4" w14:textId="77777777" w:rsidTr="006401CE">
        <w:trPr>
          <w:trHeight w:val="315"/>
        </w:trPr>
        <w:tc>
          <w:tcPr>
            <w:tcW w:w="3495" w:type="dxa"/>
            <w:gridSpan w:val="2"/>
            <w:vMerge w:val="restart"/>
            <w:tcBorders>
              <w:top w:val="single" w:sz="8" w:space="0" w:color="auto"/>
              <w:left w:val="single" w:sz="8" w:space="0" w:color="auto"/>
              <w:bottom w:val="single" w:sz="8" w:space="0" w:color="000000"/>
              <w:right w:val="single" w:sz="8" w:space="0" w:color="000000"/>
            </w:tcBorders>
            <w:shd w:val="clear" w:color="auto" w:fill="0082C4" w:themeFill="accent3"/>
            <w:noWrap/>
            <w:vAlign w:val="center"/>
            <w:hideMark/>
          </w:tcPr>
          <w:p w14:paraId="311AABA9" w14:textId="77777777" w:rsidR="00C24669" w:rsidRPr="00C24669" w:rsidRDefault="00C24669" w:rsidP="00C24669">
            <w:pPr>
              <w:spacing w:after="0"/>
              <w:jc w:val="center"/>
              <w:rPr>
                <w:rFonts w:ascii="Calibri" w:eastAsia="Times New Roman" w:hAnsi="Calibri" w:cs="Calibri"/>
                <w:b/>
                <w:bCs/>
                <w:color w:val="FFFFFF"/>
                <w:sz w:val="18"/>
                <w:szCs w:val="18"/>
                <w:lang w:bidi="ar-SA"/>
              </w:rPr>
            </w:pPr>
            <w:bookmarkStart w:id="63" w:name="_Hlk53362440" w:colFirst="2" w:colLast="7"/>
            <w:r w:rsidRPr="00C24669">
              <w:rPr>
                <w:rFonts w:ascii="Calibri" w:eastAsia="Times New Roman" w:hAnsi="Calibri" w:cs="Calibri"/>
                <w:b/>
                <w:bCs/>
                <w:color w:val="FFFFFF"/>
                <w:szCs w:val="20"/>
                <w:lang w:bidi="ar-SA"/>
              </w:rPr>
              <w:t>Investigation 2 Screening</w:t>
            </w:r>
          </w:p>
        </w:tc>
        <w:tc>
          <w:tcPr>
            <w:tcW w:w="6179" w:type="dxa"/>
            <w:gridSpan w:val="6"/>
            <w:tcBorders>
              <w:top w:val="single" w:sz="8" w:space="0" w:color="auto"/>
              <w:left w:val="nil"/>
              <w:bottom w:val="nil"/>
              <w:right w:val="single" w:sz="8" w:space="0" w:color="000000"/>
            </w:tcBorders>
            <w:shd w:val="clear" w:color="auto" w:fill="0082C4" w:themeFill="accent3"/>
            <w:noWrap/>
            <w:vAlign w:val="center"/>
            <w:hideMark/>
          </w:tcPr>
          <w:p w14:paraId="67383275" w14:textId="6D8E0D7F" w:rsidR="00C24669" w:rsidRPr="00C24669" w:rsidRDefault="00C24669" w:rsidP="00650382">
            <w:pPr>
              <w:pStyle w:val="LFTTableTitle"/>
              <w:jc w:val="center"/>
              <w:rPr>
                <w:lang w:bidi="ar-SA"/>
              </w:rPr>
            </w:pPr>
            <w:bookmarkStart w:id="64" w:name="_Toc61511918"/>
            <w:r w:rsidRPr="00C24669">
              <w:rPr>
                <w:lang w:bidi="ar-SA"/>
              </w:rPr>
              <w:t xml:space="preserve">Table </w:t>
            </w:r>
            <w:r w:rsidR="002D60B5">
              <w:rPr>
                <w:lang w:bidi="ar-SA"/>
              </w:rPr>
              <w:t>2-11</w:t>
            </w:r>
            <w:r w:rsidRPr="00C24669">
              <w:rPr>
                <w:lang w:bidi="ar-SA"/>
              </w:rPr>
              <w:t xml:space="preserve">  Demand Investigation 2</w:t>
            </w:r>
            <w:bookmarkEnd w:id="64"/>
          </w:p>
        </w:tc>
      </w:tr>
      <w:tr w:rsidR="00C24669" w:rsidRPr="00C24669" w14:paraId="6958289E" w14:textId="77777777" w:rsidTr="006401CE">
        <w:trPr>
          <w:trHeight w:val="330"/>
        </w:trPr>
        <w:tc>
          <w:tcPr>
            <w:tcW w:w="3495" w:type="dxa"/>
            <w:gridSpan w:val="2"/>
            <w:vMerge/>
            <w:tcBorders>
              <w:top w:val="single" w:sz="8" w:space="0" w:color="auto"/>
              <w:left w:val="single" w:sz="8" w:space="0" w:color="auto"/>
              <w:bottom w:val="single" w:sz="8" w:space="0" w:color="000000"/>
              <w:right w:val="single" w:sz="8" w:space="0" w:color="000000"/>
            </w:tcBorders>
            <w:shd w:val="clear" w:color="auto" w:fill="0082C4" w:themeFill="accent3"/>
            <w:vAlign w:val="center"/>
            <w:hideMark/>
          </w:tcPr>
          <w:p w14:paraId="4F766998" w14:textId="77777777" w:rsidR="00C24669" w:rsidRPr="00C24669" w:rsidRDefault="00C24669" w:rsidP="00C24669">
            <w:pPr>
              <w:spacing w:after="0"/>
              <w:rPr>
                <w:rFonts w:ascii="Calibri" w:eastAsia="Times New Roman" w:hAnsi="Calibri" w:cs="Calibri"/>
                <w:b/>
                <w:bCs/>
                <w:color w:val="FFFFFF"/>
                <w:sz w:val="18"/>
                <w:szCs w:val="18"/>
                <w:lang w:bidi="ar-SA"/>
              </w:rPr>
            </w:pPr>
          </w:p>
        </w:tc>
        <w:tc>
          <w:tcPr>
            <w:tcW w:w="6179" w:type="dxa"/>
            <w:gridSpan w:val="6"/>
            <w:tcBorders>
              <w:top w:val="nil"/>
              <w:left w:val="nil"/>
              <w:bottom w:val="single" w:sz="8" w:space="0" w:color="auto"/>
              <w:right w:val="single" w:sz="8" w:space="0" w:color="000000"/>
            </w:tcBorders>
            <w:shd w:val="clear" w:color="auto" w:fill="0082C4" w:themeFill="accent3"/>
            <w:noWrap/>
            <w:vAlign w:val="center"/>
            <w:hideMark/>
          </w:tcPr>
          <w:p w14:paraId="0CBDD319" w14:textId="77777777" w:rsidR="00C24669" w:rsidRPr="00C24669" w:rsidRDefault="00C24669" w:rsidP="00C24669">
            <w:pPr>
              <w:spacing w:after="0"/>
              <w:jc w:val="center"/>
              <w:rPr>
                <w:rFonts w:ascii="Calibri" w:eastAsia="Times New Roman" w:hAnsi="Calibri" w:cs="Calibri"/>
                <w:b/>
                <w:bCs/>
                <w:color w:val="FFFFFF"/>
                <w:sz w:val="24"/>
                <w:szCs w:val="24"/>
                <w:lang w:bidi="ar-SA"/>
              </w:rPr>
            </w:pPr>
            <w:r w:rsidRPr="00C24669">
              <w:rPr>
                <w:rFonts w:ascii="Calibri" w:eastAsia="Times New Roman" w:hAnsi="Calibri" w:cs="Calibri"/>
                <w:b/>
                <w:bCs/>
                <w:color w:val="FFFFFF"/>
                <w:sz w:val="24"/>
                <w:szCs w:val="24"/>
                <w:lang w:bidi="ar-SA"/>
              </w:rPr>
              <w:t>(mg/L)</w:t>
            </w:r>
          </w:p>
        </w:tc>
      </w:tr>
      <w:tr w:rsidR="00C24669" w:rsidRPr="00C24669" w14:paraId="2674A33D" w14:textId="77777777" w:rsidTr="006401CE">
        <w:trPr>
          <w:trHeight w:val="315"/>
        </w:trPr>
        <w:tc>
          <w:tcPr>
            <w:tcW w:w="1932" w:type="dxa"/>
            <w:tcBorders>
              <w:top w:val="nil"/>
              <w:left w:val="single" w:sz="8" w:space="0" w:color="auto"/>
              <w:bottom w:val="single" w:sz="8" w:space="0" w:color="auto"/>
              <w:right w:val="nil"/>
            </w:tcBorders>
            <w:shd w:val="clear" w:color="auto" w:fill="auto"/>
            <w:noWrap/>
            <w:vAlign w:val="center"/>
            <w:hideMark/>
          </w:tcPr>
          <w:p w14:paraId="761B1AA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Starting Temperature C</w:t>
            </w:r>
          </w:p>
        </w:tc>
        <w:tc>
          <w:tcPr>
            <w:tcW w:w="1563" w:type="dxa"/>
            <w:tcBorders>
              <w:top w:val="nil"/>
              <w:left w:val="single" w:sz="8" w:space="0" w:color="auto"/>
              <w:bottom w:val="single" w:sz="8" w:space="0" w:color="auto"/>
              <w:right w:val="single" w:sz="8" w:space="0" w:color="auto"/>
            </w:tcBorders>
            <w:shd w:val="clear" w:color="auto" w:fill="auto"/>
            <w:noWrap/>
            <w:vAlign w:val="center"/>
            <w:hideMark/>
          </w:tcPr>
          <w:p w14:paraId="08D9552E"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Starting pH</w:t>
            </w:r>
          </w:p>
        </w:tc>
        <w:tc>
          <w:tcPr>
            <w:tcW w:w="1113" w:type="dxa"/>
            <w:tcBorders>
              <w:top w:val="nil"/>
              <w:left w:val="nil"/>
              <w:bottom w:val="nil"/>
              <w:right w:val="single" w:sz="8" w:space="0" w:color="auto"/>
            </w:tcBorders>
            <w:shd w:val="clear" w:color="auto" w:fill="0082C4" w:themeFill="accent3"/>
            <w:noWrap/>
            <w:vAlign w:val="center"/>
            <w:hideMark/>
          </w:tcPr>
          <w:p w14:paraId="14A56C4D"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7/15/2020</w:t>
            </w:r>
          </w:p>
        </w:tc>
        <w:tc>
          <w:tcPr>
            <w:tcW w:w="927" w:type="dxa"/>
            <w:tcBorders>
              <w:top w:val="nil"/>
              <w:left w:val="nil"/>
              <w:bottom w:val="single" w:sz="8" w:space="0" w:color="auto"/>
              <w:right w:val="single" w:sz="8" w:space="0" w:color="auto"/>
            </w:tcBorders>
            <w:shd w:val="clear" w:color="auto" w:fill="0082C4" w:themeFill="accent3"/>
            <w:noWrap/>
            <w:vAlign w:val="center"/>
            <w:hideMark/>
          </w:tcPr>
          <w:p w14:paraId="29388E5B"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Target TRC</w:t>
            </w:r>
          </w:p>
        </w:tc>
        <w:tc>
          <w:tcPr>
            <w:tcW w:w="1188" w:type="dxa"/>
            <w:tcBorders>
              <w:top w:val="nil"/>
              <w:left w:val="nil"/>
              <w:bottom w:val="single" w:sz="8" w:space="0" w:color="auto"/>
              <w:right w:val="single" w:sz="8" w:space="0" w:color="auto"/>
            </w:tcBorders>
            <w:shd w:val="clear" w:color="auto" w:fill="0082C4" w:themeFill="accent3"/>
            <w:noWrap/>
            <w:vAlign w:val="center"/>
            <w:hideMark/>
          </w:tcPr>
          <w:p w14:paraId="79B9FE5D"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Chlorine Dose</w:t>
            </w:r>
          </w:p>
        </w:tc>
        <w:tc>
          <w:tcPr>
            <w:tcW w:w="965" w:type="dxa"/>
            <w:tcBorders>
              <w:top w:val="nil"/>
              <w:left w:val="nil"/>
              <w:bottom w:val="single" w:sz="8" w:space="0" w:color="auto"/>
              <w:right w:val="single" w:sz="8" w:space="0" w:color="auto"/>
            </w:tcBorders>
            <w:shd w:val="clear" w:color="auto" w:fill="0082C4" w:themeFill="accent3"/>
            <w:noWrap/>
            <w:vAlign w:val="center"/>
            <w:hideMark/>
          </w:tcPr>
          <w:p w14:paraId="6F6036A9"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TRC - 2 min</w:t>
            </w:r>
          </w:p>
        </w:tc>
        <w:tc>
          <w:tcPr>
            <w:tcW w:w="1067" w:type="dxa"/>
            <w:tcBorders>
              <w:top w:val="nil"/>
              <w:left w:val="nil"/>
              <w:bottom w:val="single" w:sz="8" w:space="0" w:color="auto"/>
              <w:right w:val="single" w:sz="8" w:space="0" w:color="auto"/>
            </w:tcBorders>
            <w:shd w:val="clear" w:color="auto" w:fill="0082C4" w:themeFill="accent3"/>
            <w:noWrap/>
            <w:vAlign w:val="center"/>
            <w:hideMark/>
          </w:tcPr>
          <w:p w14:paraId="591DDB6B"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TRC - 30 min</w:t>
            </w:r>
          </w:p>
        </w:tc>
        <w:tc>
          <w:tcPr>
            <w:tcW w:w="919" w:type="dxa"/>
            <w:tcBorders>
              <w:top w:val="nil"/>
              <w:left w:val="nil"/>
              <w:bottom w:val="single" w:sz="8" w:space="0" w:color="auto"/>
              <w:right w:val="single" w:sz="8" w:space="0" w:color="auto"/>
            </w:tcBorders>
            <w:shd w:val="clear" w:color="auto" w:fill="0082C4" w:themeFill="accent3"/>
            <w:noWrap/>
            <w:vAlign w:val="center"/>
            <w:hideMark/>
          </w:tcPr>
          <w:p w14:paraId="6977729B"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Demand</w:t>
            </w:r>
          </w:p>
        </w:tc>
      </w:tr>
      <w:tr w:rsidR="00C24669" w:rsidRPr="00C24669" w14:paraId="7408DC8E" w14:textId="77777777" w:rsidTr="00C24669">
        <w:trPr>
          <w:trHeight w:val="315"/>
        </w:trPr>
        <w:tc>
          <w:tcPr>
            <w:tcW w:w="1932" w:type="dxa"/>
            <w:tcBorders>
              <w:top w:val="nil"/>
              <w:left w:val="single" w:sz="8" w:space="0" w:color="auto"/>
              <w:bottom w:val="single" w:sz="8" w:space="0" w:color="auto"/>
              <w:right w:val="nil"/>
            </w:tcBorders>
            <w:shd w:val="clear" w:color="auto" w:fill="auto"/>
            <w:noWrap/>
            <w:vAlign w:val="center"/>
            <w:hideMark/>
          </w:tcPr>
          <w:p w14:paraId="63A72975"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19</w:t>
            </w:r>
          </w:p>
        </w:tc>
        <w:tc>
          <w:tcPr>
            <w:tcW w:w="1563" w:type="dxa"/>
            <w:tcBorders>
              <w:top w:val="nil"/>
              <w:left w:val="single" w:sz="8" w:space="0" w:color="auto"/>
              <w:bottom w:val="single" w:sz="8" w:space="0" w:color="auto"/>
              <w:right w:val="nil"/>
            </w:tcBorders>
            <w:shd w:val="clear" w:color="auto" w:fill="auto"/>
            <w:noWrap/>
            <w:vAlign w:val="center"/>
            <w:hideMark/>
          </w:tcPr>
          <w:p w14:paraId="1EEE6697"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7.18</w:t>
            </w:r>
          </w:p>
        </w:tc>
        <w:tc>
          <w:tcPr>
            <w:tcW w:w="111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3AE276B6"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Initial</w:t>
            </w:r>
          </w:p>
        </w:tc>
        <w:tc>
          <w:tcPr>
            <w:tcW w:w="927" w:type="dxa"/>
            <w:tcBorders>
              <w:top w:val="nil"/>
              <w:left w:val="nil"/>
              <w:bottom w:val="single" w:sz="8" w:space="0" w:color="auto"/>
              <w:right w:val="single" w:sz="8" w:space="0" w:color="auto"/>
            </w:tcBorders>
            <w:shd w:val="clear" w:color="auto" w:fill="auto"/>
            <w:noWrap/>
            <w:vAlign w:val="center"/>
            <w:hideMark/>
          </w:tcPr>
          <w:p w14:paraId="1CF1056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0.2</w:t>
            </w:r>
          </w:p>
        </w:tc>
        <w:tc>
          <w:tcPr>
            <w:tcW w:w="1188" w:type="dxa"/>
            <w:tcBorders>
              <w:top w:val="nil"/>
              <w:left w:val="nil"/>
              <w:bottom w:val="single" w:sz="8" w:space="0" w:color="auto"/>
              <w:right w:val="single" w:sz="8" w:space="0" w:color="auto"/>
            </w:tcBorders>
            <w:shd w:val="clear" w:color="auto" w:fill="auto"/>
            <w:noWrap/>
            <w:vAlign w:val="center"/>
            <w:hideMark/>
          </w:tcPr>
          <w:p w14:paraId="656804DF"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w:t>
            </w:r>
          </w:p>
        </w:tc>
        <w:tc>
          <w:tcPr>
            <w:tcW w:w="965" w:type="dxa"/>
            <w:tcBorders>
              <w:top w:val="nil"/>
              <w:left w:val="nil"/>
              <w:bottom w:val="single" w:sz="8" w:space="0" w:color="auto"/>
              <w:right w:val="single" w:sz="8" w:space="0" w:color="auto"/>
            </w:tcBorders>
            <w:shd w:val="clear" w:color="auto" w:fill="auto"/>
            <w:noWrap/>
            <w:vAlign w:val="center"/>
            <w:hideMark/>
          </w:tcPr>
          <w:p w14:paraId="628FC669"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0.24</w:t>
            </w:r>
          </w:p>
        </w:tc>
        <w:tc>
          <w:tcPr>
            <w:tcW w:w="1067" w:type="dxa"/>
            <w:tcBorders>
              <w:top w:val="nil"/>
              <w:left w:val="nil"/>
              <w:bottom w:val="single" w:sz="8" w:space="0" w:color="auto"/>
              <w:right w:val="single" w:sz="8" w:space="0" w:color="auto"/>
            </w:tcBorders>
            <w:shd w:val="clear" w:color="auto" w:fill="auto"/>
            <w:noWrap/>
            <w:vAlign w:val="center"/>
            <w:hideMark/>
          </w:tcPr>
          <w:p w14:paraId="40BB9D76"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0.18</w:t>
            </w:r>
          </w:p>
        </w:tc>
        <w:tc>
          <w:tcPr>
            <w:tcW w:w="919" w:type="dxa"/>
            <w:tcBorders>
              <w:top w:val="nil"/>
              <w:left w:val="nil"/>
              <w:bottom w:val="single" w:sz="8" w:space="0" w:color="auto"/>
              <w:right w:val="single" w:sz="8" w:space="0" w:color="auto"/>
            </w:tcBorders>
            <w:shd w:val="clear" w:color="auto" w:fill="auto"/>
            <w:noWrap/>
            <w:vAlign w:val="center"/>
            <w:hideMark/>
          </w:tcPr>
          <w:p w14:paraId="7894803F"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0.82</w:t>
            </w:r>
          </w:p>
        </w:tc>
      </w:tr>
      <w:tr w:rsidR="00C24669" w:rsidRPr="00C24669" w14:paraId="740A6D5D" w14:textId="77777777" w:rsidTr="006401CE">
        <w:trPr>
          <w:trHeight w:val="315"/>
        </w:trPr>
        <w:tc>
          <w:tcPr>
            <w:tcW w:w="1932" w:type="dxa"/>
            <w:tcBorders>
              <w:top w:val="nil"/>
              <w:left w:val="single" w:sz="8" w:space="0" w:color="auto"/>
              <w:bottom w:val="single" w:sz="8" w:space="0" w:color="auto"/>
              <w:right w:val="single" w:sz="8" w:space="0" w:color="auto"/>
            </w:tcBorders>
            <w:shd w:val="clear" w:color="auto" w:fill="0082C4" w:themeFill="accent3"/>
            <w:noWrap/>
            <w:vAlign w:val="center"/>
            <w:hideMark/>
          </w:tcPr>
          <w:p w14:paraId="1302348A"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Chlorine Dose (mg/L)</w:t>
            </w:r>
          </w:p>
        </w:tc>
        <w:tc>
          <w:tcPr>
            <w:tcW w:w="1563" w:type="dxa"/>
            <w:tcBorders>
              <w:top w:val="nil"/>
              <w:left w:val="nil"/>
              <w:bottom w:val="single" w:sz="8" w:space="0" w:color="auto"/>
              <w:right w:val="nil"/>
            </w:tcBorders>
            <w:shd w:val="clear" w:color="auto" w:fill="0082C4" w:themeFill="accent3"/>
            <w:noWrap/>
            <w:vAlign w:val="center"/>
            <w:hideMark/>
          </w:tcPr>
          <w:p w14:paraId="56A65CD6"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TRC - 5 min (mg/L)</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47445B41"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246D9A77"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w:t>
            </w:r>
          </w:p>
        </w:tc>
        <w:tc>
          <w:tcPr>
            <w:tcW w:w="1188" w:type="dxa"/>
            <w:tcBorders>
              <w:top w:val="nil"/>
              <w:left w:val="nil"/>
              <w:bottom w:val="single" w:sz="8" w:space="0" w:color="auto"/>
              <w:right w:val="single" w:sz="8" w:space="0" w:color="auto"/>
            </w:tcBorders>
            <w:shd w:val="clear" w:color="auto" w:fill="auto"/>
            <w:noWrap/>
            <w:vAlign w:val="center"/>
            <w:hideMark/>
          </w:tcPr>
          <w:p w14:paraId="1BCB968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2</w:t>
            </w:r>
          </w:p>
        </w:tc>
        <w:tc>
          <w:tcPr>
            <w:tcW w:w="965" w:type="dxa"/>
            <w:tcBorders>
              <w:top w:val="nil"/>
              <w:left w:val="nil"/>
              <w:bottom w:val="single" w:sz="8" w:space="0" w:color="auto"/>
              <w:right w:val="single" w:sz="8" w:space="0" w:color="auto"/>
            </w:tcBorders>
            <w:shd w:val="clear" w:color="auto" w:fill="auto"/>
            <w:noWrap/>
            <w:vAlign w:val="center"/>
            <w:hideMark/>
          </w:tcPr>
          <w:p w14:paraId="6C59B37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w:t>
            </w:r>
          </w:p>
        </w:tc>
        <w:tc>
          <w:tcPr>
            <w:tcW w:w="1067" w:type="dxa"/>
            <w:tcBorders>
              <w:top w:val="nil"/>
              <w:left w:val="nil"/>
              <w:bottom w:val="single" w:sz="8" w:space="0" w:color="auto"/>
              <w:right w:val="single" w:sz="8" w:space="0" w:color="auto"/>
            </w:tcBorders>
            <w:shd w:val="clear" w:color="auto" w:fill="auto"/>
            <w:noWrap/>
            <w:vAlign w:val="center"/>
            <w:hideMark/>
          </w:tcPr>
          <w:p w14:paraId="4845FB6C"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0.32</w:t>
            </w:r>
          </w:p>
        </w:tc>
        <w:tc>
          <w:tcPr>
            <w:tcW w:w="919" w:type="dxa"/>
            <w:tcBorders>
              <w:top w:val="nil"/>
              <w:left w:val="nil"/>
              <w:bottom w:val="single" w:sz="8" w:space="0" w:color="auto"/>
              <w:right w:val="single" w:sz="8" w:space="0" w:color="auto"/>
            </w:tcBorders>
            <w:shd w:val="clear" w:color="auto" w:fill="auto"/>
            <w:noWrap/>
            <w:vAlign w:val="center"/>
            <w:hideMark/>
          </w:tcPr>
          <w:p w14:paraId="3FCB445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1.68</w:t>
            </w:r>
          </w:p>
        </w:tc>
      </w:tr>
      <w:tr w:rsidR="00C24669" w:rsidRPr="00C24669" w14:paraId="35740590"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4F1270DC"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0.5</w:t>
            </w:r>
          </w:p>
        </w:tc>
        <w:tc>
          <w:tcPr>
            <w:tcW w:w="1563" w:type="dxa"/>
            <w:tcBorders>
              <w:top w:val="nil"/>
              <w:left w:val="nil"/>
              <w:bottom w:val="single" w:sz="8" w:space="0" w:color="auto"/>
              <w:right w:val="nil"/>
            </w:tcBorders>
            <w:shd w:val="clear" w:color="auto" w:fill="auto"/>
            <w:noWrap/>
            <w:vAlign w:val="center"/>
            <w:hideMark/>
          </w:tcPr>
          <w:p w14:paraId="11808D4E"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0.12</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0BB99399"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6960192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0.6</w:t>
            </w:r>
          </w:p>
        </w:tc>
        <w:tc>
          <w:tcPr>
            <w:tcW w:w="1188" w:type="dxa"/>
            <w:tcBorders>
              <w:top w:val="nil"/>
              <w:left w:val="nil"/>
              <w:bottom w:val="single" w:sz="8" w:space="0" w:color="auto"/>
              <w:right w:val="single" w:sz="8" w:space="0" w:color="auto"/>
            </w:tcBorders>
            <w:shd w:val="clear" w:color="auto" w:fill="auto"/>
            <w:noWrap/>
            <w:vAlign w:val="center"/>
            <w:hideMark/>
          </w:tcPr>
          <w:p w14:paraId="26B15BA3"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w:t>
            </w:r>
          </w:p>
        </w:tc>
        <w:tc>
          <w:tcPr>
            <w:tcW w:w="965" w:type="dxa"/>
            <w:tcBorders>
              <w:top w:val="nil"/>
              <w:left w:val="nil"/>
              <w:bottom w:val="single" w:sz="8" w:space="0" w:color="auto"/>
              <w:right w:val="single" w:sz="8" w:space="0" w:color="auto"/>
            </w:tcBorders>
            <w:shd w:val="clear" w:color="auto" w:fill="auto"/>
            <w:noWrap/>
            <w:vAlign w:val="center"/>
            <w:hideMark/>
          </w:tcPr>
          <w:p w14:paraId="7D1542B8"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0.6</w:t>
            </w:r>
          </w:p>
        </w:tc>
        <w:tc>
          <w:tcPr>
            <w:tcW w:w="1067" w:type="dxa"/>
            <w:tcBorders>
              <w:top w:val="nil"/>
              <w:left w:val="nil"/>
              <w:bottom w:val="single" w:sz="8" w:space="0" w:color="auto"/>
              <w:right w:val="single" w:sz="8" w:space="0" w:color="auto"/>
            </w:tcBorders>
            <w:shd w:val="clear" w:color="auto" w:fill="auto"/>
            <w:noWrap/>
            <w:vAlign w:val="center"/>
            <w:hideMark/>
          </w:tcPr>
          <w:p w14:paraId="33AD8A2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0.49</w:t>
            </w:r>
          </w:p>
        </w:tc>
        <w:tc>
          <w:tcPr>
            <w:tcW w:w="919" w:type="dxa"/>
            <w:tcBorders>
              <w:top w:val="nil"/>
              <w:left w:val="nil"/>
              <w:bottom w:val="single" w:sz="8" w:space="0" w:color="auto"/>
              <w:right w:val="single" w:sz="8" w:space="0" w:color="auto"/>
            </w:tcBorders>
            <w:shd w:val="clear" w:color="auto" w:fill="auto"/>
            <w:noWrap/>
            <w:vAlign w:val="center"/>
            <w:hideMark/>
          </w:tcPr>
          <w:p w14:paraId="2398BC1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2.51</w:t>
            </w:r>
          </w:p>
        </w:tc>
      </w:tr>
      <w:tr w:rsidR="00C24669" w:rsidRPr="00C24669" w14:paraId="34CE36B6"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3F0624E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w:t>
            </w:r>
          </w:p>
        </w:tc>
        <w:tc>
          <w:tcPr>
            <w:tcW w:w="1563" w:type="dxa"/>
            <w:tcBorders>
              <w:top w:val="nil"/>
              <w:left w:val="nil"/>
              <w:bottom w:val="single" w:sz="8" w:space="0" w:color="auto"/>
              <w:right w:val="single" w:sz="8" w:space="0" w:color="auto"/>
            </w:tcBorders>
            <w:shd w:val="clear" w:color="auto" w:fill="auto"/>
            <w:noWrap/>
            <w:vAlign w:val="center"/>
            <w:hideMark/>
          </w:tcPr>
          <w:p w14:paraId="69C37A1A"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0.17</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0B3027C4"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51724865"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0.8</w:t>
            </w:r>
          </w:p>
        </w:tc>
        <w:tc>
          <w:tcPr>
            <w:tcW w:w="1188" w:type="dxa"/>
            <w:tcBorders>
              <w:top w:val="nil"/>
              <w:left w:val="nil"/>
              <w:bottom w:val="single" w:sz="8" w:space="0" w:color="auto"/>
              <w:right w:val="single" w:sz="8" w:space="0" w:color="auto"/>
            </w:tcBorders>
            <w:shd w:val="clear" w:color="auto" w:fill="auto"/>
            <w:noWrap/>
            <w:vAlign w:val="center"/>
            <w:hideMark/>
          </w:tcPr>
          <w:p w14:paraId="28501B6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4</w:t>
            </w:r>
          </w:p>
        </w:tc>
        <w:tc>
          <w:tcPr>
            <w:tcW w:w="965" w:type="dxa"/>
            <w:tcBorders>
              <w:top w:val="nil"/>
              <w:left w:val="nil"/>
              <w:bottom w:val="single" w:sz="8" w:space="0" w:color="auto"/>
              <w:right w:val="single" w:sz="8" w:space="0" w:color="auto"/>
            </w:tcBorders>
            <w:shd w:val="clear" w:color="auto" w:fill="auto"/>
            <w:noWrap/>
            <w:vAlign w:val="center"/>
            <w:hideMark/>
          </w:tcPr>
          <w:p w14:paraId="243796DC"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0.91</w:t>
            </w:r>
          </w:p>
        </w:tc>
        <w:tc>
          <w:tcPr>
            <w:tcW w:w="1067" w:type="dxa"/>
            <w:tcBorders>
              <w:top w:val="nil"/>
              <w:left w:val="nil"/>
              <w:bottom w:val="single" w:sz="8" w:space="0" w:color="auto"/>
              <w:right w:val="single" w:sz="8" w:space="0" w:color="auto"/>
            </w:tcBorders>
            <w:shd w:val="clear" w:color="auto" w:fill="auto"/>
            <w:noWrap/>
            <w:vAlign w:val="center"/>
            <w:hideMark/>
          </w:tcPr>
          <w:p w14:paraId="03A32D0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0.73</w:t>
            </w:r>
          </w:p>
        </w:tc>
        <w:tc>
          <w:tcPr>
            <w:tcW w:w="919" w:type="dxa"/>
            <w:tcBorders>
              <w:top w:val="nil"/>
              <w:left w:val="nil"/>
              <w:bottom w:val="single" w:sz="8" w:space="0" w:color="auto"/>
              <w:right w:val="single" w:sz="8" w:space="0" w:color="auto"/>
            </w:tcBorders>
            <w:shd w:val="clear" w:color="auto" w:fill="auto"/>
            <w:noWrap/>
            <w:vAlign w:val="center"/>
            <w:hideMark/>
          </w:tcPr>
          <w:p w14:paraId="2601F985"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3.27</w:t>
            </w:r>
          </w:p>
        </w:tc>
      </w:tr>
      <w:tr w:rsidR="00C24669" w:rsidRPr="00C24669" w14:paraId="5D68668A"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6615C453"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1.5</w:t>
            </w:r>
          </w:p>
        </w:tc>
        <w:tc>
          <w:tcPr>
            <w:tcW w:w="1563" w:type="dxa"/>
            <w:tcBorders>
              <w:top w:val="nil"/>
              <w:left w:val="nil"/>
              <w:bottom w:val="single" w:sz="8" w:space="0" w:color="auto"/>
              <w:right w:val="single" w:sz="8" w:space="0" w:color="auto"/>
            </w:tcBorders>
            <w:shd w:val="clear" w:color="auto" w:fill="auto"/>
            <w:noWrap/>
            <w:vAlign w:val="center"/>
            <w:hideMark/>
          </w:tcPr>
          <w:p w14:paraId="6C1986AE"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0.29</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2A50BBF2"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7646FAC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w:t>
            </w:r>
          </w:p>
        </w:tc>
        <w:tc>
          <w:tcPr>
            <w:tcW w:w="1188" w:type="dxa"/>
            <w:tcBorders>
              <w:top w:val="nil"/>
              <w:left w:val="nil"/>
              <w:bottom w:val="single" w:sz="8" w:space="0" w:color="auto"/>
              <w:right w:val="single" w:sz="8" w:space="0" w:color="auto"/>
            </w:tcBorders>
            <w:shd w:val="clear" w:color="auto" w:fill="auto"/>
            <w:noWrap/>
            <w:vAlign w:val="center"/>
            <w:hideMark/>
          </w:tcPr>
          <w:p w14:paraId="1C0F38D3"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5</w:t>
            </w:r>
          </w:p>
        </w:tc>
        <w:tc>
          <w:tcPr>
            <w:tcW w:w="965" w:type="dxa"/>
            <w:tcBorders>
              <w:top w:val="nil"/>
              <w:left w:val="nil"/>
              <w:bottom w:val="single" w:sz="8" w:space="0" w:color="auto"/>
              <w:right w:val="single" w:sz="8" w:space="0" w:color="auto"/>
            </w:tcBorders>
            <w:shd w:val="clear" w:color="auto" w:fill="auto"/>
            <w:noWrap/>
            <w:vAlign w:val="center"/>
            <w:hideMark/>
          </w:tcPr>
          <w:p w14:paraId="0F03C7CE"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3.73</w:t>
            </w:r>
          </w:p>
        </w:tc>
        <w:tc>
          <w:tcPr>
            <w:tcW w:w="1067" w:type="dxa"/>
            <w:tcBorders>
              <w:top w:val="nil"/>
              <w:left w:val="nil"/>
              <w:bottom w:val="single" w:sz="8" w:space="0" w:color="auto"/>
              <w:right w:val="single" w:sz="8" w:space="0" w:color="auto"/>
            </w:tcBorders>
            <w:shd w:val="clear" w:color="auto" w:fill="auto"/>
            <w:noWrap/>
            <w:vAlign w:val="center"/>
            <w:hideMark/>
          </w:tcPr>
          <w:p w14:paraId="1F14D273"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1.06</w:t>
            </w:r>
          </w:p>
        </w:tc>
        <w:tc>
          <w:tcPr>
            <w:tcW w:w="919" w:type="dxa"/>
            <w:tcBorders>
              <w:top w:val="nil"/>
              <w:left w:val="nil"/>
              <w:bottom w:val="single" w:sz="8" w:space="0" w:color="auto"/>
              <w:right w:val="single" w:sz="8" w:space="0" w:color="auto"/>
            </w:tcBorders>
            <w:shd w:val="clear" w:color="auto" w:fill="auto"/>
            <w:noWrap/>
            <w:vAlign w:val="center"/>
            <w:hideMark/>
          </w:tcPr>
          <w:p w14:paraId="7CDA4A7C"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3.94</w:t>
            </w:r>
          </w:p>
        </w:tc>
      </w:tr>
      <w:tr w:rsidR="00C24669" w:rsidRPr="00C24669" w14:paraId="2C9DB3D1"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0932A0C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2</w:t>
            </w:r>
          </w:p>
        </w:tc>
        <w:tc>
          <w:tcPr>
            <w:tcW w:w="1563" w:type="dxa"/>
            <w:tcBorders>
              <w:top w:val="nil"/>
              <w:left w:val="nil"/>
              <w:bottom w:val="single" w:sz="8" w:space="0" w:color="auto"/>
              <w:right w:val="single" w:sz="8" w:space="0" w:color="auto"/>
            </w:tcBorders>
            <w:shd w:val="clear" w:color="auto" w:fill="auto"/>
            <w:noWrap/>
            <w:vAlign w:val="center"/>
            <w:hideMark/>
          </w:tcPr>
          <w:p w14:paraId="764E3081"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0.42</w:t>
            </w:r>
          </w:p>
        </w:tc>
        <w:tc>
          <w:tcPr>
            <w:tcW w:w="1113" w:type="dxa"/>
            <w:vMerge w:val="restart"/>
            <w:tcBorders>
              <w:top w:val="nil"/>
              <w:left w:val="nil"/>
              <w:bottom w:val="single" w:sz="8" w:space="0" w:color="000000"/>
              <w:right w:val="single" w:sz="8" w:space="0" w:color="auto"/>
            </w:tcBorders>
            <w:shd w:val="clear" w:color="auto" w:fill="auto"/>
            <w:noWrap/>
            <w:vAlign w:val="center"/>
            <w:hideMark/>
          </w:tcPr>
          <w:p w14:paraId="30A7B2A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Duplicate</w:t>
            </w:r>
          </w:p>
        </w:tc>
        <w:tc>
          <w:tcPr>
            <w:tcW w:w="927" w:type="dxa"/>
            <w:tcBorders>
              <w:top w:val="nil"/>
              <w:left w:val="nil"/>
              <w:bottom w:val="single" w:sz="8" w:space="0" w:color="auto"/>
              <w:right w:val="single" w:sz="8" w:space="0" w:color="auto"/>
            </w:tcBorders>
            <w:shd w:val="clear" w:color="auto" w:fill="auto"/>
            <w:noWrap/>
            <w:vAlign w:val="center"/>
            <w:hideMark/>
          </w:tcPr>
          <w:p w14:paraId="2C7CCEB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0.2</w:t>
            </w:r>
          </w:p>
        </w:tc>
        <w:tc>
          <w:tcPr>
            <w:tcW w:w="1188" w:type="dxa"/>
            <w:tcBorders>
              <w:top w:val="nil"/>
              <w:left w:val="nil"/>
              <w:bottom w:val="single" w:sz="8" w:space="0" w:color="auto"/>
              <w:right w:val="single" w:sz="8" w:space="0" w:color="auto"/>
            </w:tcBorders>
            <w:shd w:val="clear" w:color="auto" w:fill="auto"/>
            <w:noWrap/>
            <w:vAlign w:val="center"/>
            <w:hideMark/>
          </w:tcPr>
          <w:p w14:paraId="4B13F2F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w:t>
            </w:r>
          </w:p>
        </w:tc>
        <w:tc>
          <w:tcPr>
            <w:tcW w:w="965" w:type="dxa"/>
            <w:tcBorders>
              <w:top w:val="nil"/>
              <w:left w:val="nil"/>
              <w:bottom w:val="single" w:sz="8" w:space="0" w:color="auto"/>
              <w:right w:val="single" w:sz="8" w:space="0" w:color="auto"/>
            </w:tcBorders>
            <w:shd w:val="clear" w:color="auto" w:fill="auto"/>
            <w:noWrap/>
            <w:vAlign w:val="center"/>
            <w:hideMark/>
          </w:tcPr>
          <w:p w14:paraId="575DB4F1"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0.24</w:t>
            </w:r>
          </w:p>
        </w:tc>
        <w:tc>
          <w:tcPr>
            <w:tcW w:w="1067" w:type="dxa"/>
            <w:tcBorders>
              <w:top w:val="nil"/>
              <w:left w:val="nil"/>
              <w:bottom w:val="single" w:sz="8" w:space="0" w:color="auto"/>
              <w:right w:val="single" w:sz="8" w:space="0" w:color="auto"/>
            </w:tcBorders>
            <w:shd w:val="clear" w:color="auto" w:fill="auto"/>
            <w:noWrap/>
            <w:vAlign w:val="center"/>
            <w:hideMark/>
          </w:tcPr>
          <w:p w14:paraId="40F3640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0.17</w:t>
            </w:r>
          </w:p>
        </w:tc>
        <w:tc>
          <w:tcPr>
            <w:tcW w:w="919" w:type="dxa"/>
            <w:tcBorders>
              <w:top w:val="nil"/>
              <w:left w:val="nil"/>
              <w:bottom w:val="single" w:sz="8" w:space="0" w:color="auto"/>
              <w:right w:val="single" w:sz="8" w:space="0" w:color="auto"/>
            </w:tcBorders>
            <w:shd w:val="clear" w:color="auto" w:fill="auto"/>
            <w:noWrap/>
            <w:vAlign w:val="center"/>
            <w:hideMark/>
          </w:tcPr>
          <w:p w14:paraId="54506E2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0.83</w:t>
            </w:r>
          </w:p>
        </w:tc>
      </w:tr>
      <w:tr w:rsidR="00C24669" w:rsidRPr="00C24669" w14:paraId="57CC5C29"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39082BDF"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w:t>
            </w:r>
          </w:p>
        </w:tc>
        <w:tc>
          <w:tcPr>
            <w:tcW w:w="1563" w:type="dxa"/>
            <w:tcBorders>
              <w:top w:val="nil"/>
              <w:left w:val="nil"/>
              <w:bottom w:val="single" w:sz="8" w:space="0" w:color="auto"/>
              <w:right w:val="single" w:sz="8" w:space="0" w:color="auto"/>
            </w:tcBorders>
            <w:shd w:val="clear" w:color="auto" w:fill="auto"/>
            <w:noWrap/>
            <w:vAlign w:val="center"/>
            <w:hideMark/>
          </w:tcPr>
          <w:p w14:paraId="0987E6C7"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0.51</w:t>
            </w:r>
          </w:p>
        </w:tc>
        <w:tc>
          <w:tcPr>
            <w:tcW w:w="1113" w:type="dxa"/>
            <w:vMerge/>
            <w:tcBorders>
              <w:top w:val="nil"/>
              <w:left w:val="nil"/>
              <w:bottom w:val="single" w:sz="8" w:space="0" w:color="000000"/>
              <w:right w:val="single" w:sz="8" w:space="0" w:color="auto"/>
            </w:tcBorders>
            <w:vAlign w:val="center"/>
            <w:hideMark/>
          </w:tcPr>
          <w:p w14:paraId="3DAD0ED3"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331E86C6"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w:t>
            </w:r>
          </w:p>
        </w:tc>
        <w:tc>
          <w:tcPr>
            <w:tcW w:w="1188" w:type="dxa"/>
            <w:tcBorders>
              <w:top w:val="nil"/>
              <w:left w:val="nil"/>
              <w:bottom w:val="single" w:sz="8" w:space="0" w:color="auto"/>
              <w:right w:val="single" w:sz="8" w:space="0" w:color="auto"/>
            </w:tcBorders>
            <w:shd w:val="clear" w:color="auto" w:fill="auto"/>
            <w:noWrap/>
            <w:vAlign w:val="center"/>
            <w:hideMark/>
          </w:tcPr>
          <w:p w14:paraId="352536C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2</w:t>
            </w:r>
          </w:p>
        </w:tc>
        <w:tc>
          <w:tcPr>
            <w:tcW w:w="965" w:type="dxa"/>
            <w:tcBorders>
              <w:top w:val="nil"/>
              <w:left w:val="nil"/>
              <w:bottom w:val="single" w:sz="8" w:space="0" w:color="auto"/>
              <w:right w:val="single" w:sz="8" w:space="0" w:color="auto"/>
            </w:tcBorders>
            <w:shd w:val="clear" w:color="auto" w:fill="auto"/>
            <w:noWrap/>
            <w:vAlign w:val="center"/>
            <w:hideMark/>
          </w:tcPr>
          <w:p w14:paraId="6FB2D91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0.36</w:t>
            </w:r>
          </w:p>
        </w:tc>
        <w:tc>
          <w:tcPr>
            <w:tcW w:w="1067" w:type="dxa"/>
            <w:tcBorders>
              <w:top w:val="nil"/>
              <w:left w:val="nil"/>
              <w:bottom w:val="single" w:sz="8" w:space="0" w:color="auto"/>
              <w:right w:val="single" w:sz="8" w:space="0" w:color="auto"/>
            </w:tcBorders>
            <w:shd w:val="clear" w:color="auto" w:fill="auto"/>
            <w:noWrap/>
            <w:vAlign w:val="center"/>
            <w:hideMark/>
          </w:tcPr>
          <w:p w14:paraId="3B3E2F2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0.3</w:t>
            </w:r>
          </w:p>
        </w:tc>
        <w:tc>
          <w:tcPr>
            <w:tcW w:w="919" w:type="dxa"/>
            <w:tcBorders>
              <w:top w:val="nil"/>
              <w:left w:val="nil"/>
              <w:bottom w:val="single" w:sz="8" w:space="0" w:color="auto"/>
              <w:right w:val="single" w:sz="8" w:space="0" w:color="auto"/>
            </w:tcBorders>
            <w:shd w:val="clear" w:color="auto" w:fill="auto"/>
            <w:noWrap/>
            <w:vAlign w:val="center"/>
            <w:hideMark/>
          </w:tcPr>
          <w:p w14:paraId="5BA4AEA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1.7</w:t>
            </w:r>
          </w:p>
        </w:tc>
      </w:tr>
      <w:tr w:rsidR="00C24669" w:rsidRPr="00C24669" w14:paraId="4168EFAD" w14:textId="77777777" w:rsidTr="00C24669">
        <w:trPr>
          <w:trHeight w:val="315"/>
        </w:trPr>
        <w:tc>
          <w:tcPr>
            <w:tcW w:w="1932" w:type="dxa"/>
            <w:tcBorders>
              <w:top w:val="nil"/>
              <w:left w:val="nil"/>
              <w:bottom w:val="nil"/>
              <w:right w:val="nil"/>
            </w:tcBorders>
            <w:shd w:val="clear" w:color="000000" w:fill="000000"/>
            <w:noWrap/>
            <w:vAlign w:val="center"/>
            <w:hideMark/>
          </w:tcPr>
          <w:p w14:paraId="55F86C88"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563" w:type="dxa"/>
            <w:tcBorders>
              <w:top w:val="nil"/>
              <w:left w:val="nil"/>
              <w:bottom w:val="nil"/>
              <w:right w:val="nil"/>
            </w:tcBorders>
            <w:shd w:val="clear" w:color="000000" w:fill="000000"/>
            <w:noWrap/>
            <w:vAlign w:val="center"/>
            <w:hideMark/>
          </w:tcPr>
          <w:p w14:paraId="36687CDE"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113" w:type="dxa"/>
            <w:vMerge/>
            <w:tcBorders>
              <w:top w:val="nil"/>
              <w:left w:val="nil"/>
              <w:bottom w:val="single" w:sz="8" w:space="0" w:color="000000"/>
              <w:right w:val="single" w:sz="8" w:space="0" w:color="auto"/>
            </w:tcBorders>
            <w:vAlign w:val="center"/>
            <w:hideMark/>
          </w:tcPr>
          <w:p w14:paraId="618B13DB"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2F85B62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0.6</w:t>
            </w:r>
          </w:p>
        </w:tc>
        <w:tc>
          <w:tcPr>
            <w:tcW w:w="1188" w:type="dxa"/>
            <w:tcBorders>
              <w:top w:val="nil"/>
              <w:left w:val="nil"/>
              <w:bottom w:val="single" w:sz="8" w:space="0" w:color="auto"/>
              <w:right w:val="single" w:sz="8" w:space="0" w:color="auto"/>
            </w:tcBorders>
            <w:shd w:val="clear" w:color="auto" w:fill="auto"/>
            <w:noWrap/>
            <w:vAlign w:val="center"/>
            <w:hideMark/>
          </w:tcPr>
          <w:p w14:paraId="37A9470A"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w:t>
            </w:r>
          </w:p>
        </w:tc>
        <w:tc>
          <w:tcPr>
            <w:tcW w:w="965" w:type="dxa"/>
            <w:tcBorders>
              <w:top w:val="nil"/>
              <w:left w:val="nil"/>
              <w:bottom w:val="single" w:sz="8" w:space="0" w:color="auto"/>
              <w:right w:val="single" w:sz="8" w:space="0" w:color="auto"/>
            </w:tcBorders>
            <w:shd w:val="clear" w:color="auto" w:fill="auto"/>
            <w:noWrap/>
            <w:vAlign w:val="center"/>
            <w:hideMark/>
          </w:tcPr>
          <w:p w14:paraId="74171ACE"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0.56</w:t>
            </w:r>
          </w:p>
        </w:tc>
        <w:tc>
          <w:tcPr>
            <w:tcW w:w="1067" w:type="dxa"/>
            <w:tcBorders>
              <w:top w:val="nil"/>
              <w:left w:val="nil"/>
              <w:bottom w:val="single" w:sz="8" w:space="0" w:color="auto"/>
              <w:right w:val="single" w:sz="8" w:space="0" w:color="auto"/>
            </w:tcBorders>
            <w:shd w:val="clear" w:color="auto" w:fill="auto"/>
            <w:noWrap/>
            <w:vAlign w:val="center"/>
            <w:hideMark/>
          </w:tcPr>
          <w:p w14:paraId="356C385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0.42</w:t>
            </w:r>
          </w:p>
        </w:tc>
        <w:tc>
          <w:tcPr>
            <w:tcW w:w="919" w:type="dxa"/>
            <w:tcBorders>
              <w:top w:val="nil"/>
              <w:left w:val="nil"/>
              <w:bottom w:val="single" w:sz="8" w:space="0" w:color="auto"/>
              <w:right w:val="single" w:sz="8" w:space="0" w:color="auto"/>
            </w:tcBorders>
            <w:shd w:val="clear" w:color="auto" w:fill="auto"/>
            <w:noWrap/>
            <w:vAlign w:val="center"/>
            <w:hideMark/>
          </w:tcPr>
          <w:p w14:paraId="13B9290F"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2.58</w:t>
            </w:r>
          </w:p>
        </w:tc>
      </w:tr>
      <w:tr w:rsidR="00C24669" w:rsidRPr="00C24669" w14:paraId="39C92E90" w14:textId="77777777" w:rsidTr="00C24669">
        <w:trPr>
          <w:trHeight w:val="315"/>
        </w:trPr>
        <w:tc>
          <w:tcPr>
            <w:tcW w:w="1932" w:type="dxa"/>
            <w:tcBorders>
              <w:top w:val="nil"/>
              <w:left w:val="nil"/>
              <w:bottom w:val="nil"/>
              <w:right w:val="nil"/>
            </w:tcBorders>
            <w:shd w:val="clear" w:color="000000" w:fill="000000"/>
            <w:noWrap/>
            <w:vAlign w:val="center"/>
            <w:hideMark/>
          </w:tcPr>
          <w:p w14:paraId="71BFA7C5"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563" w:type="dxa"/>
            <w:tcBorders>
              <w:top w:val="nil"/>
              <w:left w:val="nil"/>
              <w:bottom w:val="nil"/>
              <w:right w:val="nil"/>
            </w:tcBorders>
            <w:shd w:val="clear" w:color="000000" w:fill="000000"/>
            <w:noWrap/>
            <w:vAlign w:val="center"/>
            <w:hideMark/>
          </w:tcPr>
          <w:p w14:paraId="60942E4B"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113" w:type="dxa"/>
            <w:vMerge/>
            <w:tcBorders>
              <w:top w:val="nil"/>
              <w:left w:val="nil"/>
              <w:bottom w:val="single" w:sz="8" w:space="0" w:color="000000"/>
              <w:right w:val="single" w:sz="8" w:space="0" w:color="auto"/>
            </w:tcBorders>
            <w:vAlign w:val="center"/>
            <w:hideMark/>
          </w:tcPr>
          <w:p w14:paraId="2FC0EBA8"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171D61E7"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0.8</w:t>
            </w:r>
          </w:p>
        </w:tc>
        <w:tc>
          <w:tcPr>
            <w:tcW w:w="1188" w:type="dxa"/>
            <w:tcBorders>
              <w:top w:val="nil"/>
              <w:left w:val="nil"/>
              <w:bottom w:val="single" w:sz="8" w:space="0" w:color="auto"/>
              <w:right w:val="single" w:sz="8" w:space="0" w:color="auto"/>
            </w:tcBorders>
            <w:shd w:val="clear" w:color="auto" w:fill="auto"/>
            <w:noWrap/>
            <w:vAlign w:val="center"/>
            <w:hideMark/>
          </w:tcPr>
          <w:p w14:paraId="5D419489"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4</w:t>
            </w:r>
          </w:p>
        </w:tc>
        <w:tc>
          <w:tcPr>
            <w:tcW w:w="965" w:type="dxa"/>
            <w:tcBorders>
              <w:top w:val="nil"/>
              <w:left w:val="nil"/>
              <w:bottom w:val="single" w:sz="8" w:space="0" w:color="auto"/>
              <w:right w:val="single" w:sz="8" w:space="0" w:color="auto"/>
            </w:tcBorders>
            <w:shd w:val="clear" w:color="auto" w:fill="auto"/>
            <w:noWrap/>
            <w:vAlign w:val="center"/>
            <w:hideMark/>
          </w:tcPr>
          <w:p w14:paraId="37EC3FC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0.9</w:t>
            </w:r>
          </w:p>
        </w:tc>
        <w:tc>
          <w:tcPr>
            <w:tcW w:w="1067" w:type="dxa"/>
            <w:tcBorders>
              <w:top w:val="nil"/>
              <w:left w:val="nil"/>
              <w:bottom w:val="single" w:sz="8" w:space="0" w:color="auto"/>
              <w:right w:val="single" w:sz="8" w:space="0" w:color="auto"/>
            </w:tcBorders>
            <w:shd w:val="clear" w:color="auto" w:fill="auto"/>
            <w:noWrap/>
            <w:vAlign w:val="center"/>
            <w:hideMark/>
          </w:tcPr>
          <w:p w14:paraId="7D56D635"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0.71</w:t>
            </w:r>
          </w:p>
        </w:tc>
        <w:tc>
          <w:tcPr>
            <w:tcW w:w="919" w:type="dxa"/>
            <w:tcBorders>
              <w:top w:val="nil"/>
              <w:left w:val="nil"/>
              <w:bottom w:val="single" w:sz="8" w:space="0" w:color="auto"/>
              <w:right w:val="single" w:sz="8" w:space="0" w:color="auto"/>
            </w:tcBorders>
            <w:shd w:val="clear" w:color="auto" w:fill="auto"/>
            <w:noWrap/>
            <w:vAlign w:val="center"/>
            <w:hideMark/>
          </w:tcPr>
          <w:p w14:paraId="07649C3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3.29</w:t>
            </w:r>
          </w:p>
        </w:tc>
      </w:tr>
      <w:tr w:rsidR="00C24669" w:rsidRPr="00C24669" w14:paraId="337F9F8E" w14:textId="77777777" w:rsidTr="00C24669">
        <w:trPr>
          <w:trHeight w:val="315"/>
        </w:trPr>
        <w:tc>
          <w:tcPr>
            <w:tcW w:w="1932" w:type="dxa"/>
            <w:tcBorders>
              <w:top w:val="nil"/>
              <w:left w:val="nil"/>
              <w:bottom w:val="nil"/>
              <w:right w:val="nil"/>
            </w:tcBorders>
            <w:shd w:val="clear" w:color="000000" w:fill="000000"/>
            <w:noWrap/>
            <w:vAlign w:val="center"/>
            <w:hideMark/>
          </w:tcPr>
          <w:p w14:paraId="760C2293"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563" w:type="dxa"/>
            <w:tcBorders>
              <w:top w:val="nil"/>
              <w:left w:val="nil"/>
              <w:bottom w:val="nil"/>
              <w:right w:val="nil"/>
            </w:tcBorders>
            <w:shd w:val="clear" w:color="000000" w:fill="000000"/>
            <w:noWrap/>
            <w:vAlign w:val="center"/>
            <w:hideMark/>
          </w:tcPr>
          <w:p w14:paraId="4A97608E"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113" w:type="dxa"/>
            <w:vMerge/>
            <w:tcBorders>
              <w:top w:val="nil"/>
              <w:left w:val="nil"/>
              <w:bottom w:val="single" w:sz="8" w:space="0" w:color="000000"/>
              <w:right w:val="single" w:sz="8" w:space="0" w:color="auto"/>
            </w:tcBorders>
            <w:vAlign w:val="center"/>
            <w:hideMark/>
          </w:tcPr>
          <w:p w14:paraId="2C600ADE"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7B8DB3F9"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w:t>
            </w:r>
          </w:p>
        </w:tc>
        <w:tc>
          <w:tcPr>
            <w:tcW w:w="1188" w:type="dxa"/>
            <w:tcBorders>
              <w:top w:val="nil"/>
              <w:left w:val="nil"/>
              <w:bottom w:val="single" w:sz="8" w:space="0" w:color="auto"/>
              <w:right w:val="single" w:sz="8" w:space="0" w:color="auto"/>
            </w:tcBorders>
            <w:shd w:val="clear" w:color="auto" w:fill="auto"/>
            <w:noWrap/>
            <w:vAlign w:val="center"/>
            <w:hideMark/>
          </w:tcPr>
          <w:p w14:paraId="063E42AF"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5</w:t>
            </w:r>
          </w:p>
        </w:tc>
        <w:tc>
          <w:tcPr>
            <w:tcW w:w="965" w:type="dxa"/>
            <w:tcBorders>
              <w:top w:val="nil"/>
              <w:left w:val="nil"/>
              <w:bottom w:val="single" w:sz="8" w:space="0" w:color="auto"/>
              <w:right w:val="single" w:sz="8" w:space="0" w:color="auto"/>
            </w:tcBorders>
            <w:shd w:val="clear" w:color="auto" w:fill="auto"/>
            <w:noWrap/>
            <w:vAlign w:val="center"/>
            <w:hideMark/>
          </w:tcPr>
          <w:p w14:paraId="1D90E45B"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3.92</w:t>
            </w:r>
          </w:p>
        </w:tc>
        <w:tc>
          <w:tcPr>
            <w:tcW w:w="1067" w:type="dxa"/>
            <w:tcBorders>
              <w:top w:val="nil"/>
              <w:left w:val="nil"/>
              <w:bottom w:val="single" w:sz="8" w:space="0" w:color="auto"/>
              <w:right w:val="single" w:sz="8" w:space="0" w:color="auto"/>
            </w:tcBorders>
            <w:shd w:val="clear" w:color="auto" w:fill="auto"/>
            <w:noWrap/>
            <w:vAlign w:val="center"/>
            <w:hideMark/>
          </w:tcPr>
          <w:p w14:paraId="5A95340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0.92</w:t>
            </w:r>
          </w:p>
        </w:tc>
        <w:tc>
          <w:tcPr>
            <w:tcW w:w="919" w:type="dxa"/>
            <w:tcBorders>
              <w:top w:val="nil"/>
              <w:left w:val="nil"/>
              <w:bottom w:val="single" w:sz="8" w:space="0" w:color="auto"/>
              <w:right w:val="single" w:sz="8" w:space="0" w:color="auto"/>
            </w:tcBorders>
            <w:shd w:val="clear" w:color="auto" w:fill="auto"/>
            <w:noWrap/>
            <w:vAlign w:val="center"/>
            <w:hideMark/>
          </w:tcPr>
          <w:p w14:paraId="28FAAB05"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4.08</w:t>
            </w:r>
          </w:p>
        </w:tc>
      </w:tr>
    </w:tbl>
    <w:p w14:paraId="2EE975FE" w14:textId="70E72A56" w:rsidR="00AE4344" w:rsidRPr="00566860" w:rsidRDefault="00A34AF1" w:rsidP="00AE4344">
      <w:pPr>
        <w:pStyle w:val="LFTCaption"/>
        <w:rPr>
          <w:rFonts w:ascii="Calibri" w:hAnsi="Calibri" w:cs="Calibri"/>
          <w:noProof/>
          <w:sz w:val="20"/>
          <w:szCs w:val="16"/>
        </w:rPr>
      </w:pPr>
      <w:bookmarkStart w:id="65" w:name="_Toc61514864"/>
      <w:bookmarkEnd w:id="63"/>
      <w:r>
        <w:rPr>
          <w:noProof/>
        </w:rPr>
        <w:drawing>
          <wp:anchor distT="0" distB="0" distL="114300" distR="114300" simplePos="0" relativeHeight="251705344" behindDoc="0" locked="0" layoutInCell="1" allowOverlap="1" wp14:anchorId="5A813C9B" wp14:editId="0C3AB5D3">
            <wp:simplePos x="0" y="0"/>
            <wp:positionH relativeFrom="column">
              <wp:posOffset>5875020</wp:posOffset>
            </wp:positionH>
            <wp:positionV relativeFrom="paragraph">
              <wp:posOffset>0</wp:posOffset>
            </wp:positionV>
            <wp:extent cx="2529840" cy="2035971"/>
            <wp:effectExtent l="0" t="0" r="3810" b="2540"/>
            <wp:wrapTopAndBottom/>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Picture 3087"/>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9840" cy="2035971"/>
                    </a:xfrm>
                    <a:prstGeom prst="rect">
                      <a:avLst/>
                    </a:prstGeom>
                    <a:noFill/>
                  </pic:spPr>
                </pic:pic>
              </a:graphicData>
            </a:graphic>
          </wp:anchor>
        </w:drawing>
      </w:r>
      <w:r>
        <w:t xml:space="preserve">  </w:t>
      </w:r>
      <w:r w:rsidR="00AE4344" w:rsidRPr="00AE4344">
        <w:t xml:space="preserve">Figure 2-7 Investigation 1 Dose </w:t>
      </w:r>
      <w:r>
        <w:t>vs Dem</w:t>
      </w:r>
      <w:r w:rsidR="00AE4344">
        <w:t>and</w:t>
      </w:r>
      <w:bookmarkEnd w:id="65"/>
    </w:p>
    <w:p w14:paraId="6E8A2CC2" w14:textId="5572A776" w:rsidR="007A2074" w:rsidRDefault="007A2074" w:rsidP="007A2074">
      <w:pPr>
        <w:pStyle w:val="Caption"/>
        <w:keepNext/>
      </w:pPr>
    </w:p>
    <w:p w14:paraId="74F7B7E9" w14:textId="77777777" w:rsidR="00A34AF1" w:rsidRDefault="00A34AF1" w:rsidP="007A2074"/>
    <w:p w14:paraId="59780CC0" w14:textId="77777777" w:rsidR="00A34AF1" w:rsidRDefault="00A34AF1" w:rsidP="007A2074"/>
    <w:p w14:paraId="79ED146D" w14:textId="5E5762D9" w:rsidR="007A2074" w:rsidRDefault="00A34AF1" w:rsidP="007A2074">
      <w:r>
        <w:rPr>
          <w:noProof/>
        </w:rPr>
        <w:drawing>
          <wp:anchor distT="0" distB="0" distL="114300" distR="114300" simplePos="0" relativeHeight="251707392" behindDoc="0" locked="0" layoutInCell="1" allowOverlap="1" wp14:anchorId="6560E51A" wp14:editId="435E087D">
            <wp:simplePos x="0" y="0"/>
            <wp:positionH relativeFrom="column">
              <wp:posOffset>5943600</wp:posOffset>
            </wp:positionH>
            <wp:positionV relativeFrom="paragraph">
              <wp:posOffset>177165</wp:posOffset>
            </wp:positionV>
            <wp:extent cx="2819400" cy="2391059"/>
            <wp:effectExtent l="0" t="0" r="0" b="9525"/>
            <wp:wrapTopAndBottom/>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Picture 3089"/>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19400" cy="2391059"/>
                    </a:xfrm>
                    <a:prstGeom prst="rect">
                      <a:avLst/>
                    </a:prstGeom>
                    <a:noFill/>
                  </pic:spPr>
                </pic:pic>
              </a:graphicData>
            </a:graphic>
          </wp:anchor>
        </w:drawing>
      </w:r>
    </w:p>
    <w:p w14:paraId="26D25459" w14:textId="2A598F0F" w:rsidR="00A34AF1" w:rsidRPr="00976A22" w:rsidRDefault="00A34AF1" w:rsidP="00A34AF1">
      <w:pPr>
        <w:pStyle w:val="LFTCaption"/>
        <w:rPr>
          <w:noProof/>
        </w:rPr>
      </w:pPr>
      <w:r>
        <w:t xml:space="preserve">      </w:t>
      </w:r>
      <w:bookmarkStart w:id="66" w:name="_Toc61514865"/>
      <w:r>
        <w:t>Figure 2-8 Investigation 2 Dose vs Demand</w:t>
      </w:r>
      <w:bookmarkEnd w:id="66"/>
    </w:p>
    <w:p w14:paraId="0CDC415B" w14:textId="77777777" w:rsidR="007A2074" w:rsidRPr="001578A8" w:rsidRDefault="007A2074" w:rsidP="007A2074">
      <w:pPr>
        <w:tabs>
          <w:tab w:val="left" w:pos="1710"/>
        </w:tabs>
        <w:rPr>
          <w:rFonts w:ascii="Calibri" w:hAnsi="Calibri" w:cs="Calibri"/>
          <w:szCs w:val="16"/>
        </w:rPr>
        <w:sectPr w:rsidR="007A2074" w:rsidRPr="001578A8" w:rsidSect="00A34AF1">
          <w:headerReference w:type="even" r:id="rId74"/>
          <w:footerReference w:type="even" r:id="rId75"/>
          <w:headerReference w:type="first" r:id="rId76"/>
          <w:pgSz w:w="15840" w:h="12240" w:orient="landscape" w:code="1"/>
          <w:pgMar w:top="1440" w:right="1800" w:bottom="1440" w:left="1440" w:header="864" w:footer="360" w:gutter="0"/>
          <w:cols w:space="720"/>
          <w:docGrid w:linePitch="360"/>
        </w:sectPr>
      </w:pPr>
    </w:p>
    <w:p w14:paraId="4A15C6A7" w14:textId="79519A29" w:rsidR="00915AD1" w:rsidRDefault="00AC3F03" w:rsidP="007A2074">
      <w:pPr>
        <w:pStyle w:val="Caption"/>
        <w:keepNext/>
      </w:pPr>
      <w:r>
        <w:rPr>
          <w:noProof/>
        </w:rPr>
        <w:drawing>
          <wp:anchor distT="0" distB="0" distL="114300" distR="114300" simplePos="0" relativeHeight="251712512" behindDoc="0" locked="0" layoutInCell="1" allowOverlap="1" wp14:anchorId="4A941E84" wp14:editId="09787D07">
            <wp:simplePos x="0" y="0"/>
            <wp:positionH relativeFrom="column">
              <wp:posOffset>-271145</wp:posOffset>
            </wp:positionH>
            <wp:positionV relativeFrom="paragraph">
              <wp:posOffset>259080</wp:posOffset>
            </wp:positionV>
            <wp:extent cx="5479215" cy="3957180"/>
            <wp:effectExtent l="0" t="0" r="7620" b="5715"/>
            <wp:wrapTopAndBottom/>
            <wp:docPr id="3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479215" cy="3957180"/>
                    </a:xfrm>
                    <a:prstGeom prst="rect">
                      <a:avLst/>
                    </a:prstGeom>
                  </pic:spPr>
                </pic:pic>
              </a:graphicData>
            </a:graphic>
          </wp:anchor>
        </w:drawing>
      </w:r>
    </w:p>
    <w:p w14:paraId="13457F3C" w14:textId="77777777" w:rsidR="00AC3F03" w:rsidRPr="00AC3F03" w:rsidRDefault="00AC3F03" w:rsidP="00AC3F03">
      <w:pPr>
        <w:pStyle w:val="LFTCaption"/>
        <w:jc w:val="center"/>
      </w:pPr>
      <w:bookmarkStart w:id="67" w:name="_Toc61514866"/>
      <w:r w:rsidRPr="00AC3F03">
        <w:t>Figure 2-9 Particle Size Distribution by Volume for Day 8 of 12</w:t>
      </w:r>
      <w:bookmarkEnd w:id="67"/>
    </w:p>
    <w:p w14:paraId="6C2ED4B8" w14:textId="32D830F4" w:rsidR="00AC3F03" w:rsidRDefault="003B047C" w:rsidP="00AC3F03">
      <w:r>
        <w:rPr>
          <w:noProof/>
        </w:rPr>
        <w:drawing>
          <wp:anchor distT="0" distB="0" distL="114300" distR="114300" simplePos="0" relativeHeight="251709440" behindDoc="0" locked="0" layoutInCell="1" allowOverlap="1" wp14:anchorId="2ADADD7A" wp14:editId="5A291020">
            <wp:simplePos x="0" y="0"/>
            <wp:positionH relativeFrom="column">
              <wp:posOffset>-27305</wp:posOffset>
            </wp:positionH>
            <wp:positionV relativeFrom="paragraph">
              <wp:posOffset>163830</wp:posOffset>
            </wp:positionV>
            <wp:extent cx="5732145" cy="3752261"/>
            <wp:effectExtent l="0" t="0" r="1905" b="635"/>
            <wp:wrapTopAndBottom/>
            <wp:docPr id="3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Picture 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2145" cy="3752261"/>
                    </a:xfrm>
                    <a:prstGeom prst="rect">
                      <a:avLst/>
                    </a:prstGeom>
                  </pic:spPr>
                </pic:pic>
              </a:graphicData>
            </a:graphic>
          </wp:anchor>
        </w:drawing>
      </w:r>
    </w:p>
    <w:p w14:paraId="34D3AD68" w14:textId="7F94FC07" w:rsidR="00AC3F03" w:rsidRPr="00AC3F03" w:rsidRDefault="00AC3F03" w:rsidP="00AC3F03">
      <w:pPr>
        <w:pStyle w:val="LFTCaption"/>
        <w:jc w:val="center"/>
      </w:pPr>
      <w:bookmarkStart w:id="68" w:name="_Toc61514867"/>
      <w:r w:rsidRPr="00AC3F03">
        <w:t>Figure 2-10 Particle Size Distribution by Volume for Day 10 of 12</w:t>
      </w:r>
      <w:bookmarkEnd w:id="68"/>
    </w:p>
    <w:p w14:paraId="26DD0D81" w14:textId="4EFB3F6E" w:rsidR="007A2074" w:rsidRDefault="007A2074" w:rsidP="007A2074">
      <w:pPr>
        <w:pStyle w:val="LFTBody"/>
      </w:pPr>
    </w:p>
    <w:p w14:paraId="095BE71B" w14:textId="073B1004" w:rsidR="007A2074" w:rsidRDefault="007A2074" w:rsidP="009967A7">
      <w:pPr>
        <w:pStyle w:val="LFTTableTitle"/>
        <w:jc w:val="center"/>
      </w:pPr>
      <w:bookmarkStart w:id="69" w:name="_Toc61511919"/>
      <w:r>
        <w:t xml:space="preserve">Table </w:t>
      </w:r>
      <w:r w:rsidR="002D60B5">
        <w:t>2-12</w:t>
      </w:r>
      <w:r>
        <w:t xml:space="preserve"> Additional DEP Operational Data</w:t>
      </w:r>
      <w:bookmarkEnd w:id="69"/>
    </w:p>
    <w:tbl>
      <w:tblPr>
        <w:tblStyle w:val="ListTable3-Accent1"/>
        <w:tblW w:w="8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2360"/>
        <w:gridCol w:w="2360"/>
        <w:gridCol w:w="2360"/>
      </w:tblGrid>
      <w:tr w:rsidR="007A2074" w:rsidRPr="00D803E1" w14:paraId="72BF8F64" w14:textId="77777777" w:rsidTr="006401CE">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100" w:firstRow="0" w:lastRow="0" w:firstColumn="1" w:lastColumn="0" w:oddVBand="0" w:evenVBand="0" w:oddHBand="0" w:evenHBand="0" w:firstRowFirstColumn="1" w:firstRowLastColumn="0" w:lastRowFirstColumn="0" w:lastRowLastColumn="0"/>
            <w:tcW w:w="0" w:type="dxa"/>
            <w:vMerge w:val="restart"/>
            <w:shd w:val="clear" w:color="auto" w:fill="0082C4" w:themeFill="accent3"/>
            <w:noWrap/>
            <w:vAlign w:val="center"/>
            <w:hideMark/>
          </w:tcPr>
          <w:p w14:paraId="25BDB719" w14:textId="77777777" w:rsidR="007A2074" w:rsidRPr="00D803E1" w:rsidRDefault="007A2074" w:rsidP="007A2074">
            <w:pPr>
              <w:jc w:val="center"/>
              <w:rPr>
                <w:rFonts w:ascii="Calibri" w:hAnsi="Calibri" w:cs="Calibri"/>
                <w:color w:val="FFFFFF"/>
                <w:sz w:val="22"/>
              </w:rPr>
            </w:pPr>
            <w:r w:rsidRPr="00D803E1">
              <w:rPr>
                <w:rFonts w:ascii="Calibri" w:hAnsi="Calibri" w:cs="Calibri"/>
                <w:color w:val="FFFFFF"/>
                <w:sz w:val="22"/>
              </w:rPr>
              <w:t>Parameter</w:t>
            </w:r>
          </w:p>
        </w:tc>
        <w:tc>
          <w:tcPr>
            <w:tcW w:w="0" w:type="dxa"/>
            <w:shd w:val="clear" w:color="auto" w:fill="0082C4" w:themeFill="accent3"/>
            <w:noWrap/>
            <w:vAlign w:val="center"/>
            <w:hideMark/>
          </w:tcPr>
          <w:p w14:paraId="7A260E13" w14:textId="77777777" w:rsidR="007A2074" w:rsidRPr="00D803E1" w:rsidRDefault="007A2074" w:rsidP="007A207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sz w:val="22"/>
              </w:rPr>
            </w:pPr>
            <w:r w:rsidRPr="00D803E1">
              <w:rPr>
                <w:rFonts w:ascii="Calibri" w:hAnsi="Calibri" w:cs="Calibri"/>
                <w:color w:val="FFFFFF"/>
                <w:sz w:val="22"/>
              </w:rPr>
              <w:t>SVI</w:t>
            </w:r>
          </w:p>
        </w:tc>
        <w:tc>
          <w:tcPr>
            <w:tcW w:w="0" w:type="dxa"/>
            <w:shd w:val="clear" w:color="auto" w:fill="0082C4" w:themeFill="accent3"/>
            <w:noWrap/>
            <w:vAlign w:val="center"/>
            <w:hideMark/>
          </w:tcPr>
          <w:p w14:paraId="20F6E07F" w14:textId="77777777" w:rsidR="007A2074" w:rsidRPr="00D803E1" w:rsidRDefault="007A2074" w:rsidP="007A207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sz w:val="22"/>
              </w:rPr>
            </w:pPr>
            <w:r w:rsidRPr="00D803E1">
              <w:rPr>
                <w:rFonts w:ascii="Calibri" w:hAnsi="Calibri" w:cs="Calibri"/>
                <w:color w:val="FFFFFF"/>
                <w:sz w:val="22"/>
              </w:rPr>
              <w:t xml:space="preserve">Aeration Tank MLSS </w:t>
            </w:r>
            <w:r>
              <w:rPr>
                <w:rFonts w:ascii="Calibri" w:hAnsi="Calibri" w:cs="Calibri"/>
                <w:color w:val="FFFFFF"/>
                <w:sz w:val="22"/>
              </w:rPr>
              <w:t>(l</w:t>
            </w:r>
            <w:r w:rsidRPr="00D803E1">
              <w:rPr>
                <w:rFonts w:ascii="Calibri" w:hAnsi="Calibri" w:cs="Calibri"/>
                <w:color w:val="FFFFFF"/>
                <w:sz w:val="22"/>
              </w:rPr>
              <w:t>b/d</w:t>
            </w:r>
            <w:r>
              <w:rPr>
                <w:rFonts w:ascii="Calibri" w:hAnsi="Calibri" w:cs="Calibri"/>
                <w:color w:val="FFFFFF"/>
                <w:sz w:val="22"/>
              </w:rPr>
              <w:t>)</w:t>
            </w:r>
          </w:p>
        </w:tc>
        <w:tc>
          <w:tcPr>
            <w:tcW w:w="0" w:type="dxa"/>
            <w:shd w:val="clear" w:color="auto" w:fill="0082C4" w:themeFill="accent3"/>
            <w:noWrap/>
            <w:vAlign w:val="center"/>
            <w:hideMark/>
          </w:tcPr>
          <w:p w14:paraId="3A0F29B3" w14:textId="77777777" w:rsidR="007A2074" w:rsidRPr="00D803E1" w:rsidRDefault="007A2074" w:rsidP="007A207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sz w:val="22"/>
              </w:rPr>
            </w:pPr>
            <w:r>
              <w:rPr>
                <w:rFonts w:ascii="Calibri" w:hAnsi="Calibri" w:cs="Calibri"/>
                <w:color w:val="FFFFFF"/>
                <w:sz w:val="22"/>
              </w:rPr>
              <w:t>Flow</w:t>
            </w:r>
            <w:r w:rsidRPr="00D803E1">
              <w:rPr>
                <w:rFonts w:ascii="Calibri" w:hAnsi="Calibri" w:cs="Calibri"/>
                <w:color w:val="FFFFFF"/>
                <w:sz w:val="22"/>
              </w:rPr>
              <w:t xml:space="preserve"> </w:t>
            </w:r>
            <w:r>
              <w:rPr>
                <w:rFonts w:ascii="Calibri" w:hAnsi="Calibri" w:cs="Calibri"/>
                <w:color w:val="FFFFFF"/>
                <w:sz w:val="22"/>
              </w:rPr>
              <w:t>(</w:t>
            </w:r>
            <w:r w:rsidRPr="00D803E1">
              <w:rPr>
                <w:rFonts w:ascii="Calibri" w:hAnsi="Calibri" w:cs="Calibri"/>
                <w:color w:val="FFFFFF"/>
                <w:sz w:val="22"/>
              </w:rPr>
              <w:t>MGD</w:t>
            </w:r>
            <w:r>
              <w:rPr>
                <w:rFonts w:ascii="Calibri" w:hAnsi="Calibri" w:cs="Calibri"/>
                <w:color w:val="FFFFFF"/>
                <w:sz w:val="22"/>
              </w:rPr>
              <w:t>)</w:t>
            </w:r>
          </w:p>
        </w:tc>
      </w:tr>
      <w:tr w:rsidR="007A2074" w:rsidRPr="00D803E1" w14:paraId="70B55DA7" w14:textId="77777777" w:rsidTr="006401CE">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100" w:firstRow="0" w:lastRow="0" w:firstColumn="1" w:lastColumn="0" w:oddVBand="0" w:evenVBand="0" w:oddHBand="0" w:evenHBand="0" w:firstRowFirstColumn="1" w:firstRowLastColumn="0" w:lastRowFirstColumn="0" w:lastRowLastColumn="0"/>
            <w:tcW w:w="0" w:type="dxa"/>
            <w:vMerge/>
            <w:shd w:val="clear" w:color="auto" w:fill="0082C4" w:themeFill="accent3"/>
            <w:noWrap/>
            <w:vAlign w:val="center"/>
          </w:tcPr>
          <w:p w14:paraId="39ECE797" w14:textId="77777777" w:rsidR="007A2074" w:rsidRPr="00D803E1" w:rsidRDefault="007A2074" w:rsidP="007A2074">
            <w:pPr>
              <w:jc w:val="center"/>
              <w:rPr>
                <w:rFonts w:ascii="Calibri" w:hAnsi="Calibri" w:cs="Calibri"/>
                <w:color w:val="FFFFFF"/>
                <w:sz w:val="22"/>
              </w:rPr>
            </w:pPr>
          </w:p>
        </w:tc>
        <w:tc>
          <w:tcPr>
            <w:tcW w:w="0" w:type="dxa"/>
            <w:gridSpan w:val="3"/>
            <w:shd w:val="clear" w:color="auto" w:fill="0082C4" w:themeFill="accent3"/>
            <w:noWrap/>
            <w:vAlign w:val="center"/>
          </w:tcPr>
          <w:p w14:paraId="507D53DC" w14:textId="77777777" w:rsidR="007A2074" w:rsidRDefault="007A2074" w:rsidP="007A2074">
            <w:pPr>
              <w:pStyle w:val="LFTTableHeader1"/>
              <w:cnfStyle w:val="100000000000" w:firstRow="1" w:lastRow="0" w:firstColumn="0" w:lastColumn="0" w:oddVBand="0" w:evenVBand="0" w:oddHBand="0" w:evenHBand="0" w:firstRowFirstColumn="0" w:firstRowLastColumn="0" w:lastRowFirstColumn="0" w:lastRowLastColumn="0"/>
            </w:pPr>
            <w:r>
              <w:t>[Historical 3/1/2016 – 4/30/2020]</w:t>
            </w:r>
          </w:p>
          <w:p w14:paraId="73070E1D" w14:textId="77777777" w:rsidR="007A2074" w:rsidRDefault="007A2074" w:rsidP="007A2074">
            <w:pPr>
              <w:pStyle w:val="LFTTableHeader1"/>
              <w:cnfStyle w:val="100000000000" w:firstRow="1" w:lastRow="0" w:firstColumn="0" w:lastColumn="0" w:oddVBand="0" w:evenVBand="0" w:oddHBand="0" w:evenHBand="0" w:firstRowFirstColumn="0" w:firstRowLastColumn="0" w:lastRowFirstColumn="0" w:lastRowLastColumn="0"/>
              <w:rPr>
                <w:rFonts w:ascii="Calibri" w:hAnsi="Calibri" w:cs="Calibri"/>
                <w:color w:val="FFFFFF"/>
                <w:sz w:val="22"/>
              </w:rPr>
            </w:pPr>
            <w:r>
              <w:t>(Sampling Program 6/29/2020 – 7/17/2020)</w:t>
            </w:r>
          </w:p>
        </w:tc>
      </w:tr>
      <w:tr w:rsidR="007A2074" w:rsidRPr="00D803E1" w14:paraId="313C40C6" w14:textId="77777777" w:rsidTr="007A20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78D6B7E4" w14:textId="77777777" w:rsidR="007A2074" w:rsidRPr="00D803E1" w:rsidRDefault="007A2074" w:rsidP="007A2074">
            <w:pPr>
              <w:jc w:val="center"/>
              <w:rPr>
                <w:rFonts w:ascii="Calibri" w:hAnsi="Calibri" w:cs="Calibri"/>
                <w:color w:val="000000"/>
                <w:sz w:val="22"/>
              </w:rPr>
            </w:pPr>
            <w:r>
              <w:rPr>
                <w:rFonts w:ascii="Calibri" w:hAnsi="Calibri" w:cs="Calibri"/>
                <w:color w:val="000000"/>
                <w:sz w:val="22"/>
              </w:rPr>
              <w:t xml:space="preserve">Sample </w:t>
            </w:r>
            <w:r w:rsidRPr="00D803E1">
              <w:rPr>
                <w:rFonts w:ascii="Calibri" w:hAnsi="Calibri" w:cs="Calibri"/>
                <w:color w:val="000000"/>
                <w:sz w:val="22"/>
              </w:rPr>
              <w:t>Count</w:t>
            </w:r>
          </w:p>
        </w:tc>
        <w:tc>
          <w:tcPr>
            <w:tcW w:w="2360" w:type="dxa"/>
            <w:noWrap/>
            <w:vAlign w:val="center"/>
            <w:hideMark/>
          </w:tcPr>
          <w:p w14:paraId="60599924"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655</w:t>
            </w:r>
            <w:r>
              <w:rPr>
                <w:rFonts w:ascii="Calibri" w:hAnsi="Calibri" w:cs="Calibri"/>
                <w:color w:val="000000"/>
                <w:sz w:val="22"/>
              </w:rPr>
              <w:t>/12</w:t>
            </w:r>
          </w:p>
        </w:tc>
        <w:tc>
          <w:tcPr>
            <w:tcW w:w="2360" w:type="dxa"/>
            <w:shd w:val="clear" w:color="auto" w:fill="auto"/>
            <w:noWrap/>
            <w:vAlign w:val="center"/>
          </w:tcPr>
          <w:p w14:paraId="6854E8E5" w14:textId="77777777" w:rsidR="007A2074" w:rsidRPr="002E25B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657/12</w:t>
            </w:r>
          </w:p>
        </w:tc>
        <w:tc>
          <w:tcPr>
            <w:tcW w:w="2360" w:type="dxa"/>
            <w:noWrap/>
            <w:vAlign w:val="center"/>
            <w:hideMark/>
          </w:tcPr>
          <w:p w14:paraId="1C778BD6"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1160</w:t>
            </w:r>
            <w:r>
              <w:rPr>
                <w:rFonts w:ascii="Calibri" w:hAnsi="Calibri" w:cs="Calibri"/>
                <w:color w:val="000000"/>
                <w:sz w:val="22"/>
              </w:rPr>
              <w:t>/12</w:t>
            </w:r>
          </w:p>
        </w:tc>
      </w:tr>
      <w:tr w:rsidR="007A2074" w:rsidRPr="00D803E1" w14:paraId="3636A10B" w14:textId="77777777" w:rsidTr="007A2074">
        <w:trPr>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6F8DAFF6" w14:textId="77777777" w:rsidR="007A2074" w:rsidRPr="00D803E1" w:rsidRDefault="007A2074" w:rsidP="007A2074">
            <w:pPr>
              <w:jc w:val="center"/>
              <w:rPr>
                <w:rFonts w:ascii="Calibri" w:hAnsi="Calibri" w:cs="Calibri"/>
                <w:color w:val="000000"/>
                <w:sz w:val="22"/>
              </w:rPr>
            </w:pPr>
            <w:r w:rsidRPr="00D803E1">
              <w:rPr>
                <w:rFonts w:ascii="Calibri" w:hAnsi="Calibri" w:cs="Calibri"/>
                <w:color w:val="000000"/>
                <w:sz w:val="22"/>
              </w:rPr>
              <w:t>Min</w:t>
            </w:r>
          </w:p>
        </w:tc>
        <w:tc>
          <w:tcPr>
            <w:tcW w:w="2360" w:type="dxa"/>
            <w:noWrap/>
            <w:vAlign w:val="center"/>
            <w:hideMark/>
          </w:tcPr>
          <w:p w14:paraId="29A46DE0"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40</w:t>
            </w:r>
            <w:r>
              <w:rPr>
                <w:rFonts w:ascii="Calibri" w:hAnsi="Calibri" w:cs="Calibri"/>
                <w:color w:val="000000"/>
                <w:sz w:val="22"/>
              </w:rPr>
              <w:t>/7</w:t>
            </w:r>
          </w:p>
        </w:tc>
        <w:tc>
          <w:tcPr>
            <w:tcW w:w="2360" w:type="dxa"/>
            <w:shd w:val="clear" w:color="auto" w:fill="auto"/>
            <w:noWrap/>
            <w:vAlign w:val="center"/>
          </w:tcPr>
          <w:p w14:paraId="2417E772"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475/560</w:t>
            </w:r>
          </w:p>
        </w:tc>
        <w:tc>
          <w:tcPr>
            <w:tcW w:w="2360" w:type="dxa"/>
            <w:noWrap/>
            <w:vAlign w:val="center"/>
            <w:hideMark/>
          </w:tcPr>
          <w:p w14:paraId="4416B550"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1</w:t>
            </w:r>
            <w:r>
              <w:rPr>
                <w:rFonts w:ascii="Calibri" w:hAnsi="Calibri" w:cs="Calibri"/>
                <w:color w:val="000000"/>
                <w:sz w:val="22"/>
              </w:rPr>
              <w:t>5</w:t>
            </w:r>
            <w:r w:rsidRPr="00D803E1">
              <w:rPr>
                <w:rFonts w:ascii="Calibri" w:hAnsi="Calibri" w:cs="Calibri"/>
                <w:color w:val="000000"/>
                <w:sz w:val="22"/>
              </w:rPr>
              <w:t>.0</w:t>
            </w:r>
            <w:r>
              <w:rPr>
                <w:rFonts w:ascii="Calibri" w:hAnsi="Calibri" w:cs="Calibri"/>
                <w:color w:val="000000"/>
                <w:sz w:val="22"/>
              </w:rPr>
              <w:t>/18.0</w:t>
            </w:r>
          </w:p>
        </w:tc>
      </w:tr>
      <w:tr w:rsidR="007A2074" w:rsidRPr="00D803E1" w14:paraId="0C321C73" w14:textId="77777777" w:rsidTr="007A20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68CCFACF" w14:textId="77777777" w:rsidR="007A2074" w:rsidRPr="00D803E1" w:rsidRDefault="007A2074" w:rsidP="007A2074">
            <w:pPr>
              <w:jc w:val="center"/>
              <w:rPr>
                <w:rFonts w:ascii="Calibri" w:hAnsi="Calibri" w:cs="Calibri"/>
                <w:color w:val="000000"/>
                <w:sz w:val="22"/>
              </w:rPr>
            </w:pPr>
            <w:r w:rsidRPr="00D803E1">
              <w:rPr>
                <w:rFonts w:ascii="Calibri" w:hAnsi="Calibri" w:cs="Calibri"/>
                <w:color w:val="000000"/>
                <w:sz w:val="22"/>
              </w:rPr>
              <w:t>2</w:t>
            </w:r>
            <w:r w:rsidRPr="002E25B1">
              <w:rPr>
                <w:rFonts w:ascii="Calibri" w:hAnsi="Calibri" w:cs="Calibri"/>
                <w:color w:val="000000"/>
                <w:sz w:val="22"/>
                <w:vertAlign w:val="superscript"/>
              </w:rPr>
              <w:t>nd</w:t>
            </w:r>
            <w:r w:rsidRPr="00D803E1">
              <w:rPr>
                <w:rFonts w:ascii="Calibri" w:hAnsi="Calibri" w:cs="Calibri"/>
                <w:color w:val="000000"/>
                <w:sz w:val="22"/>
              </w:rPr>
              <w:t xml:space="preserve"> Percentile</w:t>
            </w:r>
          </w:p>
        </w:tc>
        <w:tc>
          <w:tcPr>
            <w:tcW w:w="2360" w:type="dxa"/>
            <w:noWrap/>
            <w:vAlign w:val="center"/>
            <w:hideMark/>
          </w:tcPr>
          <w:p w14:paraId="1ABED2E9"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50</w:t>
            </w:r>
            <w:r>
              <w:rPr>
                <w:rFonts w:ascii="Calibri" w:hAnsi="Calibri" w:cs="Calibri"/>
                <w:color w:val="000000"/>
                <w:sz w:val="22"/>
              </w:rPr>
              <w:t>/84</w:t>
            </w:r>
          </w:p>
        </w:tc>
        <w:tc>
          <w:tcPr>
            <w:tcW w:w="2360" w:type="dxa"/>
            <w:shd w:val="clear" w:color="auto" w:fill="auto"/>
            <w:noWrap/>
            <w:vAlign w:val="center"/>
          </w:tcPr>
          <w:p w14:paraId="25ADE3DA"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625/584</w:t>
            </w:r>
          </w:p>
        </w:tc>
        <w:tc>
          <w:tcPr>
            <w:tcW w:w="2360" w:type="dxa"/>
            <w:noWrap/>
            <w:vAlign w:val="center"/>
            <w:hideMark/>
          </w:tcPr>
          <w:p w14:paraId="1B0AE64F"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18.0</w:t>
            </w:r>
            <w:r>
              <w:rPr>
                <w:rFonts w:ascii="Calibri" w:hAnsi="Calibri" w:cs="Calibri"/>
                <w:color w:val="000000"/>
                <w:sz w:val="22"/>
              </w:rPr>
              <w:t>/18.2</w:t>
            </w:r>
          </w:p>
        </w:tc>
      </w:tr>
      <w:tr w:rsidR="007A2074" w:rsidRPr="00D803E1" w14:paraId="48651C43" w14:textId="77777777" w:rsidTr="007A2074">
        <w:trPr>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797A20A5" w14:textId="77777777" w:rsidR="007A2074" w:rsidRPr="00D803E1" w:rsidRDefault="007A2074" w:rsidP="007A2074">
            <w:pPr>
              <w:jc w:val="center"/>
              <w:rPr>
                <w:rFonts w:ascii="Calibri" w:hAnsi="Calibri" w:cs="Calibri"/>
                <w:color w:val="000000"/>
                <w:sz w:val="22"/>
              </w:rPr>
            </w:pPr>
            <w:r w:rsidRPr="00D803E1">
              <w:rPr>
                <w:rFonts w:ascii="Calibri" w:hAnsi="Calibri" w:cs="Calibri"/>
                <w:color w:val="000000"/>
                <w:sz w:val="22"/>
              </w:rPr>
              <w:t>Mean</w:t>
            </w:r>
          </w:p>
        </w:tc>
        <w:tc>
          <w:tcPr>
            <w:tcW w:w="2360" w:type="dxa"/>
            <w:noWrap/>
            <w:vAlign w:val="center"/>
            <w:hideMark/>
          </w:tcPr>
          <w:p w14:paraId="5D4354F9"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17</w:t>
            </w:r>
            <w:r>
              <w:rPr>
                <w:rFonts w:ascii="Calibri" w:hAnsi="Calibri" w:cs="Calibri"/>
                <w:color w:val="000000"/>
                <w:sz w:val="22"/>
              </w:rPr>
              <w:t>5/228</w:t>
            </w:r>
          </w:p>
        </w:tc>
        <w:tc>
          <w:tcPr>
            <w:tcW w:w="2360" w:type="dxa"/>
            <w:shd w:val="clear" w:color="auto" w:fill="auto"/>
            <w:noWrap/>
            <w:vAlign w:val="center"/>
          </w:tcPr>
          <w:p w14:paraId="7B1FB82F"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1</w:t>
            </w:r>
            <w:r>
              <w:rPr>
                <w:rFonts w:ascii="Calibri" w:hAnsi="Calibri" w:cs="Calibri"/>
                <w:color w:val="000000"/>
                <w:sz w:val="22"/>
              </w:rPr>
              <w:t>,</w:t>
            </w:r>
            <w:r>
              <w:rPr>
                <w:rFonts w:ascii="Calibri" w:hAnsi="Calibri" w:cs="Calibri"/>
                <w:color w:val="000000"/>
                <w:sz w:val="22"/>
                <w:szCs w:val="22"/>
              </w:rPr>
              <w:t>300/840</w:t>
            </w:r>
          </w:p>
        </w:tc>
        <w:tc>
          <w:tcPr>
            <w:tcW w:w="2360" w:type="dxa"/>
            <w:noWrap/>
            <w:vAlign w:val="center"/>
            <w:hideMark/>
          </w:tcPr>
          <w:p w14:paraId="0AE9DA37"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2</w:t>
            </w:r>
            <w:r>
              <w:rPr>
                <w:rFonts w:ascii="Calibri" w:hAnsi="Calibri" w:cs="Calibri"/>
                <w:color w:val="000000"/>
                <w:sz w:val="22"/>
              </w:rPr>
              <w:t>6</w:t>
            </w:r>
            <w:r w:rsidRPr="00D803E1">
              <w:rPr>
                <w:rFonts w:ascii="Calibri" w:hAnsi="Calibri" w:cs="Calibri"/>
                <w:color w:val="000000"/>
                <w:sz w:val="22"/>
              </w:rPr>
              <w:t>.</w:t>
            </w:r>
            <w:r>
              <w:rPr>
                <w:rFonts w:ascii="Calibri" w:hAnsi="Calibri" w:cs="Calibri"/>
                <w:color w:val="000000"/>
                <w:sz w:val="22"/>
              </w:rPr>
              <w:t>9/21.8</w:t>
            </w:r>
          </w:p>
        </w:tc>
      </w:tr>
      <w:tr w:rsidR="007A2074" w:rsidRPr="00D803E1" w14:paraId="51349D4D" w14:textId="77777777" w:rsidTr="007A20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69FA1D97" w14:textId="77777777" w:rsidR="007A2074" w:rsidRPr="00D803E1" w:rsidRDefault="007A2074" w:rsidP="007A2074">
            <w:pPr>
              <w:jc w:val="center"/>
              <w:rPr>
                <w:rFonts w:ascii="Calibri" w:hAnsi="Calibri" w:cs="Calibri"/>
                <w:color w:val="000000"/>
                <w:sz w:val="22"/>
              </w:rPr>
            </w:pPr>
            <w:r w:rsidRPr="00D803E1">
              <w:rPr>
                <w:rFonts w:ascii="Calibri" w:hAnsi="Calibri" w:cs="Calibri"/>
                <w:color w:val="000000"/>
                <w:sz w:val="22"/>
              </w:rPr>
              <w:t>98</w:t>
            </w:r>
            <w:r w:rsidRPr="002E25B1">
              <w:rPr>
                <w:rFonts w:ascii="Calibri" w:hAnsi="Calibri" w:cs="Calibri"/>
                <w:color w:val="000000"/>
                <w:sz w:val="22"/>
                <w:vertAlign w:val="superscript"/>
              </w:rPr>
              <w:t>th</w:t>
            </w:r>
            <w:r w:rsidRPr="00D803E1">
              <w:rPr>
                <w:rFonts w:ascii="Calibri" w:hAnsi="Calibri" w:cs="Calibri"/>
                <w:color w:val="000000"/>
                <w:sz w:val="22"/>
              </w:rPr>
              <w:t xml:space="preserve"> Percentile</w:t>
            </w:r>
          </w:p>
        </w:tc>
        <w:tc>
          <w:tcPr>
            <w:tcW w:w="2360" w:type="dxa"/>
            <w:noWrap/>
            <w:vAlign w:val="center"/>
            <w:hideMark/>
          </w:tcPr>
          <w:p w14:paraId="3B4E0F3C"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460</w:t>
            </w:r>
            <w:r>
              <w:rPr>
                <w:rFonts w:ascii="Calibri" w:hAnsi="Calibri" w:cs="Calibri"/>
                <w:color w:val="000000"/>
                <w:sz w:val="22"/>
              </w:rPr>
              <w:t>/415</w:t>
            </w:r>
          </w:p>
        </w:tc>
        <w:tc>
          <w:tcPr>
            <w:tcW w:w="2360" w:type="dxa"/>
            <w:shd w:val="clear" w:color="auto" w:fill="auto"/>
            <w:noWrap/>
            <w:vAlign w:val="center"/>
          </w:tcPr>
          <w:p w14:paraId="3CAB416C"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2</w:t>
            </w:r>
            <w:r>
              <w:rPr>
                <w:rFonts w:ascii="Calibri" w:hAnsi="Calibri" w:cs="Calibri"/>
                <w:color w:val="000000"/>
                <w:sz w:val="22"/>
              </w:rPr>
              <w:t>,</w:t>
            </w:r>
            <w:r>
              <w:rPr>
                <w:rFonts w:ascii="Calibri" w:hAnsi="Calibri" w:cs="Calibri"/>
                <w:color w:val="000000"/>
                <w:sz w:val="22"/>
                <w:szCs w:val="22"/>
              </w:rPr>
              <w:t>604/1,140</w:t>
            </w:r>
          </w:p>
        </w:tc>
        <w:tc>
          <w:tcPr>
            <w:tcW w:w="2360" w:type="dxa"/>
            <w:noWrap/>
            <w:vAlign w:val="center"/>
            <w:hideMark/>
          </w:tcPr>
          <w:p w14:paraId="10F990CC"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w:t>
            </w:r>
            <w:r w:rsidRPr="00D803E1">
              <w:rPr>
                <w:rFonts w:ascii="Calibri" w:hAnsi="Calibri" w:cs="Calibri"/>
                <w:color w:val="000000"/>
                <w:sz w:val="22"/>
              </w:rPr>
              <w:t>.0</w:t>
            </w:r>
            <w:r>
              <w:rPr>
                <w:rFonts w:ascii="Calibri" w:hAnsi="Calibri" w:cs="Calibri"/>
                <w:color w:val="000000"/>
                <w:sz w:val="22"/>
              </w:rPr>
              <w:t>/29.9</w:t>
            </w:r>
          </w:p>
        </w:tc>
      </w:tr>
      <w:tr w:rsidR="007A2074" w:rsidRPr="00D803E1" w14:paraId="0BFD843D" w14:textId="77777777" w:rsidTr="007A2074">
        <w:trPr>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6A837FD7" w14:textId="77777777" w:rsidR="007A2074" w:rsidRPr="00D803E1" w:rsidRDefault="007A2074" w:rsidP="007A2074">
            <w:pPr>
              <w:jc w:val="center"/>
              <w:rPr>
                <w:rFonts w:ascii="Calibri" w:hAnsi="Calibri" w:cs="Calibri"/>
                <w:color w:val="000000"/>
                <w:sz w:val="22"/>
              </w:rPr>
            </w:pPr>
            <w:r w:rsidRPr="00D803E1">
              <w:rPr>
                <w:rFonts w:ascii="Calibri" w:hAnsi="Calibri" w:cs="Calibri"/>
                <w:color w:val="000000"/>
                <w:sz w:val="22"/>
              </w:rPr>
              <w:t>Max</w:t>
            </w:r>
          </w:p>
        </w:tc>
        <w:tc>
          <w:tcPr>
            <w:tcW w:w="2360" w:type="dxa"/>
            <w:noWrap/>
            <w:vAlign w:val="center"/>
            <w:hideMark/>
          </w:tcPr>
          <w:p w14:paraId="51CC5863"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690</w:t>
            </w:r>
            <w:r>
              <w:rPr>
                <w:rFonts w:ascii="Calibri" w:hAnsi="Calibri" w:cs="Calibri"/>
                <w:color w:val="000000"/>
                <w:sz w:val="22"/>
              </w:rPr>
              <w:t>/423</w:t>
            </w:r>
          </w:p>
        </w:tc>
        <w:tc>
          <w:tcPr>
            <w:tcW w:w="2360" w:type="dxa"/>
            <w:shd w:val="clear" w:color="auto" w:fill="auto"/>
            <w:noWrap/>
            <w:vAlign w:val="center"/>
          </w:tcPr>
          <w:p w14:paraId="27679C6B"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3</w:t>
            </w:r>
            <w:r>
              <w:rPr>
                <w:rFonts w:ascii="Calibri" w:hAnsi="Calibri" w:cs="Calibri"/>
                <w:color w:val="000000"/>
                <w:sz w:val="22"/>
              </w:rPr>
              <w:t>,</w:t>
            </w:r>
            <w:r>
              <w:rPr>
                <w:rFonts w:ascii="Calibri" w:hAnsi="Calibri" w:cs="Calibri"/>
                <w:color w:val="000000"/>
                <w:sz w:val="22"/>
                <w:szCs w:val="22"/>
              </w:rPr>
              <w:t>330/1,160</w:t>
            </w:r>
          </w:p>
        </w:tc>
        <w:tc>
          <w:tcPr>
            <w:tcW w:w="2360" w:type="dxa"/>
            <w:noWrap/>
            <w:vAlign w:val="center"/>
            <w:hideMark/>
          </w:tcPr>
          <w:p w14:paraId="4CE86F2A"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w:t>
            </w:r>
            <w:r w:rsidRPr="00D803E1">
              <w:rPr>
                <w:rFonts w:ascii="Calibri" w:hAnsi="Calibri" w:cs="Calibri"/>
                <w:color w:val="000000"/>
                <w:sz w:val="22"/>
              </w:rPr>
              <w:t>.0</w:t>
            </w:r>
            <w:r>
              <w:rPr>
                <w:rFonts w:ascii="Calibri" w:hAnsi="Calibri" w:cs="Calibri"/>
                <w:color w:val="000000"/>
                <w:sz w:val="22"/>
              </w:rPr>
              <w:t>/31.0</w:t>
            </w:r>
          </w:p>
        </w:tc>
      </w:tr>
    </w:tbl>
    <w:p w14:paraId="17C6D3CE" w14:textId="77777777" w:rsidR="007A2074" w:rsidRPr="00552597" w:rsidRDefault="007A2074" w:rsidP="007A2074">
      <w:pPr>
        <w:rPr>
          <w:rFonts w:ascii="Cambria Math" w:eastAsiaTheme="minorEastAsia" w:hAnsi="Cambria Math"/>
          <w:iCs/>
          <w:sz w:val="18"/>
          <w:szCs w:val="20"/>
        </w:rPr>
      </w:pPr>
      <w:r w:rsidRPr="00552597">
        <w:rPr>
          <w:rFonts w:ascii="Cambria Math" w:eastAsiaTheme="minorEastAsia" w:hAnsi="Cambria Math"/>
          <w:iCs/>
          <w:sz w:val="18"/>
          <w:szCs w:val="20"/>
        </w:rPr>
        <w:t>[1] –[1] –</w:t>
      </w:r>
      <w:r>
        <w:rPr>
          <w:rFonts w:ascii="Cambria Math" w:eastAsiaTheme="minorEastAsia" w:hAnsi="Cambria Math"/>
          <w:iCs/>
          <w:sz w:val="18"/>
          <w:szCs w:val="20"/>
        </w:rPr>
        <w:t xml:space="preserve">The first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historical </w:t>
      </w:r>
      <w:r>
        <w:rPr>
          <w:rFonts w:ascii="Cambria Math" w:eastAsiaTheme="minorEastAsia" w:hAnsi="Cambria Math"/>
          <w:iCs/>
          <w:sz w:val="18"/>
          <w:szCs w:val="20"/>
        </w:rPr>
        <w:t xml:space="preserve">data and the second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w:t>
      </w:r>
      <w:r>
        <w:rPr>
          <w:rFonts w:ascii="Cambria Math" w:eastAsiaTheme="minorEastAsia" w:hAnsi="Cambria Math"/>
          <w:iCs/>
          <w:sz w:val="18"/>
          <w:szCs w:val="20"/>
        </w:rPr>
        <w:t xml:space="preserve">2020 </w:t>
      </w:r>
      <w:r w:rsidRPr="00552597">
        <w:rPr>
          <w:rFonts w:ascii="Cambria Math" w:eastAsiaTheme="minorEastAsia" w:hAnsi="Cambria Math"/>
          <w:iCs/>
          <w:sz w:val="18"/>
          <w:szCs w:val="20"/>
        </w:rPr>
        <w:t>sampling p</w:t>
      </w:r>
      <w:r>
        <w:rPr>
          <w:rFonts w:ascii="Cambria Math" w:eastAsiaTheme="minorEastAsia" w:hAnsi="Cambria Math"/>
          <w:iCs/>
          <w:sz w:val="18"/>
          <w:szCs w:val="20"/>
        </w:rPr>
        <w:t>rogram</w:t>
      </w:r>
      <w:r w:rsidRPr="00552597">
        <w:rPr>
          <w:rFonts w:ascii="Cambria Math" w:eastAsiaTheme="minorEastAsia" w:hAnsi="Cambria Math"/>
          <w:iCs/>
          <w:sz w:val="18"/>
          <w:szCs w:val="20"/>
        </w:rPr>
        <w:t xml:space="preserve"> statistics</w:t>
      </w:r>
    </w:p>
    <w:p w14:paraId="41B84FCA" w14:textId="621DDE67" w:rsidR="007A2074" w:rsidRDefault="00F545BA" w:rsidP="006401CE">
      <w:pPr>
        <w:pStyle w:val="LFTHeading3"/>
      </w:pPr>
      <w:bookmarkStart w:id="70" w:name="_Toc61514836"/>
      <w:r>
        <w:t>2.5.4 Sampling Program Conclusions</w:t>
      </w:r>
      <w:bookmarkEnd w:id="70"/>
    </w:p>
    <w:p w14:paraId="2EEA04B0" w14:textId="194E9D52" w:rsidR="00F545BA" w:rsidRDefault="00F545BA" w:rsidP="007A2074">
      <w:pPr>
        <w:pStyle w:val="LFTBody"/>
      </w:pPr>
      <w:r>
        <w:t>The wastewater characterization sampling resulted in the following observations and conclusions:</w:t>
      </w:r>
    </w:p>
    <w:p w14:paraId="77F61A6B" w14:textId="527513EB" w:rsidR="00F545BA" w:rsidRDefault="00AC3F03" w:rsidP="006401CE">
      <w:pPr>
        <w:pStyle w:val="LFTBullet1"/>
      </w:pPr>
      <w:r>
        <w:rPr>
          <w:noProof/>
        </w:rPr>
        <w:drawing>
          <wp:anchor distT="0" distB="0" distL="114300" distR="114300" simplePos="0" relativeHeight="251703296" behindDoc="0" locked="0" layoutInCell="1" allowOverlap="1" wp14:anchorId="6A1091D2" wp14:editId="21D3E674">
            <wp:simplePos x="0" y="0"/>
            <wp:positionH relativeFrom="margin">
              <wp:align>right</wp:align>
            </wp:positionH>
            <wp:positionV relativeFrom="paragraph">
              <wp:posOffset>375285</wp:posOffset>
            </wp:positionV>
            <wp:extent cx="5210175" cy="3561694"/>
            <wp:effectExtent l="0" t="0" r="0" b="1270"/>
            <wp:wrapTopAndBottom/>
            <wp:docPr id="3098" name="Picture 74">
              <a:extLst xmlns:a="http://schemas.openxmlformats.org/drawingml/2006/main">
                <a:ext uri="{FF2B5EF4-FFF2-40B4-BE49-F238E27FC236}">
                  <a16:creationId xmlns:a16="http://schemas.microsoft.com/office/drawing/2014/main" id="{F6719346-5C68-49BA-8C46-589100C6E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4">
                      <a:extLst>
                        <a:ext uri="{FF2B5EF4-FFF2-40B4-BE49-F238E27FC236}">
                          <a16:creationId xmlns:a16="http://schemas.microsoft.com/office/drawing/2014/main" id="{F6719346-5C68-49BA-8C46-589100C6E5AA}"/>
                        </a:ext>
                      </a:extLst>
                    </pic:cNvPr>
                    <pic:cNvPicPr>
                      <a:picLocks noChangeAspect="1"/>
                    </pic:cNvPicPr>
                  </pic:nvPicPr>
                  <pic:blipFill>
                    <a:blip r:embed="rId79"/>
                    <a:stretch>
                      <a:fillRect/>
                    </a:stretch>
                  </pic:blipFill>
                  <pic:spPr>
                    <a:xfrm>
                      <a:off x="0" y="0"/>
                      <a:ext cx="5210175" cy="3561694"/>
                    </a:xfrm>
                    <a:prstGeom prst="rect">
                      <a:avLst/>
                    </a:prstGeom>
                  </pic:spPr>
                </pic:pic>
              </a:graphicData>
            </a:graphic>
            <wp14:sizeRelH relativeFrom="margin">
              <wp14:pctWidth>0</wp14:pctWidth>
            </wp14:sizeRelH>
            <wp14:sizeRelV relativeFrom="margin">
              <wp14:pctHeight>0</wp14:pctHeight>
            </wp14:sizeRelV>
          </wp:anchor>
        </w:drawing>
      </w:r>
      <w:r w:rsidR="00F545BA">
        <w:t>Influent bacterial concentrations and primary treatment were relatively consistent.</w:t>
      </w:r>
    </w:p>
    <w:p w14:paraId="7900F5E8" w14:textId="77777777" w:rsidR="00AC3F03" w:rsidRPr="00A34AF1" w:rsidRDefault="00AC3F03" w:rsidP="00A34AF1">
      <w:pPr>
        <w:pStyle w:val="LFTCaption"/>
        <w:jc w:val="center"/>
      </w:pPr>
      <w:bookmarkStart w:id="71" w:name="_Toc61514868"/>
      <w:r w:rsidRPr="00A34AF1">
        <w:t>Figure 2-11 July 2005 Particle Size Distribution Results</w:t>
      </w:r>
      <w:bookmarkEnd w:id="71"/>
    </w:p>
    <w:p w14:paraId="7089FECD" w14:textId="77777777" w:rsidR="00AC3F03" w:rsidRDefault="00AC3F03" w:rsidP="00AC3F03">
      <w:pPr>
        <w:pStyle w:val="LFTBullet1"/>
        <w:numPr>
          <w:ilvl w:val="0"/>
          <w:numId w:val="0"/>
        </w:numPr>
        <w:ind w:left="576"/>
      </w:pPr>
    </w:p>
    <w:p w14:paraId="5472800E" w14:textId="0D2C48BE" w:rsidR="00F545BA" w:rsidRDefault="00F545BA" w:rsidP="006401CE">
      <w:pPr>
        <w:pStyle w:val="LFTBullet1"/>
      </w:pPr>
      <w:r>
        <w:t>Reduction of pathogen indicators across the secondary process is not consistent resulting in CCT influent concentrations that vary over two orders of magnitude.</w:t>
      </w:r>
    </w:p>
    <w:p w14:paraId="76EF6102" w14:textId="2CA090A5" w:rsidR="00F545BA" w:rsidRDefault="00F545BA" w:rsidP="006401CE">
      <w:pPr>
        <w:pStyle w:val="LFTBullet1"/>
      </w:pPr>
      <w:r>
        <w:t>CBOD and TSS loading to the plant were significantly higher than typical sanitary wastewater (both exceeding 1,000 mg/L) on three of the days sampled. The plant reported heavy foaming and filamentous bacteria growth on those days, leading to high RAS chlorination.</w:t>
      </w:r>
    </w:p>
    <w:p w14:paraId="26D9CC7B" w14:textId="0C0D2F04" w:rsidR="00F545BA" w:rsidRDefault="00F545BA" w:rsidP="006401CE">
      <w:pPr>
        <w:pStyle w:val="LFTBullet1"/>
      </w:pPr>
      <w:r>
        <w:t>The plant seems to consider the impact of RAS chlorination when identifying target doses for disinfection.</w:t>
      </w:r>
    </w:p>
    <w:p w14:paraId="70D16C97" w14:textId="27D63740" w:rsidR="00F545BA" w:rsidRDefault="00F545BA" w:rsidP="00A8368E">
      <w:pPr>
        <w:pStyle w:val="LFTBullet1"/>
      </w:pPr>
      <w:r>
        <w:t>The particle size distribution results indicate a significant increase in solids sizes since 2005.</w:t>
      </w:r>
    </w:p>
    <w:p w14:paraId="19AA1F61" w14:textId="77777777" w:rsidR="006C6863" w:rsidRDefault="006C6863" w:rsidP="006401CE">
      <w:pPr>
        <w:pStyle w:val="LFTBullet1"/>
        <w:numPr>
          <w:ilvl w:val="0"/>
          <w:numId w:val="0"/>
        </w:numPr>
        <w:ind w:left="576"/>
      </w:pPr>
    </w:p>
    <w:p w14:paraId="2E828868" w14:textId="77777777" w:rsidR="006C6863" w:rsidRPr="001B3CA2" w:rsidRDefault="006C6863" w:rsidP="006C6863">
      <w:pPr>
        <w:pStyle w:val="LFTBullet1"/>
        <w:sectPr w:rsidR="006C6863" w:rsidRPr="001B3CA2" w:rsidSect="00477EBC">
          <w:headerReference w:type="even" r:id="rId80"/>
          <w:headerReference w:type="default" r:id="rId81"/>
          <w:footerReference w:type="even" r:id="rId82"/>
          <w:footerReference w:type="default" r:id="rId83"/>
          <w:headerReference w:type="first" r:id="rId84"/>
          <w:footerReference w:type="first" r:id="rId85"/>
          <w:pgSz w:w="11907" w:h="16839" w:code="9"/>
          <w:pgMar w:top="1440" w:right="1440" w:bottom="1440" w:left="1627" w:header="720" w:footer="720" w:gutter="0"/>
          <w:cols w:space="720"/>
          <w:docGrid w:linePitch="360"/>
        </w:sectPr>
      </w:pPr>
    </w:p>
    <w:p w14:paraId="4C9B391A" w14:textId="09A355B5" w:rsidR="00431615" w:rsidRDefault="006C6863" w:rsidP="009967A7">
      <w:pPr>
        <w:pStyle w:val="LFTHeading1"/>
        <w:rPr>
          <w:bCs w:val="0"/>
        </w:rPr>
      </w:pPr>
      <w:bookmarkStart w:id="72" w:name="_Toc61514837"/>
      <w:r>
        <w:t xml:space="preserve">Section </w:t>
      </w:r>
      <w:r w:rsidR="00393DF0">
        <w:fldChar w:fldCharType="begin"/>
      </w:r>
      <w:r w:rsidR="00393DF0">
        <w:instrText xml:space="preserve"> SEQ chapter \* Arabic\r 3 \* MERGEFORMAT </w:instrText>
      </w:r>
      <w:r w:rsidR="00393DF0">
        <w:fldChar w:fldCharType="separate"/>
      </w:r>
      <w:r w:rsidR="009967A7">
        <w:rPr>
          <w:noProof/>
        </w:rPr>
        <w:t>3</w:t>
      </w:r>
      <w:r w:rsidR="00393DF0">
        <w:rPr>
          <w:noProof/>
        </w:rPr>
        <w:fldChar w:fldCharType="end"/>
      </w:r>
      <w:r w:rsidR="009967A7" w:rsidRPr="007C1D3F">
        <w:br/>
      </w:r>
      <w:r>
        <w:rPr>
          <w:bCs w:val="0"/>
        </w:rPr>
        <w:t>Data Evaluation</w:t>
      </w:r>
      <w:bookmarkEnd w:id="45"/>
      <w:bookmarkEnd w:id="72"/>
    </w:p>
    <w:p w14:paraId="52004BD8" w14:textId="04946960" w:rsidR="00166080" w:rsidRDefault="00E25D3D" w:rsidP="00E25D3D">
      <w:pPr>
        <w:pStyle w:val="LFTBody"/>
      </w:pPr>
      <w:r>
        <w:t>Each of the following factors that could potentially impact the chlorination process was evaluated using available data, as described in more detail below:</w:t>
      </w:r>
    </w:p>
    <w:p w14:paraId="0F9F24C4" w14:textId="77777777" w:rsidR="00C01D45" w:rsidRDefault="00C01D45" w:rsidP="00C01D45">
      <w:pPr>
        <w:pStyle w:val="LFTBullet1"/>
      </w:pPr>
      <w:r>
        <w:t>Precipitation/Wet Weather events</w:t>
      </w:r>
    </w:p>
    <w:p w14:paraId="6752355D" w14:textId="77777777" w:rsidR="00C01D45" w:rsidRDefault="00C01D45" w:rsidP="00C01D45">
      <w:pPr>
        <w:pStyle w:val="LFTBullet1"/>
      </w:pPr>
      <w:r>
        <w:t>Process control challenges</w:t>
      </w:r>
    </w:p>
    <w:p w14:paraId="57D61989" w14:textId="760BBB93" w:rsidR="00C01D45" w:rsidRDefault="00C01D45" w:rsidP="00C01D45">
      <w:pPr>
        <w:pStyle w:val="LFTBullet1"/>
      </w:pPr>
      <w:r>
        <w:t xml:space="preserve">Discharge from </w:t>
      </w:r>
      <w:r w:rsidR="00431615">
        <w:t>Pratt/</w:t>
      </w:r>
      <w:r>
        <w:t xml:space="preserve">Visy Paper </w:t>
      </w:r>
    </w:p>
    <w:p w14:paraId="4B9E7410" w14:textId="17E5AA9B" w:rsidR="00C01D45" w:rsidRDefault="00C01D45" w:rsidP="00C01D45">
      <w:pPr>
        <w:pStyle w:val="LFTBullet1"/>
      </w:pPr>
      <w:r>
        <w:t xml:space="preserve">Variation in chlorine demand (based on influent wastewater characteristics and/or upstream process effectiveness) </w:t>
      </w:r>
    </w:p>
    <w:p w14:paraId="18D754BE" w14:textId="5E105486" w:rsidR="00C01D45" w:rsidRDefault="00C01D45" w:rsidP="00C01D45">
      <w:pPr>
        <w:pStyle w:val="LFTBullet1"/>
      </w:pPr>
      <w:r>
        <w:t xml:space="preserve">Return Activated Sludge (RAS)/Waste Activated Sludge (WAS) chlorination </w:t>
      </w:r>
    </w:p>
    <w:p w14:paraId="6DE4E689" w14:textId="018A7D66" w:rsidR="005B7D99" w:rsidRDefault="00C01D45" w:rsidP="005B7D99">
      <w:pPr>
        <w:pStyle w:val="LFTBody"/>
      </w:pPr>
      <w:r>
        <w:t>Sodium hypochlorite use (e.g., age and strength)</w:t>
      </w:r>
      <w:r w:rsidR="00D93B34">
        <w:rPr>
          <w:noProof/>
        </w:rPr>
        <mc:AlternateContent>
          <mc:Choice Requires="wpg">
            <w:drawing>
              <wp:anchor distT="0" distB="0" distL="114300" distR="114300" simplePos="0" relativeHeight="251677696" behindDoc="0" locked="0" layoutInCell="1" allowOverlap="1" wp14:anchorId="70552956" wp14:editId="593CBD64">
                <wp:simplePos x="0" y="0"/>
                <wp:positionH relativeFrom="column">
                  <wp:posOffset>90805</wp:posOffset>
                </wp:positionH>
                <wp:positionV relativeFrom="paragraph">
                  <wp:posOffset>825500</wp:posOffset>
                </wp:positionV>
                <wp:extent cx="5613400" cy="3508375"/>
                <wp:effectExtent l="0" t="0" r="6350" b="0"/>
                <wp:wrapTopAndBottom/>
                <wp:docPr id="120" name="Group 120"/>
                <wp:cNvGraphicFramePr/>
                <a:graphic xmlns:a="http://schemas.openxmlformats.org/drawingml/2006/main">
                  <a:graphicData uri="http://schemas.microsoft.com/office/word/2010/wordprocessingGroup">
                    <wpg:wgp>
                      <wpg:cNvGrpSpPr/>
                      <wpg:grpSpPr>
                        <a:xfrm>
                          <a:off x="0" y="0"/>
                          <a:ext cx="5613400" cy="3508375"/>
                          <a:chOff x="0" y="0"/>
                          <a:chExt cx="5613400" cy="3508375"/>
                        </a:xfrm>
                      </wpg:grpSpPr>
                      <pic:pic xmlns:pic="http://schemas.openxmlformats.org/drawingml/2006/picture">
                        <pic:nvPicPr>
                          <pic:cNvPr id="119" name="Picture 119"/>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3400" cy="3508375"/>
                          </a:xfrm>
                          <a:prstGeom prst="rect">
                            <a:avLst/>
                          </a:prstGeom>
                          <a:noFill/>
                          <a:ln>
                            <a:noFill/>
                          </a:ln>
                        </pic:spPr>
                      </pic:pic>
                      <wps:wsp>
                        <wps:cNvPr id="116" name="Rectangle 116"/>
                        <wps:cNvSpPr/>
                        <wps:spPr bwMode="auto">
                          <a:xfrm>
                            <a:off x="1628775" y="619125"/>
                            <a:ext cx="1057275" cy="2562225"/>
                          </a:xfrm>
                          <a:prstGeom prst="rect">
                            <a:avLst/>
                          </a:prstGeom>
                          <a:solidFill>
                            <a:schemeClr val="accent1">
                              <a:lumMod val="20000"/>
                              <a:lumOff val="80000"/>
                              <a:alpha val="40000"/>
                            </a:schemeClr>
                          </a:solidFill>
                          <a:ln w="6350">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043E1" id="Group 120" o:spid="_x0000_s1026" style="position:absolute;margin-left:7.15pt;margin-top:65pt;width:442pt;height:276.25pt;z-index:251677696;mso-width-relative:margin;mso-height-relative:margin" coordsize="56134,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">
                <v:shape id="Picture 119" o:spid="_x0000_s1027" type="#_x0000_t75" style="position:absolute;width:56134;height:3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">
                  <v:imagedata r:id="rId87" o:title=""/>
                </v:shape>
                <v:rect id="Rectangle 116" o:spid="_x0000_s1028" style="position:absolute;left:16287;top:6191;width:10573;height:25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" fillcolor="#b4ceff [660]" stroked="f" strokeweight=".5pt">
                  <v:fill opacity="26214f"/>
                </v:rect>
                <w10:wrap type="topAndBottom"/>
              </v:group>
            </w:pict>
          </mc:Fallback>
        </mc:AlternateContent>
      </w:r>
      <w:r w:rsidR="005B7D99">
        <w:t>Data provided from BWT for the period fro</w:t>
      </w:r>
      <w:r w:rsidR="005B7D99" w:rsidRPr="0023062F">
        <w:t>m January 2014 t</w:t>
      </w:r>
      <w:r w:rsidR="0023062F" w:rsidRPr="0023062F">
        <w:t>h</w:t>
      </w:r>
      <w:r w:rsidR="0023062F">
        <w:t>rough</w:t>
      </w:r>
      <w:r w:rsidR="005B7D99">
        <w:t xml:space="preserve"> April 2019 was used to explore potential impacts from each of these factors. Effluent fecal coliform for the period of interest are shown on </w:t>
      </w:r>
      <w:r w:rsidR="005B7D99" w:rsidRPr="005B7D99">
        <w:rPr>
          <w:b/>
        </w:rPr>
        <w:t>Figure 3-</w:t>
      </w:r>
      <w:r w:rsidR="006C6863">
        <w:rPr>
          <w:b/>
        </w:rPr>
        <w:t>1</w:t>
      </w:r>
      <w:r w:rsidR="00CD2B7B">
        <w:t xml:space="preserve"> and days where chlorine was exceeded are highlighted red.</w:t>
      </w:r>
    </w:p>
    <w:p w14:paraId="4DD8B72C" w14:textId="726DB1FA" w:rsidR="00F85153" w:rsidRPr="00477EBC" w:rsidRDefault="00F85153" w:rsidP="00477EBC">
      <w:pPr>
        <w:pStyle w:val="LFTCaption"/>
        <w:jc w:val="center"/>
      </w:pPr>
      <w:bookmarkStart w:id="73" w:name="_Toc61514869"/>
      <w:r w:rsidRPr="00477EBC">
        <w:t>Figure 3-</w:t>
      </w:r>
      <w:r w:rsidR="006C6863" w:rsidRPr="00477EBC">
        <w:t>1</w:t>
      </w:r>
      <w:r w:rsidRPr="00477EBC">
        <w:t xml:space="preserve"> Effluent </w:t>
      </w:r>
      <w:r w:rsidR="006C6863" w:rsidRPr="00477EBC">
        <w:t>F</w:t>
      </w:r>
      <w:r w:rsidRPr="00477EBC">
        <w:t xml:space="preserve">ecal </w:t>
      </w:r>
      <w:r w:rsidR="006C6863" w:rsidRPr="00477EBC">
        <w:t>C</w:t>
      </w:r>
      <w:r w:rsidRPr="00477EBC">
        <w:t>oliform from 2015 through April 2019</w:t>
      </w:r>
      <w:bookmarkEnd w:id="73"/>
    </w:p>
    <w:p w14:paraId="613C87DE" w14:textId="1B9AA0D2" w:rsidR="00F85153" w:rsidRDefault="00F85153" w:rsidP="00F85153">
      <w:pPr>
        <w:pStyle w:val="LFTCaption"/>
      </w:pPr>
    </w:p>
    <w:p w14:paraId="7C6B7473" w14:textId="0C5B270D" w:rsidR="00E10886" w:rsidRDefault="00F85153" w:rsidP="00F85153">
      <w:pPr>
        <w:pStyle w:val="LFTBody"/>
      </w:pPr>
      <w:r>
        <w:t xml:space="preserve">The AT sheets, PLC data and process control logs were all reviewed for </w:t>
      </w:r>
      <w:r w:rsidR="00D42720">
        <w:t>21</w:t>
      </w:r>
      <w:r>
        <w:t xml:space="preserve">of the periods of high TRC </w:t>
      </w:r>
      <w:r w:rsidR="00D42720">
        <w:t xml:space="preserve">after the new chlorination system was implemented </w:t>
      </w:r>
      <w:r>
        <w:t xml:space="preserve">in an effort to identify the underlying driving factors, as described below. </w:t>
      </w:r>
    </w:p>
    <w:p w14:paraId="7EA55862" w14:textId="1FF5CC2E" w:rsidR="00166080" w:rsidRDefault="00166080" w:rsidP="00166080">
      <w:pPr>
        <w:pStyle w:val="LFTHeading2"/>
      </w:pPr>
      <w:bookmarkStart w:id="74" w:name="_Toc39601252"/>
      <w:bookmarkStart w:id="75" w:name="_Toc61514838"/>
      <w:r>
        <w:t>3.</w:t>
      </w:r>
      <w:r w:rsidR="00D42720">
        <w:t>1</w:t>
      </w:r>
      <w:r>
        <w:t xml:space="preserve"> </w:t>
      </w:r>
      <w:bookmarkEnd w:id="74"/>
      <w:r w:rsidR="00F16D83">
        <w:t>Precipitation/Wet Weather Events</w:t>
      </w:r>
      <w:bookmarkEnd w:id="75"/>
    </w:p>
    <w:p w14:paraId="4734B17A" w14:textId="7411B19C" w:rsidR="0023062F" w:rsidRDefault="009419C4" w:rsidP="009419C4">
      <w:pPr>
        <w:pStyle w:val="LFTBody"/>
      </w:pPr>
      <w:r>
        <w:t>Based on</w:t>
      </w:r>
      <w:r w:rsidR="00F05AE7">
        <w:t xml:space="preserve"> review of the twenty</w:t>
      </w:r>
      <w:r w:rsidR="00CD2B7B">
        <w:t>-one</w:t>
      </w:r>
      <w:r w:rsidR="00F05AE7">
        <w:t xml:space="preserve"> time periods of elevated effluent TRC that were evaluated in detail, </w:t>
      </w:r>
      <w:r w:rsidR="00D42720">
        <w:t xml:space="preserve">ten (nearly </w:t>
      </w:r>
      <w:r w:rsidR="00F05AE7">
        <w:t>half</w:t>
      </w:r>
      <w:r w:rsidR="00D42720">
        <w:t>)</w:t>
      </w:r>
      <w:r w:rsidR="00F05AE7">
        <w:t xml:space="preserve"> of the events occurred on days where the plant reported precipitation</w:t>
      </w:r>
      <w:r w:rsidR="0023062F">
        <w:t xml:space="preserve">.  </w:t>
      </w:r>
      <w:r w:rsidR="001A7FAB">
        <w:t xml:space="preserve">Wet </w:t>
      </w:r>
      <w:r w:rsidR="00C259AC">
        <w:t>weather coinciding</w:t>
      </w:r>
      <w:r w:rsidR="001A7FAB">
        <w:t xml:space="preserve"> with elevated effluent TRC is</w:t>
      </w:r>
      <w:r w:rsidR="0023062F">
        <w:t xml:space="preserve"> indicated </w:t>
      </w:r>
      <w:r w:rsidR="001A7FAB">
        <w:t xml:space="preserve">on </w:t>
      </w:r>
      <w:r w:rsidR="001A7FAB" w:rsidRPr="00CD2B7B">
        <w:rPr>
          <w:b/>
          <w:bCs/>
        </w:rPr>
        <w:t>Figure 3-</w:t>
      </w:r>
      <w:r w:rsidR="00D42720">
        <w:rPr>
          <w:b/>
          <w:bCs/>
        </w:rPr>
        <w:t>2</w:t>
      </w:r>
      <w:r w:rsidR="0023062F">
        <w:t xml:space="preserve">. </w:t>
      </w:r>
      <w:r w:rsidR="00D42720">
        <w:t xml:space="preserve">The dots indicate daily precipitation reported in inches, dots that are red indicate that TRC exceeded 0.52 mg/L and the blue dots indicate that TRC was below 0.52 mg/L. </w:t>
      </w:r>
      <w:r w:rsidR="0023062F">
        <w:t xml:space="preserve">The figure also shows however, that elevated TRC </w:t>
      </w:r>
      <w:r w:rsidR="00D42720">
        <w:t xml:space="preserve">also </w:t>
      </w:r>
      <w:r w:rsidR="0023062F">
        <w:t xml:space="preserve">occurred </w:t>
      </w:r>
      <w:r w:rsidR="00D42720">
        <w:t xml:space="preserve">with no precipitation impacts.  </w:t>
      </w:r>
    </w:p>
    <w:p w14:paraId="5CD75FBA" w14:textId="20AD98F6" w:rsidR="009419C4" w:rsidRDefault="00157AF7" w:rsidP="009419C4">
      <w:pPr>
        <w:pStyle w:val="LFTBody"/>
      </w:pPr>
      <w:r w:rsidRPr="00157AF7">
        <w:t xml:space="preserve"> </w:t>
      </w:r>
      <w:r w:rsidR="00735C49" w:rsidRPr="00735C49">
        <w:t xml:space="preserve"> </w:t>
      </w:r>
      <w:r w:rsidR="00735C49">
        <w:rPr>
          <w:noProof/>
        </w:rPr>
        <w:drawing>
          <wp:inline distT="0" distB="0" distL="0" distR="0" wp14:anchorId="5BF4566A" wp14:editId="0A3A8996">
            <wp:extent cx="5613400" cy="3508375"/>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3400" cy="3508375"/>
                    </a:xfrm>
                    <a:prstGeom prst="rect">
                      <a:avLst/>
                    </a:prstGeom>
                    <a:noFill/>
                    <a:ln>
                      <a:noFill/>
                    </a:ln>
                  </pic:spPr>
                </pic:pic>
              </a:graphicData>
            </a:graphic>
          </wp:inline>
        </w:drawing>
      </w:r>
    </w:p>
    <w:p w14:paraId="157AE86B" w14:textId="68BF34B9" w:rsidR="0023062F" w:rsidRPr="00477EBC" w:rsidRDefault="0023062F" w:rsidP="00477EBC">
      <w:pPr>
        <w:pStyle w:val="LFTCaption"/>
        <w:jc w:val="center"/>
      </w:pPr>
      <w:bookmarkStart w:id="76" w:name="_Toc61514870"/>
      <w:r w:rsidRPr="00477EBC">
        <w:t>Figure 3-</w:t>
      </w:r>
      <w:r w:rsidR="00D42720" w:rsidRPr="00477EBC">
        <w:t>2</w:t>
      </w:r>
      <w:r w:rsidRPr="00477EBC">
        <w:t xml:space="preserve"> Precipitation </w:t>
      </w:r>
      <w:r w:rsidR="00D42720" w:rsidRPr="00477EBC">
        <w:t>and TRC</w:t>
      </w:r>
      <w:bookmarkEnd w:id="76"/>
    </w:p>
    <w:p w14:paraId="3DF41F45" w14:textId="77777777" w:rsidR="00CD2B7B" w:rsidRDefault="00CD2B7B" w:rsidP="0023062F">
      <w:pPr>
        <w:pStyle w:val="LFTCaption"/>
        <w:rPr>
          <w:sz w:val="20"/>
          <w:szCs w:val="20"/>
        </w:rPr>
      </w:pPr>
    </w:p>
    <w:p w14:paraId="4831D552" w14:textId="125037C3" w:rsidR="0023062F" w:rsidRDefault="0023062F" w:rsidP="0023062F">
      <w:pPr>
        <w:pStyle w:val="LFTCaption"/>
        <w:rPr>
          <w:sz w:val="20"/>
          <w:szCs w:val="20"/>
        </w:rPr>
      </w:pPr>
    </w:p>
    <w:p w14:paraId="2A77E06C" w14:textId="54471C68" w:rsidR="0023062F" w:rsidRDefault="0023062F" w:rsidP="00A50898">
      <w:pPr>
        <w:pStyle w:val="LFTBody"/>
      </w:pPr>
      <w:r>
        <w:t xml:space="preserve">More detailed view of the process control sheets and PLC data </w:t>
      </w:r>
      <w:r w:rsidR="001A7FAB">
        <w:t xml:space="preserve">were helpful in </w:t>
      </w:r>
      <w:r>
        <w:t>identif</w:t>
      </w:r>
      <w:r w:rsidR="001A7FAB">
        <w:t xml:space="preserve">ying the </w:t>
      </w:r>
      <w:r>
        <w:t xml:space="preserve"> reasons for the elevated TRC levels during precipitation events</w:t>
      </w:r>
      <w:r w:rsidR="00D42720">
        <w:t>.  D</w:t>
      </w:r>
      <w:r w:rsidR="001A7FAB">
        <w:t xml:space="preserve">ata collected during </w:t>
      </w:r>
      <w:r>
        <w:t xml:space="preserve">two of </w:t>
      </w:r>
      <w:r w:rsidR="001A7FAB">
        <w:t>the events</w:t>
      </w:r>
      <w:r>
        <w:t xml:space="preserve"> </w:t>
      </w:r>
      <w:r w:rsidR="001A7FAB">
        <w:t>is</w:t>
      </w:r>
      <w:r>
        <w:t xml:space="preserve"> illustrated by </w:t>
      </w:r>
      <w:r w:rsidRPr="00A50898">
        <w:rPr>
          <w:b/>
        </w:rPr>
        <w:t>Figure 3-</w:t>
      </w:r>
      <w:r w:rsidR="00D42720">
        <w:rPr>
          <w:b/>
        </w:rPr>
        <w:t>3</w:t>
      </w:r>
      <w:r>
        <w:t xml:space="preserve">. </w:t>
      </w:r>
    </w:p>
    <w:p w14:paraId="011F7387" w14:textId="3F709209" w:rsidR="008557D5" w:rsidRDefault="00D42720" w:rsidP="00A50898">
      <w:pPr>
        <w:pStyle w:val="LFTBody"/>
      </w:pPr>
      <w:r>
        <w:t xml:space="preserve">Both </w:t>
      </w:r>
      <w:r w:rsidR="00C259AC">
        <w:t>panels include</w:t>
      </w:r>
      <w:r w:rsidR="008557D5" w:rsidRPr="008557D5">
        <w:t xml:space="preserve"> the assigned mixer sodium hypochlorite dose (gray line), influent TRC as measured by the Hach analyzer (purple circle) and Prominent analyzer (brown circle), effluent TRC measured by the Hach (pink triangle) and Prominent (turquoise triangles) analyzers and the reported hourly TRC (burgundy line). Solids flux is also presented as orange triangle</w:t>
      </w:r>
      <w:r w:rsidR="00A8368E">
        <w:t>s</w:t>
      </w:r>
      <w:r w:rsidR="008557D5" w:rsidRPr="008557D5">
        <w:t xml:space="preserve"> (only shown for </w:t>
      </w:r>
      <w:r w:rsidR="00A8368E">
        <w:t xml:space="preserve">the </w:t>
      </w:r>
      <w:r w:rsidR="008557D5" w:rsidRPr="008557D5">
        <w:t>12/20/2018</w:t>
      </w:r>
      <w:r w:rsidR="00A8368E">
        <w:t xml:space="preserve"> event in the lower panel</w:t>
      </w:r>
      <w:r w:rsidR="008557D5">
        <w:t xml:space="preserve">). </w:t>
      </w:r>
    </w:p>
    <w:p w14:paraId="10FC51A8" w14:textId="431E240F" w:rsidR="009203FB" w:rsidRDefault="009203FB" w:rsidP="00A50898">
      <w:pPr>
        <w:pStyle w:val="LFTBody"/>
      </w:pPr>
    </w:p>
    <w:bookmarkStart w:id="77" w:name="_Toc61514871"/>
    <w:p w14:paraId="1C1C9D40" w14:textId="5C9F26A1" w:rsidR="002B4065" w:rsidRPr="00A41991" w:rsidRDefault="008557D5" w:rsidP="00A41991">
      <w:pPr>
        <w:pStyle w:val="LFTCaption"/>
      </w:pPr>
      <w:r w:rsidRPr="00A41991">
        <w:rPr>
          <w:noProof/>
        </w:rPr>
        <mc:AlternateContent>
          <mc:Choice Requires="wpg">
            <w:drawing>
              <wp:anchor distT="0" distB="0" distL="114300" distR="114300" simplePos="0" relativeHeight="251683840" behindDoc="0" locked="0" layoutInCell="1" allowOverlap="1" wp14:anchorId="06B536AF" wp14:editId="02BCF452">
                <wp:simplePos x="0" y="0"/>
                <wp:positionH relativeFrom="margin">
                  <wp:align>left</wp:align>
                </wp:positionH>
                <wp:positionV relativeFrom="paragraph">
                  <wp:posOffset>38100</wp:posOffset>
                </wp:positionV>
                <wp:extent cx="5657850" cy="7848600"/>
                <wp:effectExtent l="0" t="0" r="0" b="0"/>
                <wp:wrapTopAndBottom/>
                <wp:docPr id="3099" name="Group 3099"/>
                <wp:cNvGraphicFramePr/>
                <a:graphic xmlns:a="http://schemas.openxmlformats.org/drawingml/2006/main">
                  <a:graphicData uri="http://schemas.microsoft.com/office/word/2010/wordprocessingGroup">
                    <wpg:wgp>
                      <wpg:cNvGrpSpPr/>
                      <wpg:grpSpPr>
                        <a:xfrm>
                          <a:off x="0" y="0"/>
                          <a:ext cx="5657850" cy="7848600"/>
                          <a:chOff x="0" y="0"/>
                          <a:chExt cx="5657850" cy="7848600"/>
                        </a:xfrm>
                      </wpg:grpSpPr>
                      <pic:pic xmlns:pic="http://schemas.openxmlformats.org/drawingml/2006/picture">
                        <pic:nvPicPr>
                          <pic:cNvPr id="122" name="Picture 122"/>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3400" cy="4009390"/>
                          </a:xfrm>
                          <a:prstGeom prst="rect">
                            <a:avLst/>
                          </a:prstGeom>
                          <a:noFill/>
                          <a:ln>
                            <a:noFill/>
                          </a:ln>
                        </pic:spPr>
                      </pic:pic>
                      <pic:pic xmlns:pic="http://schemas.openxmlformats.org/drawingml/2006/picture">
                        <pic:nvPicPr>
                          <pic:cNvPr id="126" name="Picture 126"/>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47625" y="3848100"/>
                            <a:ext cx="5610225" cy="4000500"/>
                          </a:xfrm>
                          <a:prstGeom prst="rect">
                            <a:avLst/>
                          </a:prstGeom>
                          <a:noFill/>
                          <a:ln>
                            <a:noFill/>
                          </a:ln>
                        </pic:spPr>
                      </pic:pic>
                    </wpg:wgp>
                  </a:graphicData>
                </a:graphic>
              </wp:anchor>
            </w:drawing>
          </mc:Choice>
          <mc:Fallback>
            <w:pict>
              <v:group w14:anchorId="3BFE6210" id="Group 3099" o:spid="_x0000_s1026" style="position:absolute;margin-left:0;margin-top:3pt;width:445.5pt;height:618pt;z-index:251683840;mso-position-horizontal:left;mso-position-horizontal-relative:margin" coordsize="56578,7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">
                <v:shape id="Picture 122" o:spid="_x0000_s1027" type="#_x0000_t75" style="position:absolute;width:56134;height:40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">
                  <v:imagedata r:id="rId91" o:title=""/>
                </v:shape>
                <v:shape id="Picture 126" o:spid="_x0000_s1028" type="#_x0000_t75" style="position:absolute;left:476;top:38481;width:56102;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">
                  <v:imagedata r:id="rId92" o:title=""/>
                </v:shape>
                <w10:wrap type="topAndBottom" anchorx="margin"/>
              </v:group>
            </w:pict>
          </mc:Fallback>
        </mc:AlternateContent>
      </w:r>
      <w:r w:rsidR="002B4065" w:rsidRPr="00A41991">
        <w:t>Figure 3-</w:t>
      </w:r>
      <w:r w:rsidR="00A8368E" w:rsidRPr="00A41991">
        <w:t>3</w:t>
      </w:r>
      <w:r w:rsidR="002B4065" w:rsidRPr="00A41991">
        <w:t xml:space="preserve"> Reported Influent and Effluent TRC Concentrations during October and December 2018 Storm Event</w:t>
      </w:r>
      <w:bookmarkEnd w:id="77"/>
    </w:p>
    <w:p w14:paraId="10C957DA" w14:textId="68944AF6" w:rsidR="002B4065" w:rsidRDefault="002B4065" w:rsidP="002B4065">
      <w:pPr>
        <w:pStyle w:val="LFTBody"/>
      </w:pPr>
    </w:p>
    <w:p w14:paraId="46861234" w14:textId="08267D42" w:rsidR="009203FB" w:rsidRDefault="009203FB" w:rsidP="00A50898">
      <w:pPr>
        <w:pStyle w:val="LFTBody"/>
      </w:pPr>
      <w:r>
        <w:t xml:space="preserve">Review of the operator notes during the </w:t>
      </w:r>
      <w:r w:rsidR="001A7FAB">
        <w:t>precipitation</w:t>
      </w:r>
      <w:r>
        <w:t xml:space="preserve"> events revealed that</w:t>
      </w:r>
      <w:r w:rsidR="00E10886">
        <w:t xml:space="preserve"> d</w:t>
      </w:r>
      <w:r>
        <w:t xml:space="preserve">uring some precipitation events, the chlorine dose was proactively increased to address anticipated impacts from the </w:t>
      </w:r>
      <w:r w:rsidR="001A7FAB">
        <w:t>wet weather</w:t>
      </w:r>
      <w:r w:rsidR="00E10886">
        <w:t>.</w:t>
      </w:r>
      <w:r w:rsidR="00742825">
        <w:t xml:space="preserve">  During the TRC exceedance beginning November 24, 2018, the effluent target was set at 0.50 mg/L to 0.60 mg/L to achieve disinfection. </w:t>
      </w:r>
    </w:p>
    <w:p w14:paraId="66942E81" w14:textId="08591CAA" w:rsidR="001A7FAB" w:rsidRPr="001A7FAB" w:rsidRDefault="001A7FAB" w:rsidP="001A7FAB">
      <w:pPr>
        <w:pStyle w:val="LFTBody"/>
      </w:pPr>
      <w:r>
        <w:t xml:space="preserve">These exceedances are attributed to storm flows on November 24 and 26, 2018, which washed out solids and resulted in low aeration solids concentrations. As a result of the heavy wet weather flows on December 1 and 2, 2018, the plant was inundated with grease and oil causing a bloom of M. Parvicella (a grease and oil filament).  Between December 1 and 2, 2018, the sewage temperature dropped from 16°C to 12°C which further shocked the biology causing poor settleability.  Finally, Final Settling Tank No. 3 was taken out of service for flight maintenance from November 27 to December 12, 2018, thereby </w:t>
      </w:r>
      <w:r w:rsidR="00C259AC">
        <w:t>reducing</w:t>
      </w:r>
      <w:r>
        <w:t xml:space="preserve"> the surface overflow rate and detention time in the final settling tanks. The sudden temperature change, heavy influx of M. Parvicella, and decreased final settling time caused solids to remain in suspension and inhibited the increase of solids inventory. A h</w:t>
      </w:r>
      <w:r w:rsidR="00A8368E">
        <w:t>igh</w:t>
      </w:r>
      <w:r>
        <w:t xml:space="preserve"> dose of sodium hypochlorite was sent to RAS and wasting was adjusted to increase solids inventory</w:t>
      </w:r>
      <w:r>
        <w:rPr>
          <w:b/>
          <w:bCs/>
          <w:smallCaps/>
        </w:rPr>
        <w:t xml:space="preserve">.  </w:t>
      </w:r>
    </w:p>
    <w:p w14:paraId="32000CB3" w14:textId="0CBADE89" w:rsidR="00F16D83" w:rsidRDefault="00F16D83" w:rsidP="00F16D83">
      <w:pPr>
        <w:pStyle w:val="LFTHeading2"/>
      </w:pPr>
      <w:bookmarkStart w:id="78" w:name="_Toc61514839"/>
      <w:r>
        <w:t>3.3 Process Control Challenges</w:t>
      </w:r>
      <w:bookmarkEnd w:id="78"/>
    </w:p>
    <w:p w14:paraId="379CA3FB" w14:textId="08FA993A" w:rsidR="00670DE6" w:rsidRDefault="00670DE6" w:rsidP="001B67D0">
      <w:pPr>
        <w:pStyle w:val="LFTBullet1"/>
        <w:numPr>
          <w:ilvl w:val="0"/>
          <w:numId w:val="0"/>
        </w:numPr>
      </w:pPr>
      <w:r>
        <w:t>Control of the chlorination process was identified as another potential factor during the observed elevated TRC intervals.  The process control challenges were also observed during some of the precipitation events with high effluent TRC</w:t>
      </w:r>
      <w:r w:rsidR="009F1FA7">
        <w:t>.</w:t>
      </w:r>
      <w:r w:rsidR="00CA5AC8">
        <w:t xml:space="preserve">  For example, during the precipitation event highlighted in </w:t>
      </w:r>
      <w:r w:rsidR="00CA5AC8" w:rsidRPr="00CA5AC8">
        <w:rPr>
          <w:b/>
        </w:rPr>
        <w:t>Figure 3-3</w:t>
      </w:r>
      <w:r w:rsidR="00CA5AC8">
        <w:t>, the process control sheets also reported that heavy solids were observed and the effluent TRC probe would not hold calibration.</w:t>
      </w:r>
    </w:p>
    <w:p w14:paraId="051AEB68" w14:textId="16117AB1" w:rsidR="005B7D99" w:rsidRPr="005B7D99" w:rsidRDefault="001B67D0" w:rsidP="001B67D0">
      <w:pPr>
        <w:pStyle w:val="LFTBullet1"/>
        <w:numPr>
          <w:ilvl w:val="0"/>
          <w:numId w:val="0"/>
        </w:numPr>
      </w:pPr>
      <w:r>
        <w:t>The Port Richmond disinfection system was u</w:t>
      </w:r>
      <w:r w:rsidR="005B7D99" w:rsidRPr="005B7D99">
        <w:t xml:space="preserve">pgraded in 2016 and </w:t>
      </w:r>
      <w:r>
        <w:t xml:space="preserve">has been </w:t>
      </w:r>
      <w:r w:rsidR="005B7D99" w:rsidRPr="005B7D99">
        <w:t>working well</w:t>
      </w:r>
      <w:r>
        <w:t xml:space="preserve"> according to the Operating staff with the following exceptions: </w:t>
      </w:r>
      <w:r w:rsidR="005B7D99" w:rsidRPr="005B7D99">
        <w:t xml:space="preserve"> </w:t>
      </w:r>
    </w:p>
    <w:p w14:paraId="74C597C5" w14:textId="7C79E96F" w:rsidR="005B7D99" w:rsidRPr="005B7D99" w:rsidRDefault="005B7D99" w:rsidP="005B7D99">
      <w:pPr>
        <w:pStyle w:val="LFTBullet1"/>
      </w:pPr>
      <w:r w:rsidRPr="005B7D99">
        <w:t xml:space="preserve">Prominent probes </w:t>
      </w:r>
      <w:r w:rsidR="001B67D0">
        <w:t xml:space="preserve">are </w:t>
      </w:r>
      <w:r w:rsidRPr="005B7D99">
        <w:t>not calibrated</w:t>
      </w:r>
      <w:r w:rsidR="001B67D0">
        <w:t xml:space="preserve"> and are</w:t>
      </w:r>
      <w:r w:rsidRPr="005B7D99">
        <w:t xml:space="preserve"> cleaned monthly</w:t>
      </w:r>
      <w:r w:rsidR="001B67D0">
        <w:t>.  Because they cannot be used as part of the automated system</w:t>
      </w:r>
      <w:r w:rsidR="00A8368E">
        <w:t>,</w:t>
      </w:r>
      <w:r w:rsidR="001B67D0">
        <w:t xml:space="preserve"> the ability to respond quickly to changing conditions is reduced.  </w:t>
      </w:r>
    </w:p>
    <w:p w14:paraId="5B5C5A19" w14:textId="3D67FBAD" w:rsidR="005B7D99" w:rsidRPr="00431615" w:rsidRDefault="009F1FA7" w:rsidP="005B7D99">
      <w:pPr>
        <w:pStyle w:val="LFTBullet1"/>
      </w:pPr>
      <w:r w:rsidRPr="00431615">
        <w:t xml:space="preserve">A hydraulic bottleneck downstream of the </w:t>
      </w:r>
      <w:r w:rsidR="00D95009" w:rsidRPr="00431615">
        <w:t>Parshall</w:t>
      </w:r>
      <w:r w:rsidRPr="00431615">
        <w:t xml:space="preserve"> flume results in surcharging of the flume during high flow events.  As a result, the automatic dose pacing control currently uses the plant influent flow to calculate the hypochlorite feed rate, which can result in underfeeding/overfeeding due to the lag time between changes in influent and effluent flow.  DEP is in the process of modifying the controls to provide more accurate effluent flow monitoring even during surcharged conditions. </w:t>
      </w:r>
    </w:p>
    <w:p w14:paraId="00F962E7" w14:textId="3D66E252" w:rsidR="005B7D99" w:rsidRPr="005B7D99" w:rsidRDefault="006C559E" w:rsidP="005B7D99">
      <w:pPr>
        <w:pStyle w:val="LFTBullet1"/>
      </w:pPr>
      <w:r>
        <w:t>The C</w:t>
      </w:r>
      <w:r w:rsidR="005B7D99" w:rsidRPr="005B7D99">
        <w:t>CT</w:t>
      </w:r>
      <w:r>
        <w:t xml:space="preserve">s </w:t>
      </w:r>
      <w:r w:rsidR="001A7FAB">
        <w:t>have</w:t>
      </w:r>
      <w:r>
        <w:t xml:space="preserve"> reportedly</w:t>
      </w:r>
      <w:r w:rsidR="005B7D99" w:rsidRPr="005B7D99">
        <w:t xml:space="preserve"> not </w:t>
      </w:r>
      <w:r w:rsidR="001A7FAB">
        <w:t xml:space="preserve">been </w:t>
      </w:r>
      <w:r w:rsidR="005B7D99" w:rsidRPr="005B7D99">
        <w:t>cleaned since 2015</w:t>
      </w:r>
      <w:r>
        <w:t xml:space="preserve"> – </w:t>
      </w:r>
      <w:r w:rsidR="005B7D99" w:rsidRPr="005B7D99">
        <w:t>2016</w:t>
      </w:r>
      <w:r>
        <w:t xml:space="preserve"> when the new chlorination system was being installed. </w:t>
      </w:r>
      <w:r w:rsidR="009F1FA7">
        <w:t>This can impact the available volume</w:t>
      </w:r>
      <w:r w:rsidR="001B117F">
        <w:t xml:space="preserve"> for disinfection reducing actual contact time and can also result in the resuspension of solids during high flow events.</w:t>
      </w:r>
    </w:p>
    <w:p w14:paraId="7A53E805" w14:textId="260D9A25" w:rsidR="005B7D99" w:rsidRPr="00431615" w:rsidRDefault="006C559E" w:rsidP="005B7D99">
      <w:pPr>
        <w:pStyle w:val="LFTBullet1"/>
      </w:pPr>
      <w:r w:rsidRPr="00431615">
        <w:t>The h</w:t>
      </w:r>
      <w:r w:rsidR="005B7D99" w:rsidRPr="00431615">
        <w:t xml:space="preserve">igh range pumps </w:t>
      </w:r>
      <w:r w:rsidRPr="00431615">
        <w:t xml:space="preserve">were </w:t>
      </w:r>
      <w:r w:rsidR="005B7D99" w:rsidRPr="00431615">
        <w:t>not turning on fully during wet weather</w:t>
      </w:r>
      <w:r w:rsidRPr="00431615">
        <w:t xml:space="preserve">.  </w:t>
      </w:r>
      <w:r w:rsidR="005B7D99" w:rsidRPr="00431615">
        <w:t xml:space="preserve">DEP </w:t>
      </w:r>
      <w:r w:rsidR="001B117F" w:rsidRPr="00431615">
        <w:t xml:space="preserve">was looking </w:t>
      </w:r>
      <w:r w:rsidR="005B7D99" w:rsidRPr="00431615">
        <w:t xml:space="preserve">to trouble-shoot </w:t>
      </w:r>
      <w:r w:rsidR="001B117F" w:rsidRPr="00431615">
        <w:t xml:space="preserve">this </w:t>
      </w:r>
      <w:r w:rsidR="005B7D99" w:rsidRPr="00431615">
        <w:t>issue with the manufacturer during a significant rain event</w:t>
      </w:r>
      <w:r w:rsidR="00431615" w:rsidRPr="00431615">
        <w:t>.</w:t>
      </w:r>
    </w:p>
    <w:p w14:paraId="667A13C1" w14:textId="39A1D2A6" w:rsidR="00271EC5" w:rsidRPr="00271EC5" w:rsidRDefault="00271EC5" w:rsidP="006401CE">
      <w:pPr>
        <w:pStyle w:val="LFTBullet1"/>
        <w:numPr>
          <w:ilvl w:val="0"/>
          <w:numId w:val="0"/>
        </w:numPr>
        <w:ind w:left="216"/>
      </w:pPr>
      <w:r>
        <w:t>Use of the e</w:t>
      </w:r>
      <w:r w:rsidRPr="00271EC5">
        <w:t xml:space="preserve">mergency drip </w:t>
      </w:r>
      <w:r>
        <w:t xml:space="preserve">was </w:t>
      </w:r>
      <w:r w:rsidRPr="00271EC5">
        <w:t xml:space="preserve">noted </w:t>
      </w:r>
      <w:r>
        <w:t xml:space="preserve">during seven of the </w:t>
      </w:r>
      <w:r w:rsidRPr="00271EC5">
        <w:t xml:space="preserve">20 </w:t>
      </w:r>
      <w:r>
        <w:t xml:space="preserve">TRC </w:t>
      </w:r>
      <w:r w:rsidRPr="00271EC5">
        <w:t>exceedanc</w:t>
      </w:r>
      <w:r>
        <w:t xml:space="preserve">e intervals evaluated. A higher diffuser dose was reported during three of the 20 TRC exceedance intervals, because the mixer was reportedly not achieving the effluent target dose. </w:t>
      </w:r>
    </w:p>
    <w:p w14:paraId="35098CC7" w14:textId="5B7D5588" w:rsidR="005444C1" w:rsidRDefault="00BE1074" w:rsidP="001B67D0">
      <w:pPr>
        <w:pStyle w:val="LFTBullet1"/>
        <w:numPr>
          <w:ilvl w:val="0"/>
          <w:numId w:val="0"/>
        </w:numPr>
        <w:ind w:left="216"/>
      </w:pPr>
      <w:r>
        <w:t xml:space="preserve">Because the Prominent probes have been observed to drift, and they are not maintained on  daily basis, the plant could not rely on the automated system to control the chlorination process. </w:t>
      </w:r>
      <w:r w:rsidR="001B67D0">
        <w:t xml:space="preserve">The </w:t>
      </w:r>
      <w:r w:rsidR="00EF4AC9">
        <w:t xml:space="preserve">chlorine measurements reported by the Hach </w:t>
      </w:r>
      <w:r w:rsidR="001B117F">
        <w:t xml:space="preserve">benchtop DPD analysis </w:t>
      </w:r>
      <w:r w:rsidR="001B67D0">
        <w:t>were compared to the chlorine measurements reported by</w:t>
      </w:r>
      <w:r w:rsidR="00EF4AC9">
        <w:t xml:space="preserve"> the Prominent analyzers to assess reliability and differences. </w:t>
      </w:r>
      <w:r w:rsidR="00EF4AC9" w:rsidRPr="001B3108">
        <w:t>The</w:t>
      </w:r>
      <w:r w:rsidR="00EF4AC9" w:rsidRPr="00364962">
        <w:t xml:space="preserve"> data was filtered based on </w:t>
      </w:r>
      <w:r w:rsidR="00EF4AC9">
        <w:t xml:space="preserve">an outlier </w:t>
      </w:r>
      <w:r w:rsidR="00EF4AC9" w:rsidRPr="00364962">
        <w:t xml:space="preserve">statistical approach of </w:t>
      </w:r>
      <w:r w:rsidR="00EF4AC9">
        <w:t>removing</w:t>
      </w:r>
      <w:r w:rsidR="00EF4AC9" w:rsidRPr="00364962">
        <w:t xml:space="preserve"> data with z-scores</w:t>
      </w:r>
      <w:r w:rsidR="00D93B34">
        <w:t xml:space="preserve"> (standard score defining how many standard deviations a value is from the mean of the distribution)</w:t>
      </w:r>
      <w:r w:rsidR="00EF4AC9" w:rsidRPr="00364962">
        <w:t xml:space="preserve"> </w:t>
      </w:r>
      <w:r w:rsidR="00EF4AC9">
        <w:t>outside of the boundary between</w:t>
      </w:r>
      <w:r w:rsidR="00EF4AC9" w:rsidRPr="00364962">
        <w:t xml:space="preserve"> </w:t>
      </w:r>
      <w:r w:rsidR="00EF4AC9">
        <w:t>-</w:t>
      </w:r>
      <w:r w:rsidR="00EF4AC9" w:rsidRPr="00364962">
        <w:t>3 and 3</w:t>
      </w:r>
      <w:r w:rsidR="00EF4AC9">
        <w:t>. This assumes data follows a gaussian distribution and maintain</w:t>
      </w:r>
      <w:r w:rsidR="00D93B34">
        <w:t>s</w:t>
      </w:r>
      <w:r w:rsidR="00EF4AC9">
        <w:t xml:space="preserve"> </w:t>
      </w:r>
      <w:r w:rsidR="00EF4AC9" w:rsidRPr="00364962">
        <w:t xml:space="preserve">99.7% of </w:t>
      </w:r>
      <w:r w:rsidR="00EF4AC9">
        <w:t>the</w:t>
      </w:r>
      <w:r w:rsidR="00EF4AC9" w:rsidRPr="00364962">
        <w:t xml:space="preserve"> dataset</w:t>
      </w:r>
      <w:r w:rsidR="00EF4AC9">
        <w:t xml:space="preserve">. </w:t>
      </w:r>
    </w:p>
    <w:p w14:paraId="6FF1098C" w14:textId="3EABB858" w:rsidR="00EF4AC9" w:rsidRPr="00AE1E44" w:rsidRDefault="00A41991" w:rsidP="001B67D0">
      <w:pPr>
        <w:pStyle w:val="LFTBullet1"/>
        <w:numPr>
          <w:ilvl w:val="0"/>
          <w:numId w:val="0"/>
        </w:numPr>
        <w:ind w:left="216"/>
      </w:pPr>
      <w:r>
        <w:rPr>
          <w:noProof/>
        </w:rPr>
        <mc:AlternateContent>
          <mc:Choice Requires="wpg">
            <w:drawing>
              <wp:anchor distT="0" distB="0" distL="114300" distR="114300" simplePos="0" relativeHeight="251672576" behindDoc="0" locked="0" layoutInCell="1" allowOverlap="1" wp14:anchorId="4E816FF7" wp14:editId="25F5A371">
                <wp:simplePos x="0" y="0"/>
                <wp:positionH relativeFrom="column">
                  <wp:posOffset>-34925</wp:posOffset>
                </wp:positionH>
                <wp:positionV relativeFrom="paragraph">
                  <wp:posOffset>1848485</wp:posOffset>
                </wp:positionV>
                <wp:extent cx="5425440" cy="2446020"/>
                <wp:effectExtent l="0" t="0" r="3810" b="0"/>
                <wp:wrapTopAndBottom/>
                <wp:docPr id="121" name="Group 121"/>
                <wp:cNvGraphicFramePr/>
                <a:graphic xmlns:a="http://schemas.openxmlformats.org/drawingml/2006/main">
                  <a:graphicData uri="http://schemas.microsoft.com/office/word/2010/wordprocessingGroup">
                    <wpg:wgp>
                      <wpg:cNvGrpSpPr/>
                      <wpg:grpSpPr>
                        <a:xfrm>
                          <a:off x="0" y="0"/>
                          <a:ext cx="5425440" cy="2446020"/>
                          <a:chOff x="-979454" y="-289523"/>
                          <a:chExt cx="6457139" cy="2997963"/>
                        </a:xfrm>
                      </wpg:grpSpPr>
                      <wpg:graphicFrame>
                        <wpg:cNvPr id="40" name="Chart 40">
                          <a:extLst>
                            <a:ext uri="{FF2B5EF4-FFF2-40B4-BE49-F238E27FC236}">
                              <a16:creationId xmlns:a16="http://schemas.microsoft.com/office/drawing/2014/main" id="{FAAF0B1C-B494-4D09-B9AC-821B047F2CC3}"/>
                            </a:ext>
                          </a:extLst>
                        </wpg:cNvPr>
                        <wpg:cNvFrPr/>
                        <wpg:xfrm>
                          <a:off x="2162985" y="-168110"/>
                          <a:ext cx="3314700" cy="2876550"/>
                        </wpg:xfrm>
                        <a:graphic>
                          <a:graphicData uri="http://schemas.openxmlformats.org/drawingml/2006/chart">
                            <c:chart xmlns:c="http://schemas.openxmlformats.org/drawingml/2006/chart" xmlns:r="http://schemas.openxmlformats.org/officeDocument/2006/relationships" r:id="rId93"/>
                          </a:graphicData>
                        </a:graphic>
                      </wpg:graphicFrame>
                      <wpg:graphicFrame>
                        <wpg:cNvPr id="32" name="Chart 32">
                          <a:extLst>
                            <a:ext uri="{FF2B5EF4-FFF2-40B4-BE49-F238E27FC236}">
                              <a16:creationId xmlns:a16="http://schemas.microsoft.com/office/drawing/2014/main" id="{903F84EC-9754-498D-8DB0-765FB66BC2D8}"/>
                            </a:ext>
                          </a:extLst>
                        </wpg:cNvPr>
                        <wpg:cNvFrPr/>
                        <wpg:xfrm>
                          <a:off x="-979454" y="-289523"/>
                          <a:ext cx="3305810" cy="2876550"/>
                        </wpg:xfrm>
                        <a:graphic>
                          <a:graphicData uri="http://schemas.openxmlformats.org/drawingml/2006/chart">
                            <c:chart xmlns:c="http://schemas.openxmlformats.org/drawingml/2006/chart" xmlns:r="http://schemas.openxmlformats.org/officeDocument/2006/relationships" r:id="rId94"/>
                          </a:graphicData>
                        </a:graphic>
                      </wpg:graphicFrame>
                    </wpg:wgp>
                  </a:graphicData>
                </a:graphic>
                <wp14:sizeRelH relativeFrom="margin">
                  <wp14:pctWidth>0</wp14:pctWidth>
                </wp14:sizeRelH>
                <wp14:sizeRelV relativeFrom="margin">
                  <wp14:pctHeight>0</wp14:pctHeight>
                </wp14:sizeRelV>
              </wp:anchor>
            </w:drawing>
          </mc:Choice>
          <mc:Fallback>
            <w:pict>
              <v:group w14:anchorId="2426DCD9" id="Group 121" o:spid="_x0000_s1026" style="position:absolute;margin-left:-2.75pt;margin-top:145.55pt;width:427.2pt;height:192.6pt;z-index:251672576;mso-width-relative:margin;mso-height-relative:margin" coordorigin="-9794,-2895" coordsize="64571,29979" o:gfxdata="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">
                <v:shape id="Chart 40" o:spid="_x0000_s1027" type="#_x0000_t75" style="position:absolute;left:21620;top:-1699;width:33156;height:287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">
                  <v:imagedata r:id="rId95" o:title=""/>
                  <o:lock v:ext="edit" aspectratio="f"/>
                </v:shape>
                <v:shape id="Chart 32" o:spid="_x0000_s1028" type="#_x0000_t75" style="position:absolute;left:-9794;top:-2895;width:33083;height:287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">
                  <v:imagedata r:id="rId96" o:title=""/>
                  <o:lock v:ext="edit" aspectratio="f"/>
                </v:shape>
                <w10:wrap type="topAndBottom"/>
              </v:group>
            </w:pict>
          </mc:Fallback>
        </mc:AlternateContent>
      </w:r>
      <w:r w:rsidR="00EF4AC9">
        <w:rPr>
          <w:b/>
          <w:bCs/>
        </w:rPr>
        <w:t>Figure 3-</w:t>
      </w:r>
      <w:r w:rsidR="005444C1">
        <w:rPr>
          <w:b/>
          <w:bCs/>
        </w:rPr>
        <w:t>4</w:t>
      </w:r>
      <w:r w:rsidR="00EF4AC9">
        <w:rPr>
          <w:b/>
          <w:bCs/>
        </w:rPr>
        <w:t xml:space="preserve"> </w:t>
      </w:r>
      <w:r w:rsidR="00EF4AC9">
        <w:t xml:space="preserve">shows the relationship between the </w:t>
      </w:r>
      <w:r w:rsidR="005444C1">
        <w:t xml:space="preserve">measurements from the </w:t>
      </w:r>
      <w:r w:rsidR="00EF4AC9">
        <w:t>two instruments with and without outliers included. The regression coefficients show that there is a strong relationship between the Hach analyzers</w:t>
      </w:r>
      <w:r w:rsidR="001B67D0">
        <w:t xml:space="preserve"> </w:t>
      </w:r>
      <w:r w:rsidR="00EF4AC9">
        <w:t>and the Prominent analy</w:t>
      </w:r>
      <w:r w:rsidR="001A7FAB">
        <w:t>z</w:t>
      </w:r>
      <w:r w:rsidR="00EF4AC9">
        <w:t>ers with an R</w:t>
      </w:r>
      <w:r w:rsidR="00EF4AC9">
        <w:rPr>
          <w:vertAlign w:val="superscript"/>
        </w:rPr>
        <w:t>2</w:t>
      </w:r>
      <w:r w:rsidR="00EF4AC9">
        <w:t xml:space="preserve"> of 0.69. The relationship was stronger on influent recorded data than effluent recorded data likely due to the tendency of the effluent Prominent probe to drift towards 0 mg/L over time. The slope of the line (without outliers) suggests that the Hach probe tends to measure chlorine at slightly greater concentrations which may be attributed to the Prominent probe’s drifting characteristics. The regression summary is provided in </w:t>
      </w:r>
      <w:r w:rsidR="00EF4AC9">
        <w:rPr>
          <w:b/>
          <w:bCs/>
        </w:rPr>
        <w:t>Table 3-</w:t>
      </w:r>
      <w:r w:rsidR="001A7FAB">
        <w:rPr>
          <w:b/>
          <w:bCs/>
        </w:rPr>
        <w:t>1</w:t>
      </w:r>
      <w:r w:rsidR="00EF4AC9">
        <w:t xml:space="preserve"> and all regression coefficients were statistically significant (p-value &lt; 0.05). </w:t>
      </w:r>
    </w:p>
    <w:p w14:paraId="0F15E86E" w14:textId="2A7D2FC6" w:rsidR="00EF4AC9" w:rsidRPr="00A41991" w:rsidRDefault="00EF4AC9" w:rsidP="00A41991">
      <w:pPr>
        <w:pStyle w:val="LFTCaption"/>
        <w:jc w:val="center"/>
      </w:pPr>
      <w:bookmarkStart w:id="79" w:name="_Toc61514872"/>
      <w:r w:rsidRPr="00A41991">
        <w:t>Figure 3-</w:t>
      </w:r>
      <w:r w:rsidR="005444C1" w:rsidRPr="00A41991">
        <w:t>4</w:t>
      </w:r>
      <w:r w:rsidRPr="00A41991">
        <w:t xml:space="preserve"> Comparison of Hach and Prominent Chlorine Measurements</w:t>
      </w:r>
      <w:bookmarkEnd w:id="79"/>
    </w:p>
    <w:p w14:paraId="568279C2" w14:textId="77777777" w:rsidR="00EF4AC9" w:rsidRDefault="00EF4AC9" w:rsidP="001B67D0">
      <w:pPr>
        <w:pStyle w:val="LFTBullet1"/>
        <w:numPr>
          <w:ilvl w:val="0"/>
          <w:numId w:val="0"/>
        </w:numPr>
        <w:ind w:left="576" w:hanging="360"/>
      </w:pPr>
    </w:p>
    <w:p w14:paraId="6685F159" w14:textId="70834002" w:rsidR="00EF4AC9" w:rsidRDefault="00EF4AC9" w:rsidP="00A41991">
      <w:pPr>
        <w:pStyle w:val="LFTTableTitle"/>
        <w:jc w:val="center"/>
      </w:pPr>
      <w:bookmarkStart w:id="80" w:name="_Toc61511920"/>
      <w:r>
        <w:t>Table 3-</w:t>
      </w:r>
      <w:r w:rsidR="001A7FAB">
        <w:t>1</w:t>
      </w:r>
      <w:r>
        <w:t xml:space="preserve"> Comparison of Hach and Prominent Chlorine Measurements</w:t>
      </w:r>
      <w:bookmarkEnd w:id="80"/>
    </w:p>
    <w:tbl>
      <w:tblPr>
        <w:tblW w:w="8905" w:type="dxa"/>
        <w:tblLook w:val="04A0" w:firstRow="1" w:lastRow="0" w:firstColumn="1" w:lastColumn="0" w:noHBand="0" w:noVBand="1"/>
      </w:tblPr>
      <w:tblGrid>
        <w:gridCol w:w="2884"/>
        <w:gridCol w:w="1791"/>
        <w:gridCol w:w="1170"/>
        <w:gridCol w:w="1800"/>
        <w:gridCol w:w="1260"/>
      </w:tblGrid>
      <w:tr w:rsidR="00EF4AC9" w:rsidRPr="00630505" w14:paraId="544EF6F8" w14:textId="77777777" w:rsidTr="001A7FAB">
        <w:trPr>
          <w:trHeight w:val="249"/>
        </w:trPr>
        <w:tc>
          <w:tcPr>
            <w:tcW w:w="2884" w:type="dxa"/>
            <w:vMerge w:val="restart"/>
            <w:tcBorders>
              <w:top w:val="single" w:sz="4" w:space="0" w:color="auto"/>
              <w:left w:val="single" w:sz="4" w:space="0" w:color="auto"/>
              <w:right w:val="single" w:sz="4" w:space="0" w:color="auto"/>
            </w:tcBorders>
            <w:shd w:val="clear" w:color="auto" w:fill="0082C4" w:themeFill="accent3"/>
            <w:noWrap/>
            <w:vAlign w:val="center"/>
            <w:hideMark/>
          </w:tcPr>
          <w:p w14:paraId="3B88D66C" w14:textId="77777777" w:rsidR="00EF4AC9" w:rsidRPr="00630505" w:rsidRDefault="00EF4AC9" w:rsidP="00EF4AC9">
            <w:pPr>
              <w:pStyle w:val="LFTTableHeader1"/>
              <w:rPr>
                <w:lang w:bidi="ar-SA"/>
              </w:rPr>
            </w:pPr>
            <w:r>
              <w:rPr>
                <w:lang w:bidi="ar-SA"/>
              </w:rPr>
              <w:t>Data Summarized</w:t>
            </w:r>
          </w:p>
          <w:p w14:paraId="0B96C714" w14:textId="77777777" w:rsidR="00EF4AC9" w:rsidRPr="00630505" w:rsidRDefault="00EF4AC9" w:rsidP="00EF4AC9">
            <w:pPr>
              <w:pStyle w:val="LFTTableHeader1"/>
              <w:rPr>
                <w:lang w:bidi="ar-SA"/>
              </w:rPr>
            </w:pPr>
          </w:p>
        </w:tc>
        <w:tc>
          <w:tcPr>
            <w:tcW w:w="2961" w:type="dxa"/>
            <w:gridSpan w:val="2"/>
            <w:tcBorders>
              <w:top w:val="single" w:sz="4" w:space="0" w:color="auto"/>
              <w:left w:val="nil"/>
              <w:bottom w:val="single" w:sz="4" w:space="0" w:color="auto"/>
              <w:right w:val="single" w:sz="4" w:space="0" w:color="auto"/>
            </w:tcBorders>
            <w:shd w:val="clear" w:color="auto" w:fill="0082C4" w:themeFill="accent3"/>
            <w:noWrap/>
            <w:vAlign w:val="center"/>
            <w:hideMark/>
          </w:tcPr>
          <w:p w14:paraId="325FF593" w14:textId="77777777" w:rsidR="00EF4AC9" w:rsidRPr="00630505" w:rsidRDefault="00EF4AC9" w:rsidP="00EF4AC9">
            <w:pPr>
              <w:pStyle w:val="LFTTableHeader1"/>
              <w:rPr>
                <w:lang w:bidi="ar-SA"/>
              </w:rPr>
            </w:pPr>
            <w:r w:rsidRPr="00630505">
              <w:rPr>
                <w:lang w:bidi="ar-SA"/>
              </w:rPr>
              <w:t>With Outliers</w:t>
            </w:r>
          </w:p>
        </w:tc>
        <w:tc>
          <w:tcPr>
            <w:tcW w:w="3060" w:type="dxa"/>
            <w:gridSpan w:val="2"/>
            <w:tcBorders>
              <w:top w:val="single" w:sz="4" w:space="0" w:color="auto"/>
              <w:left w:val="nil"/>
              <w:bottom w:val="single" w:sz="4" w:space="0" w:color="auto"/>
              <w:right w:val="single" w:sz="4" w:space="0" w:color="auto"/>
            </w:tcBorders>
            <w:shd w:val="clear" w:color="auto" w:fill="0082C4" w:themeFill="accent3"/>
            <w:noWrap/>
            <w:vAlign w:val="center"/>
            <w:hideMark/>
          </w:tcPr>
          <w:p w14:paraId="265CE1CB" w14:textId="77777777" w:rsidR="00EF4AC9" w:rsidRPr="00630505" w:rsidRDefault="00EF4AC9" w:rsidP="00EF4AC9">
            <w:pPr>
              <w:pStyle w:val="LFTTableHeader1"/>
              <w:rPr>
                <w:lang w:bidi="ar-SA"/>
              </w:rPr>
            </w:pPr>
            <w:r w:rsidRPr="00630505">
              <w:rPr>
                <w:lang w:bidi="ar-SA"/>
              </w:rPr>
              <w:t>Without Outliers</w:t>
            </w:r>
          </w:p>
        </w:tc>
      </w:tr>
      <w:tr w:rsidR="00EF4AC9" w:rsidRPr="00630505" w14:paraId="68E0DB3F" w14:textId="77777777" w:rsidTr="001A7FAB">
        <w:trPr>
          <w:trHeight w:val="249"/>
        </w:trPr>
        <w:tc>
          <w:tcPr>
            <w:tcW w:w="2884" w:type="dxa"/>
            <w:vMerge/>
            <w:tcBorders>
              <w:left w:val="single" w:sz="4" w:space="0" w:color="auto"/>
              <w:bottom w:val="single" w:sz="4" w:space="0" w:color="auto"/>
              <w:right w:val="single" w:sz="4" w:space="0" w:color="auto"/>
            </w:tcBorders>
            <w:shd w:val="clear" w:color="auto" w:fill="0082C4" w:themeFill="accent3"/>
            <w:noWrap/>
            <w:vAlign w:val="center"/>
            <w:hideMark/>
          </w:tcPr>
          <w:p w14:paraId="74657A35" w14:textId="77777777" w:rsidR="00EF4AC9" w:rsidRPr="00630505" w:rsidRDefault="00EF4AC9" w:rsidP="00EF4AC9">
            <w:pPr>
              <w:pStyle w:val="LFTTableHeader1"/>
              <w:rPr>
                <w:lang w:bidi="ar-SA"/>
              </w:rPr>
            </w:pPr>
          </w:p>
        </w:tc>
        <w:tc>
          <w:tcPr>
            <w:tcW w:w="1791" w:type="dxa"/>
            <w:tcBorders>
              <w:top w:val="nil"/>
              <w:left w:val="nil"/>
              <w:bottom w:val="single" w:sz="4" w:space="0" w:color="auto"/>
              <w:right w:val="single" w:sz="4" w:space="0" w:color="auto"/>
            </w:tcBorders>
            <w:shd w:val="clear" w:color="auto" w:fill="0082C4" w:themeFill="accent3"/>
            <w:noWrap/>
            <w:vAlign w:val="center"/>
            <w:hideMark/>
          </w:tcPr>
          <w:p w14:paraId="740E3597" w14:textId="5B5B432F" w:rsidR="00EF4AC9" w:rsidRPr="00630505" w:rsidRDefault="00EF4AC9" w:rsidP="00EF4AC9">
            <w:pPr>
              <w:pStyle w:val="LFTTableHeader1"/>
              <w:rPr>
                <w:lang w:bidi="ar-SA"/>
              </w:rPr>
            </w:pPr>
            <w:r w:rsidRPr="00630505">
              <w:rPr>
                <w:lang w:bidi="ar-SA"/>
              </w:rPr>
              <w:t>Coefficient of Determination (R</w:t>
            </w:r>
            <w:r w:rsidR="001A7FAB" w:rsidRPr="001A7FAB">
              <w:rPr>
                <w:vertAlign w:val="superscript"/>
                <w:lang w:bidi="ar-SA"/>
              </w:rPr>
              <w:t>2</w:t>
            </w:r>
            <w:r w:rsidRPr="00630505">
              <w:rPr>
                <w:lang w:bidi="ar-SA"/>
              </w:rPr>
              <w:t>)</w:t>
            </w:r>
          </w:p>
        </w:tc>
        <w:tc>
          <w:tcPr>
            <w:tcW w:w="1170" w:type="dxa"/>
            <w:tcBorders>
              <w:top w:val="nil"/>
              <w:left w:val="nil"/>
              <w:bottom w:val="single" w:sz="4" w:space="0" w:color="auto"/>
              <w:right w:val="single" w:sz="4" w:space="0" w:color="auto"/>
            </w:tcBorders>
            <w:shd w:val="clear" w:color="auto" w:fill="0082C4" w:themeFill="accent3"/>
            <w:noWrap/>
            <w:vAlign w:val="center"/>
            <w:hideMark/>
          </w:tcPr>
          <w:p w14:paraId="602AE940" w14:textId="77777777" w:rsidR="00EF4AC9" w:rsidRPr="00630505" w:rsidRDefault="00EF4AC9" w:rsidP="00EF4AC9">
            <w:pPr>
              <w:pStyle w:val="LFTTableHeader1"/>
              <w:rPr>
                <w:lang w:bidi="ar-SA"/>
              </w:rPr>
            </w:pPr>
            <w:r w:rsidRPr="00630505">
              <w:rPr>
                <w:lang w:bidi="ar-SA"/>
              </w:rPr>
              <w:t>Slope</w:t>
            </w:r>
          </w:p>
        </w:tc>
        <w:tc>
          <w:tcPr>
            <w:tcW w:w="1800" w:type="dxa"/>
            <w:tcBorders>
              <w:top w:val="nil"/>
              <w:left w:val="nil"/>
              <w:bottom w:val="single" w:sz="4" w:space="0" w:color="auto"/>
              <w:right w:val="single" w:sz="4" w:space="0" w:color="auto"/>
            </w:tcBorders>
            <w:shd w:val="clear" w:color="auto" w:fill="0082C4" w:themeFill="accent3"/>
            <w:noWrap/>
            <w:vAlign w:val="center"/>
            <w:hideMark/>
          </w:tcPr>
          <w:p w14:paraId="69431EC7" w14:textId="2FFEE298" w:rsidR="00EF4AC9" w:rsidRPr="00630505" w:rsidRDefault="00EF4AC9" w:rsidP="00EF4AC9">
            <w:pPr>
              <w:pStyle w:val="LFTTableHeader1"/>
              <w:rPr>
                <w:lang w:bidi="ar-SA"/>
              </w:rPr>
            </w:pPr>
            <w:r w:rsidRPr="00630505">
              <w:rPr>
                <w:lang w:bidi="ar-SA"/>
              </w:rPr>
              <w:t>Coefficient of Determination (R</w:t>
            </w:r>
            <w:r w:rsidRPr="001A7FAB">
              <w:rPr>
                <w:vertAlign w:val="superscript"/>
                <w:lang w:bidi="ar-SA"/>
              </w:rPr>
              <w:t>2</w:t>
            </w:r>
            <w:r w:rsidRPr="00630505">
              <w:rPr>
                <w:lang w:bidi="ar-SA"/>
              </w:rPr>
              <w:t>)</w:t>
            </w:r>
          </w:p>
        </w:tc>
        <w:tc>
          <w:tcPr>
            <w:tcW w:w="1260" w:type="dxa"/>
            <w:tcBorders>
              <w:top w:val="nil"/>
              <w:left w:val="nil"/>
              <w:bottom w:val="single" w:sz="4" w:space="0" w:color="auto"/>
              <w:right w:val="single" w:sz="4" w:space="0" w:color="auto"/>
            </w:tcBorders>
            <w:shd w:val="clear" w:color="auto" w:fill="0082C4" w:themeFill="accent3"/>
            <w:noWrap/>
            <w:vAlign w:val="center"/>
            <w:hideMark/>
          </w:tcPr>
          <w:p w14:paraId="4F00B306" w14:textId="77777777" w:rsidR="00EF4AC9" w:rsidRPr="00630505" w:rsidRDefault="00EF4AC9" w:rsidP="00EF4AC9">
            <w:pPr>
              <w:pStyle w:val="LFTTableHeader1"/>
              <w:rPr>
                <w:lang w:bidi="ar-SA"/>
              </w:rPr>
            </w:pPr>
            <w:r w:rsidRPr="00630505">
              <w:rPr>
                <w:lang w:bidi="ar-SA"/>
              </w:rPr>
              <w:t>Slope</w:t>
            </w:r>
          </w:p>
        </w:tc>
      </w:tr>
      <w:tr w:rsidR="00EF4AC9" w:rsidRPr="00630505" w14:paraId="3CF63170" w14:textId="77777777" w:rsidTr="001A7FAB">
        <w:trPr>
          <w:trHeight w:val="249"/>
        </w:trPr>
        <w:tc>
          <w:tcPr>
            <w:tcW w:w="28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547F993" w14:textId="77777777" w:rsidR="00EF4AC9" w:rsidRPr="00630505" w:rsidRDefault="00EF4AC9" w:rsidP="001A7FAB">
            <w:pPr>
              <w:pStyle w:val="LFTTableText"/>
              <w:rPr>
                <w:lang w:bidi="ar-SA"/>
              </w:rPr>
            </w:pPr>
            <w:r w:rsidRPr="00630505">
              <w:rPr>
                <w:lang w:bidi="ar-SA"/>
              </w:rPr>
              <w:t>Influent and Effluent Probe Data</w:t>
            </w:r>
          </w:p>
        </w:tc>
        <w:tc>
          <w:tcPr>
            <w:tcW w:w="1791" w:type="dxa"/>
            <w:tcBorders>
              <w:top w:val="nil"/>
              <w:left w:val="nil"/>
              <w:bottom w:val="single" w:sz="4" w:space="0" w:color="auto"/>
              <w:right w:val="single" w:sz="4" w:space="0" w:color="auto"/>
            </w:tcBorders>
            <w:shd w:val="clear" w:color="auto" w:fill="auto"/>
            <w:noWrap/>
            <w:vAlign w:val="center"/>
            <w:hideMark/>
          </w:tcPr>
          <w:p w14:paraId="053E2F48" w14:textId="77777777" w:rsidR="00EF4AC9" w:rsidRPr="00630505" w:rsidRDefault="00EF4AC9" w:rsidP="001A7FAB">
            <w:pPr>
              <w:pStyle w:val="LFTTableText"/>
              <w:jc w:val="center"/>
              <w:rPr>
                <w:lang w:bidi="ar-SA"/>
              </w:rPr>
            </w:pPr>
            <w:r w:rsidRPr="00630505">
              <w:rPr>
                <w:lang w:bidi="ar-SA"/>
              </w:rPr>
              <w:t>0.14</w:t>
            </w:r>
          </w:p>
        </w:tc>
        <w:tc>
          <w:tcPr>
            <w:tcW w:w="1170" w:type="dxa"/>
            <w:tcBorders>
              <w:top w:val="nil"/>
              <w:left w:val="nil"/>
              <w:bottom w:val="single" w:sz="4" w:space="0" w:color="auto"/>
              <w:right w:val="single" w:sz="4" w:space="0" w:color="auto"/>
            </w:tcBorders>
            <w:shd w:val="clear" w:color="auto" w:fill="auto"/>
            <w:noWrap/>
            <w:vAlign w:val="center"/>
            <w:hideMark/>
          </w:tcPr>
          <w:p w14:paraId="3DA89D72" w14:textId="77777777" w:rsidR="00EF4AC9" w:rsidRPr="00630505" w:rsidRDefault="00EF4AC9" w:rsidP="001A7FAB">
            <w:pPr>
              <w:pStyle w:val="LFTTableText"/>
              <w:jc w:val="center"/>
              <w:rPr>
                <w:lang w:bidi="ar-SA"/>
              </w:rPr>
            </w:pPr>
            <w:r w:rsidRPr="00630505">
              <w:rPr>
                <w:lang w:bidi="ar-SA"/>
              </w:rPr>
              <w:t>0.56</w:t>
            </w:r>
          </w:p>
        </w:tc>
        <w:tc>
          <w:tcPr>
            <w:tcW w:w="1800" w:type="dxa"/>
            <w:tcBorders>
              <w:top w:val="nil"/>
              <w:left w:val="nil"/>
              <w:bottom w:val="single" w:sz="4" w:space="0" w:color="auto"/>
              <w:right w:val="single" w:sz="4" w:space="0" w:color="auto"/>
            </w:tcBorders>
            <w:shd w:val="clear" w:color="auto" w:fill="auto"/>
            <w:noWrap/>
            <w:vAlign w:val="center"/>
            <w:hideMark/>
          </w:tcPr>
          <w:p w14:paraId="08ACF26A" w14:textId="77777777" w:rsidR="00EF4AC9" w:rsidRPr="00630505" w:rsidRDefault="00EF4AC9" w:rsidP="001A7FAB">
            <w:pPr>
              <w:pStyle w:val="LFTTableText"/>
              <w:jc w:val="center"/>
              <w:rPr>
                <w:lang w:bidi="ar-SA"/>
              </w:rPr>
            </w:pPr>
            <w:r w:rsidRPr="00630505">
              <w:rPr>
                <w:lang w:bidi="ar-SA"/>
              </w:rPr>
              <w:t>0.69</w:t>
            </w:r>
          </w:p>
        </w:tc>
        <w:tc>
          <w:tcPr>
            <w:tcW w:w="1260" w:type="dxa"/>
            <w:tcBorders>
              <w:top w:val="nil"/>
              <w:left w:val="nil"/>
              <w:bottom w:val="single" w:sz="4" w:space="0" w:color="auto"/>
              <w:right w:val="single" w:sz="4" w:space="0" w:color="auto"/>
            </w:tcBorders>
            <w:shd w:val="clear" w:color="auto" w:fill="auto"/>
            <w:noWrap/>
            <w:vAlign w:val="center"/>
            <w:hideMark/>
          </w:tcPr>
          <w:p w14:paraId="6DDC715F" w14:textId="77777777" w:rsidR="00EF4AC9" w:rsidRPr="00630505" w:rsidRDefault="00EF4AC9" w:rsidP="001A7FAB">
            <w:pPr>
              <w:pStyle w:val="LFTTableText"/>
              <w:jc w:val="center"/>
              <w:rPr>
                <w:lang w:bidi="ar-SA"/>
              </w:rPr>
            </w:pPr>
            <w:r w:rsidRPr="00630505">
              <w:rPr>
                <w:lang w:bidi="ar-SA"/>
              </w:rPr>
              <w:t>0.93</w:t>
            </w:r>
          </w:p>
        </w:tc>
      </w:tr>
      <w:tr w:rsidR="00EF4AC9" w:rsidRPr="00630505" w14:paraId="5DFAFBFA" w14:textId="77777777" w:rsidTr="001A7FAB">
        <w:trPr>
          <w:trHeight w:val="249"/>
        </w:trPr>
        <w:tc>
          <w:tcPr>
            <w:tcW w:w="28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BD36D21" w14:textId="77777777" w:rsidR="00EF4AC9" w:rsidRPr="00630505" w:rsidRDefault="00EF4AC9" w:rsidP="001A7FAB">
            <w:pPr>
              <w:pStyle w:val="LFTTableText"/>
              <w:rPr>
                <w:lang w:bidi="ar-SA"/>
              </w:rPr>
            </w:pPr>
            <w:r w:rsidRPr="00630505">
              <w:rPr>
                <w:lang w:bidi="ar-SA"/>
              </w:rPr>
              <w:t>Effluent Probe Data Only</w:t>
            </w:r>
          </w:p>
        </w:tc>
        <w:tc>
          <w:tcPr>
            <w:tcW w:w="1791" w:type="dxa"/>
            <w:tcBorders>
              <w:top w:val="nil"/>
              <w:left w:val="nil"/>
              <w:bottom w:val="single" w:sz="4" w:space="0" w:color="auto"/>
              <w:right w:val="single" w:sz="4" w:space="0" w:color="auto"/>
            </w:tcBorders>
            <w:shd w:val="clear" w:color="auto" w:fill="auto"/>
            <w:noWrap/>
            <w:vAlign w:val="center"/>
            <w:hideMark/>
          </w:tcPr>
          <w:p w14:paraId="090E63DB" w14:textId="77777777" w:rsidR="00EF4AC9" w:rsidRPr="00630505" w:rsidRDefault="00EF4AC9" w:rsidP="001A7FAB">
            <w:pPr>
              <w:pStyle w:val="LFTTableText"/>
              <w:jc w:val="center"/>
              <w:rPr>
                <w:lang w:bidi="ar-SA"/>
              </w:rPr>
            </w:pPr>
            <w:r w:rsidRPr="00630505">
              <w:rPr>
                <w:lang w:bidi="ar-SA"/>
              </w:rPr>
              <w:t>0.04</w:t>
            </w:r>
          </w:p>
        </w:tc>
        <w:tc>
          <w:tcPr>
            <w:tcW w:w="1170" w:type="dxa"/>
            <w:tcBorders>
              <w:top w:val="nil"/>
              <w:left w:val="nil"/>
              <w:bottom w:val="single" w:sz="4" w:space="0" w:color="auto"/>
              <w:right w:val="single" w:sz="4" w:space="0" w:color="auto"/>
            </w:tcBorders>
            <w:shd w:val="clear" w:color="auto" w:fill="auto"/>
            <w:noWrap/>
            <w:vAlign w:val="center"/>
            <w:hideMark/>
          </w:tcPr>
          <w:p w14:paraId="08198C5F" w14:textId="77777777" w:rsidR="00EF4AC9" w:rsidRPr="00630505" w:rsidRDefault="00EF4AC9" w:rsidP="001A7FAB">
            <w:pPr>
              <w:pStyle w:val="LFTTableText"/>
              <w:jc w:val="center"/>
              <w:rPr>
                <w:lang w:bidi="ar-SA"/>
              </w:rPr>
            </w:pPr>
            <w:r w:rsidRPr="00630505">
              <w:rPr>
                <w:lang w:bidi="ar-SA"/>
              </w:rPr>
              <w:t>0.49</w:t>
            </w:r>
          </w:p>
        </w:tc>
        <w:tc>
          <w:tcPr>
            <w:tcW w:w="1800" w:type="dxa"/>
            <w:tcBorders>
              <w:top w:val="nil"/>
              <w:left w:val="nil"/>
              <w:bottom w:val="single" w:sz="4" w:space="0" w:color="auto"/>
              <w:right w:val="single" w:sz="4" w:space="0" w:color="auto"/>
            </w:tcBorders>
            <w:shd w:val="clear" w:color="auto" w:fill="auto"/>
            <w:noWrap/>
            <w:vAlign w:val="center"/>
            <w:hideMark/>
          </w:tcPr>
          <w:p w14:paraId="572ADABF" w14:textId="77777777" w:rsidR="00EF4AC9" w:rsidRPr="00630505" w:rsidRDefault="00EF4AC9" w:rsidP="001A7FAB">
            <w:pPr>
              <w:pStyle w:val="LFTTableText"/>
              <w:jc w:val="center"/>
              <w:rPr>
                <w:lang w:bidi="ar-SA"/>
              </w:rPr>
            </w:pPr>
            <w:r w:rsidRPr="00630505">
              <w:rPr>
                <w:lang w:bidi="ar-SA"/>
              </w:rPr>
              <w:t>0.47</w:t>
            </w:r>
          </w:p>
        </w:tc>
        <w:tc>
          <w:tcPr>
            <w:tcW w:w="1260" w:type="dxa"/>
            <w:tcBorders>
              <w:top w:val="nil"/>
              <w:left w:val="nil"/>
              <w:bottom w:val="single" w:sz="4" w:space="0" w:color="auto"/>
              <w:right w:val="single" w:sz="4" w:space="0" w:color="auto"/>
            </w:tcBorders>
            <w:shd w:val="clear" w:color="auto" w:fill="auto"/>
            <w:noWrap/>
            <w:vAlign w:val="center"/>
            <w:hideMark/>
          </w:tcPr>
          <w:p w14:paraId="2216C11B" w14:textId="77777777" w:rsidR="00EF4AC9" w:rsidRPr="00630505" w:rsidRDefault="00EF4AC9" w:rsidP="001A7FAB">
            <w:pPr>
              <w:pStyle w:val="LFTTableText"/>
              <w:jc w:val="center"/>
              <w:rPr>
                <w:lang w:bidi="ar-SA"/>
              </w:rPr>
            </w:pPr>
            <w:r w:rsidRPr="00630505">
              <w:rPr>
                <w:lang w:bidi="ar-SA"/>
              </w:rPr>
              <w:t>0.83</w:t>
            </w:r>
          </w:p>
        </w:tc>
      </w:tr>
      <w:tr w:rsidR="00EF4AC9" w:rsidRPr="00630505" w14:paraId="1199A5FC" w14:textId="77777777" w:rsidTr="001A7FAB">
        <w:trPr>
          <w:trHeight w:val="249"/>
        </w:trPr>
        <w:tc>
          <w:tcPr>
            <w:tcW w:w="28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0A1977E" w14:textId="77777777" w:rsidR="00EF4AC9" w:rsidRPr="00630505" w:rsidRDefault="00EF4AC9" w:rsidP="001A7FAB">
            <w:pPr>
              <w:pStyle w:val="LFTTableText"/>
              <w:rPr>
                <w:lang w:bidi="ar-SA"/>
              </w:rPr>
            </w:pPr>
            <w:r w:rsidRPr="00630505">
              <w:rPr>
                <w:lang w:bidi="ar-SA"/>
              </w:rPr>
              <w:t>Influent Probe Data Only</w:t>
            </w:r>
          </w:p>
        </w:tc>
        <w:tc>
          <w:tcPr>
            <w:tcW w:w="1791" w:type="dxa"/>
            <w:tcBorders>
              <w:top w:val="nil"/>
              <w:left w:val="nil"/>
              <w:bottom w:val="single" w:sz="4" w:space="0" w:color="auto"/>
              <w:right w:val="single" w:sz="4" w:space="0" w:color="auto"/>
            </w:tcBorders>
            <w:shd w:val="clear" w:color="auto" w:fill="auto"/>
            <w:noWrap/>
            <w:vAlign w:val="center"/>
            <w:hideMark/>
          </w:tcPr>
          <w:p w14:paraId="523D5EF1" w14:textId="77777777" w:rsidR="00EF4AC9" w:rsidRPr="00630505" w:rsidRDefault="00EF4AC9" w:rsidP="001A7FAB">
            <w:pPr>
              <w:pStyle w:val="LFTTableText"/>
              <w:jc w:val="center"/>
              <w:rPr>
                <w:lang w:bidi="ar-SA"/>
              </w:rPr>
            </w:pPr>
            <w:r w:rsidRPr="00630505">
              <w:rPr>
                <w:lang w:bidi="ar-SA"/>
              </w:rPr>
              <w:t>0.02</w:t>
            </w:r>
          </w:p>
        </w:tc>
        <w:tc>
          <w:tcPr>
            <w:tcW w:w="1170" w:type="dxa"/>
            <w:tcBorders>
              <w:top w:val="nil"/>
              <w:left w:val="nil"/>
              <w:bottom w:val="single" w:sz="4" w:space="0" w:color="auto"/>
              <w:right w:val="single" w:sz="4" w:space="0" w:color="auto"/>
            </w:tcBorders>
            <w:shd w:val="clear" w:color="auto" w:fill="auto"/>
            <w:noWrap/>
            <w:vAlign w:val="center"/>
            <w:hideMark/>
          </w:tcPr>
          <w:p w14:paraId="177016CD" w14:textId="77777777" w:rsidR="00EF4AC9" w:rsidRPr="00630505" w:rsidRDefault="00EF4AC9" w:rsidP="001A7FAB">
            <w:pPr>
              <w:pStyle w:val="LFTTableText"/>
              <w:jc w:val="center"/>
              <w:rPr>
                <w:lang w:bidi="ar-SA"/>
              </w:rPr>
            </w:pPr>
            <w:r w:rsidRPr="00630505">
              <w:rPr>
                <w:lang w:bidi="ar-SA"/>
              </w:rPr>
              <w:t>0.48</w:t>
            </w:r>
          </w:p>
        </w:tc>
        <w:tc>
          <w:tcPr>
            <w:tcW w:w="1800" w:type="dxa"/>
            <w:tcBorders>
              <w:top w:val="nil"/>
              <w:left w:val="nil"/>
              <w:bottom w:val="single" w:sz="4" w:space="0" w:color="auto"/>
              <w:right w:val="single" w:sz="4" w:space="0" w:color="auto"/>
            </w:tcBorders>
            <w:shd w:val="clear" w:color="auto" w:fill="auto"/>
            <w:noWrap/>
            <w:vAlign w:val="center"/>
            <w:hideMark/>
          </w:tcPr>
          <w:p w14:paraId="42276DD8" w14:textId="77777777" w:rsidR="00EF4AC9" w:rsidRPr="00630505" w:rsidRDefault="00EF4AC9" w:rsidP="001A7FAB">
            <w:pPr>
              <w:pStyle w:val="LFTTableText"/>
              <w:jc w:val="center"/>
              <w:rPr>
                <w:lang w:bidi="ar-SA"/>
              </w:rPr>
            </w:pPr>
            <w:r w:rsidRPr="00630505">
              <w:rPr>
                <w:lang w:bidi="ar-SA"/>
              </w:rPr>
              <w:t>0.91</w:t>
            </w:r>
          </w:p>
        </w:tc>
        <w:tc>
          <w:tcPr>
            <w:tcW w:w="1260" w:type="dxa"/>
            <w:tcBorders>
              <w:top w:val="nil"/>
              <w:left w:val="nil"/>
              <w:bottom w:val="single" w:sz="4" w:space="0" w:color="auto"/>
              <w:right w:val="single" w:sz="4" w:space="0" w:color="auto"/>
            </w:tcBorders>
            <w:shd w:val="clear" w:color="auto" w:fill="auto"/>
            <w:noWrap/>
            <w:vAlign w:val="center"/>
            <w:hideMark/>
          </w:tcPr>
          <w:p w14:paraId="7DADDA39" w14:textId="77777777" w:rsidR="00EF4AC9" w:rsidRPr="00630505" w:rsidRDefault="00EF4AC9" w:rsidP="001A7FAB">
            <w:pPr>
              <w:pStyle w:val="LFTTableText"/>
              <w:jc w:val="center"/>
              <w:rPr>
                <w:lang w:bidi="ar-SA"/>
              </w:rPr>
            </w:pPr>
            <w:r w:rsidRPr="00630505">
              <w:rPr>
                <w:lang w:bidi="ar-SA"/>
              </w:rPr>
              <w:t>0.62</w:t>
            </w:r>
          </w:p>
        </w:tc>
      </w:tr>
    </w:tbl>
    <w:p w14:paraId="4E57A726" w14:textId="77777777" w:rsidR="001A7FAB" w:rsidRDefault="001A7FAB" w:rsidP="00D54F5A">
      <w:pPr>
        <w:pStyle w:val="LFTCaption"/>
        <w:rPr>
          <w:szCs w:val="24"/>
        </w:rPr>
      </w:pPr>
    </w:p>
    <w:p w14:paraId="051DB3CA" w14:textId="77777777" w:rsidR="001A7FAB" w:rsidRDefault="001A7FAB" w:rsidP="00D54F5A">
      <w:pPr>
        <w:pStyle w:val="LFTCaption"/>
        <w:rPr>
          <w:szCs w:val="24"/>
        </w:rPr>
      </w:pPr>
    </w:p>
    <w:p w14:paraId="26ED12A5" w14:textId="77777777" w:rsidR="00EF4AC9" w:rsidRDefault="00EF4AC9" w:rsidP="00D54F5A">
      <w:pPr>
        <w:pStyle w:val="LFTBullet1"/>
        <w:numPr>
          <w:ilvl w:val="0"/>
          <w:numId w:val="0"/>
        </w:numPr>
        <w:ind w:left="576" w:hanging="360"/>
      </w:pPr>
    </w:p>
    <w:p w14:paraId="735889DB" w14:textId="1F3D79D5" w:rsidR="00F16D83" w:rsidRDefault="00F16D83" w:rsidP="00F16D83">
      <w:pPr>
        <w:pStyle w:val="LFTHeading2"/>
      </w:pPr>
      <w:bookmarkStart w:id="81" w:name="_Toc61514840"/>
      <w:r>
        <w:t>3.4 Discharge from Visy Paper</w:t>
      </w:r>
      <w:bookmarkEnd w:id="81"/>
    </w:p>
    <w:p w14:paraId="060FFB3B" w14:textId="1BC965AC" w:rsidR="0064465E" w:rsidRDefault="0064465E" w:rsidP="009C65F4">
      <w:pPr>
        <w:pStyle w:val="LFTBody"/>
      </w:pPr>
      <w:r w:rsidRPr="00431615">
        <w:t>Port Richmond noted potential filamentous growth at their facility on several occasions when also receiving Visy Paper discharges</w:t>
      </w:r>
      <w:r w:rsidR="001B117F" w:rsidRPr="00431615">
        <w:t>,</w:t>
      </w:r>
      <w:r w:rsidRPr="00431615">
        <w:t xml:space="preserve"> and this may be by a product of process upsets in secondary treatment pro</w:t>
      </w:r>
      <w:r>
        <w:t xml:space="preserve">cess upsets. Several causative factors may be insufficient dissolved oxygen, temperature, pH, and food balance (carbon:nitrogen:phosphorus), and carbon source. </w:t>
      </w:r>
      <w:r>
        <w:rPr>
          <w:b/>
          <w:bCs/>
        </w:rPr>
        <w:t>Figure 3-</w:t>
      </w:r>
      <w:r w:rsidR="005444C1">
        <w:rPr>
          <w:b/>
          <w:bCs/>
        </w:rPr>
        <w:t>5</w:t>
      </w:r>
      <w:r>
        <w:t xml:space="preserve"> shows that Visy Paper comprises a significant percentage of the </w:t>
      </w:r>
      <w:r w:rsidR="005444C1">
        <w:t>c</w:t>
      </w:r>
      <w:r>
        <w:t xml:space="preserve">BOD entering Port Richmond where the majority of the time the ratio is between 37-57 percent. With such a large portion of the </w:t>
      </w:r>
      <w:r w:rsidR="005444C1">
        <w:t>c</w:t>
      </w:r>
      <w:r>
        <w:t xml:space="preserve">BOD coming from Visy Paper, the environment in Port Richmond’s waste activated sludge process can speciate bacteria that are preferential to that substrate. </w:t>
      </w:r>
      <w:r w:rsidR="005444C1">
        <w:t xml:space="preserve">It is not known whether the Pratt Paper discharge is consistently released over 24 hours, or if it is released to the Port Richmond plant in batches. If the Pratt Paper discharge is released to Port Richmond in batches, or over a single shift, the impact of the high strength waste will be even more significant during that duration. When the plant received wastewater of inconsistent strength, </w:t>
      </w:r>
      <w:r>
        <w:t xml:space="preserve">bacteria </w:t>
      </w:r>
      <w:r w:rsidR="005444C1">
        <w:t xml:space="preserve">will be challenged </w:t>
      </w:r>
      <w:r>
        <w:t xml:space="preserve">to acclimate to </w:t>
      </w:r>
      <w:r w:rsidR="005444C1">
        <w:t xml:space="preserve">constant </w:t>
      </w:r>
      <w:r>
        <w:t xml:space="preserve">change and this can result in filamentous growth and bulking sludge. </w:t>
      </w:r>
    </w:p>
    <w:p w14:paraId="2E25AED2" w14:textId="77777777" w:rsidR="0064465E" w:rsidRDefault="0064465E" w:rsidP="009C65F4">
      <w:pPr>
        <w:pStyle w:val="LFTBullet1"/>
        <w:numPr>
          <w:ilvl w:val="0"/>
          <w:numId w:val="0"/>
        </w:numPr>
        <w:ind w:left="216"/>
      </w:pPr>
      <w:r>
        <w:rPr>
          <w:noProof/>
        </w:rPr>
        <mc:AlternateContent>
          <mc:Choice Requires="cx1">
            <w:drawing>
              <wp:inline distT="0" distB="0" distL="0" distR="0" wp14:anchorId="75148737" wp14:editId="5B8BDBA0">
                <wp:extent cx="5613400" cy="2421890"/>
                <wp:effectExtent l="0" t="0" r="6350" b="16510"/>
                <wp:docPr id="59" name="Chart 59">
                  <a:extLst xmlns:a="http://schemas.openxmlformats.org/drawingml/2006/main">
                    <a:ext uri="{FF2B5EF4-FFF2-40B4-BE49-F238E27FC236}">
                      <a16:creationId xmlns:a16="http://schemas.microsoft.com/office/drawing/2014/main" id="{1C3336F8-6937-4017-8BE9-0AF1B30391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7"/>
                  </a:graphicData>
                </a:graphic>
              </wp:inline>
            </w:drawing>
          </mc:Choice>
          <mc:Fallback>
            <w:drawing>
              <wp:inline distT="0" distB="0" distL="0" distR="0" wp14:anchorId="75148737" wp14:editId="5B8BDBA0">
                <wp:extent cx="5613400" cy="2421890"/>
                <wp:effectExtent l="0" t="0" r="6350" b="16510"/>
                <wp:docPr id="59" name="Chart 59">
                  <a:extLst xmlns:a="http://schemas.openxmlformats.org/drawingml/2006/main">
                    <a:ext uri="{FF2B5EF4-FFF2-40B4-BE49-F238E27FC236}">
                      <a16:creationId xmlns:a16="http://schemas.microsoft.com/office/drawing/2014/main" id="{1C3336F8-6937-4017-8BE9-0AF1B30391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9" name="Chart 59">
                          <a:extLst>
                            <a:ext uri="{FF2B5EF4-FFF2-40B4-BE49-F238E27FC236}">
                              <a16:creationId xmlns:a16="http://schemas.microsoft.com/office/drawing/2014/main" id="{1C3336F8-6937-4017-8BE9-0AF1B30391FF}"/>
                            </a:ext>
                          </a:extLst>
                        </pic:cNvPr>
                        <pic:cNvPicPr>
                          <a:picLocks noGrp="1" noRot="1" noChangeAspect="1" noMove="1" noResize="1" noEditPoints="1" noAdjustHandles="1" noChangeArrowheads="1" noChangeShapeType="1"/>
                        </pic:cNvPicPr>
                      </pic:nvPicPr>
                      <pic:blipFill>
                        <a:blip r:embed="rId98"/>
                        <a:stretch>
                          <a:fillRect/>
                        </a:stretch>
                      </pic:blipFill>
                      <pic:spPr>
                        <a:xfrm>
                          <a:off x="0" y="0"/>
                          <a:ext cx="5613400" cy="2421890"/>
                        </a:xfrm>
                        <a:prstGeom prst="rect">
                          <a:avLst/>
                        </a:prstGeom>
                      </pic:spPr>
                    </pic:pic>
                  </a:graphicData>
                </a:graphic>
              </wp:inline>
            </w:drawing>
          </mc:Fallback>
        </mc:AlternateContent>
      </w:r>
    </w:p>
    <w:p w14:paraId="76B08474" w14:textId="7B3278B6" w:rsidR="0064465E" w:rsidRPr="00A41991" w:rsidRDefault="0064465E" w:rsidP="00A41991">
      <w:pPr>
        <w:pStyle w:val="LFTCaption"/>
        <w:jc w:val="center"/>
      </w:pPr>
      <w:bookmarkStart w:id="82" w:name="_Toc61514873"/>
      <w:r w:rsidRPr="00A41991">
        <w:t>Figure 3-</w:t>
      </w:r>
      <w:r w:rsidR="005444C1" w:rsidRPr="00A41991">
        <w:t>5</w:t>
      </w:r>
      <w:r w:rsidRPr="00A41991">
        <w:t xml:space="preserve"> Percentage of Port Richmond BOD Load from Visy Paper</w:t>
      </w:r>
      <w:bookmarkEnd w:id="82"/>
    </w:p>
    <w:p w14:paraId="1B16B0B9" w14:textId="77777777" w:rsidR="0064465E" w:rsidRDefault="0064465E" w:rsidP="009C65F4">
      <w:pPr>
        <w:pStyle w:val="LFTBullet1"/>
        <w:numPr>
          <w:ilvl w:val="0"/>
          <w:numId w:val="0"/>
        </w:numPr>
        <w:ind w:left="576"/>
      </w:pPr>
    </w:p>
    <w:p w14:paraId="182BB3B3" w14:textId="5A4DE044" w:rsidR="00F16D83" w:rsidRDefault="00F16D83" w:rsidP="00F16D83">
      <w:pPr>
        <w:pStyle w:val="LFTHeading2"/>
      </w:pPr>
      <w:bookmarkStart w:id="83" w:name="_Toc61514841"/>
      <w:r>
        <w:t>3.</w:t>
      </w:r>
      <w:r w:rsidR="005444C1">
        <w:t>5</w:t>
      </w:r>
      <w:r>
        <w:t xml:space="preserve"> </w:t>
      </w:r>
      <w:r w:rsidR="005444C1">
        <w:t>Variation in Chlorine Demand</w:t>
      </w:r>
      <w:bookmarkEnd w:id="83"/>
    </w:p>
    <w:p w14:paraId="66D1A359" w14:textId="3AC47104" w:rsidR="005444C1" w:rsidRDefault="005444C1" w:rsidP="00030CFE">
      <w:pPr>
        <w:pStyle w:val="LFTBody"/>
      </w:pPr>
      <w:r>
        <w:t>The potential for variable wastewater quality to impact chlorine demand and effluent residual was evaluated by implementation of the June/July 2019 field sampling program described in Section 2.5. Wastewater quality throughout the process train was evaluated based upon samples collected:</w:t>
      </w:r>
    </w:p>
    <w:p w14:paraId="1D306F49" w14:textId="17B6DEB2" w:rsidR="005444C1" w:rsidRDefault="005444C1" w:rsidP="00030CFE">
      <w:pPr>
        <w:pStyle w:val="LFTBullet1"/>
      </w:pPr>
      <w:r>
        <w:t>At the influent;</w:t>
      </w:r>
    </w:p>
    <w:p w14:paraId="5D8A2010" w14:textId="5A4AC88D" w:rsidR="005444C1" w:rsidRDefault="005444C1" w:rsidP="00030CFE">
      <w:pPr>
        <w:pStyle w:val="LFTBullet1"/>
      </w:pPr>
      <w:r>
        <w:t>After primary settling/upstream of aeration;</w:t>
      </w:r>
    </w:p>
    <w:p w14:paraId="01FCB8DF" w14:textId="47A359F9" w:rsidR="005444C1" w:rsidRDefault="005444C1" w:rsidP="00030CFE">
      <w:pPr>
        <w:pStyle w:val="LFTBullet1"/>
      </w:pPr>
      <w:r>
        <w:t>After settling in the final tanks;</w:t>
      </w:r>
    </w:p>
    <w:p w14:paraId="60BF71E2" w14:textId="4A41B3E7" w:rsidR="005444C1" w:rsidRDefault="005444C1" w:rsidP="00030CFE">
      <w:pPr>
        <w:pStyle w:val="LFTBullet1"/>
      </w:pPr>
      <w:r>
        <w:t>From the CCT effluent.</w:t>
      </w:r>
    </w:p>
    <w:p w14:paraId="559F7949" w14:textId="065D1B59" w:rsidR="005444C1" w:rsidRDefault="005444C1" w:rsidP="00030CFE">
      <w:pPr>
        <w:pStyle w:val="LFTBullet1"/>
        <w:numPr>
          <w:ilvl w:val="0"/>
          <w:numId w:val="0"/>
        </w:numPr>
      </w:pPr>
      <w:r>
        <w:t>The sampling results showed that levels of pathogen indicator organisms measured in the influent wastewater samples were generally consistent, at high 10</w:t>
      </w:r>
      <w:r w:rsidR="00030CFE" w:rsidRPr="00030CFE">
        <w:rPr>
          <w:vertAlign w:val="superscript"/>
        </w:rPr>
        <w:t>6</w:t>
      </w:r>
      <w:r w:rsidR="00030CFE">
        <w:t xml:space="preserve"> MPN/100 mL for fecal coliform and 10</w:t>
      </w:r>
      <w:r w:rsidR="00030CFE" w:rsidRPr="00030CFE">
        <w:rPr>
          <w:vertAlign w:val="superscript"/>
        </w:rPr>
        <w:t>6</w:t>
      </w:r>
      <w:r w:rsidR="00030CFE">
        <w:t xml:space="preserve"> MPN/100 mL (except for one day when the influent concentration was an order of magnitude lower) for enterococcus. Concentrations leaving the primary settling tanks/entering secondary treatment were generally lower for enterococcus at 10</w:t>
      </w:r>
      <w:r w:rsidR="00030CFE" w:rsidRPr="00030CFE">
        <w:rPr>
          <w:vertAlign w:val="superscript"/>
        </w:rPr>
        <w:t>5</w:t>
      </w:r>
      <w:r w:rsidR="00030CFE">
        <w:t xml:space="preserve"> MPN/100 mL and varied between 10</w:t>
      </w:r>
      <w:r w:rsidR="00030CFE" w:rsidRPr="00030CFE">
        <w:rPr>
          <w:vertAlign w:val="superscript"/>
        </w:rPr>
        <w:t>5</w:t>
      </w:r>
      <w:r w:rsidR="00030CFE">
        <w:t xml:space="preserve"> and 10</w:t>
      </w:r>
      <w:r w:rsidR="00030CFE" w:rsidRPr="00030CFE">
        <w:rPr>
          <w:vertAlign w:val="superscript"/>
        </w:rPr>
        <w:t>7</w:t>
      </w:r>
      <w:r w:rsidR="00030CFE">
        <w:t xml:space="preserve"> for fecal coliform. The data suggested that variability in secondary treatment may have an impact on disinfection as the concentrations of fecal coliform exiting the final clarifiers varied by three orders of magnitude (10</w:t>
      </w:r>
      <w:r w:rsidR="00030CFE" w:rsidRPr="00030CFE">
        <w:rPr>
          <w:vertAlign w:val="superscript"/>
        </w:rPr>
        <w:t>3</w:t>
      </w:r>
      <w:r w:rsidR="00030CFE">
        <w:t xml:space="preserve"> to 10</w:t>
      </w:r>
      <w:r w:rsidR="00030CFE" w:rsidRPr="00030CFE">
        <w:rPr>
          <w:vertAlign w:val="superscript"/>
        </w:rPr>
        <w:t>6</w:t>
      </w:r>
      <w:r w:rsidR="00030CFE">
        <w:t>) and concentrations of enterococcus varied by two orders of magnitude (10</w:t>
      </w:r>
      <w:r w:rsidR="00030CFE" w:rsidRPr="00030CFE">
        <w:rPr>
          <w:vertAlign w:val="superscript"/>
        </w:rPr>
        <w:t>3</w:t>
      </w:r>
      <w:r w:rsidR="00030CFE">
        <w:t xml:space="preserve"> to 10</w:t>
      </w:r>
      <w:r w:rsidR="00030CFE" w:rsidRPr="00030CFE">
        <w:rPr>
          <w:vertAlign w:val="superscript"/>
        </w:rPr>
        <w:t>5</w:t>
      </w:r>
      <w:r w:rsidR="00030CFE">
        <w:t xml:space="preserve">). </w:t>
      </w:r>
    </w:p>
    <w:p w14:paraId="2D80FD5D" w14:textId="46F25335" w:rsidR="00030CFE" w:rsidRPr="005444C1" w:rsidRDefault="00030CFE" w:rsidP="00030CFE">
      <w:pPr>
        <w:pStyle w:val="LFTBullet1"/>
        <w:numPr>
          <w:ilvl w:val="0"/>
          <w:numId w:val="0"/>
        </w:numPr>
      </w:pPr>
      <w:r>
        <w:t>The chlorine demand testing conducted on two days of sampling also indicated the variability of CCT influent wastewater quality; the chlorine dose required to achieve an effluent target of 0.4 mg/L was 1.25 mg/L on the first day of testing (0.91 mg/L demand) and approximately 2.0 mg/L on the second day of chlorine demand testing (1.7 mg/L demand with a resulting 0.3 mg/L residual).</w:t>
      </w:r>
    </w:p>
    <w:p w14:paraId="69805CD6" w14:textId="78A17E2C" w:rsidR="006C6863" w:rsidRDefault="006C6863" w:rsidP="006C6863">
      <w:pPr>
        <w:pStyle w:val="LFTHeading2"/>
      </w:pPr>
      <w:bookmarkStart w:id="84" w:name="_Toc61514842"/>
      <w:r>
        <w:t>3.</w:t>
      </w:r>
      <w:r w:rsidR="005444C1">
        <w:t>6</w:t>
      </w:r>
      <w:r>
        <w:t xml:space="preserve"> Solids Flux</w:t>
      </w:r>
      <w:bookmarkEnd w:id="84"/>
    </w:p>
    <w:p w14:paraId="7C76673D" w14:textId="385B97BA" w:rsidR="006C6863" w:rsidRDefault="006C6863" w:rsidP="006C6863">
      <w:pPr>
        <w:pStyle w:val="LFTBody"/>
      </w:pPr>
      <w:r>
        <w:t>A clarifier state point analysis (SPA) was performed for Port Richmond based on the provided DMR data</w:t>
      </w:r>
      <w:r w:rsidR="001B117F">
        <w:t xml:space="preserve"> to assess whether the final settling tanks were stressed based on solids loading and settling capacity</w:t>
      </w:r>
      <w:r>
        <w:t xml:space="preserve">. The state is a graphical approach derived from solids flux theory. It takes into consideration mixed liquor concentrations, settling characteristics, available surface area for compaction, and recycled flow rates. </w:t>
      </w:r>
      <w:r>
        <w:rPr>
          <w:b/>
          <w:bCs/>
        </w:rPr>
        <w:t>Figure 3-</w:t>
      </w:r>
      <w:r w:rsidR="003B6765">
        <w:rPr>
          <w:b/>
          <w:bCs/>
        </w:rPr>
        <w:t>6</w:t>
      </w:r>
      <w:r>
        <w:t xml:space="preserve"> provides an explanation of the elements considered in a state point analysis. A clarifier is considered overloaded when the state point (intersection of overflow and underflow rate operating line) is above the settling flux curve, or when the underflow rate goes above the settling flux curve.</w:t>
      </w:r>
    </w:p>
    <w:p w14:paraId="656385C5" w14:textId="77777777" w:rsidR="006C6863" w:rsidRPr="009A13C6" w:rsidRDefault="006C6863" w:rsidP="006C6863">
      <w:pPr>
        <w:pStyle w:val="LFTBody"/>
      </w:pPr>
      <w:r>
        <w:rPr>
          <w:noProof/>
        </w:rPr>
        <w:drawing>
          <wp:inline distT="0" distB="0" distL="0" distR="0" wp14:anchorId="6B19CCE6" wp14:editId="1F757519">
            <wp:extent cx="4251673" cy="2533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61836" cy="2539706"/>
                    </a:xfrm>
                    <a:prstGeom prst="rect">
                      <a:avLst/>
                    </a:prstGeom>
                  </pic:spPr>
                </pic:pic>
              </a:graphicData>
            </a:graphic>
          </wp:inline>
        </w:drawing>
      </w:r>
    </w:p>
    <w:p w14:paraId="360FC516" w14:textId="48FF325D" w:rsidR="006C6863" w:rsidRPr="00A41991" w:rsidRDefault="006C6863" w:rsidP="00A41991">
      <w:pPr>
        <w:pStyle w:val="LFTCaption"/>
        <w:jc w:val="center"/>
      </w:pPr>
      <w:bookmarkStart w:id="85" w:name="_Toc61514874"/>
      <w:r w:rsidRPr="00A41991">
        <w:t>Figure 3-</w:t>
      </w:r>
      <w:r w:rsidR="003B6765" w:rsidRPr="00A41991">
        <w:t>6</w:t>
      </w:r>
      <w:r w:rsidRPr="00A41991">
        <w:t xml:space="preserve"> State Point Characteristic Curve</w:t>
      </w:r>
      <w:bookmarkEnd w:id="85"/>
    </w:p>
    <w:p w14:paraId="1608B3C3" w14:textId="77777777" w:rsidR="006C6863" w:rsidRDefault="006C6863" w:rsidP="006C6863">
      <w:pPr>
        <w:pStyle w:val="LFTBody"/>
      </w:pPr>
    </w:p>
    <w:p w14:paraId="66E5005A" w14:textId="2053794E" w:rsidR="006C6863" w:rsidRDefault="006C6863" w:rsidP="006C6863">
      <w:pPr>
        <w:pStyle w:val="LFTBody"/>
      </w:pPr>
      <w:r>
        <w:t>The theoretical settling flux capacity on each day was calculated</w:t>
      </w:r>
      <w:r w:rsidR="003B6765">
        <w:t xml:space="preserve"> f</w:t>
      </w:r>
      <w:r>
        <w:t xml:space="preserve">or each day at Port Richmond with a 1.3 safety factor. </w:t>
      </w:r>
      <w:r>
        <w:rPr>
          <w:b/>
          <w:bCs/>
        </w:rPr>
        <w:t>Figure 3-</w:t>
      </w:r>
      <w:r w:rsidR="003B6765">
        <w:rPr>
          <w:b/>
          <w:bCs/>
        </w:rPr>
        <w:t>7</w:t>
      </w:r>
      <w:r>
        <w:t xml:space="preserve"> is a timeseries representing the ratio of the state point solids flux to the actual clarifier settling flux and clarifier overloading would occur on days this value is &gt;1. </w:t>
      </w:r>
      <w:r w:rsidR="00005A45">
        <w:t xml:space="preserve"> The dots represent the ratio of state point solids flux and clarifier settling flux.   On </w:t>
      </w:r>
      <w:r>
        <w:t xml:space="preserve">days where chlorine exceedances occurred </w:t>
      </w:r>
      <w:r w:rsidR="00005A45">
        <w:t xml:space="preserve">the dots </w:t>
      </w:r>
      <w:r>
        <w:t>are</w:t>
      </w:r>
      <w:ins w:id="86" w:author="Smith, Kenneth J (Woodbury)" w:date="2021-01-12T10:50:00Z">
        <w:r w:rsidR="001B117F">
          <w:t xml:space="preserve"> </w:t>
        </w:r>
      </w:ins>
      <w:r>
        <w:t>highlighted</w:t>
      </w:r>
      <w:r w:rsidR="00005A45">
        <w:t xml:space="preserve"> in red</w:t>
      </w:r>
      <w:r>
        <w:t xml:space="preserve"> to </w:t>
      </w:r>
      <w:r w:rsidR="00005A45">
        <w:t>identify</w:t>
      </w:r>
      <w:r>
        <w:t xml:space="preserve"> potential coincident events. The analysis showed that the facility generally does not have issues with clarifier capacity </w:t>
      </w:r>
      <w:r w:rsidR="003B6765">
        <w:t>or</w:t>
      </w:r>
      <w:r>
        <w:t xml:space="preserve"> solids removal. Two events where the settling flux was overloaded or critically loaded occurred prior to the chlorination system upgrade and both events exhibited chlorine exceedances on those days. Two additional observations of critically or overloaded clarifiers occurred after the chlorination upgrade, but these events did not have concurrently occurring TRC exceedances.</w:t>
      </w:r>
    </w:p>
    <w:p w14:paraId="7A4B6597" w14:textId="4FE9ADB9" w:rsidR="006C6863" w:rsidRPr="00A32ACC" w:rsidRDefault="00D93B34" w:rsidP="006C6863">
      <w:pPr>
        <w:pStyle w:val="LFTBody"/>
      </w:pPr>
      <w:r w:rsidRPr="00D93B34">
        <w:t xml:space="preserve"> </w:t>
      </w:r>
      <w:r>
        <w:rPr>
          <w:noProof/>
        </w:rPr>
        <w:drawing>
          <wp:inline distT="0" distB="0" distL="0" distR="0" wp14:anchorId="46928761" wp14:editId="781A101A">
            <wp:extent cx="5613400" cy="3508375"/>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3400" cy="3508375"/>
                    </a:xfrm>
                    <a:prstGeom prst="rect">
                      <a:avLst/>
                    </a:prstGeom>
                    <a:noFill/>
                    <a:ln>
                      <a:noFill/>
                    </a:ln>
                  </pic:spPr>
                </pic:pic>
              </a:graphicData>
            </a:graphic>
          </wp:inline>
        </w:drawing>
      </w:r>
    </w:p>
    <w:p w14:paraId="39855D73" w14:textId="0A466669" w:rsidR="006C6863" w:rsidRPr="00A41991" w:rsidRDefault="006C6863" w:rsidP="00A41991">
      <w:pPr>
        <w:pStyle w:val="LFTCaption"/>
        <w:jc w:val="center"/>
      </w:pPr>
      <w:bookmarkStart w:id="87" w:name="_Toc61514875"/>
      <w:r w:rsidRPr="00A41991">
        <w:t>Figure 3-</w:t>
      </w:r>
      <w:r w:rsidR="006D6774" w:rsidRPr="00A41991">
        <w:t>7</w:t>
      </w:r>
      <w:r w:rsidRPr="00A41991">
        <w:t xml:space="preserve"> State Point / Settling Flux Over Time</w:t>
      </w:r>
      <w:bookmarkEnd w:id="87"/>
    </w:p>
    <w:p w14:paraId="4C5EC78A" w14:textId="77777777" w:rsidR="006C6863" w:rsidRDefault="006C6863" w:rsidP="006C6863">
      <w:pPr>
        <w:pStyle w:val="LFTBullet1"/>
        <w:numPr>
          <w:ilvl w:val="0"/>
          <w:numId w:val="0"/>
        </w:numPr>
      </w:pPr>
    </w:p>
    <w:p w14:paraId="50D237EF" w14:textId="4B4FDC47" w:rsidR="003176BA" w:rsidRDefault="006D6774" w:rsidP="006D6774">
      <w:pPr>
        <w:pStyle w:val="LFTHeading2"/>
      </w:pPr>
      <w:bookmarkStart w:id="88" w:name="_Toc61514843"/>
      <w:r w:rsidRPr="00CA5AC8">
        <w:t>3.7 RAS Chlorination</w:t>
      </w:r>
      <w:bookmarkEnd w:id="88"/>
    </w:p>
    <w:p w14:paraId="50B8ABE2" w14:textId="182CD412" w:rsidR="007B6F2E" w:rsidRDefault="007B6F2E" w:rsidP="007B6F2E">
      <w:pPr>
        <w:pStyle w:val="LFTBody"/>
      </w:pPr>
      <w:r>
        <w:t>Return Activated Sludge (RAS) chlorination</w:t>
      </w:r>
      <w:r w:rsidR="001D3E39">
        <w:t xml:space="preserve"> occurred during ten of the 20 periods of elevated TRC concentrations that were evaluated. It is not clear whether this </w:t>
      </w:r>
      <w:r>
        <w:t xml:space="preserve">results in higher than anticipated residual chlorine </w:t>
      </w:r>
      <w:r w:rsidR="00CA5AC8">
        <w:t>residual</w:t>
      </w:r>
      <w:r w:rsidR="001D3E39">
        <w:t xml:space="preserve">. </w:t>
      </w:r>
    </w:p>
    <w:p w14:paraId="6591D024" w14:textId="52567CC6" w:rsidR="007B6F2E" w:rsidRDefault="007B6F2E" w:rsidP="007B6F2E">
      <w:pPr>
        <w:pStyle w:val="LFTBody"/>
      </w:pPr>
      <w:r>
        <w:t xml:space="preserve">Review of the AT sheets for June and July 2020 suggested that the plant reduces the disinfection target during the days that RAS chlorination is occurring.   </w:t>
      </w:r>
    </w:p>
    <w:p w14:paraId="24EE63D6" w14:textId="77777777" w:rsidR="007B6F2E" w:rsidRDefault="007B6F2E" w:rsidP="007B6F2E">
      <w:pPr>
        <w:pStyle w:val="LFTBody"/>
      </w:pPr>
      <w:r>
        <w:t>During the initial days of the sampling program, DEP maintained a residual target of 0.25 mg/L which is relatively low in comparison to the residual target 0f 0.4 mg/L identified in Port Richmond’s historical daily monitoring reports. The residual target was increased to 0.35 mg/L on July 7</w:t>
      </w:r>
      <w:r w:rsidRPr="007B6F2E">
        <w:rPr>
          <w:vertAlign w:val="superscript"/>
        </w:rPr>
        <w:t>th</w:t>
      </w:r>
      <w:r>
        <w:t xml:space="preserve"> (the 4</w:t>
      </w:r>
      <w:r w:rsidRPr="007B6F2E">
        <w:rPr>
          <w:vertAlign w:val="superscript"/>
        </w:rPr>
        <w:t>th</w:t>
      </w:r>
      <w:r>
        <w:t xml:space="preserve"> sampling day) and then to 1 mg/L on July 10</w:t>
      </w:r>
      <w:r w:rsidRPr="007B6F2E">
        <w:rPr>
          <w:vertAlign w:val="superscript"/>
        </w:rPr>
        <w:t>th</w:t>
      </w:r>
      <w:r>
        <w:t xml:space="preserve"> (the 7</w:t>
      </w:r>
      <w:r w:rsidRPr="007B6F2E">
        <w:rPr>
          <w:vertAlign w:val="superscript"/>
        </w:rPr>
        <w:t>th</w:t>
      </w:r>
      <w:r>
        <w:t xml:space="preserve"> sampling day).  This residual target increase is likely due to the relatively high effluent bacteria concentrations observed during the prior days. The residual target was reduced to 0.45 mg/L on July 13</w:t>
      </w:r>
      <w:r w:rsidRPr="007B6F2E">
        <w:rPr>
          <w:vertAlign w:val="superscript"/>
        </w:rPr>
        <w:t>th</w:t>
      </w:r>
      <w:r>
        <w:t xml:space="preserve"> (8</w:t>
      </w:r>
      <w:r w:rsidRPr="007B6F2E">
        <w:rPr>
          <w:vertAlign w:val="superscript"/>
        </w:rPr>
        <w:t>th</w:t>
      </w:r>
      <w:r>
        <w:t xml:space="preserve"> sampling day) where it remained for the duration of the sampling program.</w:t>
      </w:r>
    </w:p>
    <w:p w14:paraId="49DAC9E6" w14:textId="7BE1C398" w:rsidR="006C6863" w:rsidRDefault="007B6F2E" w:rsidP="007B6F2E">
      <w:pPr>
        <w:pStyle w:val="LFTBody"/>
      </w:pPr>
      <w:r>
        <w:t xml:space="preserve">Another chlorine application point at Port Richmond is within the return activated sludge (RAS).  RAS is chlorinated to mitigate bulking sludge and filamentous organism growth that may be caused by poor aeration control.  DEP has provided information on RAS chlorination and during the first four sampling days, the </w:t>
      </w:r>
      <w:r w:rsidR="008C2FE9">
        <w:t xml:space="preserve">RAS </w:t>
      </w:r>
      <w:r>
        <w:t>chlorine dose was relatively high at 8.8 mg/L.  This may explain why the TRC target was set lower than usual at 0.25 mg/L.  The RAS chlorination dosage was reduced to 6.3 mg/L on the 4</w:t>
      </w:r>
      <w:r w:rsidRPr="007B6F2E">
        <w:rPr>
          <w:vertAlign w:val="superscript"/>
        </w:rPr>
        <w:t>th</w:t>
      </w:r>
      <w:r>
        <w:t xml:space="preserve"> day of sampling (and the chlorine residual target was increased to 0.35 mg/L) and then set to 0 mg/L on the 8</w:t>
      </w:r>
      <w:r w:rsidRPr="007B6F2E">
        <w:rPr>
          <w:vertAlign w:val="superscript"/>
        </w:rPr>
        <w:t>th</w:t>
      </w:r>
      <w:r>
        <w:t xml:space="preserve"> sampling day for the duration of the program.</w:t>
      </w:r>
    </w:p>
    <w:p w14:paraId="424B3ACE" w14:textId="4D238D82" w:rsidR="006D6774" w:rsidRPr="006C6863" w:rsidRDefault="006D6774" w:rsidP="006D6774">
      <w:pPr>
        <w:pStyle w:val="LFTHeading2"/>
      </w:pPr>
      <w:bookmarkStart w:id="89" w:name="_Toc61514844"/>
      <w:r w:rsidRPr="002209D9">
        <w:t>3.8 Sodium Hypochlorite Use</w:t>
      </w:r>
      <w:bookmarkEnd w:id="89"/>
      <w:r>
        <w:t xml:space="preserve"> </w:t>
      </w:r>
    </w:p>
    <w:p w14:paraId="7F25A0BD" w14:textId="5854582B" w:rsidR="002209D9" w:rsidRDefault="00B972A7" w:rsidP="00F16D83">
      <w:pPr>
        <w:pStyle w:val="LFTBody"/>
      </w:pPr>
      <w:r>
        <w:t xml:space="preserve">The potential that variation in the strength of the sodium hypochlorite delivered to the CCTs </w:t>
      </w:r>
      <w:r w:rsidR="00290606">
        <w:t xml:space="preserve">could be contributing to effluent TRC variation </w:t>
      </w:r>
      <w:r>
        <w:t xml:space="preserve">was also considered by reviewing sodium hypochlorite use at the plant and comparison of deliveries to dates of elevated TRC.  </w:t>
      </w:r>
      <w:r w:rsidR="002209D9">
        <w:t xml:space="preserve"> Port Richmond did receive sodium hypochlorite deliveries during eight of the 20 exceedance events, and switching hypo tanks was noted during 11 of the 20 events. </w:t>
      </w:r>
      <w:r w:rsidR="003907BB">
        <w:t xml:space="preserve">Port Richmond </w:t>
      </w:r>
      <w:r w:rsidR="004668AF">
        <w:t xml:space="preserve">has three 10,000 gallon bulk storage tanks and one 1,200 gallon emergency drip tank that will flow by gravity if there is a disruption to the chlorination system such as a power outage. On average, </w:t>
      </w:r>
      <w:r>
        <w:t xml:space="preserve">5,000 gallon </w:t>
      </w:r>
      <w:r w:rsidR="004668AF">
        <w:t>sodium hypochlorite (NaOCl) deliveries are made to the facility 3</w:t>
      </w:r>
      <w:r>
        <w:t xml:space="preserve"> to</w:t>
      </w:r>
      <w:r w:rsidR="004668AF">
        <w:t xml:space="preserve">4 times per month. </w:t>
      </w:r>
      <w:r w:rsidR="002209D9">
        <w:t xml:space="preserve"> Deliveries occurred every 8 days on average, but there have been up to 49 days between deliveries</w:t>
      </w:r>
      <w:r w:rsidR="00070EEB">
        <w:t>.</w:t>
      </w:r>
      <w:r w:rsidR="002209D9">
        <w:t xml:space="preserve"> </w:t>
      </w:r>
    </w:p>
    <w:p w14:paraId="33B331BC" w14:textId="43D28ADA" w:rsidR="005D6589" w:rsidRDefault="004668AF" w:rsidP="00F16D83">
      <w:pPr>
        <w:pStyle w:val="LFTBody"/>
      </w:pPr>
      <w:r>
        <w:t xml:space="preserve">The breakdown of hypochlorite deliveries from 2015 to 2019 are provided in </w:t>
      </w:r>
      <w:r>
        <w:rPr>
          <w:b/>
          <w:bCs/>
        </w:rPr>
        <w:t xml:space="preserve">Table </w:t>
      </w:r>
      <w:r w:rsidR="008557D5">
        <w:rPr>
          <w:b/>
          <w:bCs/>
        </w:rPr>
        <w:t>3-2</w:t>
      </w:r>
      <w:r>
        <w:t xml:space="preserve">. </w:t>
      </w:r>
    </w:p>
    <w:p w14:paraId="70E5D56B" w14:textId="606D0531" w:rsidR="008557D5" w:rsidRPr="004668AF" w:rsidRDefault="008557D5" w:rsidP="00A41991">
      <w:pPr>
        <w:pStyle w:val="LFTTableTitle"/>
        <w:jc w:val="center"/>
      </w:pPr>
      <w:bookmarkStart w:id="90" w:name="_Toc61511921"/>
      <w:r>
        <w:t>Table 3-2 Port Richmond Chlorine Deliveries</w:t>
      </w:r>
      <w:bookmarkEnd w:id="90"/>
    </w:p>
    <w:tbl>
      <w:tblPr>
        <w:tblW w:w="4937" w:type="dxa"/>
        <w:jc w:val="center"/>
        <w:tblLook w:val="04A0" w:firstRow="1" w:lastRow="0" w:firstColumn="1" w:lastColumn="0" w:noHBand="0" w:noVBand="1"/>
      </w:tblPr>
      <w:tblGrid>
        <w:gridCol w:w="960"/>
        <w:gridCol w:w="2940"/>
        <w:gridCol w:w="1037"/>
      </w:tblGrid>
      <w:tr w:rsidR="003573BE" w:rsidRPr="003573BE" w14:paraId="36C67122" w14:textId="77777777" w:rsidTr="00A41991">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0082C4" w:themeFill="accent3"/>
            <w:noWrap/>
            <w:vAlign w:val="bottom"/>
            <w:hideMark/>
          </w:tcPr>
          <w:p w14:paraId="29F71213" w14:textId="77777777" w:rsidR="003573BE" w:rsidRPr="003573BE" w:rsidRDefault="003573BE" w:rsidP="003573BE">
            <w:pPr>
              <w:pStyle w:val="LFTTableHeader1"/>
              <w:rPr>
                <w:lang w:bidi="ar-SA"/>
              </w:rPr>
            </w:pPr>
            <w:r w:rsidRPr="003573BE">
              <w:rPr>
                <w:lang w:bidi="ar-SA"/>
              </w:rPr>
              <w:t>Year</w:t>
            </w:r>
          </w:p>
        </w:tc>
        <w:tc>
          <w:tcPr>
            <w:tcW w:w="2940" w:type="dxa"/>
            <w:tcBorders>
              <w:top w:val="single" w:sz="4" w:space="0" w:color="auto"/>
              <w:left w:val="nil"/>
              <w:bottom w:val="single" w:sz="4" w:space="0" w:color="auto"/>
              <w:right w:val="single" w:sz="4" w:space="0" w:color="auto"/>
            </w:tcBorders>
            <w:shd w:val="clear" w:color="auto" w:fill="0082C4" w:themeFill="accent3"/>
            <w:noWrap/>
            <w:vAlign w:val="bottom"/>
            <w:hideMark/>
          </w:tcPr>
          <w:p w14:paraId="067D2BAA" w14:textId="77777777" w:rsidR="003573BE" w:rsidRPr="003573BE" w:rsidRDefault="003573BE" w:rsidP="003573BE">
            <w:pPr>
              <w:pStyle w:val="LFTTableHeader1"/>
              <w:rPr>
                <w:lang w:bidi="ar-SA"/>
              </w:rPr>
            </w:pPr>
            <w:r w:rsidRPr="003573BE">
              <w:rPr>
                <w:lang w:bidi="ar-SA"/>
              </w:rPr>
              <w:t>Average Deliveries Per Month</w:t>
            </w:r>
          </w:p>
        </w:tc>
        <w:tc>
          <w:tcPr>
            <w:tcW w:w="1037" w:type="dxa"/>
            <w:tcBorders>
              <w:top w:val="single" w:sz="4" w:space="0" w:color="auto"/>
              <w:left w:val="nil"/>
              <w:bottom w:val="single" w:sz="4" w:space="0" w:color="auto"/>
              <w:right w:val="single" w:sz="4" w:space="0" w:color="auto"/>
            </w:tcBorders>
            <w:shd w:val="clear" w:color="auto" w:fill="0082C4" w:themeFill="accent3"/>
            <w:noWrap/>
            <w:vAlign w:val="bottom"/>
            <w:hideMark/>
          </w:tcPr>
          <w:p w14:paraId="0B00BFB0" w14:textId="77777777" w:rsidR="003573BE" w:rsidRPr="003573BE" w:rsidRDefault="003573BE" w:rsidP="003573BE">
            <w:pPr>
              <w:pStyle w:val="LFTTableHeader1"/>
              <w:rPr>
                <w:lang w:bidi="ar-SA"/>
              </w:rPr>
            </w:pPr>
            <w:r w:rsidRPr="003573BE">
              <w:rPr>
                <w:lang w:bidi="ar-SA"/>
              </w:rPr>
              <w:t>Total Deliveries</w:t>
            </w:r>
          </w:p>
        </w:tc>
      </w:tr>
      <w:tr w:rsidR="003573BE" w:rsidRPr="003573BE" w14:paraId="19D6DC85" w14:textId="77777777" w:rsidTr="00A4199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EEEB4B"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2015</w:t>
            </w:r>
          </w:p>
        </w:tc>
        <w:tc>
          <w:tcPr>
            <w:tcW w:w="2940" w:type="dxa"/>
            <w:tcBorders>
              <w:top w:val="nil"/>
              <w:left w:val="nil"/>
              <w:bottom w:val="single" w:sz="4" w:space="0" w:color="auto"/>
              <w:right w:val="single" w:sz="4" w:space="0" w:color="auto"/>
            </w:tcBorders>
            <w:shd w:val="clear" w:color="auto" w:fill="auto"/>
            <w:noWrap/>
            <w:vAlign w:val="bottom"/>
            <w:hideMark/>
          </w:tcPr>
          <w:p w14:paraId="69C59EC5"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3.67</w:t>
            </w:r>
          </w:p>
        </w:tc>
        <w:tc>
          <w:tcPr>
            <w:tcW w:w="1037" w:type="dxa"/>
            <w:tcBorders>
              <w:top w:val="nil"/>
              <w:left w:val="nil"/>
              <w:bottom w:val="single" w:sz="4" w:space="0" w:color="auto"/>
              <w:right w:val="single" w:sz="4" w:space="0" w:color="auto"/>
            </w:tcBorders>
            <w:shd w:val="clear" w:color="auto" w:fill="auto"/>
            <w:noWrap/>
            <w:vAlign w:val="bottom"/>
            <w:hideMark/>
          </w:tcPr>
          <w:p w14:paraId="5D68D597"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44</w:t>
            </w:r>
          </w:p>
        </w:tc>
      </w:tr>
      <w:tr w:rsidR="003573BE" w:rsidRPr="003573BE" w14:paraId="734B8A13" w14:textId="77777777" w:rsidTr="00A4199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6ABE9"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2016</w:t>
            </w:r>
          </w:p>
        </w:tc>
        <w:tc>
          <w:tcPr>
            <w:tcW w:w="2940" w:type="dxa"/>
            <w:tcBorders>
              <w:top w:val="nil"/>
              <w:left w:val="nil"/>
              <w:bottom w:val="single" w:sz="4" w:space="0" w:color="auto"/>
              <w:right w:val="single" w:sz="4" w:space="0" w:color="auto"/>
            </w:tcBorders>
            <w:shd w:val="clear" w:color="auto" w:fill="auto"/>
            <w:noWrap/>
            <w:vAlign w:val="bottom"/>
            <w:hideMark/>
          </w:tcPr>
          <w:p w14:paraId="608E026D"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3.50</w:t>
            </w:r>
          </w:p>
        </w:tc>
        <w:tc>
          <w:tcPr>
            <w:tcW w:w="1037" w:type="dxa"/>
            <w:tcBorders>
              <w:top w:val="nil"/>
              <w:left w:val="nil"/>
              <w:bottom w:val="single" w:sz="4" w:space="0" w:color="auto"/>
              <w:right w:val="single" w:sz="4" w:space="0" w:color="auto"/>
            </w:tcBorders>
            <w:shd w:val="clear" w:color="auto" w:fill="auto"/>
            <w:noWrap/>
            <w:vAlign w:val="bottom"/>
            <w:hideMark/>
          </w:tcPr>
          <w:p w14:paraId="4300084F"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42</w:t>
            </w:r>
          </w:p>
        </w:tc>
      </w:tr>
      <w:tr w:rsidR="003573BE" w:rsidRPr="003573BE" w14:paraId="60AF6909" w14:textId="77777777" w:rsidTr="00A4199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FCF0C4"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2017</w:t>
            </w:r>
          </w:p>
        </w:tc>
        <w:tc>
          <w:tcPr>
            <w:tcW w:w="2940" w:type="dxa"/>
            <w:tcBorders>
              <w:top w:val="nil"/>
              <w:left w:val="nil"/>
              <w:bottom w:val="single" w:sz="4" w:space="0" w:color="auto"/>
              <w:right w:val="single" w:sz="4" w:space="0" w:color="auto"/>
            </w:tcBorders>
            <w:shd w:val="clear" w:color="auto" w:fill="auto"/>
            <w:noWrap/>
            <w:vAlign w:val="bottom"/>
            <w:hideMark/>
          </w:tcPr>
          <w:p w14:paraId="09AD5E68"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3.42</w:t>
            </w:r>
          </w:p>
        </w:tc>
        <w:tc>
          <w:tcPr>
            <w:tcW w:w="1037" w:type="dxa"/>
            <w:tcBorders>
              <w:top w:val="nil"/>
              <w:left w:val="nil"/>
              <w:bottom w:val="single" w:sz="4" w:space="0" w:color="auto"/>
              <w:right w:val="single" w:sz="4" w:space="0" w:color="auto"/>
            </w:tcBorders>
            <w:shd w:val="clear" w:color="auto" w:fill="auto"/>
            <w:noWrap/>
            <w:vAlign w:val="bottom"/>
            <w:hideMark/>
          </w:tcPr>
          <w:p w14:paraId="5B0B6F08"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41</w:t>
            </w:r>
          </w:p>
        </w:tc>
      </w:tr>
      <w:tr w:rsidR="003573BE" w:rsidRPr="003573BE" w14:paraId="144FA464" w14:textId="77777777" w:rsidTr="00A4199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5D6406"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2018</w:t>
            </w:r>
          </w:p>
        </w:tc>
        <w:tc>
          <w:tcPr>
            <w:tcW w:w="2940" w:type="dxa"/>
            <w:tcBorders>
              <w:top w:val="nil"/>
              <w:left w:val="nil"/>
              <w:bottom w:val="single" w:sz="4" w:space="0" w:color="auto"/>
              <w:right w:val="single" w:sz="4" w:space="0" w:color="auto"/>
            </w:tcBorders>
            <w:shd w:val="clear" w:color="auto" w:fill="auto"/>
            <w:noWrap/>
            <w:vAlign w:val="bottom"/>
            <w:hideMark/>
          </w:tcPr>
          <w:p w14:paraId="4DD30748"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4.33</w:t>
            </w:r>
          </w:p>
        </w:tc>
        <w:tc>
          <w:tcPr>
            <w:tcW w:w="1037" w:type="dxa"/>
            <w:tcBorders>
              <w:top w:val="nil"/>
              <w:left w:val="nil"/>
              <w:bottom w:val="single" w:sz="4" w:space="0" w:color="auto"/>
              <w:right w:val="single" w:sz="4" w:space="0" w:color="auto"/>
            </w:tcBorders>
            <w:shd w:val="clear" w:color="auto" w:fill="auto"/>
            <w:noWrap/>
            <w:vAlign w:val="bottom"/>
            <w:hideMark/>
          </w:tcPr>
          <w:p w14:paraId="33CB2B7A"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52</w:t>
            </w:r>
          </w:p>
        </w:tc>
      </w:tr>
      <w:tr w:rsidR="003573BE" w:rsidRPr="003573BE" w14:paraId="6C857279" w14:textId="77777777" w:rsidTr="00A4199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62453A" w14:textId="46736E8E" w:rsidR="003573BE" w:rsidRPr="003573BE" w:rsidRDefault="003573BE" w:rsidP="003573BE">
            <w:pPr>
              <w:spacing w:after="0"/>
              <w:jc w:val="right"/>
              <w:rPr>
                <w:rFonts w:ascii="Calibri" w:eastAsia="Times New Roman" w:hAnsi="Calibri" w:cs="Calibri"/>
                <w:color w:val="000000"/>
                <w:sz w:val="22"/>
                <w:vertAlign w:val="superscript"/>
                <w:lang w:bidi="ar-SA"/>
              </w:rPr>
            </w:pPr>
            <w:r w:rsidRPr="003573BE">
              <w:rPr>
                <w:rFonts w:ascii="Calibri" w:eastAsia="Times New Roman" w:hAnsi="Calibri" w:cs="Calibri"/>
                <w:color w:val="000000"/>
                <w:sz w:val="22"/>
                <w:lang w:bidi="ar-SA"/>
              </w:rPr>
              <w:t>2019</w:t>
            </w:r>
            <w:r>
              <w:rPr>
                <w:rFonts w:ascii="Calibri" w:eastAsia="Times New Roman" w:hAnsi="Calibri" w:cs="Calibri"/>
                <w:color w:val="000000"/>
                <w:sz w:val="22"/>
                <w:vertAlign w:val="superscript"/>
                <w:lang w:bidi="ar-SA"/>
              </w:rPr>
              <w:t>[1]</w:t>
            </w:r>
          </w:p>
        </w:tc>
        <w:tc>
          <w:tcPr>
            <w:tcW w:w="2940" w:type="dxa"/>
            <w:tcBorders>
              <w:top w:val="nil"/>
              <w:left w:val="nil"/>
              <w:bottom w:val="single" w:sz="4" w:space="0" w:color="auto"/>
              <w:right w:val="single" w:sz="4" w:space="0" w:color="auto"/>
            </w:tcBorders>
            <w:shd w:val="clear" w:color="auto" w:fill="auto"/>
            <w:noWrap/>
            <w:vAlign w:val="bottom"/>
            <w:hideMark/>
          </w:tcPr>
          <w:p w14:paraId="2B06A50D"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2.00</w:t>
            </w:r>
          </w:p>
        </w:tc>
        <w:tc>
          <w:tcPr>
            <w:tcW w:w="1037" w:type="dxa"/>
            <w:tcBorders>
              <w:top w:val="nil"/>
              <w:left w:val="nil"/>
              <w:bottom w:val="single" w:sz="4" w:space="0" w:color="auto"/>
              <w:right w:val="single" w:sz="4" w:space="0" w:color="auto"/>
            </w:tcBorders>
            <w:shd w:val="clear" w:color="auto" w:fill="auto"/>
            <w:noWrap/>
            <w:vAlign w:val="bottom"/>
            <w:hideMark/>
          </w:tcPr>
          <w:p w14:paraId="38F6BB8A"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24</w:t>
            </w:r>
          </w:p>
        </w:tc>
      </w:tr>
    </w:tbl>
    <w:p w14:paraId="07EE312F" w14:textId="616E29BE" w:rsidR="003573BE" w:rsidRDefault="00A41991" w:rsidP="00F16D83">
      <w:pPr>
        <w:pStyle w:val="LFTBody"/>
        <w:rPr>
          <w:sz w:val="20"/>
          <w:szCs w:val="20"/>
        </w:rPr>
      </w:pPr>
      <w:r>
        <w:rPr>
          <w:sz w:val="20"/>
          <w:szCs w:val="20"/>
        </w:rPr>
        <w:t xml:space="preserve">                                            </w:t>
      </w:r>
      <w:r w:rsidR="003573BE" w:rsidRPr="003573BE">
        <w:rPr>
          <w:sz w:val="20"/>
          <w:szCs w:val="20"/>
        </w:rPr>
        <w:t>[1] – 2019 data from January 1</w:t>
      </w:r>
      <w:r w:rsidR="003573BE" w:rsidRPr="003573BE">
        <w:rPr>
          <w:sz w:val="20"/>
          <w:szCs w:val="20"/>
          <w:vertAlign w:val="superscript"/>
        </w:rPr>
        <w:t>st</w:t>
      </w:r>
      <w:r w:rsidR="003573BE" w:rsidRPr="003573BE">
        <w:rPr>
          <w:sz w:val="20"/>
          <w:szCs w:val="20"/>
        </w:rPr>
        <w:t xml:space="preserve"> to April 30</w:t>
      </w:r>
      <w:r w:rsidR="003573BE" w:rsidRPr="003573BE">
        <w:rPr>
          <w:sz w:val="20"/>
          <w:szCs w:val="20"/>
          <w:vertAlign w:val="superscript"/>
        </w:rPr>
        <w:t>th</w:t>
      </w:r>
    </w:p>
    <w:p w14:paraId="15E1A81A" w14:textId="3A1817B2" w:rsidR="004668AF" w:rsidRDefault="000C43B4" w:rsidP="00F16D83">
      <w:pPr>
        <w:pStyle w:val="LFTBody"/>
      </w:pPr>
      <w:r>
        <w:t>The hypo solution received at the facility is a 15</w:t>
      </w:r>
      <w:r w:rsidR="00B972A7">
        <w:t xml:space="preserve"> percent</w:t>
      </w:r>
      <w:r>
        <w:t xml:space="preserve"> hypochlorite solution. Although this is the trade percentage, true available chlorine by % weight of this solution is approximately 12.4</w:t>
      </w:r>
      <w:r w:rsidR="00B972A7">
        <w:t xml:space="preserve"> percent</w:t>
      </w:r>
      <w:r>
        <w:t xml:space="preserve"> and this is the most common strength used for disinfection applications with NaOCl. </w:t>
      </w:r>
      <w:r w:rsidR="008A1E60">
        <w:t xml:space="preserve">Chlorine half-life is estimated in </w:t>
      </w:r>
      <w:r w:rsidR="008A1E60">
        <w:rPr>
          <w:b/>
          <w:bCs/>
        </w:rPr>
        <w:t xml:space="preserve">Figure </w:t>
      </w:r>
      <w:r w:rsidR="008557D5">
        <w:rPr>
          <w:b/>
          <w:bCs/>
        </w:rPr>
        <w:t>3-8</w:t>
      </w:r>
      <w:r w:rsidR="008A1E60">
        <w:rPr>
          <w:b/>
          <w:bCs/>
        </w:rPr>
        <w:t xml:space="preserve"> </w:t>
      </w:r>
      <w:r w:rsidR="008A1E60">
        <w:t xml:space="preserve">for three different trade percentages at different temperatures. Interpolating between 10% and 20% at a room temperature of 70 </w:t>
      </w:r>
      <w:r w:rsidR="002209D9">
        <w:t>F</w:t>
      </w:r>
      <w:r w:rsidR="008A1E60">
        <w:t xml:space="preserve">, the half-life of the chlorine at Port Richmond is expected to be </w:t>
      </w:r>
      <w:r w:rsidR="002F598C">
        <w:t>between 100 – 200 days. This can potentially result in increased use chlorine to meet the same dosing requirements</w:t>
      </w:r>
      <w:r w:rsidR="0059651B">
        <w:t>. The DMRs indicate that tank 1 is the fill tank of choice and the three tanks are hydraulically connected with an equalization line.</w:t>
      </w:r>
    </w:p>
    <w:p w14:paraId="123B818C" w14:textId="346B59EC" w:rsidR="00C05D5C" w:rsidRDefault="00C05D5C" w:rsidP="00F16D83">
      <w:pPr>
        <w:pStyle w:val="LFTBody"/>
      </w:pPr>
      <w:r>
        <w:t>The June and July 2020 AT sheets show that an average of 12,000 to 15,000 gallons of sodium hypochlorite was stored on-site</w:t>
      </w:r>
      <w:r w:rsidR="00F24069">
        <w:t xml:space="preserve"> during those months</w:t>
      </w:r>
      <w:r>
        <w:t>.   During June 2020, 20,154 gallons were delivered to the Plant, 23,781 gallons were consumed (only 8,781 of this use was for disinfection) resulting in a reduction of 3,627 stored gallons over the month.   During July 2020, 24,280 gallons of hypochlorite were delivered, 21,172 gallons were consumed (</w:t>
      </w:r>
      <w:r w:rsidR="00F24069">
        <w:t>14,047 for disinfection), resulting in an increase of 3,648 gallons in hypochlorite storage.</w:t>
      </w:r>
    </w:p>
    <w:p w14:paraId="513ECFC4" w14:textId="77777777" w:rsidR="00E47181" w:rsidRDefault="00E47181" w:rsidP="00F16D83">
      <w:pPr>
        <w:pStyle w:val="LFTBody"/>
      </w:pPr>
    </w:p>
    <w:p w14:paraId="2E4A71BD" w14:textId="78FA24E4" w:rsidR="00E47181" w:rsidRDefault="00E47181" w:rsidP="00F16D83">
      <w:pPr>
        <w:pStyle w:val="LFTBody"/>
      </w:pPr>
    </w:p>
    <w:p w14:paraId="2F6638BD" w14:textId="77777777" w:rsidR="00E47181" w:rsidRDefault="00E47181" w:rsidP="00F16D83">
      <w:pPr>
        <w:pStyle w:val="LFTBody"/>
      </w:pPr>
    </w:p>
    <w:p w14:paraId="6066D0CA" w14:textId="4D354452" w:rsidR="000C43B4" w:rsidRDefault="008A1E60" w:rsidP="00F16D83">
      <w:pPr>
        <w:pStyle w:val="LFTBody"/>
        <w:rPr>
          <w:sz w:val="20"/>
          <w:szCs w:val="20"/>
        </w:rPr>
      </w:pPr>
      <w:r>
        <w:rPr>
          <w:noProof/>
        </w:rPr>
        <w:drawing>
          <wp:inline distT="0" distB="0" distL="0" distR="0" wp14:anchorId="108A3D2C" wp14:editId="1AE8B55A">
            <wp:extent cx="5710646" cy="3686175"/>
            <wp:effectExtent l="0" t="0" r="4445" b="0"/>
            <wp:docPr id="3073" name="Picture 2">
              <a:extLst xmlns:a="http://schemas.openxmlformats.org/drawingml/2006/main">
                <a:ext uri="{FF2B5EF4-FFF2-40B4-BE49-F238E27FC236}">
                  <a16:creationId xmlns:a16="http://schemas.microsoft.com/office/drawing/2014/main" id="{00000000-0008-0000-0300-0000010C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2">
                      <a:extLst>
                        <a:ext uri="{FF2B5EF4-FFF2-40B4-BE49-F238E27FC236}">
                          <a16:creationId xmlns:a16="http://schemas.microsoft.com/office/drawing/2014/main" id="{00000000-0008-0000-0300-0000010C0000}"/>
                        </a:ext>
                      </a:extLst>
                    </pic:cNvPr>
                    <pic:cNvPicPr>
                      <a:picLocks noChangeAspect="1"/>
                    </pic:cNvPicPr>
                  </pic:nvPicPr>
                  <pic:blipFill rotWithShape="1">
                    <a:blip r:embed="rId101">
                      <a:extLst>
                        <a:ext uri="{28A0092B-C50C-407E-A947-70E740481C1C}">
                          <a14:useLocalDpi xmlns:a14="http://schemas.microsoft.com/office/drawing/2010/main" val="0"/>
                        </a:ext>
                      </a:extLst>
                    </a:blip>
                    <a:srcRect l="7818" t="14313" r="9378" b="14117"/>
                    <a:stretch/>
                  </pic:blipFill>
                  <pic:spPr bwMode="auto">
                    <a:xfrm>
                      <a:off x="0" y="0"/>
                      <a:ext cx="5719529" cy="3691909"/>
                    </a:xfrm>
                    <a:prstGeom prst="rect">
                      <a:avLst/>
                    </a:prstGeom>
                    <a:noFill/>
                    <a:ln>
                      <a:noFill/>
                    </a:ln>
                    <a:extLst>
                      <a:ext uri="{53640926-AAD7-44D8-BBD7-CCE9431645EC}">
                        <a14:shadowObscured xmlns:a14="http://schemas.microsoft.com/office/drawing/2010/main"/>
                      </a:ext>
                    </a:extLst>
                  </pic:spPr>
                </pic:pic>
              </a:graphicData>
            </a:graphic>
          </wp:inline>
        </w:drawing>
      </w:r>
    </w:p>
    <w:p w14:paraId="5B140E1B" w14:textId="1931066B" w:rsidR="008557D5" w:rsidRPr="00A41991" w:rsidRDefault="008557D5" w:rsidP="00A41991">
      <w:pPr>
        <w:pStyle w:val="LFTCaption"/>
        <w:jc w:val="center"/>
      </w:pPr>
      <w:bookmarkStart w:id="91" w:name="_Toc61514876"/>
      <w:r w:rsidRPr="00A41991">
        <w:t>Figure 3-8 Chlorine Half-life</w:t>
      </w:r>
      <w:bookmarkEnd w:id="91"/>
    </w:p>
    <w:p w14:paraId="053E97F2" w14:textId="77777777" w:rsidR="004668AF" w:rsidRPr="003573BE" w:rsidRDefault="004668AF" w:rsidP="00F16D83">
      <w:pPr>
        <w:pStyle w:val="LFTBody"/>
        <w:rPr>
          <w:sz w:val="20"/>
          <w:szCs w:val="20"/>
        </w:rPr>
      </w:pPr>
    </w:p>
    <w:p w14:paraId="283CA184" w14:textId="4951D870" w:rsidR="00166080" w:rsidRDefault="00166080" w:rsidP="003F78C1">
      <w:pPr>
        <w:pStyle w:val="LFTHeading2"/>
      </w:pPr>
      <w:bookmarkStart w:id="92" w:name="_Toc39601253"/>
      <w:bookmarkStart w:id="93" w:name="_Toc61514845"/>
      <w:r>
        <w:t>3</w:t>
      </w:r>
      <w:r w:rsidR="001B67D0">
        <w:t>.</w:t>
      </w:r>
      <w:r w:rsidR="006D6774">
        <w:t>9</w:t>
      </w:r>
      <w:r w:rsidR="001B67D0">
        <w:t xml:space="preserve"> Data</w:t>
      </w:r>
      <w:r w:rsidRPr="001D2346">
        <w:t xml:space="preserve"> </w:t>
      </w:r>
      <w:r>
        <w:t>Evaluation Approach</w:t>
      </w:r>
      <w:bookmarkEnd w:id="92"/>
      <w:bookmarkEnd w:id="93"/>
    </w:p>
    <w:p w14:paraId="390CFD60" w14:textId="17348296" w:rsidR="00166080" w:rsidRDefault="001B67D0" w:rsidP="00166080">
      <w:pPr>
        <w:pStyle w:val="LFTBody"/>
      </w:pPr>
      <w:r>
        <w:t xml:space="preserve">In an effort to identify any measured </w:t>
      </w:r>
      <w:r w:rsidR="00396DFD">
        <w:t xml:space="preserve">wastewater quality or process parameters </w:t>
      </w:r>
      <w:r>
        <w:t>that may be impacting disinfection at Port Richmond, p</w:t>
      </w:r>
      <w:r w:rsidR="00166080">
        <w:t xml:space="preserve">redictive statistical models were used to assess the relative </w:t>
      </w:r>
      <w:r w:rsidR="00E701C0">
        <w:t>importance</w:t>
      </w:r>
      <w:r w:rsidR="00166080">
        <w:t xml:space="preserve"> of </w:t>
      </w:r>
      <w:r w:rsidR="00396DFD">
        <w:t xml:space="preserve">the </w:t>
      </w:r>
      <w:r w:rsidR="00166080">
        <w:t xml:space="preserve">different factors affecting chlorine exceedance amongst all </w:t>
      </w:r>
      <w:r w:rsidR="00E701C0">
        <w:t xml:space="preserve">of </w:t>
      </w:r>
      <w:r w:rsidR="00166080">
        <w:t xml:space="preserve">the </w:t>
      </w:r>
      <w:r w:rsidR="00E701C0">
        <w:t xml:space="preserve">potential factors identified. </w:t>
      </w:r>
      <w:r w:rsidR="00166080">
        <w:t xml:space="preserve">This </w:t>
      </w:r>
      <w:r w:rsidR="003F366F">
        <w:t>involved</w:t>
      </w:r>
    </w:p>
    <w:p w14:paraId="42611D19" w14:textId="77777777" w:rsidR="00166080" w:rsidRDefault="00166080" w:rsidP="006401CE">
      <w:pPr>
        <w:pStyle w:val="LFTBullet1"/>
      </w:pPr>
      <w:r>
        <w:t>Spearman correlations</w:t>
      </w:r>
    </w:p>
    <w:p w14:paraId="22A61E07" w14:textId="77777777" w:rsidR="00166080" w:rsidRDefault="00166080" w:rsidP="006401CE">
      <w:pPr>
        <w:pStyle w:val="LFTBullet1"/>
      </w:pPr>
      <w:r>
        <w:t>Support Vector Machine – Decision tree</w:t>
      </w:r>
    </w:p>
    <w:p w14:paraId="59DAB321" w14:textId="77777777" w:rsidR="00166080" w:rsidRDefault="00166080" w:rsidP="006401CE">
      <w:pPr>
        <w:pStyle w:val="LFTBullet1"/>
      </w:pPr>
      <w:r>
        <w:t>Logistic Regression</w:t>
      </w:r>
    </w:p>
    <w:p w14:paraId="3616E8DB" w14:textId="77777777" w:rsidR="00166080" w:rsidRDefault="00166080" w:rsidP="006401CE">
      <w:pPr>
        <w:pStyle w:val="LFTBullet1"/>
      </w:pPr>
      <w:r>
        <w:t>Random Forest</w:t>
      </w:r>
    </w:p>
    <w:p w14:paraId="3C70352F" w14:textId="14A21080" w:rsidR="00166080" w:rsidRDefault="00166080" w:rsidP="00166080">
      <w:pPr>
        <w:pStyle w:val="LFTBody"/>
        <w:rPr>
          <w:b/>
          <w:bCs/>
        </w:rPr>
      </w:pPr>
      <w:r>
        <w:t xml:space="preserve">Only data </w:t>
      </w:r>
      <w:r w:rsidR="00B972A7">
        <w:t xml:space="preserve">collected </w:t>
      </w:r>
      <w:r>
        <w:t>after the chlorination upgrade</w:t>
      </w:r>
      <w:r w:rsidR="0059651B">
        <w:t xml:space="preserve"> (3/1/2016) </w:t>
      </w:r>
      <w:r w:rsidR="00E701C0">
        <w:t>was</w:t>
      </w:r>
      <w:r>
        <w:t xml:space="preserve"> used for </w:t>
      </w:r>
      <w:r w:rsidR="001B67D0">
        <w:t xml:space="preserve">the statistical </w:t>
      </w:r>
      <w:r>
        <w:t xml:space="preserve">analyses. Of the </w:t>
      </w:r>
      <w:r w:rsidR="00354762">
        <w:t>four methods</w:t>
      </w:r>
      <w:r w:rsidR="004F0E45">
        <w:t>,</w:t>
      </w:r>
      <w:r>
        <w:t xml:space="preserve"> </w:t>
      </w:r>
      <w:r w:rsidR="00354762">
        <w:t>three</w:t>
      </w:r>
      <w:r>
        <w:t xml:space="preserve"> were used as classification models to predict </w:t>
      </w:r>
      <w:r w:rsidR="00354762">
        <w:t xml:space="preserve">if </w:t>
      </w:r>
      <w:r>
        <w:t>Port Richmond w</w:t>
      </w:r>
      <w:r w:rsidR="00B972A7">
        <w:t>ould</w:t>
      </w:r>
      <w:r>
        <w:t xml:space="preserve"> experience chlorine exceedances</w:t>
      </w:r>
      <w:r w:rsidR="00354762">
        <w:t xml:space="preserve"> based on the data collected</w:t>
      </w:r>
      <w:r>
        <w:t xml:space="preserve">. The </w:t>
      </w:r>
      <w:r w:rsidR="009C65F4">
        <w:t>classifications</w:t>
      </w:r>
      <w:r>
        <w:t xml:space="preserve"> shown in </w:t>
      </w:r>
      <w:r>
        <w:rPr>
          <w:b/>
          <w:bCs/>
        </w:rPr>
        <w:t xml:space="preserve">Table </w:t>
      </w:r>
      <w:r w:rsidR="008557D5">
        <w:rPr>
          <w:b/>
          <w:bCs/>
        </w:rPr>
        <w:t>3-3</w:t>
      </w:r>
      <w:r>
        <w:rPr>
          <w:b/>
          <w:bCs/>
        </w:rPr>
        <w:t>.</w:t>
      </w:r>
    </w:p>
    <w:p w14:paraId="3F884978" w14:textId="5A445A41" w:rsidR="00A41991" w:rsidRDefault="00A41991">
      <w:pPr>
        <w:spacing w:line="2" w:lineRule="auto"/>
        <w:rPr>
          <w:rFonts w:asciiTheme="majorHAnsi" w:hAnsiTheme="majorHAnsi"/>
          <w:b/>
          <w:bCs/>
          <w:sz w:val="21"/>
        </w:rPr>
      </w:pPr>
      <w:r>
        <w:br w:type="page"/>
      </w:r>
    </w:p>
    <w:p w14:paraId="563BA311" w14:textId="34A68B65" w:rsidR="004F0E45" w:rsidRPr="00A41991" w:rsidRDefault="004F0E45" w:rsidP="00A41991">
      <w:pPr>
        <w:pStyle w:val="LFTTableTitle"/>
        <w:jc w:val="center"/>
      </w:pPr>
      <w:bookmarkStart w:id="94" w:name="_Toc61511922"/>
      <w:r w:rsidRPr="00A41991">
        <w:t>Table 3-</w:t>
      </w:r>
      <w:r w:rsidR="008557D5" w:rsidRPr="00A41991">
        <w:t>3 Exceedance Event Proportions</w:t>
      </w:r>
      <w:bookmarkEnd w:id="94"/>
    </w:p>
    <w:tbl>
      <w:tblPr>
        <w:tblW w:w="5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1639"/>
        <w:gridCol w:w="1525"/>
        <w:gridCol w:w="1000"/>
      </w:tblGrid>
      <w:tr w:rsidR="00166080" w:rsidRPr="00C54C59" w14:paraId="51528C5C" w14:textId="77777777" w:rsidTr="000F1DD2">
        <w:trPr>
          <w:trHeight w:val="300"/>
          <w:jc w:val="center"/>
        </w:trPr>
        <w:tc>
          <w:tcPr>
            <w:tcW w:w="1340" w:type="dxa"/>
            <w:vMerge w:val="restart"/>
            <w:shd w:val="clear" w:color="auto" w:fill="0082C4" w:themeFill="accent3"/>
            <w:noWrap/>
            <w:vAlign w:val="center"/>
            <w:hideMark/>
          </w:tcPr>
          <w:p w14:paraId="37B5155B" w14:textId="77777777" w:rsidR="00166080" w:rsidRPr="00C54C59" w:rsidRDefault="00166080" w:rsidP="000F1DD2">
            <w:pPr>
              <w:pStyle w:val="LFTTableHeader1"/>
              <w:rPr>
                <w:lang w:bidi="ar-SA"/>
              </w:rPr>
            </w:pPr>
            <w:r w:rsidRPr="00C54C59">
              <w:rPr>
                <w:lang w:bidi="ar-SA"/>
              </w:rPr>
              <w:t>Metric</w:t>
            </w:r>
          </w:p>
        </w:tc>
        <w:tc>
          <w:tcPr>
            <w:tcW w:w="3164" w:type="dxa"/>
            <w:gridSpan w:val="2"/>
            <w:shd w:val="clear" w:color="auto" w:fill="0082C4" w:themeFill="accent3"/>
            <w:noWrap/>
            <w:vAlign w:val="center"/>
            <w:hideMark/>
          </w:tcPr>
          <w:p w14:paraId="39011043" w14:textId="77777777" w:rsidR="00166080" w:rsidRPr="00C54C59" w:rsidRDefault="00166080" w:rsidP="000F1DD2">
            <w:pPr>
              <w:pStyle w:val="LFTTableHeader1"/>
              <w:rPr>
                <w:lang w:bidi="ar-SA"/>
              </w:rPr>
            </w:pPr>
            <w:r w:rsidRPr="00C54C59">
              <w:rPr>
                <w:lang w:bidi="ar-SA"/>
              </w:rPr>
              <w:t>Classification</w:t>
            </w:r>
          </w:p>
        </w:tc>
        <w:tc>
          <w:tcPr>
            <w:tcW w:w="1000" w:type="dxa"/>
            <w:vMerge w:val="restart"/>
            <w:shd w:val="clear" w:color="auto" w:fill="0082C4" w:themeFill="accent3"/>
            <w:noWrap/>
            <w:vAlign w:val="center"/>
            <w:hideMark/>
          </w:tcPr>
          <w:p w14:paraId="78D9A9C3" w14:textId="77777777" w:rsidR="00166080" w:rsidRPr="00C54C59" w:rsidRDefault="00166080" w:rsidP="000F1DD2">
            <w:pPr>
              <w:pStyle w:val="LFTTableHeader1"/>
              <w:rPr>
                <w:lang w:bidi="ar-SA"/>
              </w:rPr>
            </w:pPr>
            <w:r w:rsidRPr="00C54C59">
              <w:rPr>
                <w:lang w:bidi="ar-SA"/>
              </w:rPr>
              <w:t>Total</w:t>
            </w:r>
          </w:p>
        </w:tc>
      </w:tr>
      <w:tr w:rsidR="00166080" w:rsidRPr="00C54C59" w14:paraId="51BD82A3" w14:textId="77777777" w:rsidTr="000F1DD2">
        <w:trPr>
          <w:trHeight w:val="300"/>
          <w:jc w:val="center"/>
        </w:trPr>
        <w:tc>
          <w:tcPr>
            <w:tcW w:w="1340" w:type="dxa"/>
            <w:vMerge/>
            <w:shd w:val="clear" w:color="auto" w:fill="0082C4" w:themeFill="accent3"/>
            <w:vAlign w:val="center"/>
            <w:hideMark/>
          </w:tcPr>
          <w:p w14:paraId="66DF7C43" w14:textId="77777777" w:rsidR="00166080" w:rsidRPr="00C54C59" w:rsidRDefault="00166080" w:rsidP="000F1DD2">
            <w:pPr>
              <w:pStyle w:val="LFTTableHeader1"/>
              <w:rPr>
                <w:lang w:bidi="ar-SA"/>
              </w:rPr>
            </w:pPr>
          </w:p>
        </w:tc>
        <w:tc>
          <w:tcPr>
            <w:tcW w:w="1639" w:type="dxa"/>
            <w:shd w:val="clear" w:color="auto" w:fill="0082C4" w:themeFill="accent3"/>
            <w:noWrap/>
            <w:vAlign w:val="center"/>
            <w:hideMark/>
          </w:tcPr>
          <w:p w14:paraId="26AF0430" w14:textId="77777777" w:rsidR="00166080" w:rsidRPr="00C54C59" w:rsidRDefault="00166080" w:rsidP="000F1DD2">
            <w:pPr>
              <w:pStyle w:val="LFTTableHeader1"/>
              <w:rPr>
                <w:lang w:bidi="ar-SA"/>
              </w:rPr>
            </w:pPr>
            <w:r w:rsidRPr="00C54C59">
              <w:rPr>
                <w:lang w:bidi="ar-SA"/>
              </w:rPr>
              <w:t>Exceedance Event</w:t>
            </w:r>
          </w:p>
        </w:tc>
        <w:tc>
          <w:tcPr>
            <w:tcW w:w="1525" w:type="dxa"/>
            <w:shd w:val="clear" w:color="auto" w:fill="0082C4" w:themeFill="accent3"/>
            <w:noWrap/>
            <w:vAlign w:val="center"/>
            <w:hideMark/>
          </w:tcPr>
          <w:p w14:paraId="234063DB" w14:textId="77777777" w:rsidR="00166080" w:rsidRPr="00C54C59" w:rsidRDefault="00166080" w:rsidP="000F1DD2">
            <w:pPr>
              <w:pStyle w:val="LFTTableHeader1"/>
              <w:rPr>
                <w:lang w:bidi="ar-SA"/>
              </w:rPr>
            </w:pPr>
            <w:r w:rsidRPr="00C54C59">
              <w:rPr>
                <w:lang w:bidi="ar-SA"/>
              </w:rPr>
              <w:t>Non-Exceedance</w:t>
            </w:r>
          </w:p>
        </w:tc>
        <w:tc>
          <w:tcPr>
            <w:tcW w:w="1000" w:type="dxa"/>
            <w:vMerge/>
            <w:shd w:val="clear" w:color="auto" w:fill="0082C4" w:themeFill="accent3"/>
            <w:vAlign w:val="center"/>
            <w:hideMark/>
          </w:tcPr>
          <w:p w14:paraId="784387CC" w14:textId="77777777" w:rsidR="00166080" w:rsidRPr="00C54C59" w:rsidRDefault="00166080" w:rsidP="000F1DD2">
            <w:pPr>
              <w:pStyle w:val="LFTTableHeader1"/>
              <w:rPr>
                <w:lang w:bidi="ar-SA"/>
              </w:rPr>
            </w:pPr>
          </w:p>
        </w:tc>
      </w:tr>
      <w:tr w:rsidR="00166080" w:rsidRPr="00C54C59" w14:paraId="3AC5F886" w14:textId="77777777" w:rsidTr="000F1DD2">
        <w:trPr>
          <w:trHeight w:val="300"/>
          <w:jc w:val="center"/>
        </w:trPr>
        <w:tc>
          <w:tcPr>
            <w:tcW w:w="1340" w:type="dxa"/>
            <w:shd w:val="clear" w:color="auto" w:fill="auto"/>
            <w:noWrap/>
            <w:vAlign w:val="center"/>
            <w:hideMark/>
          </w:tcPr>
          <w:p w14:paraId="6E4985D9"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Count</w:t>
            </w:r>
          </w:p>
        </w:tc>
        <w:tc>
          <w:tcPr>
            <w:tcW w:w="1639" w:type="dxa"/>
            <w:shd w:val="clear" w:color="auto" w:fill="auto"/>
            <w:noWrap/>
            <w:vAlign w:val="center"/>
            <w:hideMark/>
          </w:tcPr>
          <w:p w14:paraId="15A0BF7C"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66</w:t>
            </w:r>
          </w:p>
        </w:tc>
        <w:tc>
          <w:tcPr>
            <w:tcW w:w="1525" w:type="dxa"/>
            <w:shd w:val="clear" w:color="auto" w:fill="auto"/>
            <w:noWrap/>
            <w:vAlign w:val="center"/>
            <w:hideMark/>
          </w:tcPr>
          <w:p w14:paraId="52DEB004"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1090</w:t>
            </w:r>
          </w:p>
        </w:tc>
        <w:tc>
          <w:tcPr>
            <w:tcW w:w="1000" w:type="dxa"/>
            <w:shd w:val="clear" w:color="auto" w:fill="auto"/>
            <w:noWrap/>
            <w:vAlign w:val="center"/>
            <w:hideMark/>
          </w:tcPr>
          <w:p w14:paraId="44137D98"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1,156</w:t>
            </w:r>
          </w:p>
        </w:tc>
      </w:tr>
      <w:tr w:rsidR="00166080" w:rsidRPr="00C54C59" w14:paraId="2DCF20C9" w14:textId="77777777" w:rsidTr="000F1DD2">
        <w:trPr>
          <w:trHeight w:val="300"/>
          <w:jc w:val="center"/>
        </w:trPr>
        <w:tc>
          <w:tcPr>
            <w:tcW w:w="1340" w:type="dxa"/>
            <w:shd w:val="clear" w:color="auto" w:fill="auto"/>
            <w:noWrap/>
            <w:vAlign w:val="center"/>
            <w:hideMark/>
          </w:tcPr>
          <w:p w14:paraId="57DC1162"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Proportion</w:t>
            </w:r>
          </w:p>
        </w:tc>
        <w:tc>
          <w:tcPr>
            <w:tcW w:w="1639" w:type="dxa"/>
            <w:shd w:val="clear" w:color="auto" w:fill="auto"/>
            <w:noWrap/>
            <w:vAlign w:val="center"/>
            <w:hideMark/>
          </w:tcPr>
          <w:p w14:paraId="3093BB3D"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6%</w:t>
            </w:r>
          </w:p>
        </w:tc>
        <w:tc>
          <w:tcPr>
            <w:tcW w:w="1525" w:type="dxa"/>
            <w:shd w:val="clear" w:color="auto" w:fill="auto"/>
            <w:noWrap/>
            <w:vAlign w:val="center"/>
            <w:hideMark/>
          </w:tcPr>
          <w:p w14:paraId="2E82D672"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94%</w:t>
            </w:r>
          </w:p>
        </w:tc>
        <w:tc>
          <w:tcPr>
            <w:tcW w:w="1000" w:type="dxa"/>
            <w:shd w:val="clear" w:color="auto" w:fill="auto"/>
            <w:noWrap/>
            <w:vAlign w:val="center"/>
            <w:hideMark/>
          </w:tcPr>
          <w:p w14:paraId="6C69B199"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100%</w:t>
            </w:r>
          </w:p>
        </w:tc>
      </w:tr>
    </w:tbl>
    <w:p w14:paraId="7E298F90" w14:textId="77777777" w:rsidR="00166080" w:rsidRDefault="00166080" w:rsidP="00166080">
      <w:pPr>
        <w:pStyle w:val="LFTBody"/>
      </w:pPr>
    </w:p>
    <w:p w14:paraId="1B7591A2" w14:textId="25FCEB9B" w:rsidR="00166080" w:rsidRDefault="00166080" w:rsidP="00166080">
      <w:pPr>
        <w:pStyle w:val="LFTBody"/>
        <w:rPr>
          <w:b/>
          <w:bCs/>
        </w:rPr>
      </w:pPr>
      <w:r>
        <w:t>When modeling data with a class imbalance of this nature (6%</w:t>
      </w:r>
      <w:r w:rsidR="00220F87">
        <w:t xml:space="preserve"> chlorine target exceeded</w:t>
      </w:r>
      <w:r>
        <w:t>:94%</w:t>
      </w:r>
      <w:r w:rsidR="00BF0A57">
        <w:t xml:space="preserve"> chlorine target compliance</w:t>
      </w:r>
      <w:r>
        <w:t xml:space="preserve">), models will typically provide results that accurately predict the majority class (non-exceedance events) but will fail to correctly classify exceedance events. In preparation for applying the classification models to </w:t>
      </w:r>
      <w:r w:rsidR="00354762">
        <w:t>the</w:t>
      </w:r>
      <w:r>
        <w:t xml:space="preserve"> dataset</w:t>
      </w:r>
      <w:r w:rsidR="00354762">
        <w:t>s</w:t>
      </w:r>
      <w:r>
        <w:t xml:space="preserve">, </w:t>
      </w:r>
      <w:r w:rsidR="00C259AC">
        <w:t>under sampling</w:t>
      </w:r>
      <w:r>
        <w:t xml:space="preserve"> of the majority class was performed so that the models </w:t>
      </w:r>
      <w:r w:rsidR="00BF0A57">
        <w:t xml:space="preserve">would </w:t>
      </w:r>
      <w:del w:id="95" w:author="Smith, Kenneth J (Woodbury)" w:date="2021-01-12T13:03:00Z">
        <w:r w:rsidDel="00BB5965">
          <w:delText xml:space="preserve"> </w:delText>
        </w:r>
      </w:del>
      <w:r>
        <w:t xml:space="preserve">not </w:t>
      </w:r>
      <w:r w:rsidR="00BF0A57">
        <w:t xml:space="preserve">be </w:t>
      </w:r>
      <w:r>
        <w:t>skewed towards predicting non-</w:t>
      </w:r>
      <w:r w:rsidR="008B4A01">
        <w:t>exceedances</w:t>
      </w:r>
      <w:r w:rsidR="0059651B">
        <w:t>, which resulted in sample sets with equivalent number of exceedances and non-exceedances</w:t>
      </w:r>
      <w:r>
        <w:t>. Cross-validation was performed on each model’s dataset</w:t>
      </w:r>
      <w:r w:rsidR="0059651B">
        <w:t>s</w:t>
      </w:r>
      <w:r>
        <w:t xml:space="preserve"> with bootstrap resampling to provide a measure of confidence on model accuracy. Of the </w:t>
      </w:r>
      <w:r w:rsidR="00BF0A57">
        <w:t>three</w:t>
      </w:r>
      <w:r>
        <w:t xml:space="preserve"> classification models, the random forest performed the best as shown in </w:t>
      </w:r>
      <w:r>
        <w:rPr>
          <w:b/>
          <w:bCs/>
        </w:rPr>
        <w:t xml:space="preserve">Table </w:t>
      </w:r>
      <w:r w:rsidR="008557D5">
        <w:rPr>
          <w:b/>
          <w:bCs/>
        </w:rPr>
        <w:t>3-4</w:t>
      </w:r>
      <w:r>
        <w:rPr>
          <w:b/>
          <w:bCs/>
        </w:rPr>
        <w:t>.</w:t>
      </w:r>
    </w:p>
    <w:p w14:paraId="38092C15" w14:textId="18922A8F" w:rsidR="008557D5" w:rsidRPr="008557D5" w:rsidRDefault="008557D5" w:rsidP="00A41991">
      <w:pPr>
        <w:pStyle w:val="LFTTableTitle"/>
        <w:jc w:val="center"/>
      </w:pPr>
      <w:bookmarkStart w:id="96" w:name="_Toc61511923"/>
      <w:r>
        <w:t>Table 3-4 Data Model Accuracies</w:t>
      </w:r>
      <w:bookmarkEnd w:id="96"/>
    </w:p>
    <w:tbl>
      <w:tblPr>
        <w:tblW w:w="7015" w:type="dxa"/>
        <w:jc w:val="center"/>
        <w:tblLook w:val="04A0" w:firstRow="1" w:lastRow="0" w:firstColumn="1" w:lastColumn="0" w:noHBand="0" w:noVBand="1"/>
      </w:tblPr>
      <w:tblGrid>
        <w:gridCol w:w="2785"/>
        <w:gridCol w:w="1800"/>
        <w:gridCol w:w="2430"/>
      </w:tblGrid>
      <w:tr w:rsidR="00166080" w:rsidRPr="00CB07D9" w14:paraId="6CB840AF" w14:textId="77777777" w:rsidTr="00A41991">
        <w:trPr>
          <w:trHeight w:val="355"/>
          <w:jc w:val="center"/>
        </w:trPr>
        <w:tc>
          <w:tcPr>
            <w:tcW w:w="2785" w:type="dxa"/>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0860B352" w14:textId="77777777" w:rsidR="00166080" w:rsidRPr="00CB07D9" w:rsidRDefault="00166080" w:rsidP="000F1DD2">
            <w:pPr>
              <w:spacing w:after="0"/>
              <w:jc w:val="center"/>
              <w:rPr>
                <w:rFonts w:ascii="Calibri" w:eastAsia="Times New Roman" w:hAnsi="Calibri" w:cs="Calibri"/>
                <w:color w:val="FFFFFF" w:themeColor="background1"/>
                <w:sz w:val="22"/>
                <w:lang w:bidi="ar-SA"/>
              </w:rPr>
            </w:pPr>
            <w:r w:rsidRPr="00CB07D9">
              <w:rPr>
                <w:rFonts w:ascii="Calibri" w:eastAsia="Times New Roman" w:hAnsi="Calibri" w:cs="Calibri"/>
                <w:color w:val="FFFFFF" w:themeColor="background1"/>
                <w:sz w:val="22"/>
                <w:lang w:bidi="ar-SA"/>
              </w:rPr>
              <w:t>Model</w:t>
            </w:r>
          </w:p>
        </w:tc>
        <w:tc>
          <w:tcPr>
            <w:tcW w:w="180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00CBFE80" w14:textId="77777777" w:rsidR="00166080" w:rsidRPr="00CB07D9" w:rsidRDefault="00166080" w:rsidP="000F1DD2">
            <w:pPr>
              <w:spacing w:after="0"/>
              <w:jc w:val="center"/>
              <w:rPr>
                <w:rFonts w:ascii="Calibri" w:eastAsia="Times New Roman" w:hAnsi="Calibri" w:cs="Calibri"/>
                <w:color w:val="FFFFFF" w:themeColor="background1"/>
                <w:sz w:val="22"/>
                <w:lang w:bidi="ar-SA"/>
              </w:rPr>
            </w:pPr>
            <w:r w:rsidRPr="00CB07D9">
              <w:rPr>
                <w:rFonts w:ascii="Calibri" w:eastAsia="Times New Roman" w:hAnsi="Calibri" w:cs="Calibri"/>
                <w:color w:val="FFFFFF" w:themeColor="background1"/>
                <w:sz w:val="22"/>
                <w:lang w:bidi="ar-SA"/>
              </w:rPr>
              <w:t>Accuracy</w:t>
            </w:r>
          </w:p>
        </w:tc>
        <w:tc>
          <w:tcPr>
            <w:tcW w:w="243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2CEF2056" w14:textId="77777777" w:rsidR="00166080" w:rsidRPr="00CB07D9" w:rsidRDefault="00166080" w:rsidP="000F1DD2">
            <w:pPr>
              <w:spacing w:after="0"/>
              <w:jc w:val="center"/>
              <w:rPr>
                <w:rFonts w:ascii="Calibri" w:eastAsia="Times New Roman" w:hAnsi="Calibri" w:cs="Calibri"/>
                <w:color w:val="FFFFFF" w:themeColor="background1"/>
                <w:sz w:val="22"/>
                <w:lang w:bidi="ar-SA"/>
              </w:rPr>
            </w:pPr>
            <w:r w:rsidRPr="00CB07D9">
              <w:rPr>
                <w:rFonts w:ascii="Calibri" w:eastAsia="Times New Roman" w:hAnsi="Calibri" w:cs="Calibri"/>
                <w:color w:val="FFFFFF" w:themeColor="background1"/>
                <w:sz w:val="22"/>
                <w:lang w:bidi="ar-SA"/>
              </w:rPr>
              <w:t>95% Confidence Interval</w:t>
            </w:r>
          </w:p>
        </w:tc>
      </w:tr>
      <w:tr w:rsidR="00166080" w:rsidRPr="00CB07D9" w14:paraId="44FB7CD3" w14:textId="77777777" w:rsidTr="00A41991">
        <w:trPr>
          <w:trHeight w:val="355"/>
          <w:jc w:val="center"/>
        </w:trPr>
        <w:tc>
          <w:tcPr>
            <w:tcW w:w="2785" w:type="dxa"/>
            <w:tcBorders>
              <w:top w:val="nil"/>
              <w:left w:val="single" w:sz="4" w:space="0" w:color="auto"/>
              <w:bottom w:val="single" w:sz="4" w:space="0" w:color="auto"/>
              <w:right w:val="single" w:sz="4" w:space="0" w:color="auto"/>
            </w:tcBorders>
            <w:shd w:val="clear" w:color="auto" w:fill="auto"/>
            <w:noWrap/>
            <w:vAlign w:val="center"/>
            <w:hideMark/>
          </w:tcPr>
          <w:p w14:paraId="73965CD0"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Baseline (No Model)</w:t>
            </w:r>
          </w:p>
        </w:tc>
        <w:tc>
          <w:tcPr>
            <w:tcW w:w="1800" w:type="dxa"/>
            <w:tcBorders>
              <w:top w:val="nil"/>
              <w:left w:val="nil"/>
              <w:bottom w:val="single" w:sz="4" w:space="0" w:color="auto"/>
              <w:right w:val="single" w:sz="4" w:space="0" w:color="auto"/>
            </w:tcBorders>
            <w:shd w:val="clear" w:color="auto" w:fill="auto"/>
            <w:noWrap/>
            <w:vAlign w:val="center"/>
            <w:hideMark/>
          </w:tcPr>
          <w:p w14:paraId="6A739B0F"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50%</w:t>
            </w:r>
          </w:p>
        </w:tc>
        <w:tc>
          <w:tcPr>
            <w:tcW w:w="2430" w:type="dxa"/>
            <w:tcBorders>
              <w:top w:val="nil"/>
              <w:left w:val="nil"/>
              <w:bottom w:val="single" w:sz="4" w:space="0" w:color="auto"/>
              <w:right w:val="single" w:sz="4" w:space="0" w:color="auto"/>
            </w:tcBorders>
            <w:shd w:val="clear" w:color="auto" w:fill="auto"/>
            <w:noWrap/>
            <w:vAlign w:val="center"/>
            <w:hideMark/>
          </w:tcPr>
          <w:p w14:paraId="70108642" w14:textId="3D33A9CE" w:rsidR="00166080" w:rsidRPr="00CB07D9" w:rsidRDefault="00BB2FFF" w:rsidP="000F1DD2">
            <w:pPr>
              <w:spacing w:after="0"/>
              <w:jc w:val="center"/>
              <w:rPr>
                <w:rFonts w:ascii="Calibri" w:eastAsia="Times New Roman" w:hAnsi="Calibri" w:cs="Calibri"/>
                <w:color w:val="000000"/>
                <w:sz w:val="22"/>
                <w:lang w:bidi="ar-SA"/>
              </w:rPr>
            </w:pPr>
            <w:r>
              <w:rPr>
                <w:rFonts w:ascii="Calibri" w:eastAsia="Times New Roman" w:hAnsi="Calibri" w:cs="Calibri"/>
                <w:color w:val="000000"/>
                <w:sz w:val="22"/>
                <w:lang w:bidi="ar-SA"/>
              </w:rPr>
              <w:t>44-56%</w:t>
            </w:r>
          </w:p>
        </w:tc>
      </w:tr>
      <w:tr w:rsidR="00166080" w:rsidRPr="00CB07D9" w14:paraId="7BD5C44F" w14:textId="77777777" w:rsidTr="00A41991">
        <w:trPr>
          <w:trHeight w:val="355"/>
          <w:jc w:val="center"/>
        </w:trPr>
        <w:tc>
          <w:tcPr>
            <w:tcW w:w="2785" w:type="dxa"/>
            <w:tcBorders>
              <w:top w:val="nil"/>
              <w:left w:val="single" w:sz="4" w:space="0" w:color="auto"/>
              <w:bottom w:val="single" w:sz="4" w:space="0" w:color="auto"/>
              <w:right w:val="single" w:sz="4" w:space="0" w:color="auto"/>
            </w:tcBorders>
            <w:shd w:val="clear" w:color="auto" w:fill="auto"/>
            <w:noWrap/>
            <w:vAlign w:val="center"/>
            <w:hideMark/>
          </w:tcPr>
          <w:p w14:paraId="7EF08563"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SVM Decision Tree</w:t>
            </w:r>
          </w:p>
        </w:tc>
        <w:tc>
          <w:tcPr>
            <w:tcW w:w="1800" w:type="dxa"/>
            <w:tcBorders>
              <w:top w:val="nil"/>
              <w:left w:val="nil"/>
              <w:bottom w:val="single" w:sz="4" w:space="0" w:color="auto"/>
              <w:right w:val="single" w:sz="4" w:space="0" w:color="auto"/>
            </w:tcBorders>
            <w:shd w:val="clear" w:color="auto" w:fill="auto"/>
            <w:noWrap/>
            <w:vAlign w:val="center"/>
            <w:hideMark/>
          </w:tcPr>
          <w:p w14:paraId="6C3A25E4"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62%</w:t>
            </w:r>
          </w:p>
        </w:tc>
        <w:tc>
          <w:tcPr>
            <w:tcW w:w="2430" w:type="dxa"/>
            <w:tcBorders>
              <w:top w:val="nil"/>
              <w:left w:val="nil"/>
              <w:bottom w:val="single" w:sz="4" w:space="0" w:color="auto"/>
              <w:right w:val="single" w:sz="4" w:space="0" w:color="auto"/>
            </w:tcBorders>
            <w:shd w:val="clear" w:color="auto" w:fill="auto"/>
            <w:noWrap/>
            <w:vAlign w:val="center"/>
            <w:hideMark/>
          </w:tcPr>
          <w:p w14:paraId="0DCC90A5"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53-70%</w:t>
            </w:r>
          </w:p>
        </w:tc>
      </w:tr>
      <w:tr w:rsidR="00166080" w:rsidRPr="00CB07D9" w14:paraId="624439C8" w14:textId="77777777" w:rsidTr="00A41991">
        <w:trPr>
          <w:trHeight w:val="355"/>
          <w:jc w:val="center"/>
        </w:trPr>
        <w:tc>
          <w:tcPr>
            <w:tcW w:w="2785" w:type="dxa"/>
            <w:tcBorders>
              <w:top w:val="nil"/>
              <w:left w:val="single" w:sz="4" w:space="0" w:color="auto"/>
              <w:bottom w:val="single" w:sz="4" w:space="0" w:color="auto"/>
              <w:right w:val="single" w:sz="4" w:space="0" w:color="auto"/>
            </w:tcBorders>
            <w:shd w:val="clear" w:color="auto" w:fill="auto"/>
            <w:noWrap/>
            <w:vAlign w:val="center"/>
            <w:hideMark/>
          </w:tcPr>
          <w:p w14:paraId="52D8F7A5"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Random Forest</w:t>
            </w:r>
          </w:p>
        </w:tc>
        <w:tc>
          <w:tcPr>
            <w:tcW w:w="1800" w:type="dxa"/>
            <w:tcBorders>
              <w:top w:val="nil"/>
              <w:left w:val="nil"/>
              <w:bottom w:val="single" w:sz="4" w:space="0" w:color="auto"/>
              <w:right w:val="single" w:sz="4" w:space="0" w:color="auto"/>
            </w:tcBorders>
            <w:shd w:val="clear" w:color="auto" w:fill="auto"/>
            <w:noWrap/>
            <w:vAlign w:val="center"/>
            <w:hideMark/>
          </w:tcPr>
          <w:p w14:paraId="68A152F9"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67%</w:t>
            </w:r>
          </w:p>
        </w:tc>
        <w:tc>
          <w:tcPr>
            <w:tcW w:w="2430" w:type="dxa"/>
            <w:tcBorders>
              <w:top w:val="nil"/>
              <w:left w:val="nil"/>
              <w:bottom w:val="single" w:sz="4" w:space="0" w:color="auto"/>
              <w:right w:val="single" w:sz="4" w:space="0" w:color="auto"/>
            </w:tcBorders>
            <w:shd w:val="clear" w:color="auto" w:fill="auto"/>
            <w:noWrap/>
            <w:vAlign w:val="center"/>
            <w:hideMark/>
          </w:tcPr>
          <w:p w14:paraId="0FF91917"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60-73%</w:t>
            </w:r>
          </w:p>
        </w:tc>
      </w:tr>
      <w:tr w:rsidR="00166080" w:rsidRPr="00CB07D9" w14:paraId="2E0B224C" w14:textId="77777777" w:rsidTr="00A41991">
        <w:trPr>
          <w:trHeight w:val="355"/>
          <w:jc w:val="center"/>
        </w:trPr>
        <w:tc>
          <w:tcPr>
            <w:tcW w:w="2785" w:type="dxa"/>
            <w:tcBorders>
              <w:top w:val="nil"/>
              <w:left w:val="single" w:sz="4" w:space="0" w:color="auto"/>
              <w:bottom w:val="single" w:sz="4" w:space="0" w:color="auto"/>
              <w:right w:val="single" w:sz="4" w:space="0" w:color="auto"/>
            </w:tcBorders>
            <w:shd w:val="clear" w:color="auto" w:fill="auto"/>
            <w:noWrap/>
            <w:vAlign w:val="center"/>
            <w:hideMark/>
          </w:tcPr>
          <w:p w14:paraId="6E6990DC"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Logistic Regression</w:t>
            </w:r>
          </w:p>
        </w:tc>
        <w:tc>
          <w:tcPr>
            <w:tcW w:w="1800" w:type="dxa"/>
            <w:tcBorders>
              <w:top w:val="nil"/>
              <w:left w:val="nil"/>
              <w:bottom w:val="single" w:sz="4" w:space="0" w:color="auto"/>
              <w:right w:val="single" w:sz="4" w:space="0" w:color="auto"/>
            </w:tcBorders>
            <w:shd w:val="clear" w:color="auto" w:fill="auto"/>
            <w:noWrap/>
            <w:vAlign w:val="center"/>
            <w:hideMark/>
          </w:tcPr>
          <w:p w14:paraId="62E734A4"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66%</w:t>
            </w:r>
          </w:p>
        </w:tc>
        <w:tc>
          <w:tcPr>
            <w:tcW w:w="2430" w:type="dxa"/>
            <w:tcBorders>
              <w:top w:val="nil"/>
              <w:left w:val="nil"/>
              <w:bottom w:val="single" w:sz="4" w:space="0" w:color="auto"/>
              <w:right w:val="single" w:sz="4" w:space="0" w:color="auto"/>
            </w:tcBorders>
            <w:shd w:val="clear" w:color="auto" w:fill="auto"/>
            <w:noWrap/>
            <w:vAlign w:val="center"/>
            <w:hideMark/>
          </w:tcPr>
          <w:p w14:paraId="5ADB66FF"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59-72%</w:t>
            </w:r>
          </w:p>
        </w:tc>
      </w:tr>
    </w:tbl>
    <w:p w14:paraId="7C2F9965" w14:textId="77777777" w:rsidR="00166080" w:rsidRDefault="00166080" w:rsidP="00166080">
      <w:pPr>
        <w:pStyle w:val="LFTBody"/>
      </w:pPr>
    </w:p>
    <w:p w14:paraId="491CA516" w14:textId="3E886954" w:rsidR="00166080" w:rsidRPr="006E679D" w:rsidRDefault="00166080" w:rsidP="00166080">
      <w:pPr>
        <w:pStyle w:val="LFTBody"/>
      </w:pPr>
      <w:r>
        <w:t xml:space="preserve">The Receiver Operating Characteristics (ROC) curve shown in </w:t>
      </w:r>
      <w:r>
        <w:rPr>
          <w:b/>
          <w:bCs/>
        </w:rPr>
        <w:t xml:space="preserve">Figure </w:t>
      </w:r>
      <w:r w:rsidR="00BF0A57">
        <w:rPr>
          <w:b/>
          <w:bCs/>
        </w:rPr>
        <w:t>3-9</w:t>
      </w:r>
      <w:r>
        <w:t xml:space="preserve"> depict</w:t>
      </w:r>
      <w:r w:rsidR="00BF0A57">
        <w:t>s</w:t>
      </w:r>
      <w:r>
        <w:t xml:space="preserve"> the accuracy of each </w:t>
      </w:r>
      <w:r w:rsidR="00BF0A57">
        <w:t xml:space="preserve">statistical </w:t>
      </w:r>
      <w:r>
        <w:t>model in comparison to the baseline of simply guessing if there will be a</w:t>
      </w:r>
      <w:r w:rsidR="00BF0A57">
        <w:t xml:space="preserve"> TRC</w:t>
      </w:r>
      <w:r>
        <w:t xml:space="preserve"> exceedance</w:t>
      </w:r>
      <w:r w:rsidR="000F1DD2">
        <w:t xml:space="preserve"> event</w:t>
      </w:r>
      <w:r>
        <w:t xml:space="preserve">. </w:t>
      </w:r>
      <w:r w:rsidR="00BF0A57">
        <w:t xml:space="preserve">All three statistical models performed better than guessing indicating that the underlying causes may be explained by the parameters considered at least part of the time.  </w:t>
      </w:r>
      <w:r>
        <w:t>Sensitivity is a measure of the model’s accuracy towards predicting true positives, and specificity measures model accuracy of predicting true negatives.</w:t>
      </w:r>
      <w:r w:rsidR="000F1DD2">
        <w:t xml:space="preserve"> The models were split into </w:t>
      </w:r>
      <w:r w:rsidR="001A45B0">
        <w:t>75</w:t>
      </w:r>
      <w:r w:rsidR="000F1DD2">
        <w:t>/2</w:t>
      </w:r>
      <w:r w:rsidR="001A45B0">
        <w:t>5</w:t>
      </w:r>
      <w:r w:rsidR="000F1DD2">
        <w:t xml:space="preserve"> </w:t>
      </w:r>
      <w:r w:rsidR="00B63212">
        <w:t>(</w:t>
      </w:r>
      <w:r w:rsidR="001A45B0">
        <w:t>training/</w:t>
      </w:r>
      <w:r w:rsidR="000F1DD2">
        <w:t>t</w:t>
      </w:r>
      <w:r w:rsidR="001A45B0">
        <w:t>esting</w:t>
      </w:r>
      <w:r w:rsidR="00B63212">
        <w:t>)</w:t>
      </w:r>
      <w:r w:rsidR="000F1DD2">
        <w:t xml:space="preserve"> datasets</w:t>
      </w:r>
      <w:r w:rsidR="001A45B0">
        <w:t>.</w:t>
      </w:r>
    </w:p>
    <w:p w14:paraId="6AF61E52" w14:textId="77777777" w:rsidR="00166080" w:rsidRDefault="00166080" w:rsidP="00166080">
      <w:pPr>
        <w:pStyle w:val="LFTBody"/>
      </w:pPr>
      <w:r>
        <w:rPr>
          <w:noProof/>
        </w:rPr>
        <w:drawing>
          <wp:inline distT="0" distB="0" distL="0" distR="0" wp14:anchorId="6FF6985F" wp14:editId="6C81F391">
            <wp:extent cx="4542857" cy="364761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2857" cy="3647619"/>
                    </a:xfrm>
                    <a:prstGeom prst="rect">
                      <a:avLst/>
                    </a:prstGeom>
                  </pic:spPr>
                </pic:pic>
              </a:graphicData>
            </a:graphic>
          </wp:inline>
        </w:drawing>
      </w:r>
    </w:p>
    <w:p w14:paraId="62357FB3" w14:textId="77777777" w:rsidR="00A41991" w:rsidRDefault="008557D5" w:rsidP="00A41991">
      <w:pPr>
        <w:pStyle w:val="LFTCaption"/>
        <w:jc w:val="center"/>
      </w:pPr>
      <w:bookmarkStart w:id="97" w:name="_Toc61514877"/>
      <w:bookmarkStart w:id="98" w:name="_Toc39601254"/>
      <w:r w:rsidRPr="006401CE">
        <w:t>Figure 3-9</w:t>
      </w:r>
      <w:r w:rsidR="00A41991">
        <w:t xml:space="preserve"> </w:t>
      </w:r>
      <w:r w:rsidRPr="006401CE">
        <w:t>Model Receiver Operator Characteristic Curve Comparison</w:t>
      </w:r>
      <w:bookmarkEnd w:id="97"/>
    </w:p>
    <w:p w14:paraId="39E5D22C" w14:textId="77777777" w:rsidR="00A41991" w:rsidRDefault="00A41991" w:rsidP="00166080">
      <w:pPr>
        <w:pStyle w:val="LFTHeading3"/>
        <w:rPr>
          <w:sz w:val="20"/>
          <w:szCs w:val="20"/>
        </w:rPr>
      </w:pPr>
    </w:p>
    <w:p w14:paraId="45541854" w14:textId="3970DD47" w:rsidR="00166080" w:rsidRDefault="00166080" w:rsidP="00166080">
      <w:pPr>
        <w:pStyle w:val="LFTHeading3"/>
      </w:pPr>
      <w:bookmarkStart w:id="99" w:name="_Toc61514846"/>
      <w:r>
        <w:t>3</w:t>
      </w:r>
      <w:r w:rsidRPr="001D2346">
        <w:t>.</w:t>
      </w:r>
      <w:r w:rsidR="00BF0A57">
        <w:t>9</w:t>
      </w:r>
      <w:r w:rsidRPr="001D2346">
        <w:t>.</w:t>
      </w:r>
      <w:r w:rsidR="00BF0A57">
        <w:t>1</w:t>
      </w:r>
      <w:r w:rsidRPr="001D2346">
        <w:t xml:space="preserve"> </w:t>
      </w:r>
      <w:r>
        <w:t>Statistical Evaluations</w:t>
      </w:r>
      <w:bookmarkEnd w:id="98"/>
      <w:bookmarkEnd w:id="99"/>
    </w:p>
    <w:p w14:paraId="463629DA" w14:textId="1C33D0D5" w:rsidR="00166080" w:rsidRDefault="00BF0A57" w:rsidP="00166080">
      <w:pPr>
        <w:pStyle w:val="LFTHeading4"/>
      </w:pPr>
      <w:bookmarkStart w:id="100" w:name="_Toc39601257"/>
      <w:bookmarkStart w:id="101" w:name="_Toc61514847"/>
      <w:bookmarkStart w:id="102" w:name="_Toc39601258"/>
      <w:r>
        <w:t xml:space="preserve">3.9.1.1 </w:t>
      </w:r>
      <w:r w:rsidR="00166080">
        <w:t>SVM Decision Tree</w:t>
      </w:r>
      <w:bookmarkEnd w:id="100"/>
      <w:bookmarkEnd w:id="101"/>
    </w:p>
    <w:p w14:paraId="26F07A25" w14:textId="37AFCC05" w:rsidR="00166080" w:rsidRDefault="001A45B0" w:rsidP="00166080">
      <w:pPr>
        <w:pStyle w:val="LFTBody"/>
      </w:pPr>
      <w:r>
        <w:rPr>
          <w:noProof/>
        </w:rPr>
        <w:drawing>
          <wp:anchor distT="0" distB="0" distL="114300" distR="114300" simplePos="0" relativeHeight="251657216" behindDoc="0" locked="0" layoutInCell="1" allowOverlap="1" wp14:anchorId="59DC4F7D" wp14:editId="5069F284">
            <wp:simplePos x="0" y="0"/>
            <wp:positionH relativeFrom="margin">
              <wp:posOffset>32301</wp:posOffset>
            </wp:positionH>
            <wp:positionV relativeFrom="paragraph">
              <wp:posOffset>1573626</wp:posOffset>
            </wp:positionV>
            <wp:extent cx="5798820" cy="233108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03">
                      <a:extLst>
                        <a:ext uri="{28A0092B-C50C-407E-A947-70E740481C1C}">
                          <a14:useLocalDpi xmlns:a14="http://schemas.microsoft.com/office/drawing/2010/main" val="0"/>
                        </a:ext>
                      </a:extLst>
                    </a:blip>
                    <a:srcRect l="1865" t="12896" r="1075" b="9050"/>
                    <a:stretch/>
                  </pic:blipFill>
                  <pic:spPr bwMode="auto">
                    <a:xfrm>
                      <a:off x="0" y="0"/>
                      <a:ext cx="5798820" cy="2331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080">
        <w:t>Decision trees are a supervised machine learning method used for classification and regression problems. This method operates by segmentation an</w:t>
      </w:r>
      <w:r w:rsidR="00B63212">
        <w:t>d</w:t>
      </w:r>
      <w:r w:rsidR="00166080">
        <w:t xml:space="preserve"> </w:t>
      </w:r>
      <w:r w:rsidR="000F1DD2">
        <w:t>aim</w:t>
      </w:r>
      <w:r w:rsidR="004F0E45">
        <w:t>s</w:t>
      </w:r>
      <w:r w:rsidR="00166080">
        <w:t xml:space="preserve"> to reduce the entropy of a dataset by continually splitting the data in a tree like structure by the most informative variables. An </w:t>
      </w:r>
      <w:r w:rsidR="00166080" w:rsidRPr="001A45B0">
        <w:rPr>
          <w:i/>
          <w:iCs/>
        </w:rPr>
        <w:t>example</w:t>
      </w:r>
      <w:r w:rsidR="00166080">
        <w:t xml:space="preserve"> decision tree</w:t>
      </w:r>
      <w:r w:rsidR="007956A5">
        <w:t xml:space="preserve"> from a subset of Port Richmond data</w:t>
      </w:r>
      <w:r w:rsidR="00166080">
        <w:t xml:space="preserve"> is shown below where the root node (top most node) represents the best delimiter of the data and splitting continues </w:t>
      </w:r>
      <w:r>
        <w:t xml:space="preserve">down the tree </w:t>
      </w:r>
      <w:r w:rsidR="00166080">
        <w:t xml:space="preserve">until getting to the leaf nodes where the </w:t>
      </w:r>
      <w:r>
        <w:t xml:space="preserve">final </w:t>
      </w:r>
      <w:r w:rsidR="00166080">
        <w:t xml:space="preserve">classification is shown (exceedance, non-exceedance) the probability of that classification, and the percentage of the sampled data that remains in that leaf node. </w:t>
      </w:r>
    </w:p>
    <w:p w14:paraId="4D5DA4AE" w14:textId="2B10F4DA" w:rsidR="008557D5" w:rsidRPr="00A41991" w:rsidRDefault="008557D5" w:rsidP="00A41991">
      <w:pPr>
        <w:pStyle w:val="LFTCaption"/>
        <w:jc w:val="center"/>
      </w:pPr>
      <w:bookmarkStart w:id="103" w:name="_Toc61514878"/>
      <w:r w:rsidRPr="00A41991">
        <w:t>Figure 3-</w:t>
      </w:r>
      <w:r w:rsidR="00BF0A57" w:rsidRPr="00A41991">
        <w:t xml:space="preserve"> 10</w:t>
      </w:r>
      <w:r w:rsidRPr="00A41991">
        <w:t xml:space="preserve"> Example Decision Tree on Subset of Port Richmond Data</w:t>
      </w:r>
      <w:bookmarkEnd w:id="103"/>
    </w:p>
    <w:p w14:paraId="634776A4" w14:textId="714F093E" w:rsidR="007956A5" w:rsidRPr="00A41991" w:rsidRDefault="007956A5" w:rsidP="00222A9D">
      <w:pPr>
        <w:pStyle w:val="LFTCaption"/>
        <w:rPr>
          <w:b w:val="0"/>
          <w:bCs/>
          <w:sz w:val="20"/>
          <w:szCs w:val="20"/>
        </w:rPr>
      </w:pPr>
      <w:bookmarkStart w:id="104" w:name="_Toc61514879"/>
      <w:r w:rsidRPr="00A41991">
        <w:rPr>
          <w:b w:val="0"/>
          <w:bCs/>
          <w:sz w:val="20"/>
          <w:szCs w:val="20"/>
        </w:rPr>
        <w:t>[1] – Leaf node (bottom of tree) display predicted classification (exceedance/non-exceedance), probability that predicted classification is correct, and percentage of data from dataset used in in classification</w:t>
      </w:r>
      <w:bookmarkEnd w:id="104"/>
    </w:p>
    <w:p w14:paraId="36F2510F" w14:textId="448E2091" w:rsidR="00396DFD" w:rsidRDefault="00166080" w:rsidP="00166080">
      <w:pPr>
        <w:pStyle w:val="LFTBody"/>
        <w:rPr>
          <w:noProof/>
        </w:rPr>
      </w:pPr>
      <w:r>
        <w:rPr>
          <w:noProof/>
        </w:rPr>
        <w:t xml:space="preserve">The specifications for the decision tree can be found in </w:t>
      </w:r>
      <w:r>
        <w:rPr>
          <w:b/>
          <w:bCs/>
          <w:noProof/>
        </w:rPr>
        <w:t xml:space="preserve">Table </w:t>
      </w:r>
      <w:r w:rsidR="008557D5">
        <w:rPr>
          <w:b/>
          <w:bCs/>
          <w:noProof/>
        </w:rPr>
        <w:t>3-5</w:t>
      </w:r>
      <w:r>
        <w:rPr>
          <w:noProof/>
        </w:rPr>
        <w:t xml:space="preserve">. After running the model on cross-validation data under several random samples, the variable importance for the decision tree model was extracted and only the top 20 parameters are shown in </w:t>
      </w:r>
      <w:r>
        <w:rPr>
          <w:b/>
          <w:bCs/>
          <w:noProof/>
        </w:rPr>
        <w:t xml:space="preserve">Figure </w:t>
      </w:r>
      <w:r w:rsidR="008557D5">
        <w:rPr>
          <w:b/>
          <w:bCs/>
          <w:noProof/>
        </w:rPr>
        <w:t>3-</w:t>
      </w:r>
      <w:r w:rsidR="00BF0A57">
        <w:rPr>
          <w:b/>
          <w:bCs/>
          <w:noProof/>
        </w:rPr>
        <w:t>10</w:t>
      </w:r>
      <w:r>
        <w:rPr>
          <w:b/>
          <w:bCs/>
          <w:noProof/>
        </w:rPr>
        <w:t xml:space="preserve">. </w:t>
      </w:r>
      <w:r>
        <w:rPr>
          <w:noProof/>
        </w:rPr>
        <w:t xml:space="preserve">The metric used to measure </w:t>
      </w:r>
      <w:r w:rsidR="007956A5">
        <w:rPr>
          <w:noProof/>
        </w:rPr>
        <w:t>variable</w:t>
      </w:r>
      <w:r>
        <w:rPr>
          <w:noProof/>
        </w:rPr>
        <w:t xml:space="preserve"> importance is a gini impurity reduction index where gini impurity is a measurement of how likely a </w:t>
      </w:r>
      <w:r w:rsidR="007956A5">
        <w:rPr>
          <w:noProof/>
        </w:rPr>
        <w:t>variable</w:t>
      </w:r>
      <w:r>
        <w:rPr>
          <w:noProof/>
        </w:rPr>
        <w:t xml:space="preserve"> will incorrectly classify a random sample. Disinfection dose, plant BOD loading, effluent TSS and flow were major predictors of chlorine exceedances and overall model accuracy </w:t>
      </w:r>
      <w:r w:rsidR="00396DFD">
        <w:rPr>
          <w:noProof/>
        </w:rPr>
        <w:t xml:space="preserve">in terms of correctly identifying whether a TRC sample would exceed the target of 0.52 mg/L </w:t>
      </w:r>
      <w:r>
        <w:rPr>
          <w:noProof/>
        </w:rPr>
        <w:t>measured 62% ± 8%.</w:t>
      </w:r>
    </w:p>
    <w:p w14:paraId="0A2593E3" w14:textId="1B843E8F" w:rsidR="008557D5" w:rsidRPr="00A41991" w:rsidRDefault="008557D5" w:rsidP="00A41991">
      <w:pPr>
        <w:pStyle w:val="LFTTableTitle"/>
        <w:jc w:val="center"/>
      </w:pPr>
      <w:bookmarkStart w:id="105" w:name="_Toc61511924"/>
      <w:r w:rsidRPr="00A41991">
        <w:t>Table 3-</w:t>
      </w:r>
      <w:r w:rsidR="00BF0A57" w:rsidRPr="00A41991">
        <w:t>5</w:t>
      </w:r>
      <w:r w:rsidRPr="00A41991">
        <w:t xml:space="preserve"> Decision Tree Model Configuration</w:t>
      </w:r>
      <w:bookmarkEnd w:id="105"/>
    </w:p>
    <w:tbl>
      <w:tblPr>
        <w:tblW w:w="6940" w:type="dxa"/>
        <w:jc w:val="center"/>
        <w:tblLook w:val="04A0" w:firstRow="1" w:lastRow="0" w:firstColumn="1" w:lastColumn="0" w:noHBand="0" w:noVBand="1"/>
      </w:tblPr>
      <w:tblGrid>
        <w:gridCol w:w="4544"/>
        <w:gridCol w:w="2396"/>
      </w:tblGrid>
      <w:tr w:rsidR="00166080" w:rsidRPr="00851C5D" w14:paraId="20CCEC3A" w14:textId="77777777" w:rsidTr="00A41991">
        <w:trPr>
          <w:trHeight w:val="300"/>
          <w:jc w:val="center"/>
        </w:trPr>
        <w:tc>
          <w:tcPr>
            <w:tcW w:w="6940" w:type="dxa"/>
            <w:gridSpan w:val="2"/>
            <w:tcBorders>
              <w:top w:val="single" w:sz="4" w:space="0" w:color="auto"/>
              <w:left w:val="single" w:sz="4" w:space="0" w:color="auto"/>
              <w:bottom w:val="single" w:sz="4" w:space="0" w:color="auto"/>
              <w:right w:val="single" w:sz="4" w:space="0" w:color="000000"/>
            </w:tcBorders>
            <w:shd w:val="clear" w:color="auto" w:fill="0082B4"/>
            <w:noWrap/>
            <w:vAlign w:val="center"/>
            <w:hideMark/>
          </w:tcPr>
          <w:p w14:paraId="53F95F61" w14:textId="77777777" w:rsidR="00166080" w:rsidRPr="00851C5D" w:rsidRDefault="00166080" w:rsidP="000F1DD2">
            <w:pPr>
              <w:spacing w:after="0"/>
              <w:jc w:val="center"/>
              <w:rPr>
                <w:rFonts w:ascii="Calibri" w:eastAsia="Times New Roman" w:hAnsi="Calibri" w:cs="Calibri"/>
                <w:b/>
                <w:bCs/>
                <w:color w:val="000000"/>
                <w:sz w:val="22"/>
                <w:lang w:bidi="ar-SA"/>
              </w:rPr>
            </w:pPr>
            <w:r w:rsidRPr="00A41991">
              <w:rPr>
                <w:rFonts w:ascii="Calibri" w:eastAsia="Times New Roman" w:hAnsi="Calibri" w:cs="Calibri"/>
                <w:b/>
                <w:bCs/>
                <w:color w:val="FFFFFF" w:themeColor="background1"/>
                <w:sz w:val="22"/>
                <w:lang w:bidi="ar-SA"/>
              </w:rPr>
              <w:t>SVM Decision Tree Specifications</w:t>
            </w:r>
          </w:p>
        </w:tc>
      </w:tr>
      <w:tr w:rsidR="00166080" w:rsidRPr="00851C5D" w14:paraId="6D4C0733" w14:textId="77777777" w:rsidTr="00A41991">
        <w:trPr>
          <w:trHeight w:val="300"/>
          <w:jc w:val="center"/>
        </w:trPr>
        <w:tc>
          <w:tcPr>
            <w:tcW w:w="4544" w:type="dxa"/>
            <w:tcBorders>
              <w:top w:val="nil"/>
              <w:left w:val="single" w:sz="4" w:space="0" w:color="auto"/>
              <w:bottom w:val="nil"/>
              <w:right w:val="single" w:sz="4" w:space="0" w:color="auto"/>
            </w:tcBorders>
            <w:shd w:val="clear" w:color="auto" w:fill="auto"/>
            <w:noWrap/>
            <w:vAlign w:val="center"/>
            <w:hideMark/>
          </w:tcPr>
          <w:p w14:paraId="708F2B55"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Type</w:t>
            </w:r>
          </w:p>
        </w:tc>
        <w:tc>
          <w:tcPr>
            <w:tcW w:w="2396" w:type="dxa"/>
            <w:tcBorders>
              <w:top w:val="nil"/>
              <w:left w:val="nil"/>
              <w:bottom w:val="nil"/>
              <w:right w:val="single" w:sz="4" w:space="0" w:color="auto"/>
            </w:tcBorders>
            <w:shd w:val="clear" w:color="auto" w:fill="auto"/>
            <w:noWrap/>
            <w:vAlign w:val="center"/>
            <w:hideMark/>
          </w:tcPr>
          <w:p w14:paraId="3F7E59E9"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Classification</w:t>
            </w:r>
          </w:p>
        </w:tc>
      </w:tr>
      <w:tr w:rsidR="00166080" w:rsidRPr="00851C5D" w14:paraId="190FE94B" w14:textId="77777777" w:rsidTr="00A41991">
        <w:trPr>
          <w:trHeight w:val="300"/>
          <w:jc w:val="center"/>
        </w:trPr>
        <w:tc>
          <w:tcPr>
            <w:tcW w:w="4544" w:type="dxa"/>
            <w:tcBorders>
              <w:top w:val="nil"/>
              <w:left w:val="single" w:sz="4" w:space="0" w:color="auto"/>
              <w:bottom w:val="nil"/>
              <w:right w:val="single" w:sz="4" w:space="0" w:color="auto"/>
            </w:tcBorders>
            <w:shd w:val="clear" w:color="auto" w:fill="auto"/>
            <w:noWrap/>
            <w:vAlign w:val="center"/>
            <w:hideMark/>
          </w:tcPr>
          <w:p w14:paraId="18BD1B47"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Prediction</w:t>
            </w:r>
          </w:p>
        </w:tc>
        <w:tc>
          <w:tcPr>
            <w:tcW w:w="2396" w:type="dxa"/>
            <w:tcBorders>
              <w:top w:val="nil"/>
              <w:left w:val="nil"/>
              <w:bottom w:val="nil"/>
              <w:right w:val="single" w:sz="4" w:space="0" w:color="auto"/>
            </w:tcBorders>
            <w:shd w:val="clear" w:color="auto" w:fill="auto"/>
            <w:noWrap/>
            <w:vAlign w:val="center"/>
            <w:hideMark/>
          </w:tcPr>
          <w:p w14:paraId="29CC2E10"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Chlorine Exceedance</w:t>
            </w:r>
          </w:p>
        </w:tc>
      </w:tr>
      <w:tr w:rsidR="00166080" w:rsidRPr="00851C5D" w14:paraId="77DCCE67" w14:textId="77777777" w:rsidTr="00A41991">
        <w:trPr>
          <w:trHeight w:val="300"/>
          <w:jc w:val="center"/>
        </w:trPr>
        <w:tc>
          <w:tcPr>
            <w:tcW w:w="4544" w:type="dxa"/>
            <w:tcBorders>
              <w:top w:val="nil"/>
              <w:left w:val="single" w:sz="4" w:space="0" w:color="auto"/>
              <w:bottom w:val="nil"/>
              <w:right w:val="single" w:sz="4" w:space="0" w:color="auto"/>
            </w:tcBorders>
            <w:shd w:val="clear" w:color="auto" w:fill="auto"/>
            <w:noWrap/>
            <w:vAlign w:val="center"/>
            <w:hideMark/>
          </w:tcPr>
          <w:p w14:paraId="12758EAF"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Min observations required to split node</w:t>
            </w:r>
          </w:p>
        </w:tc>
        <w:tc>
          <w:tcPr>
            <w:tcW w:w="2396" w:type="dxa"/>
            <w:tcBorders>
              <w:top w:val="nil"/>
              <w:left w:val="nil"/>
              <w:bottom w:val="nil"/>
              <w:right w:val="single" w:sz="4" w:space="0" w:color="auto"/>
            </w:tcBorders>
            <w:shd w:val="clear" w:color="auto" w:fill="auto"/>
            <w:noWrap/>
            <w:vAlign w:val="center"/>
            <w:hideMark/>
          </w:tcPr>
          <w:p w14:paraId="42EF7809"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20</w:t>
            </w:r>
          </w:p>
        </w:tc>
      </w:tr>
      <w:tr w:rsidR="00166080" w:rsidRPr="00851C5D" w14:paraId="75629BE2" w14:textId="77777777" w:rsidTr="00A41991">
        <w:trPr>
          <w:trHeight w:val="300"/>
          <w:jc w:val="center"/>
        </w:trPr>
        <w:tc>
          <w:tcPr>
            <w:tcW w:w="4544" w:type="dxa"/>
            <w:tcBorders>
              <w:top w:val="nil"/>
              <w:left w:val="single" w:sz="4" w:space="0" w:color="auto"/>
              <w:bottom w:val="nil"/>
              <w:right w:val="single" w:sz="4" w:space="0" w:color="auto"/>
            </w:tcBorders>
            <w:shd w:val="clear" w:color="auto" w:fill="auto"/>
            <w:noWrap/>
            <w:vAlign w:val="center"/>
            <w:hideMark/>
          </w:tcPr>
          <w:p w14:paraId="6CE73D27"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Min observations in terminal node</w:t>
            </w:r>
          </w:p>
        </w:tc>
        <w:tc>
          <w:tcPr>
            <w:tcW w:w="2396" w:type="dxa"/>
            <w:tcBorders>
              <w:top w:val="nil"/>
              <w:left w:val="nil"/>
              <w:bottom w:val="nil"/>
              <w:right w:val="single" w:sz="4" w:space="0" w:color="auto"/>
            </w:tcBorders>
            <w:shd w:val="clear" w:color="auto" w:fill="auto"/>
            <w:noWrap/>
            <w:vAlign w:val="center"/>
            <w:hideMark/>
          </w:tcPr>
          <w:p w14:paraId="7E21E532"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7</w:t>
            </w:r>
          </w:p>
        </w:tc>
      </w:tr>
      <w:tr w:rsidR="00166080" w:rsidRPr="00851C5D" w14:paraId="415DED7A" w14:textId="77777777" w:rsidTr="00A41991">
        <w:trPr>
          <w:trHeight w:val="300"/>
          <w:jc w:val="center"/>
        </w:trPr>
        <w:tc>
          <w:tcPr>
            <w:tcW w:w="4544" w:type="dxa"/>
            <w:tcBorders>
              <w:top w:val="nil"/>
              <w:left w:val="single" w:sz="4" w:space="0" w:color="auto"/>
              <w:bottom w:val="nil"/>
              <w:right w:val="single" w:sz="4" w:space="0" w:color="auto"/>
            </w:tcBorders>
            <w:shd w:val="clear" w:color="auto" w:fill="auto"/>
            <w:noWrap/>
            <w:vAlign w:val="center"/>
            <w:hideMark/>
          </w:tcPr>
          <w:p w14:paraId="63031C85"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Cross-validation type</w:t>
            </w:r>
          </w:p>
        </w:tc>
        <w:tc>
          <w:tcPr>
            <w:tcW w:w="2396" w:type="dxa"/>
            <w:tcBorders>
              <w:top w:val="nil"/>
              <w:left w:val="nil"/>
              <w:bottom w:val="nil"/>
              <w:right w:val="single" w:sz="4" w:space="0" w:color="auto"/>
            </w:tcBorders>
            <w:shd w:val="clear" w:color="auto" w:fill="auto"/>
            <w:noWrap/>
            <w:vAlign w:val="center"/>
            <w:hideMark/>
          </w:tcPr>
          <w:p w14:paraId="0969F80E"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Monte-Carlo</w:t>
            </w:r>
          </w:p>
        </w:tc>
      </w:tr>
      <w:tr w:rsidR="00166080" w:rsidRPr="00851C5D" w14:paraId="22BC7A8B" w14:textId="77777777" w:rsidTr="00A41991">
        <w:trPr>
          <w:trHeight w:val="300"/>
          <w:jc w:val="center"/>
        </w:trPr>
        <w:tc>
          <w:tcPr>
            <w:tcW w:w="4544" w:type="dxa"/>
            <w:tcBorders>
              <w:top w:val="nil"/>
              <w:left w:val="single" w:sz="4" w:space="0" w:color="auto"/>
              <w:bottom w:val="nil"/>
              <w:right w:val="single" w:sz="4" w:space="0" w:color="auto"/>
            </w:tcBorders>
            <w:shd w:val="clear" w:color="auto" w:fill="auto"/>
            <w:noWrap/>
            <w:vAlign w:val="center"/>
            <w:hideMark/>
          </w:tcPr>
          <w:p w14:paraId="4B6C4A98"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Cross-validation computes</w:t>
            </w:r>
          </w:p>
        </w:tc>
        <w:tc>
          <w:tcPr>
            <w:tcW w:w="2396" w:type="dxa"/>
            <w:tcBorders>
              <w:top w:val="nil"/>
              <w:left w:val="nil"/>
              <w:bottom w:val="nil"/>
              <w:right w:val="single" w:sz="4" w:space="0" w:color="auto"/>
            </w:tcBorders>
            <w:shd w:val="clear" w:color="auto" w:fill="auto"/>
            <w:noWrap/>
            <w:vAlign w:val="center"/>
            <w:hideMark/>
          </w:tcPr>
          <w:p w14:paraId="14768AEE"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25</w:t>
            </w:r>
          </w:p>
        </w:tc>
      </w:tr>
      <w:tr w:rsidR="00166080" w:rsidRPr="00851C5D" w14:paraId="0D28ACB1" w14:textId="77777777" w:rsidTr="00A41991">
        <w:trPr>
          <w:trHeight w:val="300"/>
          <w:jc w:val="center"/>
        </w:trPr>
        <w:tc>
          <w:tcPr>
            <w:tcW w:w="4544" w:type="dxa"/>
            <w:tcBorders>
              <w:top w:val="nil"/>
              <w:left w:val="single" w:sz="4" w:space="0" w:color="auto"/>
              <w:bottom w:val="single" w:sz="4" w:space="0" w:color="auto"/>
              <w:right w:val="single" w:sz="4" w:space="0" w:color="auto"/>
            </w:tcBorders>
            <w:shd w:val="clear" w:color="auto" w:fill="auto"/>
            <w:noWrap/>
            <w:vAlign w:val="center"/>
            <w:hideMark/>
          </w:tcPr>
          <w:p w14:paraId="33B5F52C"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Max tree depth</w:t>
            </w:r>
          </w:p>
        </w:tc>
        <w:tc>
          <w:tcPr>
            <w:tcW w:w="2396" w:type="dxa"/>
            <w:tcBorders>
              <w:top w:val="nil"/>
              <w:left w:val="nil"/>
              <w:bottom w:val="single" w:sz="4" w:space="0" w:color="auto"/>
              <w:right w:val="single" w:sz="4" w:space="0" w:color="auto"/>
            </w:tcBorders>
            <w:shd w:val="clear" w:color="auto" w:fill="auto"/>
            <w:noWrap/>
            <w:vAlign w:val="center"/>
            <w:hideMark/>
          </w:tcPr>
          <w:p w14:paraId="668B682E"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30</w:t>
            </w:r>
          </w:p>
        </w:tc>
      </w:tr>
    </w:tbl>
    <w:p w14:paraId="6C75BF11" w14:textId="77777777" w:rsidR="00166080" w:rsidRPr="00851C5D" w:rsidRDefault="00166080" w:rsidP="00166080">
      <w:pPr>
        <w:pStyle w:val="LFTBody"/>
      </w:pPr>
    </w:p>
    <w:p w14:paraId="527CD4EE" w14:textId="70206EAA" w:rsidR="00166080" w:rsidRDefault="005D3B49" w:rsidP="00166080">
      <w:pPr>
        <w:pStyle w:val="LFTHeading4"/>
      </w:pPr>
      <w:bookmarkStart w:id="106" w:name="_Toc61514848"/>
      <w:r>
        <w:t xml:space="preserve">3.9.1.2 </w:t>
      </w:r>
      <w:r w:rsidR="00166080">
        <w:t>Logistic Regression</w:t>
      </w:r>
      <w:bookmarkEnd w:id="102"/>
      <w:bookmarkEnd w:id="106"/>
    </w:p>
    <w:p w14:paraId="41E1B84F" w14:textId="523A7885" w:rsidR="008F03DC" w:rsidRDefault="00354762" w:rsidP="00166080">
      <w:pPr>
        <w:pStyle w:val="LFTBody"/>
      </w:pPr>
      <w:r>
        <w:t>L</w:t>
      </w:r>
      <w:r w:rsidR="00DF3046">
        <w:t xml:space="preserve">ogistic regression in lieu of linear regression was used since our metric is </w:t>
      </w:r>
      <w:r>
        <w:t xml:space="preserve">a </w:t>
      </w:r>
      <w:r w:rsidR="00DF3046">
        <w:t>categorical</w:t>
      </w:r>
      <w:r>
        <w:t xml:space="preserve"> classification</w:t>
      </w:r>
      <w:r w:rsidR="007956A5">
        <w:t xml:space="preserve"> (exceedance/non-exceedance event)</w:t>
      </w:r>
      <w:r w:rsidR="00DF3046">
        <w:t>. This model measures the relationship between the dichotomized</w:t>
      </w:r>
      <w:r w:rsidR="005A28AC">
        <w:t xml:space="preserve"> (binary classification)</w:t>
      </w:r>
      <w:r w:rsidR="00DF3046">
        <w:t xml:space="preserve"> dependent variable (chlorine exceedance) by one or more predictor independent variables </w:t>
      </w:r>
      <w:r w:rsidR="000400FA">
        <w:t xml:space="preserve">(e.g., wastewater quality or process measures) </w:t>
      </w:r>
      <w:r w:rsidR="00DF3046">
        <w:t xml:space="preserve">through a logistic function. </w:t>
      </w:r>
      <w:r w:rsidR="008F03DC">
        <w:t>An S-shaped sigmoid curve is fit to our observations determined by the equation:</w:t>
      </w:r>
    </w:p>
    <w:p w14:paraId="6FBB4B6C" w14:textId="2CFFFE1D" w:rsidR="008F03DC" w:rsidRPr="008F03DC" w:rsidRDefault="00354762" w:rsidP="00166080">
      <w:pPr>
        <w:pStyle w:val="LFTBody"/>
        <w:rPr>
          <w:rFonts w:eastAsiaTheme="minorEastAsia"/>
        </w:rPr>
      </w:pPr>
      <m:oMathPara>
        <m:oMath>
          <m:r>
            <w:rPr>
              <w:rFonts w:ascii="Cambria Math" w:hAnsi="Cambria Math"/>
            </w:rPr>
            <m:t>Probablilty=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-x1</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-xn</m:t>
                  </m:r>
                </m:sup>
              </m:sSup>
            </m:den>
          </m:f>
        </m:oMath>
      </m:oMathPara>
    </w:p>
    <w:p w14:paraId="2980DBDC" w14:textId="089088AD" w:rsidR="008F03DC" w:rsidRPr="00D16EB1" w:rsidRDefault="008F03DC" w:rsidP="00166080">
      <w:pPr>
        <w:pStyle w:val="LFTBody"/>
        <w:rPr>
          <w:rFonts w:eastAsiaTheme="minorEastAsia"/>
        </w:rPr>
      </w:pPr>
      <w:r>
        <w:rPr>
          <w:rFonts w:eastAsiaTheme="minorEastAsia"/>
        </w:rPr>
        <w:t xml:space="preserve">Where the probability determines the classification of the dependent variable </w:t>
      </w:r>
      <w:r w:rsidR="005D3B49">
        <w:rPr>
          <w:rFonts w:eastAsiaTheme="minorEastAsia"/>
        </w:rPr>
        <w:t xml:space="preserve">(e.g., TRC &gt; 0.52 mg/L) </w:t>
      </w:r>
      <w:r>
        <w:rPr>
          <w:rFonts w:eastAsiaTheme="minorEastAsia"/>
        </w:rPr>
        <w:t xml:space="preserve">and </w:t>
      </w:r>
      <w:r w:rsidR="00D16EB1">
        <w:rPr>
          <w:rFonts w:eastAsiaTheme="minorEastAsia"/>
        </w:rPr>
        <w:t xml:space="preserve">where </w:t>
      </w:r>
      <w:r w:rsidRPr="00D16EB1">
        <w:rPr>
          <w:rFonts w:eastAsiaTheme="minorEastAsia"/>
          <w:i/>
          <w:iCs/>
        </w:rPr>
        <w:t xml:space="preserve">x </w:t>
      </w:r>
      <w:r>
        <w:rPr>
          <w:rFonts w:eastAsiaTheme="minorEastAsia"/>
        </w:rPr>
        <w:t>represents the weighted sum of independent variable</w:t>
      </w:r>
      <w:r w:rsidR="00D16EB1">
        <w:rPr>
          <w:rFonts w:eastAsiaTheme="minorEastAsia"/>
        </w:rPr>
        <w:t>(s)</w:t>
      </w:r>
      <w:r>
        <w:rPr>
          <w:rFonts w:eastAsiaTheme="minorEastAsia"/>
        </w:rPr>
        <w:t xml:space="preserve"> used to make a prediction. </w:t>
      </w:r>
      <w:r w:rsidR="00D16EB1">
        <w:rPr>
          <w:rFonts w:eastAsiaTheme="minorEastAsia"/>
        </w:rPr>
        <w:t xml:space="preserve">An </w:t>
      </w:r>
      <w:r w:rsidR="00D16EB1">
        <w:rPr>
          <w:rFonts w:eastAsiaTheme="minorEastAsia"/>
          <w:i/>
          <w:iCs/>
        </w:rPr>
        <w:t>example</w:t>
      </w:r>
      <w:r w:rsidR="00D16EB1">
        <w:rPr>
          <w:rFonts w:eastAsiaTheme="minorEastAsia"/>
        </w:rPr>
        <w:t xml:space="preserve"> logistic regression function is shown in </w:t>
      </w:r>
      <w:r w:rsidR="00D16EB1">
        <w:rPr>
          <w:rFonts w:eastAsiaTheme="minorEastAsia"/>
          <w:b/>
          <w:bCs/>
        </w:rPr>
        <w:t xml:space="preserve">Figure </w:t>
      </w:r>
      <w:r w:rsidR="008557D5">
        <w:rPr>
          <w:rFonts w:eastAsiaTheme="minorEastAsia"/>
          <w:b/>
          <w:bCs/>
        </w:rPr>
        <w:t>3-11</w:t>
      </w:r>
      <w:r w:rsidR="00D16EB1">
        <w:rPr>
          <w:rFonts w:eastAsiaTheme="minorEastAsia"/>
        </w:rPr>
        <w:t xml:space="preserve"> using just </w:t>
      </w:r>
      <w:r w:rsidR="005D3B49">
        <w:rPr>
          <w:rFonts w:eastAsiaTheme="minorEastAsia"/>
        </w:rPr>
        <w:t>one</w:t>
      </w:r>
      <w:r w:rsidR="00D16EB1">
        <w:rPr>
          <w:rFonts w:eastAsiaTheme="minorEastAsia"/>
        </w:rPr>
        <w:t xml:space="preserve"> predictor variable, disinfection dose where probabilities &gt; 50% will predict </w:t>
      </w:r>
      <w:r w:rsidR="005D3B49">
        <w:rPr>
          <w:rFonts w:eastAsiaTheme="minorEastAsia"/>
        </w:rPr>
        <w:t xml:space="preserve">TRC </w:t>
      </w:r>
      <w:r w:rsidR="00D16EB1">
        <w:rPr>
          <w:rFonts w:eastAsiaTheme="minorEastAsia"/>
        </w:rPr>
        <w:t>exceedances. The final model use</w:t>
      </w:r>
      <w:r w:rsidR="000400FA">
        <w:rPr>
          <w:rFonts w:eastAsiaTheme="minorEastAsia"/>
        </w:rPr>
        <w:t>d</w:t>
      </w:r>
      <w:r w:rsidR="00D16EB1">
        <w:rPr>
          <w:rFonts w:eastAsiaTheme="minorEastAsia"/>
        </w:rPr>
        <w:t xml:space="preserve"> all variables des</w:t>
      </w:r>
      <w:r w:rsidR="00D16EB1" w:rsidRPr="00431615">
        <w:rPr>
          <w:rFonts w:eastAsiaTheme="minorEastAsia"/>
        </w:rPr>
        <w:t xml:space="preserve">cribed in </w:t>
      </w:r>
      <w:r w:rsidR="00D16EB1" w:rsidRPr="00431615">
        <w:rPr>
          <w:rFonts w:eastAsiaTheme="minorEastAsia"/>
          <w:b/>
          <w:bCs/>
        </w:rPr>
        <w:t xml:space="preserve">Section </w:t>
      </w:r>
      <w:r w:rsidR="005A28AC" w:rsidRPr="00431615">
        <w:rPr>
          <w:rFonts w:eastAsiaTheme="minorEastAsia"/>
          <w:b/>
          <w:bCs/>
        </w:rPr>
        <w:t>2</w:t>
      </w:r>
      <w:r w:rsidR="00D16EB1" w:rsidRPr="00431615">
        <w:rPr>
          <w:rFonts w:eastAsiaTheme="minorEastAsia"/>
          <w:b/>
          <w:bCs/>
        </w:rPr>
        <w:t>.1</w:t>
      </w:r>
      <w:r w:rsidR="00D16EB1" w:rsidRPr="00431615">
        <w:rPr>
          <w:rFonts w:eastAsiaTheme="minorEastAsia"/>
        </w:rPr>
        <w:t xml:space="preserve"> and</w:t>
      </w:r>
      <w:r w:rsidR="00D16EB1">
        <w:rPr>
          <w:rFonts w:eastAsiaTheme="minorEastAsia"/>
        </w:rPr>
        <w:t xml:space="preserve"> creates a classification function where variable importance is shown side by side with the SVM decision tree and random forest in </w:t>
      </w:r>
      <w:r w:rsidR="00D16EB1">
        <w:rPr>
          <w:rFonts w:eastAsiaTheme="minorEastAsia"/>
          <w:b/>
          <w:bCs/>
        </w:rPr>
        <w:t xml:space="preserve">Figure </w:t>
      </w:r>
      <w:r w:rsidR="005A28AC">
        <w:rPr>
          <w:rFonts w:eastAsiaTheme="minorEastAsia"/>
          <w:b/>
          <w:bCs/>
        </w:rPr>
        <w:t>3-</w:t>
      </w:r>
      <w:r w:rsidR="005D3B49">
        <w:rPr>
          <w:rFonts w:eastAsiaTheme="minorEastAsia"/>
          <w:b/>
          <w:bCs/>
        </w:rPr>
        <w:t>12</w:t>
      </w:r>
      <w:r w:rsidR="00D16EB1">
        <w:rPr>
          <w:rFonts w:eastAsiaTheme="minorEastAsia"/>
        </w:rPr>
        <w:t xml:space="preserve">.  </w:t>
      </w:r>
      <w:r w:rsidR="005A28AC">
        <w:t>Variables/factors that affected whether or not TRC exceeded 0.52 mg/L</w:t>
      </w:r>
      <w:r w:rsidR="005A28AC">
        <w:rPr>
          <w:rFonts w:eastAsiaTheme="minorEastAsia"/>
        </w:rPr>
        <w:t xml:space="preserve"> </w:t>
      </w:r>
      <w:r w:rsidR="007230BB">
        <w:rPr>
          <w:rFonts w:eastAsiaTheme="minorEastAsia"/>
        </w:rPr>
        <w:t xml:space="preserve">include BOD, solids, and bacterial measures. </w:t>
      </w:r>
      <w:r w:rsidR="00D16EB1">
        <w:rPr>
          <w:rFonts w:eastAsiaTheme="minorEastAsia"/>
        </w:rPr>
        <w:t xml:space="preserve">This model </w:t>
      </w:r>
      <w:r w:rsidR="00354762">
        <w:rPr>
          <w:rFonts w:eastAsiaTheme="minorEastAsia"/>
        </w:rPr>
        <w:t xml:space="preserve">maintained an </w:t>
      </w:r>
      <w:r w:rsidR="00D16EB1">
        <w:rPr>
          <w:rFonts w:eastAsiaTheme="minorEastAsia"/>
        </w:rPr>
        <w:t>accuracy measure of 66% ± 7%.</w:t>
      </w:r>
    </w:p>
    <w:p w14:paraId="782C000D" w14:textId="2BD7FDD6" w:rsidR="008F03DC" w:rsidRPr="00A41991" w:rsidRDefault="00222A9D" w:rsidP="00A41991">
      <w:pPr>
        <w:pStyle w:val="LFTTableTitle"/>
        <w:jc w:val="center"/>
      </w:pPr>
      <w:bookmarkStart w:id="107" w:name="_Toc61511925"/>
      <w:r w:rsidRPr="00A41991">
        <w:t>Table</w:t>
      </w:r>
      <w:r w:rsidR="008557D5" w:rsidRPr="00A41991">
        <w:t xml:space="preserve"> 3-</w:t>
      </w:r>
      <w:r w:rsidR="00310E98" w:rsidRPr="00A41991">
        <w:t>6</w:t>
      </w:r>
      <w:r w:rsidR="008557D5" w:rsidRPr="00A41991">
        <w:t xml:space="preserve"> Logistic Regression Model Configuration</w:t>
      </w:r>
      <w:bookmarkEnd w:id="107"/>
    </w:p>
    <w:tbl>
      <w:tblPr>
        <w:tblW w:w="6940" w:type="dxa"/>
        <w:jc w:val="center"/>
        <w:tblLook w:val="04A0" w:firstRow="1" w:lastRow="0" w:firstColumn="1" w:lastColumn="0" w:noHBand="0" w:noVBand="1"/>
      </w:tblPr>
      <w:tblGrid>
        <w:gridCol w:w="3867"/>
        <w:gridCol w:w="3073"/>
      </w:tblGrid>
      <w:tr w:rsidR="00166080" w:rsidRPr="0046221B" w14:paraId="4C3010B9" w14:textId="77777777" w:rsidTr="00A41991">
        <w:trPr>
          <w:trHeight w:val="300"/>
          <w:jc w:val="center"/>
        </w:trPr>
        <w:tc>
          <w:tcPr>
            <w:tcW w:w="6940" w:type="dxa"/>
            <w:gridSpan w:val="2"/>
            <w:tcBorders>
              <w:top w:val="single" w:sz="4" w:space="0" w:color="auto"/>
              <w:left w:val="single" w:sz="4" w:space="0" w:color="auto"/>
              <w:bottom w:val="single" w:sz="4" w:space="0" w:color="auto"/>
              <w:right w:val="single" w:sz="4" w:space="0" w:color="000000"/>
            </w:tcBorders>
            <w:shd w:val="clear" w:color="auto" w:fill="0082B4"/>
            <w:noWrap/>
            <w:vAlign w:val="center"/>
            <w:hideMark/>
          </w:tcPr>
          <w:p w14:paraId="48359F60" w14:textId="62073844" w:rsidR="00166080" w:rsidRPr="00A41991" w:rsidRDefault="00A41991" w:rsidP="000F1DD2">
            <w:pPr>
              <w:spacing w:after="0"/>
              <w:jc w:val="center"/>
              <w:rPr>
                <w:rFonts w:ascii="Calibri" w:eastAsia="Times New Roman" w:hAnsi="Calibri" w:cs="Calibri"/>
                <w:b/>
                <w:bCs/>
                <w:color w:val="FFFFFF" w:themeColor="background1"/>
                <w:sz w:val="22"/>
                <w:lang w:bidi="ar-SA"/>
              </w:rPr>
            </w:pPr>
            <w:r>
              <w:rPr>
                <w:rFonts w:ascii="Calibri" w:eastAsia="Times New Roman" w:hAnsi="Calibri" w:cs="Calibri"/>
                <w:b/>
                <w:bCs/>
                <w:color w:val="FFFFFF" w:themeColor="background1"/>
                <w:sz w:val="22"/>
                <w:lang w:bidi="ar-SA"/>
              </w:rPr>
              <w:t>L</w:t>
            </w:r>
            <w:r w:rsidR="00166080" w:rsidRPr="00A41991">
              <w:rPr>
                <w:rFonts w:ascii="Calibri" w:eastAsia="Times New Roman" w:hAnsi="Calibri" w:cs="Calibri"/>
                <w:b/>
                <w:bCs/>
                <w:color w:val="FFFFFF" w:themeColor="background1"/>
                <w:sz w:val="22"/>
                <w:lang w:bidi="ar-SA"/>
              </w:rPr>
              <w:t>ogistic Regression</w:t>
            </w:r>
          </w:p>
        </w:tc>
      </w:tr>
      <w:tr w:rsidR="00166080" w:rsidRPr="0046221B" w14:paraId="17645035" w14:textId="77777777" w:rsidTr="00D16EB1">
        <w:trPr>
          <w:trHeight w:val="300"/>
          <w:jc w:val="center"/>
        </w:trPr>
        <w:tc>
          <w:tcPr>
            <w:tcW w:w="3867" w:type="dxa"/>
            <w:tcBorders>
              <w:top w:val="nil"/>
              <w:left w:val="single" w:sz="4" w:space="0" w:color="auto"/>
              <w:bottom w:val="nil"/>
              <w:right w:val="single" w:sz="4" w:space="0" w:color="auto"/>
            </w:tcBorders>
            <w:shd w:val="clear" w:color="auto" w:fill="auto"/>
            <w:noWrap/>
            <w:vAlign w:val="center"/>
            <w:hideMark/>
          </w:tcPr>
          <w:p w14:paraId="6AFE63CB" w14:textId="38105A82"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Type</w:t>
            </w:r>
          </w:p>
        </w:tc>
        <w:tc>
          <w:tcPr>
            <w:tcW w:w="3073" w:type="dxa"/>
            <w:tcBorders>
              <w:top w:val="nil"/>
              <w:left w:val="nil"/>
              <w:bottom w:val="nil"/>
              <w:right w:val="single" w:sz="4" w:space="0" w:color="auto"/>
            </w:tcBorders>
            <w:shd w:val="clear" w:color="auto" w:fill="auto"/>
            <w:noWrap/>
            <w:vAlign w:val="center"/>
            <w:hideMark/>
          </w:tcPr>
          <w:p w14:paraId="3C4753BD" w14:textId="77777777"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Classification</w:t>
            </w:r>
          </w:p>
        </w:tc>
      </w:tr>
      <w:tr w:rsidR="00166080" w:rsidRPr="0046221B" w14:paraId="6DC11440" w14:textId="77777777" w:rsidTr="00D16EB1">
        <w:trPr>
          <w:trHeight w:val="300"/>
          <w:jc w:val="center"/>
        </w:trPr>
        <w:tc>
          <w:tcPr>
            <w:tcW w:w="3867" w:type="dxa"/>
            <w:tcBorders>
              <w:top w:val="nil"/>
              <w:left w:val="single" w:sz="4" w:space="0" w:color="auto"/>
              <w:bottom w:val="nil"/>
              <w:right w:val="single" w:sz="4" w:space="0" w:color="auto"/>
            </w:tcBorders>
            <w:shd w:val="clear" w:color="auto" w:fill="auto"/>
            <w:noWrap/>
            <w:vAlign w:val="center"/>
            <w:hideMark/>
          </w:tcPr>
          <w:p w14:paraId="7E65ACDC" w14:textId="05F3F5D9"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Prediction</w:t>
            </w:r>
          </w:p>
        </w:tc>
        <w:tc>
          <w:tcPr>
            <w:tcW w:w="3073" w:type="dxa"/>
            <w:tcBorders>
              <w:top w:val="nil"/>
              <w:left w:val="nil"/>
              <w:bottom w:val="nil"/>
              <w:right w:val="single" w:sz="4" w:space="0" w:color="auto"/>
            </w:tcBorders>
            <w:shd w:val="clear" w:color="auto" w:fill="auto"/>
            <w:noWrap/>
            <w:vAlign w:val="center"/>
            <w:hideMark/>
          </w:tcPr>
          <w:p w14:paraId="1DA56930" w14:textId="77777777"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Chlorine Exceedance</w:t>
            </w:r>
          </w:p>
        </w:tc>
      </w:tr>
      <w:tr w:rsidR="00166080" w:rsidRPr="0046221B" w14:paraId="35B27927" w14:textId="77777777" w:rsidTr="00D16EB1">
        <w:trPr>
          <w:trHeight w:val="300"/>
          <w:jc w:val="center"/>
        </w:trPr>
        <w:tc>
          <w:tcPr>
            <w:tcW w:w="3867" w:type="dxa"/>
            <w:tcBorders>
              <w:top w:val="nil"/>
              <w:left w:val="single" w:sz="4" w:space="0" w:color="auto"/>
              <w:bottom w:val="nil"/>
              <w:right w:val="single" w:sz="4" w:space="0" w:color="auto"/>
            </w:tcBorders>
            <w:shd w:val="clear" w:color="auto" w:fill="auto"/>
            <w:noWrap/>
            <w:vAlign w:val="center"/>
            <w:hideMark/>
          </w:tcPr>
          <w:p w14:paraId="2332D5D6" w14:textId="3E747312"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Cross Validation Type</w:t>
            </w:r>
          </w:p>
        </w:tc>
        <w:tc>
          <w:tcPr>
            <w:tcW w:w="3073" w:type="dxa"/>
            <w:tcBorders>
              <w:top w:val="nil"/>
              <w:left w:val="nil"/>
              <w:bottom w:val="nil"/>
              <w:right w:val="single" w:sz="4" w:space="0" w:color="auto"/>
            </w:tcBorders>
            <w:shd w:val="clear" w:color="auto" w:fill="auto"/>
            <w:noWrap/>
            <w:vAlign w:val="center"/>
            <w:hideMark/>
          </w:tcPr>
          <w:p w14:paraId="70422C82" w14:textId="77777777"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Monte-Carlo</w:t>
            </w:r>
          </w:p>
        </w:tc>
      </w:tr>
      <w:tr w:rsidR="00166080" w:rsidRPr="0046221B" w14:paraId="10098932" w14:textId="77777777" w:rsidTr="00D16EB1">
        <w:trPr>
          <w:trHeight w:val="300"/>
          <w:jc w:val="center"/>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14:paraId="1ADEA5D0" w14:textId="6727A11A"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cross-validation computes</w:t>
            </w:r>
          </w:p>
        </w:tc>
        <w:tc>
          <w:tcPr>
            <w:tcW w:w="3073" w:type="dxa"/>
            <w:tcBorders>
              <w:top w:val="nil"/>
              <w:left w:val="nil"/>
              <w:bottom w:val="single" w:sz="4" w:space="0" w:color="auto"/>
              <w:right w:val="single" w:sz="4" w:space="0" w:color="auto"/>
            </w:tcBorders>
            <w:shd w:val="clear" w:color="auto" w:fill="auto"/>
            <w:noWrap/>
            <w:vAlign w:val="center"/>
            <w:hideMark/>
          </w:tcPr>
          <w:p w14:paraId="6A8BCB77" w14:textId="77777777"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25</w:t>
            </w:r>
          </w:p>
        </w:tc>
      </w:tr>
    </w:tbl>
    <w:p w14:paraId="4C7EFF6D" w14:textId="328AC708" w:rsidR="00166080" w:rsidRDefault="00166080" w:rsidP="009F334C">
      <w:pPr>
        <w:pStyle w:val="LFTBody"/>
        <w:rPr>
          <w:noProof/>
        </w:rPr>
      </w:pPr>
    </w:p>
    <w:p w14:paraId="3F19DB5B" w14:textId="0B9C7F8D" w:rsidR="00166080" w:rsidRPr="00D81CF8" w:rsidRDefault="009F334C" w:rsidP="00166080">
      <w:pPr>
        <w:pStyle w:val="LFTBody"/>
      </w:pPr>
      <w:r>
        <w:rPr>
          <w:noProof/>
        </w:rPr>
        <w:drawing>
          <wp:inline distT="0" distB="0" distL="0" distR="0" wp14:anchorId="68DF710C" wp14:editId="0B89A113">
            <wp:extent cx="5486400" cy="2743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664FBD3F" w14:textId="02D06C70" w:rsidR="008557D5" w:rsidRPr="00A41991" w:rsidRDefault="008557D5" w:rsidP="00A41991">
      <w:pPr>
        <w:pStyle w:val="LFTCaption"/>
        <w:jc w:val="center"/>
      </w:pPr>
      <w:bookmarkStart w:id="108" w:name="_Toc61514880"/>
      <w:bookmarkStart w:id="109" w:name="_Toc39601259"/>
      <w:r w:rsidRPr="00A41991">
        <w:t>Figure 3-11 Sample Logistic Regression with Disinfection Dose as only Predictor Variable</w:t>
      </w:r>
      <w:bookmarkEnd w:id="108"/>
    </w:p>
    <w:p w14:paraId="63685261" w14:textId="77777777" w:rsidR="008557D5" w:rsidRDefault="008557D5" w:rsidP="00222A9D">
      <w:pPr>
        <w:pStyle w:val="LFTBody"/>
      </w:pPr>
    </w:p>
    <w:p w14:paraId="5E00F4F8" w14:textId="60937B0D" w:rsidR="00166080" w:rsidRDefault="000400FA" w:rsidP="00166080">
      <w:pPr>
        <w:pStyle w:val="LFTHeading4"/>
      </w:pPr>
      <w:bookmarkStart w:id="110" w:name="_Toc61514849"/>
      <w:r>
        <w:t xml:space="preserve">3.9.1.3 </w:t>
      </w:r>
      <w:r w:rsidR="00166080">
        <w:t>Random Forest</w:t>
      </w:r>
      <w:bookmarkEnd w:id="109"/>
      <w:bookmarkEnd w:id="110"/>
    </w:p>
    <w:p w14:paraId="420B05E1" w14:textId="47037459" w:rsidR="008557D5" w:rsidRDefault="008C4EDC" w:rsidP="008C4EDC">
      <w:pPr>
        <w:pStyle w:val="LFTBody"/>
      </w:pPr>
      <w:r>
        <w:t>A random forest is another supervised learning algorithm that combines the predictions of many smaller models to produce an aggregated prediction</w:t>
      </w:r>
      <w:r w:rsidR="000400FA">
        <w:t xml:space="preserve"> of whether or not TRC will exceed 0.52 mg/L</w:t>
      </w:r>
      <w:r>
        <w:t>. Specifically, a random forest is a collection of decision trees that each provide their own predictions, which are combined to produce a final prediction. Random forest</w:t>
      </w:r>
      <w:r w:rsidR="009D5B8F">
        <w:t xml:space="preserve"> models</w:t>
      </w:r>
      <w:r>
        <w:t xml:space="preserve"> typically </w:t>
      </w:r>
      <w:r w:rsidR="009D5B8F">
        <w:t>provide</w:t>
      </w:r>
      <w:r>
        <w:t xml:space="preserve"> more accurate results than decision trees due to its ensemble structure</w:t>
      </w:r>
      <w:r w:rsidR="009D5B8F">
        <w:t xml:space="preserve"> </w:t>
      </w:r>
      <w:r w:rsidR="00E5291D">
        <w:t xml:space="preserve">and </w:t>
      </w:r>
      <w:r w:rsidR="000400FA">
        <w:t xml:space="preserve">they </w:t>
      </w:r>
      <w:r w:rsidR="00E5291D">
        <w:t>are less</w:t>
      </w:r>
      <w:r w:rsidR="009D5B8F">
        <w:t xml:space="preserve"> susceptible to overfitting (predicting well on training data </w:t>
      </w:r>
      <w:r w:rsidR="00E5291D">
        <w:t xml:space="preserve">while predicting </w:t>
      </w:r>
      <w:r w:rsidR="009D5B8F">
        <w:t>poorly on new data)</w:t>
      </w:r>
      <w:r w:rsidR="0008009E">
        <w:t xml:space="preserve"> Training data is defined as the subset of data used to develop the model and this is cross-validated with the remaining data that was used to train the models</w:t>
      </w:r>
      <w:r>
        <w:t xml:space="preserve">. </w:t>
      </w:r>
      <w:r w:rsidR="009D5B8F">
        <w:t xml:space="preserve">At </w:t>
      </w:r>
      <w:r>
        <w:t xml:space="preserve">every node </w:t>
      </w:r>
      <w:r w:rsidR="009D5B8F">
        <w:t>in</w:t>
      </w:r>
      <w:r>
        <w:t xml:space="preserve"> every tree</w:t>
      </w:r>
      <w:r w:rsidR="00E5291D">
        <w:t xml:space="preserve"> of a random forest</w:t>
      </w:r>
      <w:r>
        <w:t xml:space="preserve">, a limited number of parameters are selected </w:t>
      </w:r>
      <w:r w:rsidR="00E5291D">
        <w:t xml:space="preserve">at random </w:t>
      </w:r>
      <w:r>
        <w:t xml:space="preserve">and used to partition the data. Doing this over many trees allows these models to not be as heavily influenced by minor changes to the training datasets. Statistical conditions applied to the random forest </w:t>
      </w:r>
      <w:r w:rsidR="00B63212">
        <w:t xml:space="preserve">for classifying </w:t>
      </w:r>
      <w:r>
        <w:t xml:space="preserve">chlorine exceedances are </w:t>
      </w:r>
      <w:r w:rsidR="00B63212">
        <w:t>presented in</w:t>
      </w:r>
      <w:r>
        <w:t xml:space="preserve"> </w:t>
      </w:r>
      <w:r>
        <w:rPr>
          <w:b/>
          <w:bCs/>
        </w:rPr>
        <w:t xml:space="preserve">Table </w:t>
      </w:r>
      <w:r w:rsidR="008557D5">
        <w:rPr>
          <w:b/>
          <w:bCs/>
        </w:rPr>
        <w:t>3-</w:t>
      </w:r>
      <w:r w:rsidR="00310E98">
        <w:rPr>
          <w:b/>
          <w:bCs/>
        </w:rPr>
        <w:t>7</w:t>
      </w:r>
      <w:r>
        <w:t>.</w:t>
      </w:r>
    </w:p>
    <w:p w14:paraId="41F92E67" w14:textId="4A0666BD" w:rsidR="008C4EDC" w:rsidRDefault="008557D5" w:rsidP="00A41991">
      <w:pPr>
        <w:pStyle w:val="LFTTableTitle"/>
        <w:jc w:val="center"/>
      </w:pPr>
      <w:bookmarkStart w:id="111" w:name="_Toc61511926"/>
      <w:r>
        <w:t>Table 3-</w:t>
      </w:r>
      <w:r w:rsidR="00A41991">
        <w:t>7</w:t>
      </w:r>
      <w:r>
        <w:t xml:space="preserve"> Random Forest Model Configuration</w:t>
      </w:r>
      <w:bookmarkEnd w:id="111"/>
    </w:p>
    <w:tbl>
      <w:tblPr>
        <w:tblpPr w:leftFromText="180" w:rightFromText="180" w:vertAnchor="text" w:horzAnchor="page" w:tblpX="2367" w:tblpY="208"/>
        <w:tblW w:w="7195" w:type="dxa"/>
        <w:tblLook w:val="04A0" w:firstRow="1" w:lastRow="0" w:firstColumn="1" w:lastColumn="0" w:noHBand="0" w:noVBand="1"/>
      </w:tblPr>
      <w:tblGrid>
        <w:gridCol w:w="4894"/>
        <w:gridCol w:w="2301"/>
      </w:tblGrid>
      <w:tr w:rsidR="00E5291D" w:rsidRPr="000F6B94" w14:paraId="3D868B53" w14:textId="77777777" w:rsidTr="006401CE">
        <w:trPr>
          <w:trHeight w:val="300"/>
        </w:trPr>
        <w:tc>
          <w:tcPr>
            <w:tcW w:w="7195" w:type="dxa"/>
            <w:gridSpan w:val="2"/>
            <w:tcBorders>
              <w:top w:val="single" w:sz="4" w:space="0" w:color="auto"/>
              <w:left w:val="single" w:sz="4" w:space="0" w:color="auto"/>
              <w:bottom w:val="nil"/>
              <w:right w:val="single" w:sz="4" w:space="0" w:color="000000"/>
            </w:tcBorders>
            <w:shd w:val="clear" w:color="auto" w:fill="0082C4" w:themeFill="accent3"/>
            <w:noWrap/>
            <w:vAlign w:val="center"/>
            <w:hideMark/>
          </w:tcPr>
          <w:p w14:paraId="2ADEB9B1" w14:textId="77777777" w:rsidR="00E5291D" w:rsidRPr="000F6B94" w:rsidRDefault="00E5291D" w:rsidP="006401CE">
            <w:pPr>
              <w:pStyle w:val="LFTTableHeader1"/>
              <w:rPr>
                <w:lang w:bidi="ar-SA"/>
              </w:rPr>
            </w:pPr>
            <w:r>
              <w:tab/>
            </w:r>
            <w:r w:rsidRPr="000F6B94">
              <w:rPr>
                <w:lang w:bidi="ar-SA"/>
              </w:rPr>
              <w:t>Random Forest</w:t>
            </w:r>
          </w:p>
        </w:tc>
      </w:tr>
      <w:tr w:rsidR="00E5291D" w:rsidRPr="000F6B94" w14:paraId="1AF13AE5" w14:textId="77777777" w:rsidTr="00E5291D">
        <w:trPr>
          <w:trHeight w:val="300"/>
        </w:trPr>
        <w:tc>
          <w:tcPr>
            <w:tcW w:w="4894" w:type="dxa"/>
            <w:tcBorders>
              <w:top w:val="single" w:sz="4" w:space="0" w:color="auto"/>
              <w:left w:val="single" w:sz="4" w:space="0" w:color="auto"/>
              <w:bottom w:val="nil"/>
              <w:right w:val="single" w:sz="4" w:space="0" w:color="auto"/>
            </w:tcBorders>
            <w:shd w:val="clear" w:color="auto" w:fill="auto"/>
            <w:noWrap/>
            <w:vAlign w:val="center"/>
            <w:hideMark/>
          </w:tcPr>
          <w:p w14:paraId="6D9BC8B0"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Type</w:t>
            </w:r>
          </w:p>
        </w:tc>
        <w:tc>
          <w:tcPr>
            <w:tcW w:w="2301" w:type="dxa"/>
            <w:tcBorders>
              <w:top w:val="single" w:sz="4" w:space="0" w:color="auto"/>
              <w:left w:val="nil"/>
              <w:bottom w:val="nil"/>
              <w:right w:val="single" w:sz="4" w:space="0" w:color="auto"/>
            </w:tcBorders>
            <w:shd w:val="clear" w:color="auto" w:fill="auto"/>
            <w:noWrap/>
            <w:vAlign w:val="center"/>
            <w:hideMark/>
          </w:tcPr>
          <w:p w14:paraId="0C6F0A77"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Classification</w:t>
            </w:r>
          </w:p>
        </w:tc>
      </w:tr>
      <w:tr w:rsidR="00E5291D" w:rsidRPr="000F6B94" w14:paraId="3DD324EF"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336D177E"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Prediction</w:t>
            </w:r>
          </w:p>
        </w:tc>
        <w:tc>
          <w:tcPr>
            <w:tcW w:w="2301" w:type="dxa"/>
            <w:tcBorders>
              <w:top w:val="nil"/>
              <w:left w:val="nil"/>
              <w:bottom w:val="nil"/>
              <w:right w:val="single" w:sz="4" w:space="0" w:color="auto"/>
            </w:tcBorders>
            <w:shd w:val="clear" w:color="auto" w:fill="auto"/>
            <w:noWrap/>
            <w:vAlign w:val="center"/>
            <w:hideMark/>
          </w:tcPr>
          <w:p w14:paraId="7B2B0E5E"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Chlorine Exceedance</w:t>
            </w:r>
          </w:p>
        </w:tc>
      </w:tr>
      <w:tr w:rsidR="00E5291D" w:rsidRPr="000F6B94" w14:paraId="059E654A"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683CB72B"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Number of decision trees</w:t>
            </w:r>
          </w:p>
        </w:tc>
        <w:tc>
          <w:tcPr>
            <w:tcW w:w="2301" w:type="dxa"/>
            <w:tcBorders>
              <w:top w:val="nil"/>
              <w:left w:val="nil"/>
              <w:bottom w:val="nil"/>
              <w:right w:val="single" w:sz="4" w:space="0" w:color="auto"/>
            </w:tcBorders>
            <w:shd w:val="clear" w:color="auto" w:fill="auto"/>
            <w:noWrap/>
            <w:vAlign w:val="center"/>
            <w:hideMark/>
          </w:tcPr>
          <w:p w14:paraId="7C4BDE5C"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500</w:t>
            </w:r>
          </w:p>
        </w:tc>
      </w:tr>
      <w:tr w:rsidR="00E5291D" w:rsidRPr="000F6B94" w14:paraId="617D97A2"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28A070B8" w14:textId="77777777" w:rsidR="00E5291D" w:rsidRPr="000F6B94" w:rsidRDefault="00E5291D" w:rsidP="00E5291D">
            <w:pPr>
              <w:spacing w:after="0"/>
              <w:jc w:val="center"/>
              <w:rPr>
                <w:rFonts w:ascii="Calibri" w:eastAsia="Times New Roman" w:hAnsi="Calibri" w:cs="Calibri"/>
                <w:color w:val="000000"/>
                <w:sz w:val="22"/>
                <w:lang w:bidi="ar-SA"/>
              </w:rPr>
            </w:pPr>
            <w:r>
              <w:rPr>
                <w:rFonts w:ascii="Calibri" w:eastAsia="Times New Roman" w:hAnsi="Calibri" w:cs="Calibri"/>
                <w:color w:val="000000"/>
                <w:sz w:val="22"/>
                <w:lang w:bidi="ar-SA"/>
              </w:rPr>
              <w:t>N</w:t>
            </w:r>
            <w:r w:rsidRPr="000F6B94">
              <w:rPr>
                <w:rFonts w:ascii="Calibri" w:eastAsia="Times New Roman" w:hAnsi="Calibri" w:cs="Calibri"/>
                <w:color w:val="000000"/>
                <w:sz w:val="22"/>
                <w:lang w:bidi="ar-SA"/>
              </w:rPr>
              <w:t xml:space="preserve">umber of randomly </w:t>
            </w:r>
            <w:r>
              <w:rPr>
                <w:rFonts w:ascii="Calibri" w:eastAsia="Times New Roman" w:hAnsi="Calibri" w:cs="Calibri"/>
                <w:color w:val="000000"/>
                <w:sz w:val="22"/>
                <w:lang w:bidi="ar-SA"/>
              </w:rPr>
              <w:t>selected</w:t>
            </w:r>
            <w:r w:rsidRPr="000F6B94">
              <w:rPr>
                <w:rFonts w:ascii="Calibri" w:eastAsia="Times New Roman" w:hAnsi="Calibri" w:cs="Calibri"/>
                <w:color w:val="000000"/>
                <w:sz w:val="22"/>
                <w:lang w:bidi="ar-SA"/>
              </w:rPr>
              <w:t xml:space="preserve"> parameters per node</w:t>
            </w:r>
          </w:p>
        </w:tc>
        <w:tc>
          <w:tcPr>
            <w:tcW w:w="2301" w:type="dxa"/>
            <w:tcBorders>
              <w:top w:val="nil"/>
              <w:left w:val="nil"/>
              <w:bottom w:val="nil"/>
              <w:right w:val="single" w:sz="4" w:space="0" w:color="auto"/>
            </w:tcBorders>
            <w:shd w:val="clear" w:color="auto" w:fill="auto"/>
            <w:noWrap/>
            <w:vAlign w:val="center"/>
            <w:hideMark/>
          </w:tcPr>
          <w:p w14:paraId="2E111C76"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14</w:t>
            </w:r>
          </w:p>
        </w:tc>
      </w:tr>
      <w:tr w:rsidR="00E5291D" w:rsidRPr="000F6B94" w14:paraId="60549C76"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2A2F079B"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 xml:space="preserve">Bootstrap sampling </w:t>
            </w:r>
            <w:r>
              <w:rPr>
                <w:rFonts w:ascii="Calibri" w:eastAsia="Times New Roman" w:hAnsi="Calibri" w:cs="Calibri"/>
                <w:color w:val="000000"/>
                <w:sz w:val="22"/>
                <w:lang w:bidi="ar-SA"/>
              </w:rPr>
              <w:t>m</w:t>
            </w:r>
            <w:r w:rsidRPr="000F6B94">
              <w:rPr>
                <w:rFonts w:ascii="Calibri" w:eastAsia="Times New Roman" w:hAnsi="Calibri" w:cs="Calibri"/>
                <w:color w:val="000000"/>
                <w:sz w:val="22"/>
                <w:lang w:bidi="ar-SA"/>
              </w:rPr>
              <w:t>ethod</w:t>
            </w:r>
          </w:p>
        </w:tc>
        <w:tc>
          <w:tcPr>
            <w:tcW w:w="2301" w:type="dxa"/>
            <w:tcBorders>
              <w:top w:val="nil"/>
              <w:left w:val="nil"/>
              <w:bottom w:val="nil"/>
              <w:right w:val="single" w:sz="4" w:space="0" w:color="auto"/>
            </w:tcBorders>
            <w:shd w:val="clear" w:color="auto" w:fill="auto"/>
            <w:noWrap/>
            <w:vAlign w:val="center"/>
            <w:hideMark/>
          </w:tcPr>
          <w:p w14:paraId="69439268"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With replacement</w:t>
            </w:r>
          </w:p>
        </w:tc>
      </w:tr>
      <w:tr w:rsidR="00E5291D" w:rsidRPr="000F6B94" w14:paraId="668281FD"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29033E4C" w14:textId="77777777" w:rsidR="00E5291D" w:rsidRPr="000F6B94" w:rsidRDefault="00E5291D" w:rsidP="00E5291D">
            <w:pPr>
              <w:spacing w:after="0"/>
              <w:jc w:val="center"/>
              <w:rPr>
                <w:rFonts w:ascii="Calibri" w:eastAsia="Times New Roman" w:hAnsi="Calibri" w:cs="Calibri"/>
                <w:color w:val="000000"/>
                <w:sz w:val="22"/>
                <w:lang w:bidi="ar-SA"/>
              </w:rPr>
            </w:pPr>
            <w:r>
              <w:rPr>
                <w:rFonts w:ascii="Calibri" w:eastAsia="Times New Roman" w:hAnsi="Calibri" w:cs="Calibri"/>
                <w:color w:val="000000"/>
                <w:sz w:val="22"/>
                <w:lang w:bidi="ar-SA"/>
              </w:rPr>
              <w:t>M</w:t>
            </w:r>
            <w:r w:rsidRPr="000F6B94">
              <w:rPr>
                <w:rFonts w:ascii="Calibri" w:eastAsia="Times New Roman" w:hAnsi="Calibri" w:cs="Calibri"/>
                <w:color w:val="000000"/>
                <w:sz w:val="22"/>
                <w:lang w:bidi="ar-SA"/>
              </w:rPr>
              <w:t>in</w:t>
            </w:r>
            <w:r>
              <w:rPr>
                <w:rFonts w:ascii="Calibri" w:eastAsia="Times New Roman" w:hAnsi="Calibri" w:cs="Calibri"/>
                <w:color w:val="000000"/>
                <w:sz w:val="22"/>
                <w:lang w:bidi="ar-SA"/>
              </w:rPr>
              <w:t>imum</w:t>
            </w:r>
            <w:r w:rsidRPr="000F6B94">
              <w:rPr>
                <w:rFonts w:ascii="Calibri" w:eastAsia="Times New Roman" w:hAnsi="Calibri" w:cs="Calibri"/>
                <w:color w:val="000000"/>
                <w:sz w:val="22"/>
                <w:lang w:bidi="ar-SA"/>
              </w:rPr>
              <w:t xml:space="preserve"> observations in</w:t>
            </w:r>
            <w:r>
              <w:rPr>
                <w:rFonts w:ascii="Calibri" w:eastAsia="Times New Roman" w:hAnsi="Calibri" w:cs="Calibri"/>
                <w:color w:val="000000"/>
                <w:sz w:val="22"/>
                <w:lang w:bidi="ar-SA"/>
              </w:rPr>
              <w:t xml:space="preserve"> required</w:t>
            </w:r>
            <w:r w:rsidRPr="000F6B94">
              <w:rPr>
                <w:rFonts w:ascii="Calibri" w:eastAsia="Times New Roman" w:hAnsi="Calibri" w:cs="Calibri"/>
                <w:color w:val="000000"/>
                <w:sz w:val="22"/>
                <w:lang w:bidi="ar-SA"/>
              </w:rPr>
              <w:t xml:space="preserve"> terminal node</w:t>
            </w:r>
            <w:r>
              <w:rPr>
                <w:rFonts w:ascii="Calibri" w:eastAsia="Times New Roman" w:hAnsi="Calibri" w:cs="Calibri"/>
                <w:color w:val="000000"/>
                <w:sz w:val="22"/>
                <w:lang w:bidi="ar-SA"/>
              </w:rPr>
              <w:t>s</w:t>
            </w:r>
          </w:p>
        </w:tc>
        <w:tc>
          <w:tcPr>
            <w:tcW w:w="2301" w:type="dxa"/>
            <w:tcBorders>
              <w:top w:val="nil"/>
              <w:left w:val="nil"/>
              <w:bottom w:val="nil"/>
              <w:right w:val="single" w:sz="4" w:space="0" w:color="auto"/>
            </w:tcBorders>
            <w:shd w:val="clear" w:color="auto" w:fill="auto"/>
            <w:noWrap/>
            <w:vAlign w:val="center"/>
            <w:hideMark/>
          </w:tcPr>
          <w:p w14:paraId="7C79C4DE"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7</w:t>
            </w:r>
          </w:p>
        </w:tc>
      </w:tr>
      <w:tr w:rsidR="00E5291D" w:rsidRPr="000F6B94" w14:paraId="19768A7D"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37C1C52A"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Cross-validation type</w:t>
            </w:r>
          </w:p>
        </w:tc>
        <w:tc>
          <w:tcPr>
            <w:tcW w:w="2301" w:type="dxa"/>
            <w:tcBorders>
              <w:top w:val="nil"/>
              <w:left w:val="nil"/>
              <w:bottom w:val="nil"/>
              <w:right w:val="single" w:sz="4" w:space="0" w:color="auto"/>
            </w:tcBorders>
            <w:shd w:val="clear" w:color="auto" w:fill="auto"/>
            <w:noWrap/>
            <w:vAlign w:val="center"/>
            <w:hideMark/>
          </w:tcPr>
          <w:p w14:paraId="1FB5B892"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Monte-Carlo</w:t>
            </w:r>
          </w:p>
        </w:tc>
      </w:tr>
      <w:tr w:rsidR="00E5291D" w:rsidRPr="000F6B94" w14:paraId="224DCB5D" w14:textId="77777777" w:rsidTr="00E5291D">
        <w:trPr>
          <w:trHeight w:val="300"/>
        </w:trPr>
        <w:tc>
          <w:tcPr>
            <w:tcW w:w="4894" w:type="dxa"/>
            <w:tcBorders>
              <w:top w:val="nil"/>
              <w:left w:val="single" w:sz="4" w:space="0" w:color="auto"/>
              <w:bottom w:val="single" w:sz="4" w:space="0" w:color="auto"/>
              <w:right w:val="single" w:sz="4" w:space="0" w:color="auto"/>
            </w:tcBorders>
            <w:shd w:val="clear" w:color="auto" w:fill="auto"/>
            <w:noWrap/>
            <w:vAlign w:val="center"/>
            <w:hideMark/>
          </w:tcPr>
          <w:p w14:paraId="73ABA1E4"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Cross-validation computes</w:t>
            </w:r>
          </w:p>
        </w:tc>
        <w:tc>
          <w:tcPr>
            <w:tcW w:w="2301" w:type="dxa"/>
            <w:tcBorders>
              <w:top w:val="nil"/>
              <w:left w:val="nil"/>
              <w:bottom w:val="single" w:sz="4" w:space="0" w:color="auto"/>
              <w:right w:val="single" w:sz="4" w:space="0" w:color="auto"/>
            </w:tcBorders>
            <w:shd w:val="clear" w:color="auto" w:fill="auto"/>
            <w:noWrap/>
            <w:vAlign w:val="center"/>
            <w:hideMark/>
          </w:tcPr>
          <w:p w14:paraId="1A6EA8C8"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25</w:t>
            </w:r>
          </w:p>
        </w:tc>
      </w:tr>
    </w:tbl>
    <w:p w14:paraId="77179EE9" w14:textId="05D8A279" w:rsidR="00E5291D" w:rsidRDefault="00E5291D" w:rsidP="008C4EDC">
      <w:pPr>
        <w:pStyle w:val="LFTBody"/>
      </w:pPr>
    </w:p>
    <w:p w14:paraId="26A21C6B" w14:textId="707EAD0C" w:rsidR="00E5291D" w:rsidRDefault="00E5291D" w:rsidP="008C4EDC">
      <w:pPr>
        <w:pStyle w:val="LFTBody"/>
      </w:pPr>
    </w:p>
    <w:p w14:paraId="46C191B5" w14:textId="4D2BC284" w:rsidR="00E5291D" w:rsidRPr="00E5291D" w:rsidRDefault="00222A9D" w:rsidP="008C4EDC">
      <w:pPr>
        <w:pStyle w:val="LFTBody"/>
      </w:pPr>
      <w:r>
        <w:rPr>
          <w:noProof/>
        </w:rPr>
        <mc:AlternateContent>
          <mc:Choice Requires="wpg">
            <w:drawing>
              <wp:anchor distT="0" distB="0" distL="114300" distR="114300" simplePos="0" relativeHeight="251659264" behindDoc="0" locked="0" layoutInCell="1" allowOverlap="1" wp14:anchorId="43DACD97" wp14:editId="39F517B1">
                <wp:simplePos x="0" y="0"/>
                <wp:positionH relativeFrom="margin">
                  <wp:align>left</wp:align>
                </wp:positionH>
                <wp:positionV relativeFrom="paragraph">
                  <wp:posOffset>1176020</wp:posOffset>
                </wp:positionV>
                <wp:extent cx="5814060" cy="28956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5814060" cy="2895600"/>
                          <a:chOff x="-33962" y="-45379"/>
                          <a:chExt cx="6546927" cy="3051176"/>
                        </a:xfrm>
                      </wpg:grpSpPr>
                      <pic:pic xmlns:pic="http://schemas.openxmlformats.org/drawingml/2006/picture">
                        <pic:nvPicPr>
                          <pic:cNvPr id="31" name="Picture 31"/>
                          <pic:cNvPicPr>
                            <a:picLocks noChangeAspect="1"/>
                          </pic:cNvPicPr>
                        </pic:nvPicPr>
                        <pic:blipFill rotWithShape="1">
                          <a:blip r:embed="rId105" cstate="print">
                            <a:extLst>
                              <a:ext uri="{28A0092B-C50C-407E-A947-70E740481C1C}">
                                <a14:useLocalDpi xmlns:a14="http://schemas.microsoft.com/office/drawing/2010/main" val="0"/>
                              </a:ext>
                            </a:extLst>
                          </a:blip>
                          <a:srcRect l="5136"/>
                          <a:stretch/>
                        </pic:blipFill>
                        <pic:spPr bwMode="auto">
                          <a:xfrm>
                            <a:off x="-33962" y="-31805"/>
                            <a:ext cx="2150372" cy="30207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106" cstate="print">
                            <a:extLst>
                              <a:ext uri="{28A0092B-C50C-407E-A947-70E740481C1C}">
                                <a14:useLocalDpi xmlns:a14="http://schemas.microsoft.com/office/drawing/2010/main" val="0"/>
                              </a:ext>
                            </a:extLst>
                          </a:blip>
                          <a:srcRect l="6371"/>
                          <a:stretch/>
                        </pic:blipFill>
                        <pic:spPr bwMode="auto">
                          <a:xfrm>
                            <a:off x="2116410" y="-45379"/>
                            <a:ext cx="2142490" cy="305117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107" cstate="print">
                            <a:extLst>
                              <a:ext uri="{28A0092B-C50C-407E-A947-70E740481C1C}">
                                <a14:useLocalDpi xmlns:a14="http://schemas.microsoft.com/office/drawing/2010/main" val="0"/>
                              </a:ext>
                            </a:extLst>
                          </a:blip>
                          <a:srcRect l="5324"/>
                          <a:stretch/>
                        </pic:blipFill>
                        <pic:spPr bwMode="auto">
                          <a:xfrm>
                            <a:off x="4290465" y="-23488"/>
                            <a:ext cx="2222500" cy="30200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8A6989" id="Group 30" o:spid="_x0000_s1026" style="position:absolute;margin-left:0;margin-top:92.6pt;width:457.8pt;height:228pt;z-index:251659264;mso-position-horizontal:left;mso-position-horizontal-relative:margin;mso-width-relative:margin;mso-height-relative:margin" coordorigin="-339,-453" coordsize="65469,30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">
                <v:shape id="Picture 31" o:spid="_x0000_s1027" type="#_x0000_t75" style="position:absolute;left:-339;top:-318;width:21503;height:30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">
                  <v:imagedata r:id="rId108" o:title="" cropleft="3366f"/>
                </v:shape>
                <v:shape id="Picture 41" o:spid="_x0000_s1028" type="#_x0000_t75" style="position:absolute;left:21164;top:-453;width:21425;height:3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">
                  <v:imagedata r:id="rId109" o:title="" cropleft="4175f"/>
                </v:shape>
                <v:shape id="Picture 48" o:spid="_x0000_s1029" type="#_x0000_t75" style="position:absolute;left:42904;top:-234;width:22225;height:3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">
                  <v:imagedata r:id="rId110" o:title="" cropleft="3489f"/>
                </v:shape>
                <w10:wrap type="topAndBottom" anchorx="margin"/>
              </v:group>
            </w:pict>
          </mc:Fallback>
        </mc:AlternateContent>
      </w:r>
      <w:r w:rsidR="00E5291D">
        <w:t xml:space="preserve">The random forest was the most accurate of the models with a measure of 67% ±7%. </w:t>
      </w:r>
      <w:r w:rsidR="00E5291D">
        <w:rPr>
          <w:b/>
          <w:bCs/>
        </w:rPr>
        <w:t xml:space="preserve">Figure </w:t>
      </w:r>
      <w:r w:rsidR="008557D5">
        <w:rPr>
          <w:b/>
          <w:bCs/>
        </w:rPr>
        <w:t>3-12</w:t>
      </w:r>
      <w:r w:rsidR="00E5291D">
        <w:t xml:space="preserve"> shows the top 20 variables deemed most important to exceedance events</w:t>
      </w:r>
      <w:r w:rsidR="00A12C6E">
        <w:t xml:space="preserve"> by each </w:t>
      </w:r>
      <w:r w:rsidR="000400FA">
        <w:t xml:space="preserve">statistical </w:t>
      </w:r>
      <w:r w:rsidR="00A12C6E">
        <w:t>model</w:t>
      </w:r>
      <w:r w:rsidR="00E5291D">
        <w:t xml:space="preserve">. Similar to the decision tree and logistic model, disinfection dose and plant </w:t>
      </w:r>
      <w:r w:rsidR="00A12C6E">
        <w:t>BOD</w:t>
      </w:r>
      <w:r w:rsidR="00E5291D">
        <w:t xml:space="preserve"> loading were strong drivers. Other notable factors include effluent TSS, Visy Paper</w:t>
      </w:r>
      <w:r w:rsidR="005560B7">
        <w:t xml:space="preserve"> loading</w:t>
      </w:r>
      <w:r w:rsidR="00E5291D">
        <w:t xml:space="preserve">, and RAS loading rates. </w:t>
      </w:r>
      <w:r w:rsidR="005560B7">
        <w:t xml:space="preserve"> Surprisingly, precipitation was not identified as a significant factor.</w:t>
      </w:r>
    </w:p>
    <w:p w14:paraId="0B8D8316" w14:textId="227532BB" w:rsidR="008557D5" w:rsidRPr="00A41991" w:rsidRDefault="008557D5" w:rsidP="00A41991">
      <w:pPr>
        <w:pStyle w:val="LFTCaption"/>
      </w:pPr>
      <w:bookmarkStart w:id="112" w:name="_Toc61514881"/>
      <w:r w:rsidRPr="00A41991">
        <w:t xml:space="preserve">Figure 3-12 </w:t>
      </w:r>
      <w:r w:rsidR="000400FA" w:rsidRPr="00A41991">
        <w:t>Factors Most Often Occurring When Effluent TRC Exceeded 0.52 mg/L</w:t>
      </w:r>
      <w:bookmarkEnd w:id="112"/>
      <w:r w:rsidR="000400FA" w:rsidRPr="00A41991">
        <w:t xml:space="preserve"> </w:t>
      </w:r>
    </w:p>
    <w:p w14:paraId="40706A53" w14:textId="380CA372" w:rsidR="00166080" w:rsidRPr="00717BDE" w:rsidRDefault="00166080" w:rsidP="00166080">
      <w:pPr>
        <w:pStyle w:val="LFTBody"/>
      </w:pPr>
    </w:p>
    <w:p w14:paraId="62363000" w14:textId="417C4232" w:rsidR="00166080" w:rsidRDefault="005560B7" w:rsidP="00166080">
      <w:pPr>
        <w:pStyle w:val="LFTHeading4"/>
      </w:pPr>
      <w:bookmarkStart w:id="113" w:name="_Toc39601256"/>
      <w:bookmarkStart w:id="114" w:name="_Toc61514850"/>
      <w:bookmarkStart w:id="115" w:name="_Toc39601260"/>
      <w:r>
        <w:t xml:space="preserve">3.9.1.4 </w:t>
      </w:r>
      <w:r w:rsidR="00166080">
        <w:t>Regression</w:t>
      </w:r>
      <w:bookmarkEnd w:id="113"/>
      <w:bookmarkEnd w:id="114"/>
    </w:p>
    <w:p w14:paraId="53DC6CFB" w14:textId="66FB5CED" w:rsidR="00166080" w:rsidRDefault="007230BB" w:rsidP="00166080">
      <w:pPr>
        <w:pStyle w:val="LFTBody"/>
      </w:pPr>
      <w:r>
        <w:t>D</w:t>
      </w:r>
      <w:r w:rsidR="009D5B8F">
        <w:t>ue to the class imbalance</w:t>
      </w:r>
      <w:r w:rsidR="000F7599">
        <w:t>s</w:t>
      </w:r>
      <w:r w:rsidR="009D5B8F">
        <w:t xml:space="preserve">, </w:t>
      </w:r>
      <w:r w:rsidR="000F7599">
        <w:t xml:space="preserve">standard regression </w:t>
      </w:r>
      <w:r w:rsidR="005560B7">
        <w:t xml:space="preserve">analyses </w:t>
      </w:r>
      <w:r w:rsidR="000F7599">
        <w:t>w</w:t>
      </w:r>
      <w:r w:rsidR="005560B7">
        <w:t>ere</w:t>
      </w:r>
      <w:r w:rsidR="000F7599">
        <w:t xml:space="preserve"> not used as there </w:t>
      </w:r>
      <w:r w:rsidR="004F0E45">
        <w:t>are</w:t>
      </w:r>
      <w:r w:rsidR="000F7599">
        <w:t xml:space="preserve"> insufficient observations of high chlorine concentrations in the effluent. Even so, spearman regression coefficients were computed throughout the entire dataset as a measure of monotonicity</w:t>
      </w:r>
      <w:r w:rsidR="00055449">
        <w:t xml:space="preserve"> and</w:t>
      </w:r>
      <w:r w:rsidR="000F7599">
        <w:t xml:space="preserve"> </w:t>
      </w:r>
      <w:r w:rsidR="00055449">
        <w:t>most</w:t>
      </w:r>
      <w:r w:rsidR="000F7599">
        <w:t xml:space="preserve"> parameters returned R</w:t>
      </w:r>
      <w:r w:rsidR="000F7599">
        <w:rPr>
          <w:vertAlign w:val="superscript"/>
        </w:rPr>
        <w:t xml:space="preserve">2 </w:t>
      </w:r>
      <w:r w:rsidR="000F7599">
        <w:t>values less than 0.1</w:t>
      </w:r>
      <w:r w:rsidR="0008009E">
        <w:t>.</w:t>
      </w:r>
      <w:r w:rsidR="00055449">
        <w:t xml:space="preserve"> Values that returned higher than 0.1 were either directly related to chlorine such hypo pump flow, or had a p-value &gt;0.05 indicating </w:t>
      </w:r>
      <w:r>
        <w:t>the</w:t>
      </w:r>
      <w:r w:rsidR="004F0E45">
        <w:t xml:space="preserve"> </w:t>
      </w:r>
      <w:r w:rsidR="00055449">
        <w:t>regression coefficient is statistically insignificant likely due to lack of coincident samples between TRC concentration and the predictor variable.</w:t>
      </w:r>
      <w:r w:rsidR="00527F46">
        <w:t xml:space="preserve"> </w:t>
      </w:r>
    </w:p>
    <w:p w14:paraId="54AA07F0" w14:textId="3AFC56FF" w:rsidR="00D9229D" w:rsidRDefault="00527F46" w:rsidP="00166080">
      <w:pPr>
        <w:pStyle w:val="LFTBody"/>
      </w:pPr>
      <w:r>
        <w:rPr>
          <w:b/>
          <w:bCs/>
        </w:rPr>
        <w:t>Figure</w:t>
      </w:r>
      <w:r w:rsidR="00D9229D">
        <w:rPr>
          <w:b/>
          <w:bCs/>
        </w:rPr>
        <w:t xml:space="preserve"> </w:t>
      </w:r>
      <w:r w:rsidR="00650382">
        <w:rPr>
          <w:b/>
          <w:bCs/>
        </w:rPr>
        <w:t>3</w:t>
      </w:r>
      <w:r w:rsidR="00D9229D">
        <w:rPr>
          <w:b/>
          <w:bCs/>
        </w:rPr>
        <w:t>-</w:t>
      </w:r>
      <w:r w:rsidR="00650382">
        <w:rPr>
          <w:b/>
          <w:bCs/>
        </w:rPr>
        <w:t>13</w:t>
      </w:r>
      <w:r>
        <w:t xml:space="preserve"> displays box plot</w:t>
      </w:r>
      <w:r w:rsidR="00D9229D">
        <w:t>s</w:t>
      </w:r>
      <w:r>
        <w:t xml:space="preserve"> showing </w:t>
      </w:r>
      <w:r w:rsidR="005560B7">
        <w:t>the</w:t>
      </w:r>
      <w:r>
        <w:t xml:space="preserve"> predict</w:t>
      </w:r>
      <w:r w:rsidR="007230BB">
        <w:t>ed</w:t>
      </w:r>
      <w:r>
        <w:t xml:space="preserve"> variable</w:t>
      </w:r>
      <w:r w:rsidR="007230BB">
        <w:t xml:space="preserve"> (</w:t>
      </w:r>
      <w:r w:rsidR="005560B7">
        <w:t xml:space="preserve">effluent </w:t>
      </w:r>
      <w:r w:rsidR="007230BB">
        <w:t>TRC concentration)</w:t>
      </w:r>
      <w:r>
        <w:t xml:space="preserve"> as a function of </w:t>
      </w:r>
      <w:r w:rsidR="00D9229D">
        <w:t xml:space="preserve">some of the variables deemed significant </w:t>
      </w:r>
      <w:r w:rsidR="005560B7">
        <w:t>by</w:t>
      </w:r>
      <w:r w:rsidR="00D9229D">
        <w:t xml:space="preserve"> the </w:t>
      </w:r>
      <w:r w:rsidR="007230BB">
        <w:t xml:space="preserve">variable importance </w:t>
      </w:r>
      <w:r w:rsidR="005560B7">
        <w:t>evaluations</w:t>
      </w:r>
      <w:r>
        <w:t xml:space="preserve">. Box </w:t>
      </w:r>
      <w:r w:rsidR="007230BB">
        <w:t xml:space="preserve">and whisker </w:t>
      </w:r>
      <w:r>
        <w:t>plots are distribution plots where the box represents the interquartile range</w:t>
      </w:r>
      <w:r w:rsidR="00AC6832">
        <w:t xml:space="preserve"> (25</w:t>
      </w:r>
      <w:r w:rsidR="00AC6832" w:rsidRPr="00AC6832">
        <w:rPr>
          <w:vertAlign w:val="superscript"/>
        </w:rPr>
        <w:t>th</w:t>
      </w:r>
      <w:r w:rsidR="00AC6832">
        <w:t xml:space="preserve"> to 75</w:t>
      </w:r>
      <w:r w:rsidR="00AC6832" w:rsidRPr="00AC6832">
        <w:rPr>
          <w:vertAlign w:val="superscript"/>
        </w:rPr>
        <w:t>th</w:t>
      </w:r>
      <w:r w:rsidR="00AC6832">
        <w:t xml:space="preserve"> percentile)</w:t>
      </w:r>
      <w:r w:rsidR="005560B7">
        <w:t xml:space="preserve"> of the observations</w:t>
      </w:r>
      <w:r>
        <w:t>, the whiskers represent 1.5x the interquartile range, and points outside of the whisker range are considered outliers.</w:t>
      </w:r>
    </w:p>
    <w:p w14:paraId="33F7EC12" w14:textId="026339AE" w:rsidR="00D9229D" w:rsidRPr="00AC6832" w:rsidRDefault="00D9229D" w:rsidP="00166080">
      <w:pPr>
        <w:pStyle w:val="LFTBody"/>
      </w:pPr>
      <w:r>
        <w:rPr>
          <w:b/>
          <w:bCs/>
        </w:rPr>
        <w:t xml:space="preserve">Figure </w:t>
      </w:r>
      <w:r w:rsidR="00650382">
        <w:rPr>
          <w:b/>
          <w:bCs/>
        </w:rPr>
        <w:t>3-14</w:t>
      </w:r>
      <w:r>
        <w:t xml:space="preserve"> </w:t>
      </w:r>
      <w:r w:rsidR="00AC6832">
        <w:t>s</w:t>
      </w:r>
      <w:r>
        <w:t xml:space="preserve">hows </w:t>
      </w:r>
      <w:r w:rsidR="005560B7">
        <w:t>TRC</w:t>
      </w:r>
      <w:r w:rsidR="00C259AC">
        <w:t xml:space="preserve"> </w:t>
      </w:r>
      <w:r>
        <w:t xml:space="preserve">concentrations as a function of </w:t>
      </w:r>
      <w:r w:rsidR="00AC6832">
        <w:t>binned chlorine d</w:t>
      </w:r>
      <w:r>
        <w:t>ose</w:t>
      </w:r>
      <w:r w:rsidR="0008009E">
        <w:t>. The data were binned (grouped) to better identify trends associated with chlorine residual concentrations that are not easily recognizable in standard regression and a</w:t>
      </w:r>
      <w:r>
        <w:t>s expected, the spread of residual concentrations increase</w:t>
      </w:r>
      <w:r w:rsidR="00AC6832">
        <w:t>s</w:t>
      </w:r>
      <w:r>
        <w:t xml:space="preserve"> as </w:t>
      </w:r>
      <w:r w:rsidR="005560B7">
        <w:t xml:space="preserve">chlorine </w:t>
      </w:r>
      <w:r>
        <w:t>doses increase.</w:t>
      </w:r>
      <w:r w:rsidR="00AC6832">
        <w:t xml:space="preserve"> Similarly, when observing BOD loading rate to the facility, the likel</w:t>
      </w:r>
      <w:r w:rsidR="005560B7">
        <w:t>i</w:t>
      </w:r>
      <w:r w:rsidR="00AC6832">
        <w:t>hood of exceedance events increase as greater concentrations of chlorine residual in the effluent are observed in BOD loading rate bins of higher concentrations. Because Visy Paper comprises a significant portion of the facilit</w:t>
      </w:r>
      <w:r w:rsidR="005560B7">
        <w:t>y’s</w:t>
      </w:r>
      <w:r w:rsidR="00AC6832">
        <w:t xml:space="preserve"> BOD</w:t>
      </w:r>
      <w:r w:rsidR="005560B7">
        <w:t xml:space="preserve"> load</w:t>
      </w:r>
      <w:r w:rsidR="00AC6832">
        <w:t xml:space="preserve">, </w:t>
      </w:r>
      <w:r w:rsidR="00AC6832">
        <w:rPr>
          <w:b/>
          <w:bCs/>
        </w:rPr>
        <w:t xml:space="preserve">Figure </w:t>
      </w:r>
      <w:r w:rsidR="00650382">
        <w:rPr>
          <w:b/>
          <w:bCs/>
        </w:rPr>
        <w:t>3-15</w:t>
      </w:r>
      <w:r w:rsidR="00AC6832">
        <w:rPr>
          <w:b/>
          <w:bCs/>
        </w:rPr>
        <w:t xml:space="preserve"> </w:t>
      </w:r>
      <w:r w:rsidR="00952B3F">
        <w:t xml:space="preserve">is showing </w:t>
      </w:r>
      <w:r w:rsidR="005560B7">
        <w:t xml:space="preserve">that </w:t>
      </w:r>
      <w:r w:rsidR="00952B3F">
        <w:t xml:space="preserve">as the Visy </w:t>
      </w:r>
      <w:r w:rsidR="005560B7">
        <w:t>Paper f</w:t>
      </w:r>
      <w:r w:rsidR="00952B3F">
        <w:t xml:space="preserve">low increases, the median </w:t>
      </w:r>
      <w:r w:rsidR="005560B7">
        <w:t xml:space="preserve">effluent </w:t>
      </w:r>
      <w:r w:rsidR="00952B3F">
        <w:t>TRC as well as the</w:t>
      </w:r>
      <w:commentRangeStart w:id="116"/>
      <w:r w:rsidR="00952B3F">
        <w:t xml:space="preserve"> IQR</w:t>
      </w:r>
      <w:commentRangeEnd w:id="116"/>
      <w:r w:rsidR="005560B7">
        <w:rPr>
          <w:rStyle w:val="CommentReference"/>
        </w:rPr>
        <w:commentReference w:id="116"/>
      </w:r>
      <w:r w:rsidR="00952B3F">
        <w:t xml:space="preserve"> of chlorine concentrations also increase. This may imply a potential contributing factor to activated sludge instability and resultant higher TRC concentrations.</w:t>
      </w:r>
    </w:p>
    <w:p w14:paraId="75EFD7E9" w14:textId="77777777" w:rsidR="00D9229D" w:rsidRDefault="00527F46" w:rsidP="00D9229D">
      <w:pPr>
        <w:pStyle w:val="LFTBody"/>
        <w:keepNext/>
      </w:pPr>
      <w:r>
        <w:t xml:space="preserve"> </w:t>
      </w:r>
      <w:r w:rsidR="00D9229D">
        <w:rPr>
          <w:noProof/>
        </w:rPr>
        <w:drawing>
          <wp:inline distT="0" distB="0" distL="0" distR="0" wp14:anchorId="3FC54EF8" wp14:editId="0A9AA736">
            <wp:extent cx="5613400" cy="2091690"/>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3400" cy="2091690"/>
                    </a:xfrm>
                    <a:prstGeom prst="rect">
                      <a:avLst/>
                    </a:prstGeom>
                    <a:noFill/>
                    <a:ln>
                      <a:noFill/>
                    </a:ln>
                  </pic:spPr>
                </pic:pic>
              </a:graphicData>
            </a:graphic>
          </wp:inline>
        </w:drawing>
      </w:r>
    </w:p>
    <w:p w14:paraId="6926E149" w14:textId="5488BA2A" w:rsidR="00527F46" w:rsidRPr="00A41991" w:rsidRDefault="00D9229D" w:rsidP="00A41991">
      <w:pPr>
        <w:pStyle w:val="LFTCaption"/>
      </w:pPr>
      <w:bookmarkStart w:id="117" w:name="_Toc61514882"/>
      <w:r w:rsidRPr="00A41991">
        <w:t xml:space="preserve">Figure </w:t>
      </w:r>
      <w:r w:rsidR="008557D5" w:rsidRPr="00A41991">
        <w:t>3-13</w:t>
      </w:r>
      <w:r w:rsidRPr="00A41991">
        <w:t xml:space="preserve"> </w:t>
      </w:r>
      <w:r w:rsidR="0008009E" w:rsidRPr="00A41991">
        <w:t xml:space="preserve">Effluent </w:t>
      </w:r>
      <w:r w:rsidRPr="00A41991">
        <w:t xml:space="preserve">TRC concentrations by Binned Disinfection Dose (Bin intervals defined such that they contain an equivalent number of </w:t>
      </w:r>
      <w:r w:rsidR="0008009E" w:rsidRPr="00A41991">
        <w:t xml:space="preserve">TRC </w:t>
      </w:r>
      <w:r w:rsidRPr="00A41991">
        <w:t>observations)</w:t>
      </w:r>
      <w:bookmarkEnd w:id="117"/>
    </w:p>
    <w:p w14:paraId="062282F5" w14:textId="7ED37EBE" w:rsidR="00D9229D" w:rsidRDefault="00D9229D" w:rsidP="00D9229D">
      <w:pPr>
        <w:pStyle w:val="LFTCaption"/>
      </w:pPr>
    </w:p>
    <w:p w14:paraId="12B24466" w14:textId="77777777" w:rsidR="00D9229D" w:rsidRPr="00527F46" w:rsidRDefault="00D9229D" w:rsidP="00D9229D">
      <w:pPr>
        <w:pStyle w:val="LFTCaption"/>
      </w:pPr>
    </w:p>
    <w:p w14:paraId="5341A0AB" w14:textId="77777777" w:rsidR="00AC6832" w:rsidRDefault="00527F46" w:rsidP="00AC6832">
      <w:pPr>
        <w:pStyle w:val="LFTBody"/>
        <w:keepNext/>
      </w:pPr>
      <w:r>
        <w:rPr>
          <w:noProof/>
        </w:rPr>
        <w:drawing>
          <wp:inline distT="0" distB="0" distL="0" distR="0" wp14:anchorId="5373BC74" wp14:editId="6A0D8826">
            <wp:extent cx="5613400" cy="2091690"/>
            <wp:effectExtent l="0" t="0" r="635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3400" cy="2091690"/>
                    </a:xfrm>
                    <a:prstGeom prst="rect">
                      <a:avLst/>
                    </a:prstGeom>
                    <a:noFill/>
                    <a:ln>
                      <a:noFill/>
                    </a:ln>
                  </pic:spPr>
                </pic:pic>
              </a:graphicData>
            </a:graphic>
          </wp:inline>
        </w:drawing>
      </w:r>
    </w:p>
    <w:p w14:paraId="289554D4" w14:textId="5448D720" w:rsidR="00527F46" w:rsidRPr="00A41991" w:rsidRDefault="00AC6832" w:rsidP="00A41991">
      <w:pPr>
        <w:pStyle w:val="LFTCaption"/>
      </w:pPr>
      <w:bookmarkStart w:id="118" w:name="_Toc61514883"/>
      <w:r w:rsidRPr="00A41991">
        <w:t xml:space="preserve">Figure </w:t>
      </w:r>
      <w:r w:rsidR="008557D5" w:rsidRPr="00A41991">
        <w:t>3-14</w:t>
      </w:r>
      <w:r w:rsidR="00A41991">
        <w:t xml:space="preserve"> </w:t>
      </w:r>
      <w:r w:rsidR="0008009E" w:rsidRPr="00A41991">
        <w:t xml:space="preserve">Effluent </w:t>
      </w:r>
      <w:r w:rsidRPr="00A41991">
        <w:t xml:space="preserve">TRC concentrations by Binned </w:t>
      </w:r>
      <w:r w:rsidR="00952B3F" w:rsidRPr="00A41991">
        <w:t xml:space="preserve">influent </w:t>
      </w:r>
      <w:r w:rsidRPr="00A41991">
        <w:t>BOD Loading Rate (Bin intervals defined such that they contain an equivalent number of</w:t>
      </w:r>
      <w:r w:rsidR="0008009E" w:rsidRPr="00A41991">
        <w:t xml:space="preserve"> TRC</w:t>
      </w:r>
      <w:r w:rsidRPr="00A41991">
        <w:t xml:space="preserve"> observations)</w:t>
      </w:r>
      <w:bookmarkEnd w:id="118"/>
    </w:p>
    <w:p w14:paraId="3A0060C9" w14:textId="2FFAB414" w:rsidR="00AC6832" w:rsidRDefault="00952B3F" w:rsidP="00166080">
      <w:pPr>
        <w:pStyle w:val="LFTBody"/>
      </w:pPr>
      <w:r>
        <w:rPr>
          <w:noProof/>
        </w:rPr>
        <w:drawing>
          <wp:anchor distT="0" distB="0" distL="114300" distR="114300" simplePos="0" relativeHeight="251661312" behindDoc="0" locked="0" layoutInCell="1" allowOverlap="1" wp14:anchorId="091F8AE1" wp14:editId="242D093A">
            <wp:simplePos x="0" y="0"/>
            <wp:positionH relativeFrom="margin">
              <wp:posOffset>-6350</wp:posOffset>
            </wp:positionH>
            <wp:positionV relativeFrom="paragraph">
              <wp:posOffset>342276</wp:posOffset>
            </wp:positionV>
            <wp:extent cx="5613400" cy="2090420"/>
            <wp:effectExtent l="0" t="0" r="6350" b="508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3400" cy="2090420"/>
                    </a:xfrm>
                    <a:prstGeom prst="rect">
                      <a:avLst/>
                    </a:prstGeom>
                    <a:noFill/>
                    <a:ln>
                      <a:noFill/>
                    </a:ln>
                  </pic:spPr>
                </pic:pic>
              </a:graphicData>
            </a:graphic>
          </wp:anchor>
        </w:drawing>
      </w:r>
    </w:p>
    <w:p w14:paraId="6269AE52" w14:textId="6E9AA840" w:rsidR="009401B8" w:rsidRPr="00A41991" w:rsidRDefault="009401B8" w:rsidP="00A41991">
      <w:pPr>
        <w:pStyle w:val="LFTCaption"/>
      </w:pPr>
      <w:bookmarkStart w:id="119" w:name="_Toc61514884"/>
      <w:r w:rsidRPr="00A41991">
        <w:t xml:space="preserve">Figure </w:t>
      </w:r>
      <w:r w:rsidR="008557D5" w:rsidRPr="00A41991">
        <w:t>3-15</w:t>
      </w:r>
      <w:r w:rsidRPr="00A41991">
        <w:t xml:space="preserve"> </w:t>
      </w:r>
      <w:r w:rsidR="0008009E" w:rsidRPr="00A41991">
        <w:t xml:space="preserve">Effluent </w:t>
      </w:r>
      <w:r w:rsidRPr="00A41991">
        <w:t xml:space="preserve">TRC concentrations by Binned Visy </w:t>
      </w:r>
      <w:r w:rsidR="00F7462D" w:rsidRPr="00A41991">
        <w:t xml:space="preserve">Paper </w:t>
      </w:r>
      <w:r w:rsidRPr="00A41991">
        <w:t xml:space="preserve">Flow Rate (Bin intervals defined such that they contain an equivalent number of </w:t>
      </w:r>
      <w:r w:rsidR="0008009E" w:rsidRPr="00A41991">
        <w:t xml:space="preserve">TRC </w:t>
      </w:r>
      <w:r w:rsidRPr="00A41991">
        <w:t>observations) [*]Plot is zoomed in and does not show all TRC observations</w:t>
      </w:r>
      <w:bookmarkEnd w:id="119"/>
    </w:p>
    <w:p w14:paraId="4A4DB220" w14:textId="0B516805" w:rsidR="00166080" w:rsidRDefault="00166080" w:rsidP="00166080">
      <w:pPr>
        <w:pStyle w:val="LFTBody"/>
      </w:pPr>
    </w:p>
    <w:p w14:paraId="5653D33F" w14:textId="55A15C10" w:rsidR="008C76AE" w:rsidRDefault="009401B8" w:rsidP="009401B8">
      <w:pPr>
        <w:pStyle w:val="LFTBody"/>
      </w:pPr>
      <w:r>
        <w:rPr>
          <w:b/>
          <w:bCs/>
        </w:rPr>
        <w:t xml:space="preserve">Figure </w:t>
      </w:r>
      <w:r w:rsidR="008557D5">
        <w:rPr>
          <w:b/>
          <w:bCs/>
        </w:rPr>
        <w:t>3-16</w:t>
      </w:r>
      <w:r>
        <w:t xml:space="preserve"> shows chlorine concentrations as a function of binned </w:t>
      </w:r>
      <w:r w:rsidR="008C76AE">
        <w:t xml:space="preserve">effluent </w:t>
      </w:r>
      <w:r>
        <w:t>fecal coliform concentrations. This plot provides insight into when</w:t>
      </w:r>
      <w:r w:rsidR="00742C3F">
        <w:t xml:space="preserve"> bacterial </w:t>
      </w:r>
      <w:r w:rsidR="00B66797">
        <w:t>concentrations</w:t>
      </w:r>
      <w:r w:rsidR="008C76AE">
        <w:t xml:space="preserve"> </w:t>
      </w:r>
      <w:r w:rsidR="00B66797">
        <w:t xml:space="preserve">start </w:t>
      </w:r>
      <w:r w:rsidR="008C76AE">
        <w:t xml:space="preserve">to </w:t>
      </w:r>
      <w:r w:rsidR="00B66797">
        <w:t>increas</w:t>
      </w:r>
      <w:r w:rsidR="008C76AE">
        <w:t>e</w:t>
      </w:r>
      <w:r w:rsidR="00B66797">
        <w:t xml:space="preserve"> the probability of an exceedance event </w:t>
      </w:r>
      <w:r w:rsidR="008C76AE">
        <w:t>which</w:t>
      </w:r>
      <w:r w:rsidR="00B66797">
        <w:t xml:space="preserve"> becomes increasingly apparent when 7-day geomeans approach 200 cfu/100mL (notably, the permit limit is a 30-day geomean of 200 cfu/100mL) indicating operators likely prioritize meeting bacterial permit limits above achieving the proposed TRC limit. </w:t>
      </w:r>
    </w:p>
    <w:p w14:paraId="57272966" w14:textId="2A55BA0A" w:rsidR="009401B8" w:rsidRDefault="00020B85" w:rsidP="009401B8">
      <w:pPr>
        <w:pStyle w:val="LFTBody"/>
      </w:pPr>
      <w:r>
        <w:t xml:space="preserve">Effluent TSS bins are shown in </w:t>
      </w:r>
      <w:r>
        <w:rPr>
          <w:b/>
          <w:bCs/>
        </w:rPr>
        <w:t xml:space="preserve">Figure </w:t>
      </w:r>
      <w:r w:rsidR="00650382">
        <w:rPr>
          <w:b/>
          <w:bCs/>
        </w:rPr>
        <w:t>3-17</w:t>
      </w:r>
      <w:r>
        <w:t xml:space="preserve"> to illustrate the increasing probability of higher chlorine concentrations associated with high</w:t>
      </w:r>
      <w:r w:rsidR="009F334C">
        <w:t xml:space="preserve"> </w:t>
      </w:r>
      <w:r w:rsidR="008C76AE">
        <w:t xml:space="preserve">effluent </w:t>
      </w:r>
      <w:r w:rsidR="009F334C">
        <w:t>TSS</w:t>
      </w:r>
      <w:r>
        <w:t>. TSS is another factor associated with the activated sludge process and can be affected by BOD and process performance</w:t>
      </w:r>
      <w:r w:rsidR="009F334C">
        <w:t xml:space="preserve">. </w:t>
      </w:r>
      <w:r w:rsidR="009F334C" w:rsidRPr="00271EC5">
        <w:t>Although higher TSS may exert more chlorine demand and result in less residual, several log sheets indicated that operators tend to increase</w:t>
      </w:r>
      <w:r w:rsidR="00271EC5" w:rsidRPr="00271EC5">
        <w:t xml:space="preserve"> chlorine</w:t>
      </w:r>
      <w:r w:rsidR="009F334C" w:rsidRPr="00271EC5">
        <w:t xml:space="preserve"> dose when solids are notably higher in the influent to the chlorine contact tanks to ensure an adequate bacterial kill.</w:t>
      </w:r>
    </w:p>
    <w:p w14:paraId="0A9C9976" w14:textId="33384CF4" w:rsidR="00650382" w:rsidRPr="00020B85" w:rsidRDefault="00650382" w:rsidP="009401B8">
      <w:pPr>
        <w:pStyle w:val="LFTBody"/>
      </w:pPr>
      <w:r>
        <w:rPr>
          <w:noProof/>
        </w:rPr>
        <w:drawing>
          <wp:anchor distT="0" distB="0" distL="114300" distR="114300" simplePos="0" relativeHeight="251714560" behindDoc="0" locked="0" layoutInCell="1" allowOverlap="1" wp14:anchorId="11ECE870" wp14:editId="6EC7AD5D">
            <wp:simplePos x="0" y="0"/>
            <wp:positionH relativeFrom="page">
              <wp:posOffset>914400</wp:posOffset>
            </wp:positionH>
            <wp:positionV relativeFrom="paragraph">
              <wp:posOffset>304800</wp:posOffset>
            </wp:positionV>
            <wp:extent cx="5607050" cy="2087880"/>
            <wp:effectExtent l="0" t="0" r="0" b="762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07050" cy="2087880"/>
                    </a:xfrm>
                    <a:prstGeom prst="rect">
                      <a:avLst/>
                    </a:prstGeom>
                    <a:noFill/>
                    <a:ln>
                      <a:noFill/>
                    </a:ln>
                  </pic:spPr>
                </pic:pic>
              </a:graphicData>
            </a:graphic>
          </wp:anchor>
        </w:drawing>
      </w:r>
    </w:p>
    <w:p w14:paraId="7D869568" w14:textId="6E4CF0F2" w:rsidR="009401B8" w:rsidRPr="00A41991" w:rsidRDefault="009401B8" w:rsidP="00A41991">
      <w:pPr>
        <w:pStyle w:val="LFTCaption"/>
      </w:pPr>
      <w:bookmarkStart w:id="120" w:name="_Toc61514885"/>
      <w:r w:rsidRPr="00A41991">
        <w:t xml:space="preserve">Figure </w:t>
      </w:r>
      <w:r w:rsidR="008557D5" w:rsidRPr="00A41991">
        <w:t xml:space="preserve">3-16 </w:t>
      </w:r>
      <w:r w:rsidRPr="00A41991">
        <w:t>TRC concentrations by Binned Fecal Coliform 7-day Geomean (Bin intervals defined such they are the same length independent of number of observations) [*]Plot is zoomed in and does not show all TRC observations</w:t>
      </w:r>
      <w:bookmarkEnd w:id="120"/>
    </w:p>
    <w:p w14:paraId="2BECA849" w14:textId="275E9397" w:rsidR="00166080" w:rsidRPr="002D0F3E" w:rsidRDefault="009401B8" w:rsidP="00166080">
      <w:pPr>
        <w:pStyle w:val="LFTBody"/>
      </w:pPr>
      <w:r>
        <w:rPr>
          <w:noProof/>
        </w:rPr>
        <w:drawing>
          <wp:anchor distT="0" distB="0" distL="114300" distR="114300" simplePos="0" relativeHeight="251663360" behindDoc="0" locked="0" layoutInCell="1" allowOverlap="1" wp14:anchorId="075F070F" wp14:editId="7D52CAEF">
            <wp:simplePos x="0" y="0"/>
            <wp:positionH relativeFrom="page">
              <wp:posOffset>970915</wp:posOffset>
            </wp:positionH>
            <wp:positionV relativeFrom="paragraph">
              <wp:posOffset>297312</wp:posOffset>
            </wp:positionV>
            <wp:extent cx="5613400" cy="2091690"/>
            <wp:effectExtent l="0" t="0" r="6350" b="381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3400" cy="2091690"/>
                    </a:xfrm>
                    <a:prstGeom prst="rect">
                      <a:avLst/>
                    </a:prstGeom>
                    <a:noFill/>
                    <a:ln>
                      <a:noFill/>
                    </a:ln>
                  </pic:spPr>
                </pic:pic>
              </a:graphicData>
            </a:graphic>
          </wp:anchor>
        </w:drawing>
      </w:r>
    </w:p>
    <w:p w14:paraId="020B7D6C" w14:textId="7A217FBF" w:rsidR="009401B8" w:rsidRPr="00A41991" w:rsidRDefault="009401B8" w:rsidP="00A41991">
      <w:pPr>
        <w:pStyle w:val="LFTCaption"/>
      </w:pPr>
      <w:bookmarkStart w:id="121" w:name="_Toc61514886"/>
      <w:r w:rsidRPr="00A41991">
        <w:t xml:space="preserve">Figure </w:t>
      </w:r>
      <w:r w:rsidR="00650382" w:rsidRPr="00A41991">
        <w:t>3-17</w:t>
      </w:r>
      <w:r w:rsidRPr="00A41991">
        <w:t xml:space="preserve"> TRC concentrations by Binned Effluent Suspended Sol</w:t>
      </w:r>
      <w:r w:rsidR="00650382" w:rsidRPr="00A41991">
        <w:t>i</w:t>
      </w:r>
      <w:r w:rsidRPr="00A41991">
        <w:t>ds (Bin intervals defined such they are the same length independent of number of observations) [*]Plot is zoomed in and does not show all TRC observations</w:t>
      </w:r>
      <w:bookmarkEnd w:id="121"/>
    </w:p>
    <w:p w14:paraId="237EF733" w14:textId="5BB6579A" w:rsidR="009401B8" w:rsidRDefault="009401B8" w:rsidP="009401B8">
      <w:pPr>
        <w:pStyle w:val="LFTNormal"/>
      </w:pPr>
    </w:p>
    <w:p w14:paraId="12D8604A" w14:textId="1FD4D7A9" w:rsidR="00F32AD3" w:rsidRPr="00431615" w:rsidRDefault="008C76AE">
      <w:pPr>
        <w:pStyle w:val="LFTHeading4"/>
      </w:pPr>
      <w:bookmarkStart w:id="122" w:name="_Toc61514851"/>
      <w:r>
        <w:t>3.9.1.5 Results of Statistical Evaluations</w:t>
      </w:r>
      <w:bookmarkEnd w:id="115"/>
      <w:bookmarkEnd w:id="122"/>
    </w:p>
    <w:p w14:paraId="523EEB0C" w14:textId="77777777" w:rsidR="00A41991" w:rsidRDefault="00E551FF" w:rsidP="00E551FF">
      <w:pPr>
        <w:pStyle w:val="LFTBody"/>
        <w:sectPr w:rsidR="00A41991" w:rsidSect="00043841">
          <w:headerReference w:type="even" r:id="rId119"/>
          <w:headerReference w:type="default" r:id="rId120"/>
          <w:footerReference w:type="even" r:id="rId121"/>
          <w:footerReference w:type="default" r:id="rId122"/>
          <w:headerReference w:type="first" r:id="rId123"/>
          <w:footerReference w:type="first" r:id="rId124"/>
          <w:pgSz w:w="11907" w:h="16839" w:code="9"/>
          <w:pgMar w:top="1440" w:right="1440" w:bottom="1440" w:left="1627" w:header="720" w:footer="720" w:gutter="0"/>
          <w:pgNumType w:start="1"/>
          <w:cols w:space="720"/>
          <w:titlePg/>
          <w:docGrid w:linePitch="360"/>
        </w:sectPr>
      </w:pPr>
      <w:r w:rsidRPr="00E12F29">
        <w:t>Results of the statistical evaluation provide</w:t>
      </w:r>
      <w:r w:rsidR="00854C40" w:rsidRPr="00E12F29">
        <w:t>d</w:t>
      </w:r>
      <w:r w:rsidRPr="00E12F29">
        <w:t xml:space="preserve"> insight into factors that </w:t>
      </w:r>
      <w:r w:rsidR="00854C40" w:rsidRPr="00E12F29">
        <w:t xml:space="preserve">were </w:t>
      </w:r>
      <w:r w:rsidRPr="00E12F29">
        <w:t xml:space="preserve">weighted </w:t>
      </w:r>
      <w:r w:rsidR="00854C40" w:rsidRPr="00E12F29">
        <w:t>heavily</w:t>
      </w:r>
      <w:r w:rsidRPr="00E12F29">
        <w:t xml:space="preserve"> when </w:t>
      </w:r>
      <w:r w:rsidR="00854C40" w:rsidRPr="00E12F29">
        <w:t>predicting</w:t>
      </w:r>
      <w:r w:rsidRPr="00E12F29">
        <w:t xml:space="preserve"> </w:t>
      </w:r>
      <w:r w:rsidR="00854C40" w:rsidRPr="00E12F29">
        <w:t>if</w:t>
      </w:r>
      <w:r w:rsidRPr="00E12F29">
        <w:t xml:space="preserve"> the facility will have experience a chlorine exceedance event. The entropy-reduction based approach</w:t>
      </w:r>
      <w:r w:rsidR="00854C40" w:rsidRPr="00E12F29">
        <w:t>es</w:t>
      </w:r>
      <w:r w:rsidRPr="00E12F29">
        <w:t xml:space="preserve"> (Decision Tree and Random Forest) as well as the binary regression approach (Logistic Regression) all shared the </w:t>
      </w:r>
      <w:r w:rsidR="00854C40" w:rsidRPr="00E12F29">
        <w:t xml:space="preserve">similar feature importance metrics where disinfection dose, BOD loading, RAS loading, effluent TSS, and Visy paper flows were indicative of </w:t>
      </w:r>
      <w:r w:rsidR="00E12F29" w:rsidRPr="00E12F29">
        <w:t xml:space="preserve"> TRC </w:t>
      </w:r>
      <w:r w:rsidR="00854C40" w:rsidRPr="00E12F29">
        <w:t>exceedance risks. Metrics pertaining to secondary treatment such as solids settleability, F/M, and sludge age we</w:t>
      </w:r>
      <w:r w:rsidR="00431615" w:rsidRPr="00E12F29">
        <w:t>r</w:t>
      </w:r>
      <w:r w:rsidR="00854C40" w:rsidRPr="00E12F29">
        <w:t xml:space="preserve">e also common. Because feature importance is spread out without </w:t>
      </w:r>
      <w:r w:rsidR="00557548" w:rsidRPr="00E12F29">
        <w:t xml:space="preserve">heavily weighted </w:t>
      </w:r>
      <w:r w:rsidR="00854C40" w:rsidRPr="00E12F29">
        <w:t>major predictors, th</w:t>
      </w:r>
      <w:r w:rsidR="00557548" w:rsidRPr="00E12F29">
        <w:t>e</w:t>
      </w:r>
      <w:r w:rsidR="00854C40" w:rsidRPr="00E12F29">
        <w:t xml:space="preserve"> </w:t>
      </w:r>
      <w:r w:rsidR="00557548" w:rsidRPr="00E12F29">
        <w:t xml:space="preserve">implication is that variability amongst </w:t>
      </w:r>
      <w:r w:rsidR="00B832B4" w:rsidRPr="00E12F29">
        <w:t xml:space="preserve">the features listed </w:t>
      </w:r>
      <w:r w:rsidR="00525BFB" w:rsidRPr="00E12F29">
        <w:t xml:space="preserve">have relatively comparable probabilistic impacts on </w:t>
      </w:r>
      <w:r w:rsidR="00E12F29">
        <w:t>residual chlorine concentrations</w:t>
      </w:r>
      <w:r w:rsidR="00525BFB" w:rsidRPr="00E12F29">
        <w:t>.</w:t>
      </w:r>
      <w:r w:rsidR="00557548">
        <w:t xml:space="preserve"> </w:t>
      </w:r>
    </w:p>
    <w:p w14:paraId="56983E39" w14:textId="58763525" w:rsidR="00126522" w:rsidRPr="00C45E61" w:rsidRDefault="00126522" w:rsidP="00126522">
      <w:pPr>
        <w:pStyle w:val="LFTHeading1"/>
      </w:pPr>
      <w:bookmarkStart w:id="123" w:name="_Toc61514852"/>
      <w:r w:rsidRPr="007C1D3F">
        <w:t xml:space="preserve">Section </w:t>
      </w:r>
      <w:r w:rsidR="00393DF0">
        <w:fldChar w:fldCharType="begin"/>
      </w:r>
      <w:r w:rsidR="00393DF0">
        <w:instrText xml:space="preserve"> SEQ chapter \* Arabic\r 4 \* MERGEFORMAT </w:instrText>
      </w:r>
      <w:r w:rsidR="00393DF0">
        <w:fldChar w:fldCharType="separate"/>
      </w:r>
      <w:r w:rsidR="008B5FE1">
        <w:rPr>
          <w:noProof/>
        </w:rPr>
        <w:t>4</w:t>
      </w:r>
      <w:r w:rsidR="00393DF0">
        <w:rPr>
          <w:noProof/>
        </w:rPr>
        <w:fldChar w:fldCharType="end"/>
      </w:r>
      <w:r w:rsidRPr="007C1D3F">
        <w:br/>
      </w:r>
      <w:bookmarkEnd w:id="46"/>
      <w:bookmarkEnd w:id="47"/>
      <w:r w:rsidR="001C592A">
        <w:t>Conclusions and Recommendations</w:t>
      </w:r>
      <w:bookmarkEnd w:id="123"/>
    </w:p>
    <w:p w14:paraId="45AE9BC7" w14:textId="77777777" w:rsidR="005423EA" w:rsidRPr="00C45E61" w:rsidRDefault="008E0BAA" w:rsidP="005423EA">
      <w:pPr>
        <w:pStyle w:val="LFTHeading2"/>
      </w:pPr>
      <w:bookmarkStart w:id="124" w:name="_Toc61514853"/>
      <w:r>
        <w:t>4</w:t>
      </w:r>
      <w:r w:rsidR="005423EA" w:rsidRPr="00C45E61">
        <w:t xml:space="preserve">.1 </w:t>
      </w:r>
      <w:r w:rsidR="001C592A">
        <w:t>Conclusions</w:t>
      </w:r>
      <w:bookmarkEnd w:id="124"/>
    </w:p>
    <w:p w14:paraId="569B0AF1" w14:textId="1C9CFB57" w:rsidR="005423EA" w:rsidRDefault="003A12C7" w:rsidP="005423EA">
      <w:pPr>
        <w:pStyle w:val="LFTBody"/>
      </w:pPr>
      <w:r>
        <w:t>It is clear from recent plant operating data, that the Port Richmond W</w:t>
      </w:r>
      <w:r w:rsidR="00EF3530">
        <w:t>RRF</w:t>
      </w:r>
      <w:r>
        <w:t xml:space="preserve"> can routinely achieve its required fecal coliform inactivation</w:t>
      </w:r>
      <w:r w:rsidR="003E3E8E">
        <w:t xml:space="preserve"> while also operating with a low effluent TRC, well below the </w:t>
      </w:r>
      <w:r w:rsidR="00E12F29">
        <w:t xml:space="preserve">anticipated new effluent </w:t>
      </w:r>
      <w:r w:rsidR="003E3E8E">
        <w:t>target of 0.52 mg/L.  Data from the last TRC and Fecal Performance Update showed that from November 2019 through October 2020, the monthly average effluent TRC ranged from 0.23 to 0.32 mg/L</w:t>
      </w:r>
      <w:r w:rsidR="00B17D29">
        <w:t>.</w:t>
      </w:r>
      <w:r w:rsidR="003E3E8E">
        <w:t xml:space="preserve">  However</w:t>
      </w:r>
      <w:r w:rsidR="00B17D29">
        <w:t>,</w:t>
      </w:r>
      <w:r w:rsidR="003E3E8E">
        <w:t xml:space="preserve"> the daily maximum TRC for this same period ranged from 0.30 to 0.96 mg/L, exceeding the target of 0.52 mg/L for 2 out of 12 months.</w:t>
      </w:r>
      <w:r w:rsidR="00B17D29">
        <w:t xml:space="preserve">  The issue becomes one of consistency, and whether the plant can consistently operate with a daily maximum effluent TRC below the 0.52 mg/L target while also meeting fecal inactivation.  This appears to be further challenging if NYSDEC were to adopt the enterococcus STV of 30 cfu/100 mL as an effluent limit.  During the summer 2020 sampling event, the mean effluent TRC was 0.43 mg/L, while the geometric mean for enterococcus and fecal coliform were 36 and 114 cfu/100 mL</w:t>
      </w:r>
      <w:r w:rsidR="00E12F29">
        <w:t>, s</w:t>
      </w:r>
      <w:r w:rsidR="00B17D29">
        <w:t>howing that the results were well within the 30-day fecal limit, but exceeding the enterococcus STV.</w:t>
      </w:r>
    </w:p>
    <w:p w14:paraId="1B70AFFC" w14:textId="594E800B" w:rsidR="00B17D29" w:rsidRDefault="00C452AE" w:rsidP="005423EA">
      <w:pPr>
        <w:pStyle w:val="LFTBody"/>
      </w:pPr>
      <w:r>
        <w:t>No single causative factor could be identified as resulting in the exceedances of the TRC target.  Rather there appear to be multiple, complex factors that are contributing to the variability in the control of the effluent TRC.  The major factors affecting disinfection performance and the resulting chlorine dose and residual include:</w:t>
      </w:r>
    </w:p>
    <w:p w14:paraId="339305C1" w14:textId="5276E021" w:rsidR="00C452AE" w:rsidRDefault="00C452AE" w:rsidP="00C452AE">
      <w:pPr>
        <w:pStyle w:val="LFTBullet1"/>
      </w:pPr>
      <w:r>
        <w:t>Effluent quality variability</w:t>
      </w:r>
      <w:r w:rsidR="00673744">
        <w:t xml:space="preserve"> (chemical composition and bacterial counts)</w:t>
      </w:r>
      <w:r>
        <w:t>,</w:t>
      </w:r>
    </w:p>
    <w:p w14:paraId="5AC3F215" w14:textId="61C05883" w:rsidR="00C452AE" w:rsidRDefault="00C452AE" w:rsidP="00C452AE">
      <w:pPr>
        <w:pStyle w:val="LFTBullet1"/>
      </w:pPr>
      <w:r>
        <w:t xml:space="preserve">Impact of </w:t>
      </w:r>
      <w:r w:rsidR="00514904">
        <w:t>Pratt/</w:t>
      </w:r>
      <w:r>
        <w:t>Visy Paper discharge on the plant secondary treatment performance,</w:t>
      </w:r>
    </w:p>
    <w:p w14:paraId="7C114218" w14:textId="0DBC2D99" w:rsidR="00673744" w:rsidRDefault="00673744" w:rsidP="00C452AE">
      <w:pPr>
        <w:pStyle w:val="LFTBullet1"/>
      </w:pPr>
      <w:r>
        <w:t>Variable chlorine demand and the use of manual chlorine dose adjustment strategy rather than automated control with residual feedback,</w:t>
      </w:r>
    </w:p>
    <w:p w14:paraId="68092584" w14:textId="01331BF8" w:rsidR="00673744" w:rsidRDefault="00673744" w:rsidP="00E12F29">
      <w:pPr>
        <w:pStyle w:val="LFTBullet1"/>
      </w:pPr>
      <w:r>
        <w:t>Impact of bulking sludge and filamentous growth events on the process operations including effluent quality and chlorine dose,</w:t>
      </w:r>
    </w:p>
    <w:p w14:paraId="64662A66" w14:textId="77777777" w:rsidR="00673744" w:rsidRDefault="00673744" w:rsidP="005423EA">
      <w:pPr>
        <w:pStyle w:val="LFTBody"/>
      </w:pPr>
      <w:r>
        <w:t>A somewhat brute-force statistical analysis of this historical data since the completion of the chlorination upgrade in 2016 identified common factors most associated with TRC exceedances:</w:t>
      </w:r>
    </w:p>
    <w:p w14:paraId="00D736DE" w14:textId="7D011B9C" w:rsidR="00673744" w:rsidRDefault="00673744" w:rsidP="00673744">
      <w:pPr>
        <w:pStyle w:val="LFTBullet1"/>
      </w:pPr>
      <w:r>
        <w:t>Disinfection dose</w:t>
      </w:r>
    </w:p>
    <w:p w14:paraId="248CCAC1" w14:textId="4489AD9A" w:rsidR="00B17D29" w:rsidRDefault="00673744" w:rsidP="00673744">
      <w:pPr>
        <w:pStyle w:val="LFTBullet1"/>
      </w:pPr>
      <w:r>
        <w:t xml:space="preserve"> Plant BOD loading</w:t>
      </w:r>
    </w:p>
    <w:p w14:paraId="70D5C103" w14:textId="4DDC8270" w:rsidR="00673744" w:rsidRDefault="00673744" w:rsidP="00673744">
      <w:pPr>
        <w:pStyle w:val="LFTBullet1"/>
      </w:pPr>
      <w:r>
        <w:t>Effluent TSS</w:t>
      </w:r>
    </w:p>
    <w:p w14:paraId="1F84E6B8" w14:textId="79469675" w:rsidR="00673744" w:rsidRDefault="00673744" w:rsidP="00673744">
      <w:pPr>
        <w:pStyle w:val="LFTBullet1"/>
      </w:pPr>
      <w:r>
        <w:t>RAS loading</w:t>
      </w:r>
    </w:p>
    <w:p w14:paraId="24070A3B" w14:textId="328A2289" w:rsidR="00673744" w:rsidRDefault="00673744" w:rsidP="00673744">
      <w:pPr>
        <w:pStyle w:val="LFTBullet1"/>
      </w:pPr>
      <w:r>
        <w:t>Daily flow</w:t>
      </w:r>
    </w:p>
    <w:p w14:paraId="785BBEFA" w14:textId="73DE4E6C" w:rsidR="00673744" w:rsidRDefault="00673744" w:rsidP="00673744">
      <w:pPr>
        <w:pStyle w:val="LFTBullet1"/>
      </w:pPr>
      <w:r>
        <w:t>Plant TSS loading</w:t>
      </w:r>
    </w:p>
    <w:p w14:paraId="3273843D" w14:textId="42ED66E0" w:rsidR="00673744" w:rsidRDefault="00673744" w:rsidP="00673744">
      <w:pPr>
        <w:pStyle w:val="LFTBullet1"/>
      </w:pPr>
      <w:r>
        <w:t>Effluent temperature</w:t>
      </w:r>
    </w:p>
    <w:p w14:paraId="2890788B" w14:textId="0D75D708" w:rsidR="007D1FF2" w:rsidRDefault="007D1FF2" w:rsidP="007D1FF2">
      <w:pPr>
        <w:pStyle w:val="LFTBody"/>
      </w:pPr>
      <w:r>
        <w:t xml:space="preserve">Effluent variability is viewed as a major factor impacting the overall disinfection performance and the ability to tightly control the TRC residual below the 0.52 mg/L target while </w:t>
      </w:r>
      <w:r w:rsidR="00A80AC0">
        <w:t xml:space="preserve">also </w:t>
      </w:r>
      <w:r>
        <w:t>maintaining bacterial inactivation.  It is notable that during the summer 2020 sampling event, the concentration of both fecal coliform and enterococcus in the CCT influent varied by over 2-logs.</w:t>
      </w:r>
      <w:r w:rsidR="001761E8">
        <w:t xml:space="preserve">  Because the effluent bacteria concentration is a function of the influent concentration and the CCT log reduction for a given chlorine dose and contact time, </w:t>
      </w:r>
      <w:r w:rsidR="00A80AC0">
        <w:t>a 2-log increase in the influent concentration will result in a proportional increase in the effluent concentration.  Most often, this will appear as noise in the effluent bacteria monitoring, forcing the operator to increase the chlorine dose in order to decrease the daily bacteria results, or when there is a trend that might exceed 7-day or 30-day reporting limits.</w:t>
      </w:r>
      <w:r w:rsidR="002C530E">
        <w:t xml:space="preserve">  </w:t>
      </w:r>
      <w:r w:rsidR="0033246B">
        <w:t>Effluent variability can also result in significant variability in chlorine demand, which can be difficult to compensate for without using automatic control and residual feedback.  With the current strategy of manual dose adjustment based on hourly grab sample analysis, the dose adjustment will always be lagging the process.</w:t>
      </w:r>
    </w:p>
    <w:p w14:paraId="7CC710BD" w14:textId="748E1F8B" w:rsidR="0033246B" w:rsidRDefault="0033246B" w:rsidP="007D1FF2">
      <w:pPr>
        <w:pStyle w:val="LFTBody"/>
      </w:pPr>
      <w:r>
        <w:t>The presence of bulking sludge and filamentous growth is a recurring problem at the Port Richmond W</w:t>
      </w:r>
      <w:r w:rsidR="00EF3530">
        <w:t>RRF</w:t>
      </w:r>
      <w:r>
        <w:t xml:space="preserve">.  This appears to be affecting the disinfection system performance both based on operation and on disinfection log-reduction.  The plant operators over the summer sampling event adjusted the disinfection dose when they were chlorinating RAS, making </w:t>
      </w:r>
      <w:r w:rsidR="00E12F29">
        <w:t xml:space="preserve">it </w:t>
      </w:r>
      <w:r>
        <w:t xml:space="preserve">more difficult to consistently meet a low residual limit.  </w:t>
      </w:r>
      <w:r w:rsidR="00F3460B">
        <w:t>Additionally, it is possible that at times during these events</w:t>
      </w:r>
      <w:r w:rsidR="00E12F29">
        <w:t xml:space="preserve">, </w:t>
      </w:r>
      <w:r w:rsidR="00F3460B">
        <w:t>the solids composition of the effluent TSS is different resulting in a larger particle size distribution.  Larger particles in the effluent can reduce disinfection effectiveness by partially shielding bacteria within the solids particle and requiring a higher chlorine dosage to achieve the same log reduction.</w:t>
      </w:r>
      <w:r w:rsidR="00107A02">
        <w:t xml:space="preserve">  On average, TSS removal is quite good with mean effluent TSS of 8.3 mg/L since 2016.  However, poor settling sludge has often been observed, including recently when visible paper particles were reported in SVI column tests.  It is also notable that PSD analysis performed during the summer 2020 sampling event showed a significant shift to larger particles as compared to PSD analysis performed in 2005 as part of the initial TRC Program.</w:t>
      </w:r>
    </w:p>
    <w:p w14:paraId="5E365599" w14:textId="28F69DC7" w:rsidR="00107A02" w:rsidRDefault="00107A02" w:rsidP="007D1FF2">
      <w:pPr>
        <w:pStyle w:val="LFTBody"/>
      </w:pPr>
      <w:r>
        <w:t xml:space="preserve">The discharge from Visy </w:t>
      </w:r>
      <w:r w:rsidR="00F82641">
        <w:t>P</w:t>
      </w:r>
      <w:r>
        <w:t>aper is likely contributing to and exacerbating the bulking sludge and filamentous growth occurrences at the plant.  This is also compounded by the condition of the aeration system (i.e., dead spots, broken air headers/diffusers, lack of oxygen/DO control</w:t>
      </w:r>
      <w:r w:rsidR="00F82641">
        <w:t xml:space="preserve">) and control of flow splitting.  The BOD loading from </w:t>
      </w:r>
      <w:r w:rsidR="00E12F29">
        <w:t>Pratt/</w:t>
      </w:r>
      <w:r w:rsidR="00F82641">
        <w:t>Visy Paper represents upwards of 50</w:t>
      </w:r>
      <w:r w:rsidR="00E12F29">
        <w:t xml:space="preserve"> percent</w:t>
      </w:r>
      <w:r w:rsidR="00F82641">
        <w:t xml:space="preserve"> or more of the total plant BOD loading.  It is unclear whether this discharge is relatively constant or more of a batch discharge and whether the BOD is mostly in the soluble form or particulate.  If it is mostly soluble as would be expected from this type of discharge and on a shift or batch basis, this further impacts the secondary process by promoting the conditions for bulking sludge and filamentous growth.</w:t>
      </w:r>
    </w:p>
    <w:p w14:paraId="7412953D" w14:textId="1786DACD" w:rsidR="00F82641" w:rsidRDefault="00F82641" w:rsidP="007D1FF2">
      <w:pPr>
        <w:pStyle w:val="LFTBody"/>
      </w:pPr>
      <w:r>
        <w:t>Precipitation and settling flux capacity did not correlate well with TRC exceedances.  Certain large precipitation events</w:t>
      </w:r>
      <w:r w:rsidR="008B5FE1">
        <w:t xml:space="preserve">, primarily those resulting in some solids washout, did result in process upsets which led to TRC exceedances.  But most precipitation events did not seem to impact TRC compliance.  Regarding settling flux, the final settling tanks are typically operated well below their theoretical settling flux.  </w:t>
      </w:r>
      <w:r w:rsidR="00A4154C">
        <w:t xml:space="preserve">Over the period evaluated, the state point only approached the theoretical settling flux on </w:t>
      </w:r>
      <w:r w:rsidR="00E12F29">
        <w:t>three</w:t>
      </w:r>
      <w:r w:rsidR="00A4154C">
        <w:t xml:space="preserve"> days, </w:t>
      </w:r>
      <w:r w:rsidR="00E12F29">
        <w:t>two</w:t>
      </w:r>
      <w:r w:rsidR="00A4154C">
        <w:t xml:space="preserve"> of which corresponded with TRC exceedances.  Many other times the state point was elevated without observed TRC exceedances, and conversely many other times the state point was low while there were TRC exceedances</w:t>
      </w:r>
      <w:r w:rsidR="00E12F29">
        <w:t>, w</w:t>
      </w:r>
      <w:r w:rsidR="00A4154C">
        <w:t>hich indicated that the two were poorly correlated.</w:t>
      </w:r>
    </w:p>
    <w:p w14:paraId="029AC13D" w14:textId="77777777" w:rsidR="005423EA" w:rsidRDefault="005423EA" w:rsidP="005E2488">
      <w:pPr>
        <w:pStyle w:val="LFTCaption"/>
      </w:pPr>
    </w:p>
    <w:p w14:paraId="05F400EE" w14:textId="77777777" w:rsidR="001C592A" w:rsidRPr="00C45E61" w:rsidRDefault="001C592A" w:rsidP="001C592A">
      <w:pPr>
        <w:pStyle w:val="LFTHeading2"/>
      </w:pPr>
      <w:bookmarkStart w:id="125" w:name="_Toc61514854"/>
      <w:r>
        <w:t>4</w:t>
      </w:r>
      <w:r w:rsidRPr="00C45E61">
        <w:t>.</w:t>
      </w:r>
      <w:r>
        <w:t>2 Recommendations</w:t>
      </w:r>
      <w:bookmarkEnd w:id="125"/>
    </w:p>
    <w:p w14:paraId="7CD44DAD" w14:textId="01432501" w:rsidR="001C592A" w:rsidRDefault="00A4154C" w:rsidP="001C592A">
      <w:pPr>
        <w:pStyle w:val="LFTBody"/>
      </w:pPr>
      <w:r>
        <w:t>The Port Richmond W</w:t>
      </w:r>
      <w:r w:rsidR="00E12F29">
        <w:t>RRF</w:t>
      </w:r>
      <w:r>
        <w:t xml:space="preserve"> is performing quite well in meeting a low TRC target while also achieving bacteria effluent limits, given some of the challenges at the plant.  The following recommendations are made to improve the overall disinfection performance and provide a more consistent effluent TRC.  Given how close the plant has maintained TRC and disinfection performance over the last year, it seems likely that with some or all of these recommendations that they could more reliably meet a TRC target of 0.52 mg/L.</w:t>
      </w:r>
      <w:r w:rsidR="003B40DF">
        <w:t xml:space="preserve">  </w:t>
      </w:r>
    </w:p>
    <w:p w14:paraId="7AEC5CD5" w14:textId="5FF34836" w:rsidR="003B40DF" w:rsidRDefault="003B40DF" w:rsidP="00E12F29">
      <w:pPr>
        <w:pStyle w:val="LFTBullet1"/>
        <w:spacing w:after="120"/>
        <w:contextualSpacing/>
      </w:pPr>
      <w:r>
        <w:t>Repair/upgrade the secondary treatment process, including:</w:t>
      </w:r>
    </w:p>
    <w:p w14:paraId="13261C9B" w14:textId="2CDD4A91" w:rsidR="003B40DF" w:rsidRDefault="003B40DF" w:rsidP="00E12F29">
      <w:pPr>
        <w:pStyle w:val="LFTBullet2"/>
        <w:contextualSpacing/>
      </w:pPr>
      <w:r>
        <w:t>Aeration system improvements</w:t>
      </w:r>
    </w:p>
    <w:p w14:paraId="40826582" w14:textId="01C399F1" w:rsidR="003B40DF" w:rsidRDefault="003B40DF" w:rsidP="003B40DF">
      <w:pPr>
        <w:pStyle w:val="LFTBullet2"/>
      </w:pPr>
      <w:r>
        <w:t>Flow distribution improvements including replacement of stuck gates and valves</w:t>
      </w:r>
    </w:p>
    <w:p w14:paraId="47F5643A" w14:textId="677DC438" w:rsidR="003B40DF" w:rsidRDefault="003B40DF" w:rsidP="003B40DF">
      <w:pPr>
        <w:pStyle w:val="LFTBullet1"/>
      </w:pPr>
      <w:r>
        <w:t>Address the Visy/Pratt Paper discharge to reduce BOD loading on the W</w:t>
      </w:r>
      <w:r w:rsidR="00085A8B">
        <w:t>RRF</w:t>
      </w:r>
    </w:p>
    <w:p w14:paraId="76039DF4" w14:textId="348C033B" w:rsidR="003B40DF" w:rsidRDefault="003B40DF" w:rsidP="00E12F29">
      <w:pPr>
        <w:pStyle w:val="LFTBullet1"/>
        <w:spacing w:after="120"/>
        <w:contextualSpacing/>
      </w:pPr>
      <w:r>
        <w:t>Improvements to the chlorination control system, including:</w:t>
      </w:r>
    </w:p>
    <w:p w14:paraId="7A64B636" w14:textId="0C1E8700" w:rsidR="003B40DF" w:rsidRDefault="003B40DF" w:rsidP="00E12F29">
      <w:pPr>
        <w:pStyle w:val="LFTBullet2"/>
        <w:contextualSpacing/>
      </w:pPr>
      <w:r>
        <w:t>Address the effluent flume flow monitoring and surcharge issue so that it can be used for dose pacing,</w:t>
      </w:r>
    </w:p>
    <w:p w14:paraId="0A2DC5F9" w14:textId="58CA8405" w:rsidR="003B40DF" w:rsidRDefault="003B40DF" w:rsidP="00E12F29">
      <w:pPr>
        <w:pStyle w:val="LFTBullet2"/>
        <w:contextualSpacing/>
      </w:pPr>
      <w:r>
        <w:t>Perform regular maintenance and calibration of the Prominent TRC probes,</w:t>
      </w:r>
    </w:p>
    <w:p w14:paraId="6C37AC26" w14:textId="10493EBB" w:rsidR="003B40DF" w:rsidRDefault="003B40DF" w:rsidP="00E12F29">
      <w:pPr>
        <w:pStyle w:val="LFTBullet2"/>
        <w:contextualSpacing/>
      </w:pPr>
      <w:r>
        <w:t>Operate the chlorination system in automatic mode with dose pacing and residual feedback.</w:t>
      </w:r>
    </w:p>
    <w:p w14:paraId="77B4E4EA" w14:textId="77777777" w:rsidR="00D37721" w:rsidRDefault="00D37721" w:rsidP="006F5DE5">
      <w:pPr>
        <w:pStyle w:val="LFTBody"/>
        <w:sectPr w:rsidR="00D37721" w:rsidSect="00043841">
          <w:headerReference w:type="even" r:id="rId125"/>
          <w:headerReference w:type="default" r:id="rId126"/>
          <w:footerReference w:type="even" r:id="rId127"/>
          <w:footerReference w:type="default" r:id="rId128"/>
          <w:footerReference w:type="first" r:id="rId129"/>
          <w:pgSz w:w="11907" w:h="16839" w:code="9"/>
          <w:pgMar w:top="1440" w:right="1440" w:bottom="1440" w:left="1627" w:header="720" w:footer="720" w:gutter="0"/>
          <w:pgNumType w:start="1"/>
          <w:cols w:space="720"/>
          <w:titlePg/>
          <w:docGrid w:linePitch="360"/>
        </w:sectPr>
      </w:pPr>
    </w:p>
    <w:p w14:paraId="71BED878" w14:textId="0486CDE8" w:rsidR="0079658A" w:rsidRPr="0079658A" w:rsidRDefault="0079658A" w:rsidP="00C2587B">
      <w:pPr>
        <w:pStyle w:val="LFTAppendixHeading1"/>
      </w:pPr>
      <w:bookmarkStart w:id="126" w:name="_Toc302727577"/>
      <w:bookmarkStart w:id="127" w:name="_Toc302727874"/>
      <w:bookmarkStart w:id="128" w:name="_Toc404760596"/>
      <w:bookmarkStart w:id="129" w:name="_Toc404762955"/>
      <w:bookmarkStart w:id="130" w:name="_Toc408436050"/>
      <w:bookmarkStart w:id="131" w:name="_Toc408437092"/>
      <w:bookmarkStart w:id="132" w:name="_Toc408437136"/>
      <w:bookmarkStart w:id="133" w:name="_Toc408437153"/>
      <w:bookmarkStart w:id="134" w:name="_Toc408437181"/>
      <w:bookmarkStart w:id="135" w:name="_Toc408579720"/>
      <w:bookmarkStart w:id="136" w:name="_Toc408579774"/>
      <w:bookmarkStart w:id="137" w:name="_Toc409165656"/>
      <w:bookmarkStart w:id="138" w:name="_Toc419367123"/>
      <w:bookmarkStart w:id="139" w:name="_Toc419367165"/>
      <w:bookmarkStart w:id="140" w:name="_Toc419367179"/>
      <w:bookmarkStart w:id="141" w:name="_Toc419367209"/>
      <w:bookmarkStart w:id="142" w:name="_Toc408579751"/>
      <w:bookmarkStart w:id="143" w:name="_Toc61505353"/>
      <w:r w:rsidRPr="004817D2">
        <w:t>Appendix</w:t>
      </w:r>
      <w:r w:rsidR="00DF5E1B">
        <w:t xml:space="preserve"> </w:t>
      </w:r>
      <w:r w:rsidR="00393DF0">
        <w:fldChar w:fldCharType="begin"/>
      </w:r>
      <w:r w:rsidR="00393DF0">
        <w:instrText xml:space="preserve"> SEQ chapter \* Alphabetic\r 1 \* MERGEFORMAT </w:instrText>
      </w:r>
      <w:r w:rsidR="00393DF0">
        <w:fldChar w:fldCharType="separate"/>
      </w:r>
      <w:r w:rsidR="008B5FE1">
        <w:rPr>
          <w:noProof/>
        </w:rPr>
        <w:t>A</w:t>
      </w:r>
      <w:r w:rsidR="00393DF0">
        <w:rPr>
          <w:noProof/>
        </w:rPr>
        <w:fldChar w:fldCharType="end"/>
      </w:r>
      <w:r w:rsidRPr="0079658A">
        <w:br/>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EF3530">
        <w:t>PLC Data</w:t>
      </w:r>
      <w:bookmarkEnd w:id="143"/>
    </w:p>
    <w:p w14:paraId="41837059" w14:textId="77777777" w:rsidR="0079658A" w:rsidRDefault="0079658A" w:rsidP="006F5DE5">
      <w:pPr>
        <w:pStyle w:val="LFTBody"/>
      </w:pPr>
      <w:r>
        <w:br w:type="page"/>
      </w:r>
    </w:p>
    <w:p w14:paraId="6A79F0CE" w14:textId="77777777" w:rsidR="00AD5156" w:rsidRDefault="00AD5156" w:rsidP="006F5DE5">
      <w:pPr>
        <w:pStyle w:val="LFTBody"/>
      </w:pPr>
    </w:p>
    <w:p w14:paraId="1D450736" w14:textId="77777777" w:rsidR="00640D4A" w:rsidRDefault="0079658A" w:rsidP="00736C83">
      <w:pPr>
        <w:pStyle w:val="LFTBody"/>
        <w:sectPr w:rsidR="00640D4A" w:rsidSect="00043841">
          <w:headerReference w:type="even" r:id="rId130"/>
          <w:headerReference w:type="default" r:id="rId131"/>
          <w:footerReference w:type="even" r:id="rId132"/>
          <w:footerReference w:type="default" r:id="rId133"/>
          <w:headerReference w:type="first" r:id="rId134"/>
          <w:footerReference w:type="first" r:id="rId135"/>
          <w:pgSz w:w="11907" w:h="16839" w:code="9"/>
          <w:pgMar w:top="1440" w:right="1440" w:bottom="1440" w:left="1627" w:header="720" w:footer="720" w:gutter="0"/>
          <w:pgNumType w:start="1"/>
          <w:cols w:space="720"/>
          <w:titlePg/>
          <w:docGrid w:linePitch="360"/>
        </w:sectPr>
      </w:pPr>
      <w:r>
        <w:t>This page intentionally left blank.</w:t>
      </w:r>
    </w:p>
    <w:p w14:paraId="4BC4C21C" w14:textId="77777777" w:rsidR="00640D4A" w:rsidRDefault="00640D4A" w:rsidP="00640D4A">
      <w:pPr>
        <w:pStyle w:val="LFTAppendixHeading1"/>
        <w:sectPr w:rsidR="00640D4A" w:rsidSect="00043841">
          <w:pgSz w:w="11907" w:h="16839" w:code="9"/>
          <w:pgMar w:top="1440" w:right="1440" w:bottom="1440" w:left="1627" w:header="720" w:footer="720" w:gutter="0"/>
          <w:pgNumType w:start="1"/>
          <w:cols w:space="720"/>
          <w:titlePg/>
          <w:docGrid w:linePitch="360"/>
        </w:sectPr>
      </w:pPr>
      <w:r w:rsidRPr="004817D2">
        <w:t>Appendix</w:t>
      </w:r>
      <w:r>
        <w:t xml:space="preserve"> </w:t>
      </w:r>
      <w:r w:rsidR="00393DF0">
        <w:fldChar w:fldCharType="begin"/>
      </w:r>
      <w:r w:rsidR="00393DF0">
        <w:instrText xml:space="preserve"> SEQ chapter \* Alphabetic\r 2 \* MERGEFORMAT </w:instrText>
      </w:r>
      <w:r w:rsidR="00393DF0">
        <w:fldChar w:fldCharType="separate"/>
      </w:r>
      <w:r>
        <w:rPr>
          <w:noProof/>
        </w:rPr>
        <w:t>B</w:t>
      </w:r>
      <w:r w:rsidR="00393DF0">
        <w:rPr>
          <w:noProof/>
        </w:rPr>
        <w:fldChar w:fldCharType="end"/>
      </w:r>
      <w:r w:rsidRPr="0079658A">
        <w:br/>
      </w:r>
      <w:r>
        <w:t>Port Richmond Sampling Program</w:t>
      </w:r>
    </w:p>
    <w:p w14:paraId="101791E1" w14:textId="52E93186" w:rsidR="007A2074" w:rsidRDefault="007A2074" w:rsidP="00640D4A">
      <w:pPr>
        <w:pStyle w:val="LFTAppendixHeading1"/>
      </w:pPr>
    </w:p>
    <w:sectPr w:rsidR="007A2074" w:rsidSect="00640D4A">
      <w:headerReference w:type="even" r:id="rId136"/>
      <w:headerReference w:type="default" r:id="rId137"/>
      <w:footerReference w:type="even" r:id="rId138"/>
      <w:footerReference w:type="default" r:id="rId139"/>
      <w:headerReference w:type="first" r:id="rId140"/>
      <w:footerReference w:type="first" r:id="rId141"/>
      <w:type w:val="continuous"/>
      <w:pgSz w:w="11907" w:h="16839" w:code="9"/>
      <w:pgMar w:top="1440" w:right="1440" w:bottom="1440" w:left="1627"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6" w:author="Author" w:initials="A">
    <w:p w14:paraId="55E2B558" w14:textId="5A1AE5E9" w:rsidR="00AE4344" w:rsidRDefault="00AE4344">
      <w:pPr>
        <w:pStyle w:val="CommentText"/>
      </w:pPr>
      <w:r>
        <w:rPr>
          <w:rStyle w:val="CommentReference"/>
        </w:rPr>
        <w:annotationRef/>
      </w:r>
      <w:r>
        <w:t>Need to define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E2B55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E2B558" w16cid:durableId="233011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3569E1" w14:textId="77777777" w:rsidR="00393DF0" w:rsidRDefault="00393DF0" w:rsidP="00361D9F">
      <w:r>
        <w:separator/>
      </w:r>
    </w:p>
  </w:endnote>
  <w:endnote w:type="continuationSeparator" w:id="0">
    <w:p w14:paraId="4B2C237A" w14:textId="77777777" w:rsidR="00393DF0" w:rsidRDefault="00393DF0" w:rsidP="0036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A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79081" w14:textId="77777777" w:rsidR="00AE4344" w:rsidRDefault="00AE4344" w:rsidP="00FE06B4">
    <w:pPr>
      <w:pStyle w:val="LFTPageNumber"/>
    </w:pPr>
    <w:r w:rsidRPr="000B53D2">
      <w:fldChar w:fldCharType="begin"/>
    </w:r>
    <w:r w:rsidRPr="000B53D2">
      <w:instrText xml:space="preserve"> PAGE </w:instrText>
    </w:r>
    <w:r w:rsidRPr="000B53D2">
      <w:fldChar w:fldCharType="separate"/>
    </w:r>
    <w:r>
      <w:rPr>
        <w:noProof/>
      </w:rPr>
      <w:t>iv</w:t>
    </w:r>
    <w:r w:rsidRPr="000B53D2">
      <w:fldChar w:fldCharType="end"/>
    </w:r>
    <w:r w:rsidRPr="00513D1D">
      <w:rPr>
        <w:noProof/>
      </w:rPr>
      <mc:AlternateContent>
        <mc:Choice Requires="wps">
          <w:drawing>
            <wp:anchor distT="0" distB="0" distL="114300" distR="114300" simplePos="0" relativeHeight="251773440" behindDoc="0" locked="0" layoutInCell="1" allowOverlap="1" wp14:anchorId="7BCED07E" wp14:editId="48215E92">
              <wp:simplePos x="0" y="0"/>
              <wp:positionH relativeFrom="column">
                <wp:posOffset>5372100</wp:posOffset>
              </wp:positionH>
              <wp:positionV relativeFrom="paragraph">
                <wp:posOffset>-57150</wp:posOffset>
              </wp:positionV>
              <wp:extent cx="429260" cy="190500"/>
              <wp:effectExtent l="0" t="0" r="8890" b="0"/>
              <wp:wrapNone/>
              <wp:docPr id="1"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648823DF" id="Freeform 1" o:spid="_x0000_s1026" style="position:absolute;margin-left:423pt;margin-top:-4.5pt;width:33.8pt;height:15pt;z-index:25177344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P+PC4AAKb+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9403B7" w14:textId="77777777" w:rsidR="00AE4344" w:rsidRPr="0001418F" w:rsidRDefault="00AE4344" w:rsidP="0001418F">
    <w:pPr>
      <w:pStyle w:val="LFTPageNumber"/>
    </w:pPr>
    <w:r w:rsidRPr="00513D1D">
      <w:rPr>
        <w:noProof/>
      </w:rPr>
      <mc:AlternateContent>
        <mc:Choice Requires="wps">
          <w:drawing>
            <wp:anchor distT="0" distB="0" distL="114300" distR="114300" simplePos="0" relativeHeight="252107264" behindDoc="0" locked="0" layoutInCell="1" allowOverlap="1" wp14:anchorId="595F5A3F" wp14:editId="71091233">
              <wp:simplePos x="0" y="0"/>
              <wp:positionH relativeFrom="margin">
                <wp:align>right</wp:align>
              </wp:positionH>
              <wp:positionV relativeFrom="paragraph">
                <wp:posOffset>11430</wp:posOffset>
              </wp:positionV>
              <wp:extent cx="429260" cy="190500"/>
              <wp:effectExtent l="0" t="0" r="8890" b="0"/>
              <wp:wrapNone/>
              <wp:docPr id="96"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6E8D88D8" id="Freeform 7" o:spid="_x0000_s1026" style="position:absolute;margin-left:-17.4pt;margin-top:.9pt;width:33.8pt;height:15pt;z-index:252107264;visibility:visible;mso-wrap-style:square;mso-wrap-distance-left:9pt;mso-wrap-distance-top:0;mso-wrap-distance-right:9pt;mso-wrap-distance-bottom:0;mso-position-horizontal:right;mso-position-horizontal-relative:margin;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NaRC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w10:wrap anchorx="margin"/>
            </v:shape>
          </w:pict>
        </mc:Fallback>
      </mc:AlternateContent>
    </w:r>
    <w:r>
      <w:rPr>
        <w:noProof/>
        <w:lang w:bidi="en-US"/>
      </w:rPr>
      <w:t>2</w:t>
    </w:r>
    <w:r>
      <w:t>-</w:t>
    </w:r>
    <w:r w:rsidRPr="000B53D2">
      <w:fldChar w:fldCharType="begin"/>
    </w:r>
    <w:r w:rsidRPr="000B53D2">
      <w:instrText xml:space="preserve"> PAGE </w:instrText>
    </w:r>
    <w:r w:rsidRPr="000B53D2">
      <w:fldChar w:fldCharType="separate"/>
    </w:r>
    <w:r>
      <w:rPr>
        <w:noProof/>
      </w:rPr>
      <w:t>2</w:t>
    </w:r>
    <w:r w:rsidRPr="000B53D2">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DC530" w14:textId="6281F5E8" w:rsidR="00AE4344" w:rsidRPr="0001418F" w:rsidRDefault="00AE4344" w:rsidP="0001418F">
    <w:pPr>
      <w:pStyle w:val="LFTPageNumber"/>
    </w:pPr>
    <w:r w:rsidRPr="00513D1D">
      <w:rPr>
        <w:noProof/>
      </w:rPr>
      <mc:AlternateContent>
        <mc:Choice Requires="wps">
          <w:drawing>
            <wp:anchor distT="0" distB="0" distL="114300" distR="114300" simplePos="0" relativeHeight="252060160" behindDoc="0" locked="0" layoutInCell="1" allowOverlap="1" wp14:anchorId="7905A425" wp14:editId="687716BA">
              <wp:simplePos x="0" y="0"/>
              <wp:positionH relativeFrom="column">
                <wp:posOffset>5372100</wp:posOffset>
              </wp:positionH>
              <wp:positionV relativeFrom="paragraph">
                <wp:posOffset>-57150</wp:posOffset>
              </wp:positionV>
              <wp:extent cx="429260" cy="190500"/>
              <wp:effectExtent l="0" t="0" r="8890" b="0"/>
              <wp:wrapNone/>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38836FC7" id="Freeform 10" o:spid="_x0000_s1026" style="position:absolute;margin-left:423pt;margin-top:-4.5pt;width:33.8pt;height:15pt;z-index:25206016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kTNPi4AAKj+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lang w:bidi="en-US"/>
      </w:rPr>
      <w:t>2</w:t>
    </w:r>
    <w:r>
      <w:t>-</w:t>
    </w:r>
    <w:r w:rsidRPr="000B53D2">
      <w:fldChar w:fldCharType="begin"/>
    </w:r>
    <w:r w:rsidRPr="000B53D2">
      <w:instrText xml:space="preserve"> PAGE </w:instrText>
    </w:r>
    <w:r w:rsidRPr="000B53D2">
      <w:fldChar w:fldCharType="separate"/>
    </w:r>
    <w:r>
      <w:rPr>
        <w:noProof/>
      </w:rPr>
      <w:t>2</w:t>
    </w:r>
    <w:r w:rsidRPr="000B53D2">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2981DA" w14:textId="0DBC1159" w:rsidR="00AE4344" w:rsidRPr="00734A28" w:rsidRDefault="00AE4344" w:rsidP="00734A28">
    <w:pPr>
      <w:pStyle w:val="LFTPageNumber"/>
      <w:jc w:val="right"/>
    </w:pPr>
    <w:r w:rsidRPr="00513D1D">
      <w:rPr>
        <w:noProof/>
      </w:rPr>
      <mc:AlternateContent>
        <mc:Choice Requires="wps">
          <w:drawing>
            <wp:anchor distT="0" distB="0" distL="114300" distR="114300" simplePos="0" relativeHeight="252056064" behindDoc="0" locked="0" layoutInCell="1" allowOverlap="1" wp14:anchorId="3BAFBE01" wp14:editId="6018FD6F">
              <wp:simplePos x="0" y="0"/>
              <wp:positionH relativeFrom="column">
                <wp:posOffset>9525</wp:posOffset>
              </wp:positionH>
              <wp:positionV relativeFrom="paragraph">
                <wp:posOffset>-57150</wp:posOffset>
              </wp:positionV>
              <wp:extent cx="429260" cy="190500"/>
              <wp:effectExtent l="0" t="0" r="8890" b="0"/>
              <wp:wrapNone/>
              <wp:docPr id="11"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3168B7B6" id="Freeform 5" o:spid="_x0000_s1026" style="position:absolute;margin-left:.75pt;margin-top:-4.5pt;width:33.8pt;height:15pt;z-index:25205606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ORQy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rPr>
      <w:t>2</w:t>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CDDF6" w14:textId="3C7EA124" w:rsidR="00AE4344" w:rsidRPr="0001418F" w:rsidRDefault="00AE4344" w:rsidP="0001418F">
    <w:pPr>
      <w:pStyle w:val="LFTPageNumber"/>
      <w:jc w:val="right"/>
    </w:pPr>
    <w:r w:rsidRPr="00513D1D">
      <w:rPr>
        <w:noProof/>
      </w:rPr>
      <mc:AlternateContent>
        <mc:Choice Requires="wps">
          <w:drawing>
            <wp:anchor distT="0" distB="0" distL="114300" distR="114300" simplePos="0" relativeHeight="252059136" behindDoc="0" locked="0" layoutInCell="1" allowOverlap="1" wp14:anchorId="09B06619" wp14:editId="4F49898C">
              <wp:simplePos x="0" y="0"/>
              <wp:positionH relativeFrom="column">
                <wp:posOffset>9525</wp:posOffset>
              </wp:positionH>
              <wp:positionV relativeFrom="paragraph">
                <wp:posOffset>-57150</wp:posOffset>
              </wp:positionV>
              <wp:extent cx="429260" cy="190500"/>
              <wp:effectExtent l="0" t="0" r="8890" b="0"/>
              <wp:wrapNone/>
              <wp:docPr id="1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0E71191C" id="Freeform 5" o:spid="_x0000_s1026" style="position:absolute;margin-left:.75pt;margin-top:-4.5pt;width:33.8pt;height:15pt;z-index:25205913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BORS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lang w:bidi="en-US"/>
      </w:rPr>
      <w:t>2-4</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62FDDD" w14:textId="3F14E0DA" w:rsidR="00AE4344" w:rsidRPr="0001418F" w:rsidRDefault="00AE4344" w:rsidP="0001418F">
    <w:pPr>
      <w:pStyle w:val="LFTPageNumber"/>
    </w:pPr>
    <w:r>
      <w:rPr>
        <w:noProof/>
        <w:lang w:bidi="en-US"/>
      </w:rPr>
      <w:t>2</w:t>
    </w:r>
    <w:r>
      <w:t>-</w:t>
    </w:r>
    <w:r w:rsidRPr="000B53D2">
      <w:fldChar w:fldCharType="begin"/>
    </w:r>
    <w:r w:rsidRPr="000B53D2">
      <w:instrText xml:space="preserve"> PAGE </w:instrText>
    </w:r>
    <w:r w:rsidRPr="000B53D2">
      <w:fldChar w:fldCharType="separate"/>
    </w:r>
    <w:r>
      <w:rPr>
        <w:noProof/>
      </w:rPr>
      <w:t>2</w:t>
    </w:r>
    <w:r w:rsidRPr="000B53D2">
      <w:fldChar w:fldCharType="end"/>
    </w:r>
    <w:r>
      <w:t xml:space="preserve">                                                                                                                                                                                                                                                                                         </w:t>
    </w:r>
    <w:r w:rsidRPr="00513D1D">
      <w:rPr>
        <w:noProof/>
      </w:rPr>
      <mc:AlternateContent>
        <mc:Choice Requires="wps">
          <w:drawing>
            <wp:inline distT="0" distB="0" distL="0" distR="0" wp14:anchorId="52663369" wp14:editId="35CF1E09">
              <wp:extent cx="429260" cy="190500"/>
              <wp:effectExtent l="0" t="0" r="8890" b="0"/>
              <wp:docPr id="127"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inline>
          </w:drawing>
        </mc:Choice>
        <mc:Fallback>
          <w:pict>
            <v:shape w14:anchorId="31CEE9F5" id="Freeform 10" o:spid="_x0000_s1026" style="width:33.8pt;height:15pt;visibility:visible;mso-wrap-style:square;mso-left-percent:-10001;mso-top-percent:-10001;mso-position-horizontal:absolute;mso-position-horizontal-relative:char;mso-position-vertical:absolute;mso-position-vertical-relative:line;mso-left-percent:-10001;mso-top-percent:-10001;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7OQS4AAKn+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w10:anchorlock/>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5CFB4" w14:textId="77777777" w:rsidR="00AE4344" w:rsidRPr="00734A28" w:rsidRDefault="00AE4344" w:rsidP="00734A28">
    <w:pPr>
      <w:pStyle w:val="LFTPageNumber"/>
      <w:jc w:val="right"/>
    </w:pPr>
    <w:r w:rsidRPr="00513D1D">
      <w:rPr>
        <w:noProof/>
      </w:rPr>
      <mc:AlternateContent>
        <mc:Choice Requires="wps">
          <w:drawing>
            <wp:anchor distT="0" distB="0" distL="114300" distR="114300" simplePos="0" relativeHeight="252115456" behindDoc="0" locked="0" layoutInCell="1" allowOverlap="1" wp14:anchorId="406DDDFE" wp14:editId="51EA3C8D">
              <wp:simplePos x="0" y="0"/>
              <wp:positionH relativeFrom="column">
                <wp:posOffset>9525</wp:posOffset>
              </wp:positionH>
              <wp:positionV relativeFrom="paragraph">
                <wp:posOffset>-57150</wp:posOffset>
              </wp:positionV>
              <wp:extent cx="429260" cy="190500"/>
              <wp:effectExtent l="0" t="0" r="8890" b="0"/>
              <wp:wrapNone/>
              <wp:docPr id="11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4E34AED3" id="Freeform 5" o:spid="_x0000_s1026" style="position:absolute;margin-left:.75pt;margin-top:-4.5pt;width:33.8pt;height:15pt;z-index:25211545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ClTRS4AAKj+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rPr>
      <w:t>2</w:t>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6579E1" w14:textId="0A3F5709" w:rsidR="00AE4344" w:rsidRPr="0001418F" w:rsidRDefault="00AE4344" w:rsidP="0001418F">
    <w:pPr>
      <w:pStyle w:val="LFTPageNumber"/>
    </w:pPr>
    <w:r w:rsidRPr="00513D1D">
      <w:rPr>
        <w:noProof/>
      </w:rPr>
      <mc:AlternateContent>
        <mc:Choice Requires="wps">
          <w:drawing>
            <wp:anchor distT="0" distB="0" distL="114300" distR="114300" simplePos="0" relativeHeight="252119552" behindDoc="0" locked="0" layoutInCell="1" allowOverlap="1" wp14:anchorId="0C01AA52" wp14:editId="38EC029E">
              <wp:simplePos x="0" y="0"/>
              <wp:positionH relativeFrom="column">
                <wp:posOffset>5623560</wp:posOffset>
              </wp:positionH>
              <wp:positionV relativeFrom="paragraph">
                <wp:posOffset>-5080</wp:posOffset>
              </wp:positionV>
              <wp:extent cx="429260" cy="190500"/>
              <wp:effectExtent l="0" t="0" r="8890" b="0"/>
              <wp:wrapSquare wrapText="bothSides"/>
              <wp:docPr id="13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67C43379" id="Freeform 10" o:spid="_x0000_s1026" style="position:absolute;margin-left:442.8pt;margin-top:-.4pt;width:33.8pt;height:15pt;z-index:252119552;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q+gPy4AAKn+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w10:wrap type="square"/>
            </v:shape>
          </w:pict>
        </mc:Fallback>
      </mc:AlternateContent>
    </w:r>
    <w:r>
      <w:rPr>
        <w:noProof/>
        <w:lang w:bidi="en-US"/>
      </w:rPr>
      <w:t>2</w:t>
    </w:r>
    <w:r>
      <w:t>-</w:t>
    </w:r>
    <w:r w:rsidRPr="000B53D2">
      <w:fldChar w:fldCharType="begin"/>
    </w:r>
    <w:r w:rsidRPr="000B53D2">
      <w:instrText xml:space="preserve"> PAGE </w:instrText>
    </w:r>
    <w:r w:rsidRPr="000B53D2">
      <w:fldChar w:fldCharType="separate"/>
    </w:r>
    <w:r>
      <w:rPr>
        <w:noProof/>
      </w:rPr>
      <w:t>2</w:t>
    </w:r>
    <w:r w:rsidRPr="000B53D2">
      <w:fldChar w:fldCharType="end"/>
    </w: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8433C8" w14:textId="77777777" w:rsidR="00AE4344" w:rsidRPr="0001418F" w:rsidRDefault="00AE4344" w:rsidP="0001418F">
    <w:pPr>
      <w:pStyle w:val="LFTPageNumber"/>
    </w:pPr>
    <w:r w:rsidRPr="00513D1D">
      <w:rPr>
        <w:noProof/>
      </w:rPr>
      <mc:AlternateContent>
        <mc:Choice Requires="wps">
          <w:drawing>
            <wp:anchor distT="0" distB="0" distL="114300" distR="114300" simplePos="0" relativeHeight="252124672" behindDoc="0" locked="0" layoutInCell="1" allowOverlap="1" wp14:anchorId="00C3457E" wp14:editId="35F6A64D">
              <wp:simplePos x="0" y="0"/>
              <wp:positionH relativeFrom="rightMargin">
                <wp:align>left</wp:align>
              </wp:positionH>
              <wp:positionV relativeFrom="paragraph">
                <wp:posOffset>-88900</wp:posOffset>
              </wp:positionV>
              <wp:extent cx="429260" cy="190500"/>
              <wp:effectExtent l="0" t="0" r="8890" b="0"/>
              <wp:wrapSquare wrapText="bothSides"/>
              <wp:docPr id="141"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698798BF" id="Freeform 10" o:spid="_x0000_s1026" style="position:absolute;margin-left:0;margin-top:-7pt;width:33.8pt;height:15pt;z-index:252124672;visibility:visible;mso-wrap-style:square;mso-wrap-distance-left:9pt;mso-wrap-distance-top:0;mso-wrap-distance-right:9pt;mso-wrap-distance-bottom:0;mso-position-horizontal:left;mso-position-horizontal-relative:right-margin-area;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1akQS4AAKn+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w10:wrap type="square" anchorx="margin"/>
            </v:shape>
          </w:pict>
        </mc:Fallback>
      </mc:AlternateContent>
    </w:r>
    <w:r>
      <w:rPr>
        <w:noProof/>
        <w:lang w:bidi="en-US"/>
      </w:rPr>
      <w:t>2</w:t>
    </w:r>
    <w:r>
      <w:t>-</w:t>
    </w:r>
    <w:r w:rsidRPr="000B53D2">
      <w:fldChar w:fldCharType="begin"/>
    </w:r>
    <w:r w:rsidRPr="000B53D2">
      <w:instrText xml:space="preserve"> PAGE </w:instrText>
    </w:r>
    <w:r w:rsidRPr="000B53D2">
      <w:fldChar w:fldCharType="separate"/>
    </w:r>
    <w:r>
      <w:rPr>
        <w:noProof/>
      </w:rPr>
      <w:t>2</w:t>
    </w:r>
    <w:r w:rsidRPr="000B53D2">
      <w:fldChar w:fldCharType="end"/>
    </w: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04309" w14:textId="2FCF3BF1" w:rsidR="00AE4344" w:rsidRPr="0001418F" w:rsidRDefault="00AE4344" w:rsidP="0001418F">
    <w:pPr>
      <w:pStyle w:val="LFTPageNumber"/>
    </w:pPr>
    <w:r w:rsidRPr="00513D1D">
      <w:rPr>
        <w:noProof/>
      </w:rPr>
      <mc:AlternateContent>
        <mc:Choice Requires="wps">
          <w:drawing>
            <wp:anchor distT="0" distB="0" distL="114300" distR="114300" simplePos="0" relativeHeight="252100096" behindDoc="0" locked="0" layoutInCell="1" allowOverlap="1" wp14:anchorId="5228480D" wp14:editId="6E610844">
              <wp:simplePos x="0" y="0"/>
              <wp:positionH relativeFrom="column">
                <wp:posOffset>5372100</wp:posOffset>
              </wp:positionH>
              <wp:positionV relativeFrom="paragraph">
                <wp:posOffset>-57150</wp:posOffset>
              </wp:positionV>
              <wp:extent cx="429260" cy="190500"/>
              <wp:effectExtent l="0" t="0" r="8890" b="0"/>
              <wp:wrapNone/>
              <wp:docPr id="51"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1CA6D619" id="Freeform 4" o:spid="_x0000_s1026" style="position:absolute;margin-left:423pt;margin-top:-4.5pt;width:33.8pt;height:15pt;z-index:25210009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1jjQS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rPr>
      <w:t>2</w:t>
    </w:r>
    <w:r>
      <w:t>-</w:t>
    </w:r>
    <w:r w:rsidRPr="000B53D2">
      <w:fldChar w:fldCharType="begin"/>
    </w:r>
    <w:r w:rsidRPr="000B53D2">
      <w:instrText xml:space="preserve"> PAGE </w:instrText>
    </w:r>
    <w:r w:rsidRPr="000B53D2">
      <w:fldChar w:fldCharType="separate"/>
    </w:r>
    <w:r>
      <w:rPr>
        <w:noProof/>
      </w:rPr>
      <w:t>4</w:t>
    </w:r>
    <w:r w:rsidRPr="000B53D2">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69F0F" w14:textId="099F9EA7" w:rsidR="00AE4344" w:rsidRPr="00734A28" w:rsidRDefault="00AE4344" w:rsidP="00734A28">
    <w:pPr>
      <w:pStyle w:val="LFTPageNumber"/>
      <w:jc w:val="right"/>
    </w:pPr>
    <w:r w:rsidRPr="00513D1D">
      <w:rPr>
        <w:noProof/>
      </w:rPr>
      <mc:AlternateContent>
        <mc:Choice Requires="wps">
          <w:drawing>
            <wp:anchor distT="0" distB="0" distL="114300" distR="114300" simplePos="0" relativeHeight="252097024" behindDoc="0" locked="0" layoutInCell="1" allowOverlap="1" wp14:anchorId="1B8707F9" wp14:editId="2649AB42">
              <wp:simplePos x="0" y="0"/>
              <wp:positionH relativeFrom="column">
                <wp:posOffset>9525</wp:posOffset>
              </wp:positionH>
              <wp:positionV relativeFrom="paragraph">
                <wp:posOffset>-57150</wp:posOffset>
              </wp:positionV>
              <wp:extent cx="429260" cy="190500"/>
              <wp:effectExtent l="0" t="0" r="8890" b="0"/>
              <wp:wrapNone/>
              <wp:docPr id="5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6A52D471" id="Freeform 5" o:spid="_x0000_s1026" style="position:absolute;margin-left:.75pt;margin-top:-4.5pt;width:33.8pt;height:15pt;z-index:25209702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oU3PC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lang w:bidi="en-US"/>
      </w:rPr>
      <w:t>2</w:t>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EA3AF" w14:textId="77777777" w:rsidR="00AE4344" w:rsidRPr="0001418F" w:rsidRDefault="00AE4344" w:rsidP="0001418F">
    <w:pPr>
      <w:pStyle w:val="LFTPageNumber"/>
      <w:jc w:val="right"/>
    </w:pPr>
    <w:r w:rsidRPr="00513D1D">
      <w:rPr>
        <w:noProof/>
      </w:rPr>
      <mc:AlternateContent>
        <mc:Choice Requires="wps">
          <w:drawing>
            <wp:anchor distT="0" distB="0" distL="114300" distR="114300" simplePos="0" relativeHeight="251777536" behindDoc="0" locked="0" layoutInCell="1" allowOverlap="1" wp14:anchorId="4335D6FD" wp14:editId="03857A7C">
              <wp:simplePos x="0" y="0"/>
              <wp:positionH relativeFrom="column">
                <wp:posOffset>9525</wp:posOffset>
              </wp:positionH>
              <wp:positionV relativeFrom="paragraph">
                <wp:posOffset>-57150</wp:posOffset>
              </wp:positionV>
              <wp:extent cx="429260" cy="190500"/>
              <wp:effectExtent l="0" t="0" r="8890" b="0"/>
              <wp:wrapNone/>
              <wp:docPr id="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3472B51A" id="Freeform 5" o:spid="_x0000_s1026" style="position:absolute;margin-left:.75pt;margin-top:-4.5pt;width:33.8pt;height:15pt;z-index:25177753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CwQi4AAKb+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B53D2">
      <w:fldChar w:fldCharType="begin"/>
    </w:r>
    <w:r w:rsidRPr="000B53D2">
      <w:instrText xml:space="preserve"> PAGE </w:instrText>
    </w:r>
    <w:r w:rsidRPr="000B53D2">
      <w:fldChar w:fldCharType="separate"/>
    </w:r>
    <w:r>
      <w:rPr>
        <w:noProof/>
      </w:rPr>
      <w:t>iii</w:t>
    </w:r>
    <w:r w:rsidRPr="000B53D2">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36A2B" w14:textId="273B2E68" w:rsidR="00AE4344" w:rsidRPr="0001418F" w:rsidRDefault="00AE4344" w:rsidP="0001418F">
    <w:pPr>
      <w:pStyle w:val="LFTPageNumber"/>
      <w:jc w:val="right"/>
    </w:pPr>
    <w:r w:rsidRPr="00513D1D">
      <w:rPr>
        <w:noProof/>
      </w:rPr>
      <mc:AlternateContent>
        <mc:Choice Requires="wps">
          <w:drawing>
            <wp:anchor distT="0" distB="0" distL="114300" distR="114300" simplePos="0" relativeHeight="252101120" behindDoc="0" locked="0" layoutInCell="1" allowOverlap="1" wp14:anchorId="7F2400F0" wp14:editId="2344F7EB">
              <wp:simplePos x="0" y="0"/>
              <wp:positionH relativeFrom="column">
                <wp:posOffset>9525</wp:posOffset>
              </wp:positionH>
              <wp:positionV relativeFrom="paragraph">
                <wp:posOffset>-57150</wp:posOffset>
              </wp:positionV>
              <wp:extent cx="429260" cy="190500"/>
              <wp:effectExtent l="0" t="0" r="8890" b="0"/>
              <wp:wrapNone/>
              <wp:docPr id="6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391C1D4" id="Freeform 5" o:spid="_x0000_s1026" style="position:absolute;margin-left:.75pt;margin-top:-4.5pt;width:33.8pt;height:15pt;z-index:25210112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sVDQy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Pr>
        <w:noProof/>
        <w:lang w:bidi="en-US"/>
      </w:rPr>
      <w:t>1</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D67DF" w14:textId="4553AEF8" w:rsidR="00AE4344" w:rsidRPr="0001418F" w:rsidRDefault="00AE4344" w:rsidP="0001418F">
    <w:pPr>
      <w:pStyle w:val="LFTPageNumber"/>
    </w:pPr>
    <w:r w:rsidRPr="00513D1D">
      <w:rPr>
        <w:noProof/>
      </w:rPr>
      <mc:AlternateContent>
        <mc:Choice Requires="wps">
          <w:drawing>
            <wp:anchor distT="0" distB="0" distL="114300" distR="114300" simplePos="0" relativeHeight="251878912" behindDoc="0" locked="0" layoutInCell="1" allowOverlap="1" wp14:anchorId="6CA92837" wp14:editId="3078A511">
              <wp:simplePos x="0" y="0"/>
              <wp:positionH relativeFrom="column">
                <wp:posOffset>5372100</wp:posOffset>
              </wp:positionH>
              <wp:positionV relativeFrom="paragraph">
                <wp:posOffset>-57150</wp:posOffset>
              </wp:positionV>
              <wp:extent cx="429260" cy="190500"/>
              <wp:effectExtent l="0" t="0" r="8890" b="0"/>
              <wp:wrapNone/>
              <wp:docPr id="13"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6DE83F4A" id="Freeform 13" o:spid="_x0000_s1026" style="position:absolute;margin-left:423pt;margin-top:-4.5pt;width:33.8pt;height:15pt;z-index:251878912;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rPr>
      <w:t>3</w:t>
    </w:r>
    <w:r>
      <w:t>-</w:t>
    </w:r>
    <w:r w:rsidRPr="000B53D2">
      <w:fldChar w:fldCharType="begin"/>
    </w:r>
    <w:r w:rsidRPr="000B53D2">
      <w:instrText xml:space="preserve"> PAGE </w:instrText>
    </w:r>
    <w:r w:rsidRPr="000B53D2">
      <w:fldChar w:fldCharType="separate"/>
    </w:r>
    <w:r>
      <w:rPr>
        <w:noProof/>
      </w:rPr>
      <w:t>2</w:t>
    </w:r>
    <w:r w:rsidRPr="000B53D2">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C163A" w14:textId="20B81A8D" w:rsidR="00AE4344" w:rsidRPr="00734A28" w:rsidRDefault="00AE4344" w:rsidP="00734A28">
    <w:pPr>
      <w:pStyle w:val="LFTPageNumber"/>
      <w:jc w:val="right"/>
    </w:pPr>
    <w:r w:rsidRPr="00513D1D">
      <w:rPr>
        <w:noProof/>
      </w:rPr>
      <mc:AlternateContent>
        <mc:Choice Requires="wps">
          <w:drawing>
            <wp:anchor distT="0" distB="0" distL="114300" distR="114300" simplePos="0" relativeHeight="251731456" behindDoc="0" locked="0" layoutInCell="1" allowOverlap="1" wp14:anchorId="1F6143FC" wp14:editId="7179E6F9">
              <wp:simplePos x="0" y="0"/>
              <wp:positionH relativeFrom="column">
                <wp:posOffset>9525</wp:posOffset>
              </wp:positionH>
              <wp:positionV relativeFrom="paragraph">
                <wp:posOffset>-57150</wp:posOffset>
              </wp:positionV>
              <wp:extent cx="429260" cy="190500"/>
              <wp:effectExtent l="0" t="0" r="8890" b="0"/>
              <wp:wrapNone/>
              <wp:docPr id="1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3B95D257" id="Freeform 5" o:spid="_x0000_s1026" style="position:absolute;margin-left:.75pt;margin-top:-4.5pt;width:33.8pt;height:15pt;z-index:25173145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zcrQi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rPr>
      <w:t>3</w:t>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3318F" w14:textId="10C16982" w:rsidR="00AE4344" w:rsidRPr="0001418F" w:rsidRDefault="00AE4344" w:rsidP="0001418F">
    <w:pPr>
      <w:pStyle w:val="LFTPageNumber"/>
      <w:jc w:val="right"/>
    </w:pPr>
    <w:r w:rsidRPr="00513D1D">
      <w:rPr>
        <w:noProof/>
      </w:rPr>
      <mc:AlternateContent>
        <mc:Choice Requires="wps">
          <w:drawing>
            <wp:anchor distT="0" distB="0" distL="114300" distR="114300" simplePos="0" relativeHeight="251873792" behindDoc="0" locked="0" layoutInCell="1" allowOverlap="1" wp14:anchorId="0B17DA80" wp14:editId="2D2621D7">
              <wp:simplePos x="0" y="0"/>
              <wp:positionH relativeFrom="column">
                <wp:posOffset>9525</wp:posOffset>
              </wp:positionH>
              <wp:positionV relativeFrom="paragraph">
                <wp:posOffset>-57150</wp:posOffset>
              </wp:positionV>
              <wp:extent cx="429260" cy="190500"/>
              <wp:effectExtent l="0" t="0" r="8890" b="0"/>
              <wp:wrapNone/>
              <wp:docPr id="1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04BBC0FB" id="Freeform 5" o:spid="_x0000_s1026" style="position:absolute;margin-left:.75pt;margin-top:-4.5pt;width:33.8pt;height:15pt;z-index:251873792;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ZhQi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rPr>
      <w:t>3</w:t>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FAAF1" w14:textId="2BDC9EF6" w:rsidR="00AE4344" w:rsidRPr="0001418F" w:rsidRDefault="00AE4344" w:rsidP="0001418F">
    <w:pPr>
      <w:pStyle w:val="LFTPageNumber"/>
    </w:pPr>
    <w:r w:rsidRPr="00513D1D">
      <w:rPr>
        <w:noProof/>
      </w:rPr>
      <mc:AlternateContent>
        <mc:Choice Requires="wps">
          <w:drawing>
            <wp:anchor distT="0" distB="0" distL="114300" distR="114300" simplePos="0" relativeHeight="252131840" behindDoc="0" locked="0" layoutInCell="1" allowOverlap="1" wp14:anchorId="474DA948" wp14:editId="0963FECF">
              <wp:simplePos x="0" y="0"/>
              <wp:positionH relativeFrom="column">
                <wp:posOffset>5372100</wp:posOffset>
              </wp:positionH>
              <wp:positionV relativeFrom="paragraph">
                <wp:posOffset>-57150</wp:posOffset>
              </wp:positionV>
              <wp:extent cx="429260" cy="190500"/>
              <wp:effectExtent l="0" t="0" r="8890" b="0"/>
              <wp:wrapNone/>
              <wp:docPr id="145"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1517641C" id="Freeform 13" o:spid="_x0000_s1026" style="position:absolute;margin-left:423pt;margin-top:-4.5pt;width:33.8pt;height:15pt;z-index:25213184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a2eNy4AAKn+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t>4-</w:t>
    </w:r>
    <w:r w:rsidRPr="000B53D2">
      <w:fldChar w:fldCharType="begin"/>
    </w:r>
    <w:r w:rsidRPr="000B53D2">
      <w:instrText xml:space="preserve"> PAGE </w:instrText>
    </w:r>
    <w:r w:rsidRPr="000B53D2">
      <w:fldChar w:fldCharType="separate"/>
    </w:r>
    <w:r>
      <w:rPr>
        <w:noProof/>
      </w:rPr>
      <w:t>2</w:t>
    </w:r>
    <w:r w:rsidRPr="000B53D2">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2CD69" w14:textId="3A2D824E" w:rsidR="00AE4344" w:rsidRPr="00734A28" w:rsidRDefault="00AE4344" w:rsidP="00734A28">
    <w:pPr>
      <w:pStyle w:val="LFTPageNumber"/>
      <w:jc w:val="right"/>
    </w:pPr>
    <w:r w:rsidRPr="00513D1D">
      <w:rPr>
        <w:noProof/>
      </w:rPr>
      <mc:AlternateContent>
        <mc:Choice Requires="wps">
          <w:drawing>
            <wp:anchor distT="0" distB="0" distL="114300" distR="114300" simplePos="0" relativeHeight="252136960" behindDoc="0" locked="0" layoutInCell="1" allowOverlap="1" wp14:anchorId="706F11D4" wp14:editId="700BE64D">
              <wp:simplePos x="0" y="0"/>
              <wp:positionH relativeFrom="column">
                <wp:posOffset>9525</wp:posOffset>
              </wp:positionH>
              <wp:positionV relativeFrom="paragraph">
                <wp:posOffset>-57150</wp:posOffset>
              </wp:positionV>
              <wp:extent cx="429260" cy="190500"/>
              <wp:effectExtent l="0" t="0" r="8890" b="0"/>
              <wp:wrapNone/>
              <wp:docPr id="148"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426BF213" id="Freeform 5" o:spid="_x0000_s1026" style="position:absolute;margin-left:.75pt;margin-top:-4.5pt;width:33.8pt;height:15pt;z-index:25213696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QO/QC4AAKj+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t>4</w:t>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9D0EE2" w14:textId="3A01FB80" w:rsidR="00AE4344" w:rsidRPr="0001418F" w:rsidRDefault="00AE4344" w:rsidP="0001418F">
    <w:pPr>
      <w:pStyle w:val="LFTPageNumber"/>
      <w:jc w:val="right"/>
    </w:pPr>
    <w:r w:rsidRPr="00513D1D">
      <w:rPr>
        <w:noProof/>
      </w:rPr>
      <mc:AlternateContent>
        <mc:Choice Requires="wps">
          <w:drawing>
            <wp:anchor distT="0" distB="0" distL="114300" distR="114300" simplePos="0" relativeHeight="252129792" behindDoc="0" locked="0" layoutInCell="1" allowOverlap="1" wp14:anchorId="0850CE05" wp14:editId="1EFC4818">
              <wp:simplePos x="0" y="0"/>
              <wp:positionH relativeFrom="column">
                <wp:posOffset>9525</wp:posOffset>
              </wp:positionH>
              <wp:positionV relativeFrom="paragraph">
                <wp:posOffset>-57150</wp:posOffset>
              </wp:positionV>
              <wp:extent cx="429260" cy="190500"/>
              <wp:effectExtent l="0" t="0" r="8890" b="0"/>
              <wp:wrapNone/>
              <wp:docPr id="14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372D2279" id="Freeform 5" o:spid="_x0000_s1026" style="position:absolute;margin-left:.75pt;margin-top:-4.5pt;width:33.8pt;height:15pt;z-index:252129792;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11RC4AAKj+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t>4</w:t>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6CEB5" w14:textId="11980BF1" w:rsidR="00AE4344" w:rsidRPr="0001418F" w:rsidRDefault="00AE4344" w:rsidP="0001418F">
    <w:pPr>
      <w:pStyle w:val="LFTPageNumber"/>
    </w:pPr>
    <w:r w:rsidRPr="00513D1D">
      <w:rPr>
        <w:noProof/>
      </w:rPr>
      <mc:AlternateContent>
        <mc:Choice Requires="wps">
          <w:drawing>
            <wp:anchor distT="0" distB="0" distL="114300" distR="114300" simplePos="0" relativeHeight="251926016" behindDoc="0" locked="0" layoutInCell="1" allowOverlap="1" wp14:anchorId="42CE78E6" wp14:editId="0600ED12">
              <wp:simplePos x="0" y="0"/>
              <wp:positionH relativeFrom="column">
                <wp:posOffset>5372100</wp:posOffset>
              </wp:positionH>
              <wp:positionV relativeFrom="paragraph">
                <wp:posOffset>-57150</wp:posOffset>
              </wp:positionV>
              <wp:extent cx="429260" cy="190500"/>
              <wp:effectExtent l="0" t="0" r="8890" b="0"/>
              <wp:wrapNone/>
              <wp:docPr id="37" name="Freeform 3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049C5F63" id="Freeform 37" o:spid="_x0000_s1026" style="position:absolute;margin-left:423pt;margin-top:-4.5pt;width:33.8pt;height:15pt;z-index:25192601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kWRi4AAKj+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sidR="00D95009">
      <w:rPr>
        <w:noProof/>
        <w:lang w:bidi="en-US"/>
      </w:rPr>
      <w:t>A</w:t>
    </w:r>
    <w:r w:rsidRPr="00043841">
      <w:rPr>
        <w:noProof/>
      </w:rPr>
      <w:fldChar w:fldCharType="end"/>
    </w:r>
    <w:r>
      <w:t>-</w:t>
    </w:r>
    <w:r w:rsidRPr="000B53D2">
      <w:fldChar w:fldCharType="begin"/>
    </w:r>
    <w:r w:rsidRPr="000B53D2">
      <w:instrText xml:space="preserve"> PAGE </w:instrText>
    </w:r>
    <w:r w:rsidRPr="000B53D2">
      <w:fldChar w:fldCharType="separate"/>
    </w:r>
    <w:r>
      <w:rPr>
        <w:noProof/>
      </w:rPr>
      <w:t>2</w:t>
    </w:r>
    <w:r w:rsidRPr="000B53D2">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2B834" w14:textId="44704330" w:rsidR="00AE4344" w:rsidRPr="00736C83" w:rsidRDefault="00AE4344" w:rsidP="00736C83">
    <w:pPr>
      <w:pStyle w:val="LFTPageNumber"/>
      <w:jc w:val="right"/>
    </w:pPr>
    <w:r w:rsidRPr="00513D1D">
      <w:rPr>
        <w:noProof/>
      </w:rPr>
      <mc:AlternateContent>
        <mc:Choice Requires="wps">
          <w:drawing>
            <wp:anchor distT="0" distB="0" distL="114300" distR="114300" simplePos="0" relativeHeight="251998720" behindDoc="0" locked="0" layoutInCell="1" allowOverlap="1" wp14:anchorId="6C937306" wp14:editId="6FB0A2D1">
              <wp:simplePos x="0" y="0"/>
              <wp:positionH relativeFrom="column">
                <wp:posOffset>9525</wp:posOffset>
              </wp:positionH>
              <wp:positionV relativeFrom="paragraph">
                <wp:posOffset>-57150</wp:posOffset>
              </wp:positionV>
              <wp:extent cx="429260" cy="190500"/>
              <wp:effectExtent l="0" t="0" r="8890" b="0"/>
              <wp:wrapNone/>
              <wp:docPr id="166"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64967E52" id="Freeform 5" o:spid="_x0000_s1026" style="position:absolute;margin-left:.75pt;margin-top:-4.5pt;width:33.8pt;height:15pt;z-index:25199872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m7LQy4AAKj+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Pr>
        <w:noProof/>
        <w:lang w:bidi="en-US"/>
      </w:rPr>
      <w:t>D</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E19F2" w14:textId="080C95A2" w:rsidR="00AE4344" w:rsidRPr="0001418F" w:rsidRDefault="00AE4344" w:rsidP="0001418F">
    <w:pPr>
      <w:pStyle w:val="LFTPageNumber"/>
      <w:jc w:val="right"/>
    </w:pPr>
    <w:r w:rsidRPr="00513D1D">
      <w:rPr>
        <w:noProof/>
      </w:rPr>
      <mc:AlternateContent>
        <mc:Choice Requires="wps">
          <w:drawing>
            <wp:anchor distT="0" distB="0" distL="114300" distR="114300" simplePos="0" relativeHeight="251922944" behindDoc="0" locked="0" layoutInCell="1" allowOverlap="1" wp14:anchorId="6E17A15D" wp14:editId="1B965A55">
              <wp:simplePos x="0" y="0"/>
              <wp:positionH relativeFrom="column">
                <wp:posOffset>9525</wp:posOffset>
              </wp:positionH>
              <wp:positionV relativeFrom="paragraph">
                <wp:posOffset>-57150</wp:posOffset>
              </wp:positionV>
              <wp:extent cx="429260" cy="190500"/>
              <wp:effectExtent l="0" t="0" r="8890" b="0"/>
              <wp:wrapNone/>
              <wp:docPr id="4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272C43B" id="Freeform 5" o:spid="_x0000_s1026" style="position:absolute;margin-left:.75pt;margin-top:-4.5pt;width:33.8pt;height:15pt;z-index:25192294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RoRC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sidR="00D95009">
      <w:rPr>
        <w:noProof/>
        <w:lang w:bidi="en-US"/>
      </w:rPr>
      <w:t>B</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2CF1E" w14:textId="77777777" w:rsidR="00AE4344" w:rsidRPr="0001418F" w:rsidRDefault="00AE4344" w:rsidP="0001418F">
    <w:pPr>
      <w:pStyle w:val="LFTPageNumber"/>
      <w:jc w:val="right"/>
    </w:pPr>
    <w:r w:rsidRPr="00513D1D">
      <w:rPr>
        <w:noProof/>
      </w:rPr>
      <mc:AlternateContent>
        <mc:Choice Requires="wps">
          <w:drawing>
            <wp:anchor distT="0" distB="0" distL="114300" distR="114300" simplePos="0" relativeHeight="251775488" behindDoc="0" locked="0" layoutInCell="1" allowOverlap="1" wp14:anchorId="2D0199B4" wp14:editId="31724EE8">
              <wp:simplePos x="0" y="0"/>
              <wp:positionH relativeFrom="page">
                <wp:posOffset>1042670</wp:posOffset>
              </wp:positionH>
              <wp:positionV relativeFrom="bottomMargin">
                <wp:posOffset>247015</wp:posOffset>
              </wp:positionV>
              <wp:extent cx="429768" cy="192024"/>
              <wp:effectExtent l="0" t="0" r="8890" b="0"/>
              <wp:wrapNone/>
              <wp:docPr id="3"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768" cy="192024"/>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99C8BD" id="Freeform 5" o:spid="_x0000_s1026" style="position:absolute;margin-left:82.1pt;margin-top:19.45pt;width:33.85pt;height:15.1pt;z-index:251775488;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438,99266;66602,97986;42770,121162;53668,146205;87869,156820;93238,164047;86943,170021;74590,168261;41289,166127;67105,190317;105194,187863;123180,157166;112018,138391;84430,129696;72580,123135;77077,116281;87869,117375;129740,188557;161586,136150;173383,134657;177695,145885;208906,136950;220306,134177;225544,143911;249455,119535;222105,110787;204039,120788;193009,112681;175922,110787;160079,119295;302065,166421;308201,184716;326796,190290;341079,169168;330658,166901;381152,148205;387209,134577;397049,135377;429768,188584;427096,124282;418765,114254;405857,110520;386416,115934;292172,2160;146245,31417;151509,48539;143150,66515;153678,89425;178700,54780;167564,13122;84404,27817;59884,1894;15447,10055;423,54727;26054,91131;71337,86544;58958,57927;51737,70409;34201,68275;27561,47393;34201,26510;52901,24963;85805,35871" o:connectangles="0,0,0,0,0,0,0,0,0,0,0,0,0,0,0,0,0,0,0,0,0,0,0,0,0,0,0,0,0,0,0,0,0,0,0,0,0,0,0,0,0,0,0,0,0,0,0,0,0,0,0,0,0,0,0,0,0,0,0,0,0,0,0"/>
              <o:lock v:ext="edit" verticies="t"/>
              <w10:wrap anchorx="page" anchory="margin"/>
            </v:shape>
          </w:pict>
        </mc:Fallback>
      </mc:AlternateContent>
    </w:r>
    <w:r w:rsidRPr="000B53D2">
      <w:fldChar w:fldCharType="begin"/>
    </w:r>
    <w:r w:rsidRPr="000B53D2">
      <w:instrText xml:space="preserve"> PAGE </w:instrText>
    </w:r>
    <w:r w:rsidRPr="000B53D2">
      <w:fldChar w:fldCharType="separate"/>
    </w:r>
    <w:r>
      <w:rPr>
        <w:noProof/>
      </w:rPr>
      <w:t>i</w:t>
    </w:r>
    <w:r w:rsidRPr="000B53D2">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27375" w14:textId="6D9C4CAC" w:rsidR="00AE4344" w:rsidRPr="0001418F" w:rsidRDefault="00AE4344" w:rsidP="0001418F">
    <w:pPr>
      <w:pStyle w:val="LFTPageNumber"/>
    </w:pPr>
    <w:r w:rsidRPr="00513D1D">
      <w:rPr>
        <w:noProof/>
      </w:rPr>
      <mc:AlternateContent>
        <mc:Choice Requires="wps">
          <w:drawing>
            <wp:anchor distT="0" distB="0" distL="114300" distR="114300" simplePos="0" relativeHeight="251818496" behindDoc="0" locked="0" layoutInCell="1" allowOverlap="1" wp14:anchorId="7F002DBC" wp14:editId="44E785E0">
              <wp:simplePos x="0" y="0"/>
              <wp:positionH relativeFrom="column">
                <wp:posOffset>5372100</wp:posOffset>
              </wp:positionH>
              <wp:positionV relativeFrom="paragraph">
                <wp:posOffset>-57150</wp:posOffset>
              </wp:positionV>
              <wp:extent cx="429260" cy="190500"/>
              <wp:effectExtent l="0" t="0" r="8890" b="0"/>
              <wp:wrapNone/>
              <wp:docPr id="25"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3B231D0" id="Freeform 25" o:spid="_x0000_s1026" style="position:absolute;margin-left:423pt;margin-top:-4.5pt;width:33.8pt;height:15pt;z-index:25181849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7O/RC4AAKj+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Pr>
        <w:noProof/>
        <w:lang w:bidi="en-US"/>
      </w:rPr>
      <w:t>B</w:t>
    </w:r>
    <w:r w:rsidRPr="00043841">
      <w:rPr>
        <w:noProof/>
      </w:rPr>
      <w:fldChar w:fldCharType="end"/>
    </w:r>
    <w:r>
      <w:t>-</w:t>
    </w:r>
    <w:r w:rsidRPr="000B53D2">
      <w:fldChar w:fldCharType="begin"/>
    </w:r>
    <w:r w:rsidRPr="000B53D2">
      <w:instrText xml:space="preserve"> PAGE </w:instrText>
    </w:r>
    <w:r w:rsidRPr="000B53D2">
      <w:fldChar w:fldCharType="separate"/>
    </w:r>
    <w:r>
      <w:rPr>
        <w:noProof/>
      </w:rPr>
      <w:t>2</w:t>
    </w:r>
    <w:r w:rsidRPr="000B53D2">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7F7596" w14:textId="7B40E9D3" w:rsidR="00AE4344" w:rsidRPr="00734A28" w:rsidRDefault="00AE4344" w:rsidP="00734A28">
    <w:pPr>
      <w:pStyle w:val="LFTPageNumber"/>
      <w:jc w:val="right"/>
    </w:pPr>
    <w:r w:rsidRPr="00513D1D">
      <w:rPr>
        <w:noProof/>
      </w:rPr>
      <mc:AlternateContent>
        <mc:Choice Requires="wps">
          <w:drawing>
            <wp:anchor distT="0" distB="0" distL="114300" distR="114300" simplePos="0" relativeHeight="251851264" behindDoc="0" locked="0" layoutInCell="1" allowOverlap="1" wp14:anchorId="0107B088" wp14:editId="1F0BEFD4">
              <wp:simplePos x="0" y="0"/>
              <wp:positionH relativeFrom="column">
                <wp:posOffset>9525</wp:posOffset>
              </wp:positionH>
              <wp:positionV relativeFrom="paragraph">
                <wp:posOffset>-57150</wp:posOffset>
              </wp:positionV>
              <wp:extent cx="429260" cy="190500"/>
              <wp:effectExtent l="0" t="0" r="8890" b="0"/>
              <wp:wrapNone/>
              <wp:docPr id="28"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147F2A6E" id="Freeform 5" o:spid="_x0000_s1026" style="position:absolute;margin-left:.75pt;margin-top:-4.5pt;width:33.8pt;height:15pt;z-index:25185126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Pr>
        <w:noProof/>
        <w:lang w:bidi="en-US"/>
      </w:rPr>
      <w:t>B</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62AAF" w14:textId="29B43E6C" w:rsidR="00AE4344" w:rsidRPr="0001418F" w:rsidRDefault="00AE4344" w:rsidP="0001418F">
    <w:pPr>
      <w:pStyle w:val="LFTPageNumber"/>
      <w:jc w:val="right"/>
    </w:pPr>
    <w:r w:rsidRPr="00513D1D">
      <w:rPr>
        <w:noProof/>
      </w:rPr>
      <mc:AlternateContent>
        <mc:Choice Requires="wps">
          <w:drawing>
            <wp:anchor distT="0" distB="0" distL="114300" distR="114300" simplePos="0" relativeHeight="251816448" behindDoc="0" locked="0" layoutInCell="1" allowOverlap="1" wp14:anchorId="64B1189B" wp14:editId="7909EA1E">
              <wp:simplePos x="0" y="0"/>
              <wp:positionH relativeFrom="column">
                <wp:posOffset>9525</wp:posOffset>
              </wp:positionH>
              <wp:positionV relativeFrom="paragraph">
                <wp:posOffset>-57150</wp:posOffset>
              </wp:positionV>
              <wp:extent cx="429260" cy="190500"/>
              <wp:effectExtent l="0" t="0" r="8890" b="0"/>
              <wp:wrapNone/>
              <wp:docPr id="29"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C007B94" id="Freeform 5" o:spid="_x0000_s1026" style="position:absolute;margin-left:.75pt;margin-top:-4.5pt;width:33.8pt;height:15pt;z-index:251816448;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NmVRC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Pr>
        <w:noProof/>
        <w:lang w:bidi="en-US"/>
      </w:rPr>
      <w:t>B</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0EB91" w14:textId="1FB22F0E" w:rsidR="00AE4344" w:rsidRPr="0001418F" w:rsidRDefault="00AE4344" w:rsidP="0001418F">
    <w:pPr>
      <w:pStyle w:val="LFTPageNumber"/>
    </w:pPr>
    <w:r w:rsidRPr="00513D1D">
      <w:rPr>
        <w:noProof/>
      </w:rPr>
      <mc:AlternateContent>
        <mc:Choice Requires="wps">
          <w:drawing>
            <wp:anchor distT="0" distB="0" distL="114300" distR="114300" simplePos="0" relativeHeight="251767296" behindDoc="0" locked="0" layoutInCell="1" allowOverlap="1" wp14:anchorId="3F2DCD94" wp14:editId="5B346AE0">
              <wp:simplePos x="0" y="0"/>
              <wp:positionH relativeFrom="column">
                <wp:posOffset>5372100</wp:posOffset>
              </wp:positionH>
              <wp:positionV relativeFrom="paragraph">
                <wp:posOffset>-57150</wp:posOffset>
              </wp:positionV>
              <wp:extent cx="429260" cy="190500"/>
              <wp:effectExtent l="0" t="0" r="8890" b="0"/>
              <wp:wrapNone/>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3A4DF7E" id="Freeform 4" o:spid="_x0000_s1026" style="position:absolute;margin-left:423pt;margin-top:-4.5pt;width:33.8pt;height:15pt;z-index:25176729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xPi4AAKb+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D95009">
      <w:rPr>
        <w:noProof/>
        <w:lang w:bidi="en-US"/>
      </w:rPr>
      <w:t>1</w:t>
    </w:r>
    <w:r w:rsidRPr="00043841">
      <w:rPr>
        <w:noProof/>
      </w:rPr>
      <w:fldChar w:fldCharType="end"/>
    </w:r>
    <w:r>
      <w:t>-</w:t>
    </w:r>
    <w:r w:rsidRPr="000B53D2">
      <w:fldChar w:fldCharType="begin"/>
    </w:r>
    <w:r w:rsidRPr="000B53D2">
      <w:instrText xml:space="preserve"> PAGE </w:instrText>
    </w:r>
    <w:r w:rsidRPr="000B53D2">
      <w:fldChar w:fldCharType="separate"/>
    </w:r>
    <w:r>
      <w:rPr>
        <w:noProof/>
      </w:rPr>
      <w:t>4</w:t>
    </w:r>
    <w:r w:rsidRPr="000B53D2">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27E47" w14:textId="265B9F0E" w:rsidR="00AE4344" w:rsidRPr="00734A28" w:rsidRDefault="00AE4344" w:rsidP="00734A28">
    <w:pPr>
      <w:pStyle w:val="LFTPageNumber"/>
      <w:jc w:val="right"/>
    </w:pPr>
    <w:r w:rsidRPr="00513D1D">
      <w:rPr>
        <w:noProof/>
      </w:rPr>
      <mc:AlternateContent>
        <mc:Choice Requires="wps">
          <w:drawing>
            <wp:anchor distT="0" distB="0" distL="114300" distR="114300" simplePos="0" relativeHeight="251716096" behindDoc="0" locked="0" layoutInCell="1" allowOverlap="1" wp14:anchorId="04F4F17D" wp14:editId="43E10148">
              <wp:simplePos x="0" y="0"/>
              <wp:positionH relativeFrom="column">
                <wp:posOffset>9525</wp:posOffset>
              </wp:positionH>
              <wp:positionV relativeFrom="paragraph">
                <wp:posOffset>-57150</wp:posOffset>
              </wp:positionV>
              <wp:extent cx="429260" cy="190500"/>
              <wp:effectExtent l="0" t="0" r="8890" b="0"/>
              <wp:wrapNone/>
              <wp:docPr id="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9771D36" id="Freeform 5" o:spid="_x0000_s1026" style="position:absolute;margin-left:.75pt;margin-top:-4.5pt;width:33.8pt;height:15pt;z-index:25171609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afQi4AAKb+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D95009">
      <w:rPr>
        <w:noProof/>
        <w:lang w:bidi="en-US"/>
      </w:rPr>
      <w:t>1</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B6937" w14:textId="0E152238" w:rsidR="00AE4344" w:rsidRPr="0001418F" w:rsidRDefault="00AE4344" w:rsidP="0001418F">
    <w:pPr>
      <w:pStyle w:val="LFTPageNumber"/>
      <w:jc w:val="right"/>
    </w:pPr>
    <w:r w:rsidRPr="00513D1D">
      <w:rPr>
        <w:noProof/>
      </w:rPr>
      <mc:AlternateContent>
        <mc:Choice Requires="wps">
          <w:drawing>
            <wp:anchor distT="0" distB="0" distL="114300" distR="114300" simplePos="0" relativeHeight="251769344" behindDoc="0" locked="0" layoutInCell="1" allowOverlap="1" wp14:anchorId="21ACAB6C" wp14:editId="78391C88">
              <wp:simplePos x="0" y="0"/>
              <wp:positionH relativeFrom="column">
                <wp:posOffset>9525</wp:posOffset>
              </wp:positionH>
              <wp:positionV relativeFrom="paragraph">
                <wp:posOffset>-57150</wp:posOffset>
              </wp:positionV>
              <wp:extent cx="429260" cy="190500"/>
              <wp:effectExtent l="0" t="0" r="8890" b="0"/>
              <wp:wrapNone/>
              <wp:docPr id="6"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5CC6F4F2" id="Freeform 5" o:spid="_x0000_s1026" style="position:absolute;margin-left:.75pt;margin-top:-4.5pt;width:33.8pt;height:15pt;z-index:25176934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VAQi4AAKb+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D95009">
      <w:rPr>
        <w:noProof/>
        <w:lang w:bidi="en-US"/>
      </w:rPr>
      <w:t>1</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A572A" w14:textId="410161C0" w:rsidR="00AE4344" w:rsidRPr="0001418F" w:rsidRDefault="00AE4344" w:rsidP="0001418F">
    <w:pPr>
      <w:pStyle w:val="LFTPageNumber"/>
    </w:pPr>
    <w:r w:rsidRPr="00513D1D">
      <w:rPr>
        <w:noProof/>
      </w:rPr>
      <mc:AlternateContent>
        <mc:Choice Requires="wps">
          <w:drawing>
            <wp:anchor distT="0" distB="0" distL="114300" distR="114300" simplePos="0" relativeHeight="252080640" behindDoc="0" locked="0" layoutInCell="1" allowOverlap="1" wp14:anchorId="1CAB6A56" wp14:editId="771B2AFF">
              <wp:simplePos x="0" y="0"/>
              <wp:positionH relativeFrom="column">
                <wp:posOffset>5372100</wp:posOffset>
              </wp:positionH>
              <wp:positionV relativeFrom="paragraph">
                <wp:posOffset>-57150</wp:posOffset>
              </wp:positionV>
              <wp:extent cx="429260" cy="190500"/>
              <wp:effectExtent l="0" t="0" r="8890" b="0"/>
              <wp:wrapNone/>
              <wp:docPr id="83"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40CF5E3" id="Freeform 7" o:spid="_x0000_s1026" style="position:absolute;margin-left:423pt;margin-top:-4.5pt;width:33.8pt;height:15pt;z-index:25208064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1f1Pi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lang w:bidi="en-US"/>
      </w:rPr>
      <w:t>2</w:t>
    </w:r>
    <w:r>
      <w:t>-</w:t>
    </w:r>
    <w:r w:rsidRPr="000B53D2">
      <w:fldChar w:fldCharType="begin"/>
    </w:r>
    <w:r w:rsidRPr="000B53D2">
      <w:instrText xml:space="preserve"> PAGE </w:instrText>
    </w:r>
    <w:r w:rsidRPr="000B53D2">
      <w:fldChar w:fldCharType="separate"/>
    </w:r>
    <w:r>
      <w:rPr>
        <w:noProof/>
      </w:rPr>
      <w:t>2</w:t>
    </w:r>
    <w:r w:rsidRPr="000B53D2">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A9967" w14:textId="0F9E5C55" w:rsidR="00AE4344" w:rsidRPr="00734A28" w:rsidRDefault="00AE4344" w:rsidP="00734A28">
    <w:pPr>
      <w:pStyle w:val="LFTPageNumber"/>
      <w:jc w:val="right"/>
    </w:pPr>
    <w:r w:rsidRPr="00513D1D">
      <w:rPr>
        <w:noProof/>
      </w:rPr>
      <mc:AlternateContent>
        <mc:Choice Requires="wps">
          <w:drawing>
            <wp:anchor distT="0" distB="0" distL="114300" distR="114300" simplePos="0" relativeHeight="252076544" behindDoc="0" locked="0" layoutInCell="1" allowOverlap="1" wp14:anchorId="684D7CF5" wp14:editId="7FBFBAD0">
              <wp:simplePos x="0" y="0"/>
              <wp:positionH relativeFrom="column">
                <wp:posOffset>9525</wp:posOffset>
              </wp:positionH>
              <wp:positionV relativeFrom="paragraph">
                <wp:posOffset>-57150</wp:posOffset>
              </wp:positionV>
              <wp:extent cx="429260" cy="190500"/>
              <wp:effectExtent l="0" t="0" r="8890" b="0"/>
              <wp:wrapNone/>
              <wp:docPr id="86"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DDCF77C" id="Freeform 5" o:spid="_x0000_s1026" style="position:absolute;margin-left:.75pt;margin-top:-4.5pt;width:33.8pt;height:15pt;z-index:25207654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cMHSC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lang w:bidi="en-US"/>
      </w:rPr>
      <w:t>2</w:t>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4A482" w14:textId="2977EBF4" w:rsidR="00AE4344" w:rsidRPr="0001418F" w:rsidRDefault="00AE4344" w:rsidP="0001418F">
    <w:pPr>
      <w:pStyle w:val="LFTPageNumber"/>
      <w:jc w:val="right"/>
    </w:pPr>
    <w:r w:rsidRPr="00513D1D">
      <w:rPr>
        <w:noProof/>
      </w:rPr>
      <mc:AlternateContent>
        <mc:Choice Requires="wps">
          <w:drawing>
            <wp:anchor distT="0" distB="0" distL="114300" distR="114300" simplePos="0" relativeHeight="252077568" behindDoc="0" locked="0" layoutInCell="1" allowOverlap="1" wp14:anchorId="60665DD8" wp14:editId="522B1611">
              <wp:simplePos x="0" y="0"/>
              <wp:positionH relativeFrom="column">
                <wp:posOffset>9525</wp:posOffset>
              </wp:positionH>
              <wp:positionV relativeFrom="paragraph">
                <wp:posOffset>-57150</wp:posOffset>
              </wp:positionV>
              <wp:extent cx="429260" cy="190500"/>
              <wp:effectExtent l="0" t="0" r="8890" b="0"/>
              <wp:wrapNone/>
              <wp:docPr id="9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0A575622" id="Freeform 5" o:spid="_x0000_s1026" style="position:absolute;margin-left:.75pt;margin-top:-4.5pt;width:33.8pt;height:15pt;z-index:252077568;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iRC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lang w:bidi="en-US"/>
      </w:rPr>
      <w:t>2</w:t>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DDE716" w14:textId="77777777" w:rsidR="00393DF0" w:rsidRDefault="00393DF0" w:rsidP="00361D9F">
      <w:bookmarkStart w:id="0" w:name="_Hlk61510071"/>
      <w:bookmarkEnd w:id="0"/>
      <w:r>
        <w:separator/>
      </w:r>
    </w:p>
  </w:footnote>
  <w:footnote w:type="continuationSeparator" w:id="0">
    <w:p w14:paraId="26130AA7" w14:textId="77777777" w:rsidR="00393DF0" w:rsidRDefault="00393DF0" w:rsidP="00361D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08A6E" w14:textId="77777777" w:rsidR="00AE4344" w:rsidRPr="0098767E" w:rsidRDefault="00AE4344" w:rsidP="0098767E">
    <w:pPr>
      <w:pStyle w:val="LFTRunningHeaderLeft"/>
    </w:pPr>
    <w:r>
      <w:rPr>
        <w:b/>
        <w:color w:val="000000" w:themeColor="text1"/>
      </w:rPr>
      <w:t>Table of Contents</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1928064" behindDoc="1" locked="0" layoutInCell="1" allowOverlap="1" wp14:anchorId="6CAB9B92" wp14:editId="0E7C3377">
              <wp:simplePos x="0" y="0"/>
              <wp:positionH relativeFrom="page">
                <wp:posOffset>685800</wp:posOffset>
              </wp:positionH>
              <wp:positionV relativeFrom="page">
                <wp:posOffset>457200</wp:posOffset>
              </wp:positionV>
              <wp:extent cx="9144" cy="9326880"/>
              <wp:effectExtent l="0" t="0" r="0" b="0"/>
              <wp:wrapNone/>
              <wp:docPr id="4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A6C80" id="Rectangle 85" o:spid="_x0000_s1026" style="position:absolute;margin-left:54pt;margin-top:36pt;width:.7pt;height:734.4pt;z-index:-25138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1929088" behindDoc="1" locked="0" layoutInCell="1" allowOverlap="1" wp14:anchorId="4DCF26C9" wp14:editId="1F0FBC99">
              <wp:simplePos x="0" y="0"/>
              <wp:positionH relativeFrom="page">
                <wp:posOffset>457200</wp:posOffset>
              </wp:positionH>
              <wp:positionV relativeFrom="page">
                <wp:posOffset>685800</wp:posOffset>
              </wp:positionV>
              <wp:extent cx="6290945" cy="8890"/>
              <wp:effectExtent l="0" t="0" r="0" b="0"/>
              <wp:wrapNone/>
              <wp:docPr id="47"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BBC2A6" id="Rectangle 84" o:spid="_x0000_s1026" style="position:absolute;margin-left:36pt;margin-top:54pt;width:495.35pt;height:.7pt;flip:y;z-index:-25138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" fillcolor="#003087 [3215]" stroked="f">
              <w10:wrap anchorx="page" anchory="page"/>
            </v:rect>
          </w:pict>
        </mc:Fallback>
      </mc:AlternateContent>
    </w:r>
    <w:r>
      <w:rPr>
        <w:color w:val="7F7F7F" w:themeColor="text1" w:themeTint="80"/>
      </w:rPr>
      <w:t>List of Figures and Tables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138E4" w14:textId="5AD48013" w:rsidR="00AE4344" w:rsidRPr="006D7B66" w:rsidRDefault="00AE4344" w:rsidP="006D7B6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F2DD1" w14:textId="7F3F3737" w:rsidR="00AE4344" w:rsidRPr="006D7B66" w:rsidRDefault="00AE4344" w:rsidP="006D7B6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D4FD4" w14:textId="5C0B8B9F" w:rsidR="00AE4344" w:rsidRPr="006D7B66" w:rsidRDefault="00AE4344" w:rsidP="006D7B6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068C9" w14:textId="261E45C4" w:rsidR="00AE4344" w:rsidRPr="00542FE0" w:rsidRDefault="00AE4344" w:rsidP="00542FE0">
    <w:pPr>
      <w:pStyle w:val="LFTRunningHeaderLeft"/>
    </w:pPr>
    <w:r>
      <w:rPr>
        <w:b/>
        <w:color w:val="000000" w:themeColor="text1"/>
      </w:rPr>
      <w:t>Section 2</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61184" behindDoc="1" locked="0" layoutInCell="1" allowOverlap="1" wp14:anchorId="2D344DCB" wp14:editId="4A992A34">
              <wp:simplePos x="0" y="0"/>
              <wp:positionH relativeFrom="page">
                <wp:posOffset>685800</wp:posOffset>
              </wp:positionH>
              <wp:positionV relativeFrom="page">
                <wp:posOffset>457200</wp:posOffset>
              </wp:positionV>
              <wp:extent cx="9144" cy="9326880"/>
              <wp:effectExtent l="0" t="0" r="0" b="0"/>
              <wp:wrapNone/>
              <wp:docPr id="5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10BB66" id="Rectangle 85" o:spid="_x0000_s1026" style="position:absolute;margin-left:54pt;margin-top:36pt;width:.7pt;height:734.4pt;z-index:-25125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62208" behindDoc="1" locked="0" layoutInCell="1" allowOverlap="1" wp14:anchorId="70F4F557" wp14:editId="0074EC64">
              <wp:simplePos x="0" y="0"/>
              <wp:positionH relativeFrom="page">
                <wp:posOffset>457200</wp:posOffset>
              </wp:positionH>
              <wp:positionV relativeFrom="page">
                <wp:posOffset>685800</wp:posOffset>
              </wp:positionV>
              <wp:extent cx="6290945" cy="8890"/>
              <wp:effectExtent l="0" t="0" r="0" b="0"/>
              <wp:wrapNone/>
              <wp:docPr id="5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9A1AB5" id="Rectangle 84" o:spid="_x0000_s1026" style="position:absolute;margin-left:36pt;margin-top:54pt;width:495.35pt;height:.7pt;flip:y;z-index:-25125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" fillcolor="#003087 [3215]" stroked="f">
              <w10:wrap anchorx="page" anchory="page"/>
            </v:rect>
          </w:pict>
        </mc:Fallback>
      </mc:AlternateContent>
    </w:r>
    <w:r>
      <w:rPr>
        <w:color w:val="7F7F7F" w:themeColor="text1" w:themeTint="80"/>
      </w:rPr>
      <w:t>Data and Information Reviewed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15C04" w14:textId="02922305" w:rsidR="00AE4344" w:rsidRPr="00542FE0" w:rsidRDefault="00AE4344" w:rsidP="00542FE0">
    <w:pPr>
      <w:pStyle w:val="LFTRunningHeaderRight"/>
    </w:pPr>
    <w:r>
      <w:rPr>
        <w:b/>
        <w:color w:val="000000" w:themeColor="text1"/>
      </w:rPr>
      <w:t>Section 2</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63232" behindDoc="1" locked="0" layoutInCell="1" allowOverlap="1" wp14:anchorId="209D6D74" wp14:editId="527CCCAA">
              <wp:simplePos x="0" y="0"/>
              <wp:positionH relativeFrom="margin">
                <wp:posOffset>0</wp:posOffset>
              </wp:positionH>
              <wp:positionV relativeFrom="page">
                <wp:posOffset>685800</wp:posOffset>
              </wp:positionV>
              <wp:extent cx="6291072" cy="9144"/>
              <wp:effectExtent l="0" t="0" r="0" b="0"/>
              <wp:wrapNone/>
              <wp:docPr id="95"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927A5B" id="Rectangle 84" o:spid="_x0000_s1026" style="position:absolute;margin-left:0;margin-top:54pt;width:495.35pt;height:.7pt;flip:y;z-index:-251253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064256" behindDoc="1" locked="0" layoutInCell="1" allowOverlap="1" wp14:anchorId="18C46CB7" wp14:editId="428B6745">
              <wp:simplePos x="0" y="0"/>
              <wp:positionH relativeFrom="page">
                <wp:posOffset>7077710</wp:posOffset>
              </wp:positionH>
              <wp:positionV relativeFrom="page">
                <wp:posOffset>457200</wp:posOffset>
              </wp:positionV>
              <wp:extent cx="9144" cy="9326880"/>
              <wp:effectExtent l="0" t="0" r="0" b="0"/>
              <wp:wrapNone/>
              <wp:docPr id="97"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77E073" id="Rectangle 85" o:spid="_x0000_s1026" style="position:absolute;margin-left:557.3pt;margin-top:36pt;width:.7pt;height:734.4pt;z-index:-25125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" fillcolor="#003087 [3215]" stroked="f" strokeweight=".5pt">
              <w10:wrap anchorx="page" anchory="page"/>
            </v:rect>
          </w:pict>
        </mc:Fallback>
      </mc:AlternateContent>
    </w:r>
    <w:r>
      <w:rPr>
        <w:color w:val="7F7F7F" w:themeColor="text1" w:themeTint="80"/>
      </w:rPr>
      <w:t>Data and Information Reviewed</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1D060" w14:textId="77777777" w:rsidR="00AE4344" w:rsidRDefault="00AE4344">
    <w:pPr>
      <w:pStyle w:val="Header"/>
    </w:pPr>
    <w:r>
      <w:rPr>
        <w:noProof/>
        <w:lang w:bidi="ar-SA"/>
      </w:rPr>
      <mc:AlternateContent>
        <mc:Choice Requires="wps">
          <w:drawing>
            <wp:anchor distT="0" distB="0" distL="114300" distR="114300" simplePos="0" relativeHeight="252057088" behindDoc="1" locked="0" layoutInCell="1" allowOverlap="1" wp14:anchorId="39BF79B2" wp14:editId="01AC6A80">
              <wp:simplePos x="0" y="0"/>
              <wp:positionH relativeFrom="page">
                <wp:posOffset>822960</wp:posOffset>
              </wp:positionH>
              <wp:positionV relativeFrom="margin">
                <wp:posOffset>-457200</wp:posOffset>
              </wp:positionV>
              <wp:extent cx="9144" cy="9326880"/>
              <wp:effectExtent l="0" t="0" r="0" b="0"/>
              <wp:wrapNone/>
              <wp:docPr id="68"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0CEB63" id="Rectangle 85" o:spid="_x0000_s1026" style="position:absolute;margin-left:64.8pt;margin-top:-36pt;width:.7pt;height:734.4pt;z-index:-25125939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2058112" behindDoc="1" locked="0" layoutInCell="1" allowOverlap="1" wp14:anchorId="4E7E52E4" wp14:editId="5F3EDCFB">
              <wp:simplePos x="0" y="0"/>
              <wp:positionH relativeFrom="margin">
                <wp:align>right</wp:align>
              </wp:positionH>
              <wp:positionV relativeFrom="page">
                <wp:posOffset>1280160</wp:posOffset>
              </wp:positionV>
              <wp:extent cx="6291072" cy="9144"/>
              <wp:effectExtent l="0" t="0" r="0" b="0"/>
              <wp:wrapNone/>
              <wp:docPr id="69"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25B57" id="Rectangle 84" o:spid="_x0000_s1026" style="position:absolute;margin-left:444.15pt;margin-top:100.8pt;width:495.35pt;height:.7pt;flip:y;z-index:-2512583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" fillcolor="#003087 [3215]" stroked="f">
              <w10:wrap anchorx="margin" anchory="page"/>
            </v:rec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69F0E3" w14:textId="63A517D9" w:rsidR="00AE4344" w:rsidRPr="00854AFD" w:rsidRDefault="00AE4344" w:rsidP="00854AF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421F71" w14:textId="71D01431" w:rsidR="00AE4344" w:rsidRPr="00854AFD" w:rsidRDefault="00AE4344" w:rsidP="00854AF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3F2F4" w14:textId="57289B1C" w:rsidR="00AE4344" w:rsidRPr="00854AFD" w:rsidRDefault="00AE4344" w:rsidP="00854AF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E2328" w14:textId="77777777" w:rsidR="00AE4344" w:rsidRPr="00542FE0" w:rsidRDefault="00AE4344" w:rsidP="00542FE0">
    <w:pPr>
      <w:pStyle w:val="LFTRunningHeaderLeft"/>
    </w:pPr>
    <w:r>
      <w:rPr>
        <w:b/>
        <w:color w:val="000000" w:themeColor="text1"/>
      </w:rPr>
      <w:t>Section 2</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112384" behindDoc="1" locked="0" layoutInCell="1" allowOverlap="1" wp14:anchorId="37F7B4C3" wp14:editId="34DE60CD">
              <wp:simplePos x="0" y="0"/>
              <wp:positionH relativeFrom="page">
                <wp:posOffset>685800</wp:posOffset>
              </wp:positionH>
              <wp:positionV relativeFrom="page">
                <wp:posOffset>457200</wp:posOffset>
              </wp:positionV>
              <wp:extent cx="9144" cy="9326880"/>
              <wp:effectExtent l="0" t="0" r="0" b="0"/>
              <wp:wrapNone/>
              <wp:docPr id="10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DA6715" id="Rectangle 85" o:spid="_x0000_s1026" style="position:absolute;margin-left:54pt;margin-top:36pt;width:.7pt;height:734.4pt;z-index:-25120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113408" behindDoc="1" locked="0" layoutInCell="1" allowOverlap="1" wp14:anchorId="523468A5" wp14:editId="3F9F696B">
              <wp:simplePos x="0" y="0"/>
              <wp:positionH relativeFrom="page">
                <wp:posOffset>457200</wp:posOffset>
              </wp:positionH>
              <wp:positionV relativeFrom="page">
                <wp:posOffset>685800</wp:posOffset>
              </wp:positionV>
              <wp:extent cx="6290945" cy="8890"/>
              <wp:effectExtent l="0" t="0" r="0" b="0"/>
              <wp:wrapNone/>
              <wp:docPr id="103"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6ABA9" id="Rectangle 84" o:spid="_x0000_s1026" style="position:absolute;margin-left:36pt;margin-top:54pt;width:495.35pt;height:.7pt;flip:y;z-index:-25120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" fillcolor="#003087 [3215]" stroked="f">
              <w10:wrap anchorx="page" anchory="page"/>
            </v:rect>
          </w:pict>
        </mc:Fallback>
      </mc:AlternateContent>
    </w:r>
    <w:r>
      <w:rPr>
        <w:color w:val="7F7F7F" w:themeColor="text1" w:themeTint="80"/>
      </w:rPr>
      <w:t>Data and Information Reviewed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6372E" w14:textId="28E6D607" w:rsidR="00AE4344" w:rsidRPr="0098767E" w:rsidRDefault="00AE4344" w:rsidP="0098767E">
    <w:pPr>
      <w:pStyle w:val="LFTRunningHeaderRight"/>
    </w:pPr>
    <w:r>
      <w:rPr>
        <w:b/>
        <w:color w:val="000000" w:themeColor="text1"/>
      </w:rPr>
      <w:t>Table of Contents</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1971072" behindDoc="1" locked="0" layoutInCell="1" allowOverlap="1" wp14:anchorId="39C2E950" wp14:editId="057D7097">
              <wp:simplePos x="0" y="0"/>
              <wp:positionH relativeFrom="margin">
                <wp:posOffset>0</wp:posOffset>
              </wp:positionH>
              <wp:positionV relativeFrom="page">
                <wp:posOffset>685800</wp:posOffset>
              </wp:positionV>
              <wp:extent cx="6291072" cy="9144"/>
              <wp:effectExtent l="0" t="0" r="0" b="0"/>
              <wp:wrapNone/>
              <wp:docPr id="7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BAC35" id="Rectangle 84" o:spid="_x0000_s1026" style="position:absolute;margin-left:0;margin-top:54pt;width:495.35pt;height:.7pt;flip:y;z-index:-25134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BzMTg0BgIAAO0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1972096" behindDoc="1" locked="0" layoutInCell="1" allowOverlap="1" wp14:anchorId="3855121E" wp14:editId="32A4EAC2">
              <wp:simplePos x="0" y="0"/>
              <wp:positionH relativeFrom="page">
                <wp:posOffset>7077710</wp:posOffset>
              </wp:positionH>
              <wp:positionV relativeFrom="page">
                <wp:posOffset>457200</wp:posOffset>
              </wp:positionV>
              <wp:extent cx="9144" cy="9326880"/>
              <wp:effectExtent l="0" t="0" r="0" b="0"/>
              <wp:wrapNone/>
              <wp:docPr id="7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8D02AE" id="Rectangle 85" o:spid="_x0000_s1026" style="position:absolute;margin-left:557.3pt;margin-top:36pt;width:.7pt;height:734.4pt;z-index:-25134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AuxBeUBAgAA4w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r>
      <w:rPr>
        <w:color w:val="7F7F7F" w:themeColor="text1" w:themeTint="80"/>
      </w:rPr>
      <w:t>List of Figures and Tables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6DFAB" w14:textId="7D5DB64E" w:rsidR="00AE4344" w:rsidRPr="00542FE0" w:rsidRDefault="008C19AB" w:rsidP="00854AFD">
    <w:pPr>
      <w:pStyle w:val="LFTRunningHeaderRight"/>
    </w:pPr>
    <w:r w:rsidRPr="00542FE0">
      <w:rPr>
        <w:noProof/>
        <w:color w:val="7F7F7F" w:themeColor="text1" w:themeTint="80"/>
      </w:rPr>
      <mc:AlternateContent>
        <mc:Choice Requires="wps">
          <w:drawing>
            <wp:anchor distT="0" distB="0" distL="114300" distR="114300" simplePos="0" relativeHeight="252118528" behindDoc="1" locked="0" layoutInCell="1" allowOverlap="1" wp14:anchorId="67C00A75" wp14:editId="4DE90A7D">
              <wp:simplePos x="0" y="0"/>
              <wp:positionH relativeFrom="page">
                <wp:posOffset>7071359</wp:posOffset>
              </wp:positionH>
              <wp:positionV relativeFrom="margin">
                <wp:align>center</wp:align>
              </wp:positionV>
              <wp:extent cx="9144" cy="9326880"/>
              <wp:effectExtent l="0" t="0" r="29210" b="7620"/>
              <wp:wrapNone/>
              <wp:docPr id="1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3D6712" id="Rectangle 85" o:spid="_x0000_s1026" style="position:absolute;margin-left:556.8pt;margin-top:0;width:.7pt;height:734.4pt;z-index:-251197952;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" fillcolor="#003087 [3215]" stroked="f" strokeweight=".5pt">
              <w10:wrap anchorx="page" anchory="margin"/>
            </v:rect>
          </w:pict>
        </mc:Fallback>
      </mc:AlternateContent>
    </w:r>
    <w:r w:rsidRPr="00542FE0">
      <w:rPr>
        <w:noProof/>
        <w:color w:val="7F7F7F" w:themeColor="text1" w:themeTint="80"/>
      </w:rPr>
      <mc:AlternateContent>
        <mc:Choice Requires="wps">
          <w:drawing>
            <wp:anchor distT="0" distB="0" distL="114300" distR="114300" simplePos="0" relativeHeight="252117504" behindDoc="1" locked="0" layoutInCell="1" allowOverlap="1" wp14:anchorId="025F5BC5" wp14:editId="5766BD1F">
              <wp:simplePos x="0" y="0"/>
              <wp:positionH relativeFrom="margin">
                <wp:align>left</wp:align>
              </wp:positionH>
              <wp:positionV relativeFrom="page">
                <wp:posOffset>708660</wp:posOffset>
              </wp:positionV>
              <wp:extent cx="6291072" cy="9144"/>
              <wp:effectExtent l="0" t="0" r="0" b="0"/>
              <wp:wrapNone/>
              <wp:docPr id="128"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2B990D" id="Rectangle 84" o:spid="_x0000_s1026" style="position:absolute;margin-left:0;margin-top:55.8pt;width:495.35pt;height:.7pt;flip:y;z-index:-25119897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" fillcolor="#003087 [3215]" stroked="f">
              <w10:wrap anchorx="margin" anchory="page"/>
            </v:rect>
          </w:pict>
        </mc:Fallback>
      </mc:AlternateContent>
    </w:r>
    <w:r w:rsidR="00AE4344">
      <w:rPr>
        <w:b/>
        <w:color w:val="000000" w:themeColor="text1"/>
      </w:rPr>
      <w:t>Section 2</w:t>
    </w:r>
    <w:r w:rsidR="00AE4344" w:rsidRPr="00922700">
      <w:t xml:space="preserve"> </w:t>
    </w:r>
    <w:r w:rsidR="00AE4344" w:rsidRPr="00645083">
      <w:t xml:space="preserve"> </w:t>
    </w:r>
    <w:r w:rsidR="00AE4344" w:rsidRPr="00542FE0">
      <w:rPr>
        <w:color w:val="7F7F7F" w:themeColor="text1" w:themeTint="80"/>
      </w:rPr>
      <w:sym w:font="Symbol" w:char="F0B7"/>
    </w:r>
    <w:r w:rsidR="00AE4344" w:rsidRPr="00542FE0">
      <w:rPr>
        <w:color w:val="7F7F7F" w:themeColor="text1" w:themeTint="80"/>
      </w:rPr>
      <w:t xml:space="preserve">  </w:t>
    </w:r>
    <w:r w:rsidR="00AE4344">
      <w:rPr>
        <w:color w:val="7F7F7F" w:themeColor="text1" w:themeTint="80"/>
      </w:rPr>
      <w:t>Data and Information Reviewed</w:t>
    </w:r>
  </w:p>
  <w:p w14:paraId="036E4C3D" w14:textId="77777777" w:rsidR="00AE4344" w:rsidRPr="00854AFD" w:rsidRDefault="00AE4344" w:rsidP="00854AF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2F17A" w14:textId="77777777" w:rsidR="00AE4344" w:rsidRDefault="00AE4344">
    <w:pPr>
      <w:pStyle w:val="Header"/>
    </w:pPr>
    <w:r>
      <w:rPr>
        <w:noProof/>
        <w:lang w:bidi="ar-SA"/>
      </w:rPr>
      <mc:AlternateContent>
        <mc:Choice Requires="wps">
          <w:drawing>
            <wp:anchor distT="0" distB="0" distL="114300" distR="114300" simplePos="0" relativeHeight="252109312" behindDoc="1" locked="0" layoutInCell="1" allowOverlap="1" wp14:anchorId="0AE6959D" wp14:editId="4B0655AB">
              <wp:simplePos x="0" y="0"/>
              <wp:positionH relativeFrom="page">
                <wp:posOffset>822960</wp:posOffset>
              </wp:positionH>
              <wp:positionV relativeFrom="margin">
                <wp:posOffset>-457200</wp:posOffset>
              </wp:positionV>
              <wp:extent cx="9144" cy="9326880"/>
              <wp:effectExtent l="0" t="0" r="0" b="0"/>
              <wp:wrapNone/>
              <wp:docPr id="10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F052D1" id="Rectangle 85" o:spid="_x0000_s1026" style="position:absolute;margin-left:64.8pt;margin-top:-36pt;width:.7pt;height:734.4pt;z-index:-25120716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PHZcH8BAgAA5A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2110336" behindDoc="1" locked="0" layoutInCell="1" allowOverlap="1" wp14:anchorId="4D114C59" wp14:editId="2BAADA42">
              <wp:simplePos x="0" y="0"/>
              <wp:positionH relativeFrom="margin">
                <wp:align>right</wp:align>
              </wp:positionH>
              <wp:positionV relativeFrom="page">
                <wp:posOffset>1280160</wp:posOffset>
              </wp:positionV>
              <wp:extent cx="6291072" cy="9144"/>
              <wp:effectExtent l="0" t="0" r="0" b="0"/>
              <wp:wrapNone/>
              <wp:docPr id="101"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7ED0C2" id="Rectangle 84" o:spid="_x0000_s1026" style="position:absolute;margin-left:444.15pt;margin-top:100.8pt;width:495.35pt;height:.7pt;flip:y;z-index:-25120614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" fillcolor="#003087 [3215]" stroked="f">
              <w10:wrap anchorx="margin" anchory="page"/>
            </v:rect>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731E2" w14:textId="1D50A153" w:rsidR="00AE4344" w:rsidRPr="00477EBC" w:rsidRDefault="00AE4344" w:rsidP="00477EBC">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153E5" w14:textId="77777777" w:rsidR="00AE4344" w:rsidRDefault="00AE4344">
    <w:pPr>
      <w:pStyle w:val="Header"/>
    </w:pPr>
    <w:r>
      <w:rPr>
        <w:noProof/>
        <w:lang w:bidi="ar-SA"/>
      </w:rPr>
      <mc:AlternateContent>
        <mc:Choice Requires="wps">
          <w:drawing>
            <wp:anchor distT="0" distB="0" distL="114300" distR="114300" simplePos="0" relativeHeight="252121600" behindDoc="1" locked="0" layoutInCell="1" allowOverlap="1" wp14:anchorId="3C5C3974" wp14:editId="3914F900">
              <wp:simplePos x="0" y="0"/>
              <wp:positionH relativeFrom="page">
                <wp:posOffset>822960</wp:posOffset>
              </wp:positionH>
              <wp:positionV relativeFrom="margin">
                <wp:posOffset>-457200</wp:posOffset>
              </wp:positionV>
              <wp:extent cx="9144" cy="9326880"/>
              <wp:effectExtent l="0" t="0" r="0" b="0"/>
              <wp:wrapNone/>
              <wp:docPr id="131"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B6729E" id="Rectangle 85" o:spid="_x0000_s1026" style="position:absolute;margin-left:64.8pt;margin-top:-36pt;width:.7pt;height:734.4pt;z-index:-25119488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2122624" behindDoc="1" locked="0" layoutInCell="1" allowOverlap="1" wp14:anchorId="74A14805" wp14:editId="6A54CB8B">
              <wp:simplePos x="0" y="0"/>
              <wp:positionH relativeFrom="margin">
                <wp:align>right</wp:align>
              </wp:positionH>
              <wp:positionV relativeFrom="page">
                <wp:posOffset>1280160</wp:posOffset>
              </wp:positionV>
              <wp:extent cx="6291072" cy="9144"/>
              <wp:effectExtent l="0" t="0" r="0" b="0"/>
              <wp:wrapNone/>
              <wp:docPr id="133"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33BDE5" id="Rectangle 84" o:spid="_x0000_s1026" style="position:absolute;margin-left:444.15pt;margin-top:100.8pt;width:495.35pt;height:.7pt;flip:y;z-index:-2511938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" fillcolor="#003087 [3215]" stroked="f">
              <w10:wrap anchorx="margin" anchory="page"/>
            </v:rect>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5E9E1" w14:textId="09DD3B5D" w:rsidR="00AE4344" w:rsidRPr="00542FE0" w:rsidRDefault="00AE4344" w:rsidP="00542FE0">
    <w:pPr>
      <w:pStyle w:val="LFTRunningHeaderLeft"/>
    </w:pPr>
    <w:r>
      <w:rPr>
        <w:b/>
        <w:color w:val="000000" w:themeColor="text1"/>
      </w:rPr>
      <w:t>Section 2</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102144" behindDoc="1" locked="0" layoutInCell="1" allowOverlap="1" wp14:anchorId="28716DD9" wp14:editId="228FF533">
              <wp:simplePos x="0" y="0"/>
              <wp:positionH relativeFrom="page">
                <wp:posOffset>685800</wp:posOffset>
              </wp:positionH>
              <wp:positionV relativeFrom="page">
                <wp:posOffset>457200</wp:posOffset>
              </wp:positionV>
              <wp:extent cx="9144" cy="9326880"/>
              <wp:effectExtent l="0" t="0" r="0" b="0"/>
              <wp:wrapNone/>
              <wp:docPr id="38"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4EDB7" id="Rectangle 85" o:spid="_x0000_s1026" style="position:absolute;margin-left:54pt;margin-top:36pt;width:.7pt;height:734.4pt;z-index:-25121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103168" behindDoc="1" locked="0" layoutInCell="1" allowOverlap="1" wp14:anchorId="07BE776D" wp14:editId="30F85888">
              <wp:simplePos x="0" y="0"/>
              <wp:positionH relativeFrom="page">
                <wp:posOffset>457200</wp:posOffset>
              </wp:positionH>
              <wp:positionV relativeFrom="page">
                <wp:posOffset>685800</wp:posOffset>
              </wp:positionV>
              <wp:extent cx="6290945" cy="8890"/>
              <wp:effectExtent l="0" t="0" r="0" b="0"/>
              <wp:wrapNone/>
              <wp:docPr id="4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AE984" id="Rectangle 84" o:spid="_x0000_s1026" style="position:absolute;margin-left:36pt;margin-top:54pt;width:495.35pt;height:.7pt;flip:y;z-index:-25121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" fillcolor="#003087 [3215]" stroked="f">
              <w10:wrap anchorx="page" anchory="page"/>
            </v:rect>
          </w:pict>
        </mc:Fallback>
      </mc:AlternateContent>
    </w:r>
    <w:r w:rsidRPr="00477EBC">
      <w:rPr>
        <w:color w:val="7F7F7F" w:themeColor="text1" w:themeTint="80"/>
      </w:rPr>
      <w:t xml:space="preserve"> </w:t>
    </w:r>
    <w:r>
      <w:rPr>
        <w:color w:val="7F7F7F" w:themeColor="text1" w:themeTint="80"/>
      </w:rPr>
      <w:t>Data and Information Reviewed</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2CAE8" w14:textId="7DCF9082" w:rsidR="00AE4344" w:rsidRPr="00542FE0" w:rsidRDefault="00AE4344" w:rsidP="00542FE0">
    <w:pPr>
      <w:pStyle w:val="LFTRunningHeaderRight"/>
    </w:pPr>
    <w:r>
      <w:rPr>
        <w:b/>
        <w:color w:val="000000" w:themeColor="text1"/>
      </w:rPr>
      <w:t>Section 2</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104192" behindDoc="1" locked="0" layoutInCell="1" allowOverlap="1" wp14:anchorId="42691B45" wp14:editId="5547F2F1">
              <wp:simplePos x="0" y="0"/>
              <wp:positionH relativeFrom="margin">
                <wp:posOffset>0</wp:posOffset>
              </wp:positionH>
              <wp:positionV relativeFrom="page">
                <wp:posOffset>685800</wp:posOffset>
              </wp:positionV>
              <wp:extent cx="6291072" cy="9144"/>
              <wp:effectExtent l="0" t="0" r="0" b="0"/>
              <wp:wrapNone/>
              <wp:docPr id="4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A1A47" id="Rectangle 84" o:spid="_x0000_s1026" style="position:absolute;margin-left:0;margin-top:54pt;width:495.35pt;height:.7pt;flip:y;z-index:-251212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AljTbjBgIAAO0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105216" behindDoc="1" locked="0" layoutInCell="1" allowOverlap="1" wp14:anchorId="443FEF54" wp14:editId="63CD32F2">
              <wp:simplePos x="0" y="0"/>
              <wp:positionH relativeFrom="page">
                <wp:posOffset>7077710</wp:posOffset>
              </wp:positionH>
              <wp:positionV relativeFrom="page">
                <wp:posOffset>457200</wp:posOffset>
              </wp:positionV>
              <wp:extent cx="9144" cy="9326880"/>
              <wp:effectExtent l="0" t="0" r="0" b="0"/>
              <wp:wrapNone/>
              <wp:docPr id="4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26131C" id="Rectangle 85" o:spid="_x0000_s1026" style="position:absolute;margin-left:557.3pt;margin-top:36pt;width:.7pt;height:734.4pt;z-index:-25121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Mnnm/kBAgAA4w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r w:rsidRPr="00477EBC">
      <w:rPr>
        <w:color w:val="7F7F7F" w:themeColor="text1" w:themeTint="80"/>
      </w:rPr>
      <w:t xml:space="preserve"> </w:t>
    </w:r>
    <w:r>
      <w:rPr>
        <w:color w:val="7F7F7F" w:themeColor="text1" w:themeTint="80"/>
      </w:rPr>
      <w:t>Data and Information Reviewed</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0B69C" w14:textId="77777777" w:rsidR="00AE4344" w:rsidRDefault="00AE4344">
    <w:pPr>
      <w:pStyle w:val="Header"/>
    </w:pPr>
    <w:r>
      <w:rPr>
        <w:noProof/>
        <w:lang w:bidi="ar-SA"/>
      </w:rPr>
      <mc:AlternateContent>
        <mc:Choice Requires="wps">
          <w:drawing>
            <wp:anchor distT="0" distB="0" distL="114300" distR="114300" simplePos="0" relativeHeight="252098048" behindDoc="1" locked="0" layoutInCell="1" allowOverlap="1" wp14:anchorId="733BC79C" wp14:editId="57659432">
              <wp:simplePos x="0" y="0"/>
              <wp:positionH relativeFrom="page">
                <wp:posOffset>822960</wp:posOffset>
              </wp:positionH>
              <wp:positionV relativeFrom="margin">
                <wp:posOffset>-457200</wp:posOffset>
              </wp:positionV>
              <wp:extent cx="9144" cy="9326880"/>
              <wp:effectExtent l="0" t="0" r="0" b="0"/>
              <wp:wrapNone/>
              <wp:docPr id="57"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D9F7A1" id="Rectangle 85" o:spid="_x0000_s1026" style="position:absolute;margin-left:64.8pt;margin-top:-36pt;width:.7pt;height:734.4pt;z-index:-25121843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Iuij1YBAgAA4w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2099072" behindDoc="1" locked="0" layoutInCell="1" allowOverlap="1" wp14:anchorId="6EF32AFC" wp14:editId="01C50A2D">
              <wp:simplePos x="0" y="0"/>
              <wp:positionH relativeFrom="margin">
                <wp:align>right</wp:align>
              </wp:positionH>
              <wp:positionV relativeFrom="page">
                <wp:posOffset>1280160</wp:posOffset>
              </wp:positionV>
              <wp:extent cx="6291072" cy="9144"/>
              <wp:effectExtent l="0" t="0" r="0" b="0"/>
              <wp:wrapNone/>
              <wp:docPr id="6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B0E3F" id="Rectangle 84" o:spid="_x0000_s1026" style="position:absolute;margin-left:444.15pt;margin-top:100.8pt;width:495.35pt;height:.7pt;flip:y;z-index:-2512174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" fillcolor="#003087 [3215]" stroked="f">
              <w10:wrap anchorx="margin" anchory="page"/>
            </v:rect>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1316D" w14:textId="45C4E269" w:rsidR="00AE4344" w:rsidRPr="00542FE0" w:rsidRDefault="00AE4344" w:rsidP="00542FE0">
    <w:pPr>
      <w:pStyle w:val="LFTRunningHeaderLeft"/>
    </w:pPr>
    <w:r>
      <w:rPr>
        <w:b/>
        <w:color w:val="000000" w:themeColor="text1"/>
      </w:rPr>
      <w:t>Section 3</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13056" behindDoc="1" locked="0" layoutInCell="1" allowOverlap="1" wp14:anchorId="322B0173" wp14:editId="36E37996">
              <wp:simplePos x="0" y="0"/>
              <wp:positionH relativeFrom="page">
                <wp:posOffset>685800</wp:posOffset>
              </wp:positionH>
              <wp:positionV relativeFrom="page">
                <wp:posOffset>457200</wp:posOffset>
              </wp:positionV>
              <wp:extent cx="9144" cy="9326880"/>
              <wp:effectExtent l="0" t="0" r="0" b="0"/>
              <wp:wrapNone/>
              <wp:docPr id="53"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A896B3" id="Rectangle 85" o:spid="_x0000_s1026" style="position:absolute;margin-left:54pt;margin-top:36pt;width:.7pt;height:734.4pt;z-index:-25130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14080" behindDoc="1" locked="0" layoutInCell="1" allowOverlap="1" wp14:anchorId="4FBC3D0B" wp14:editId="037EA8C4">
              <wp:simplePos x="0" y="0"/>
              <wp:positionH relativeFrom="page">
                <wp:posOffset>457200</wp:posOffset>
              </wp:positionH>
              <wp:positionV relativeFrom="page">
                <wp:posOffset>685800</wp:posOffset>
              </wp:positionV>
              <wp:extent cx="6290945" cy="8890"/>
              <wp:effectExtent l="0" t="0" r="0" b="0"/>
              <wp:wrapNone/>
              <wp:docPr id="5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A4956" id="Rectangle 84" o:spid="_x0000_s1026" style="position:absolute;margin-left:36pt;margin-top:54pt;width:495.35pt;height:.7pt;flip:y;z-index:-25130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" fillcolor="#003087 [3215]" stroked="f">
              <w10:wrap anchorx="page" anchory="page"/>
            </v:rect>
          </w:pict>
        </mc:Fallback>
      </mc:AlternateContent>
    </w:r>
    <w:r>
      <w:rPr>
        <w:color w:val="7F7F7F" w:themeColor="text1" w:themeTint="80"/>
      </w:rPr>
      <w:t>Data Evaluation</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37E87" w14:textId="1D4E5993" w:rsidR="00AE4344" w:rsidRPr="00542FE0" w:rsidRDefault="00AE4344" w:rsidP="00542FE0">
    <w:pPr>
      <w:pStyle w:val="LFTRunningHeaderRight"/>
    </w:pPr>
    <w:r>
      <w:rPr>
        <w:b/>
        <w:color w:val="000000" w:themeColor="text1"/>
      </w:rPr>
      <w:t>Section 3</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37632" behindDoc="1" locked="0" layoutInCell="1" allowOverlap="1" wp14:anchorId="2D1D0B8B" wp14:editId="4E50B102">
              <wp:simplePos x="0" y="0"/>
              <wp:positionH relativeFrom="margin">
                <wp:posOffset>0</wp:posOffset>
              </wp:positionH>
              <wp:positionV relativeFrom="page">
                <wp:posOffset>685800</wp:posOffset>
              </wp:positionV>
              <wp:extent cx="6291072" cy="9144"/>
              <wp:effectExtent l="0" t="0" r="0" b="0"/>
              <wp:wrapNone/>
              <wp:docPr id="98"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A88CF3" id="Rectangle 84" o:spid="_x0000_s1026" style="position:absolute;margin-left:0;margin-top:54pt;width:495.35pt;height:.7pt;flip:y;z-index:-251278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A1q32sBgIAAO0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038656" behindDoc="1" locked="0" layoutInCell="1" allowOverlap="1" wp14:anchorId="08A36795" wp14:editId="7FC96809">
              <wp:simplePos x="0" y="0"/>
              <wp:positionH relativeFrom="page">
                <wp:posOffset>7077710</wp:posOffset>
              </wp:positionH>
              <wp:positionV relativeFrom="page">
                <wp:posOffset>457200</wp:posOffset>
              </wp:positionV>
              <wp:extent cx="9144" cy="9326880"/>
              <wp:effectExtent l="0" t="0" r="0" b="0"/>
              <wp:wrapNone/>
              <wp:docPr id="9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73CD0" id="Rectangle 85" o:spid="_x0000_s1026" style="position:absolute;margin-left:557.3pt;margin-top:36pt;width:.7pt;height:734.4pt;z-index:-25127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By52JcBAgAA4w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r>
      <w:rPr>
        <w:color w:val="7F7F7F" w:themeColor="text1" w:themeTint="80"/>
      </w:rPr>
      <w:t>Data Evaluation</w:t>
    </w:r>
  </w:p>
  <w:p w14:paraId="3709D723" w14:textId="77777777" w:rsidR="00AE4344" w:rsidRDefault="00AE4344"/>
  <w:p w14:paraId="0F8F283E" w14:textId="77777777" w:rsidR="00AE4344" w:rsidRDefault="00AE4344"/>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82992" w14:textId="77777777" w:rsidR="00AE4344" w:rsidRDefault="00AE4344">
    <w:pPr>
      <w:pStyle w:val="Header"/>
    </w:pPr>
    <w:r>
      <w:rPr>
        <w:noProof/>
        <w:lang w:bidi="ar-SA"/>
      </w:rPr>
      <mc:AlternateContent>
        <mc:Choice Requires="wps">
          <w:drawing>
            <wp:anchor distT="0" distB="0" distL="114300" distR="114300" simplePos="0" relativeHeight="251870720" behindDoc="1" locked="0" layoutInCell="1" allowOverlap="1" wp14:anchorId="6C9EC2C9" wp14:editId="21A37B41">
              <wp:simplePos x="0" y="0"/>
              <wp:positionH relativeFrom="page">
                <wp:posOffset>822960</wp:posOffset>
              </wp:positionH>
              <wp:positionV relativeFrom="margin">
                <wp:posOffset>-457200</wp:posOffset>
              </wp:positionV>
              <wp:extent cx="9144" cy="9326880"/>
              <wp:effectExtent l="0" t="0" r="0" b="0"/>
              <wp:wrapNone/>
              <wp:docPr id="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5ED575" id="Rectangle 85" o:spid="_x0000_s1026" style="position:absolute;margin-left:64.8pt;margin-top:-36pt;width:.7pt;height:734.4pt;z-index:-2514457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F8JE98BAgAA4w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1871744" behindDoc="1" locked="0" layoutInCell="1" allowOverlap="1" wp14:anchorId="17BC2530" wp14:editId="27EB5B3C">
              <wp:simplePos x="0" y="0"/>
              <wp:positionH relativeFrom="margin">
                <wp:align>right</wp:align>
              </wp:positionH>
              <wp:positionV relativeFrom="page">
                <wp:posOffset>1280160</wp:posOffset>
              </wp:positionV>
              <wp:extent cx="6291072" cy="9144"/>
              <wp:effectExtent l="0" t="0" r="0" b="0"/>
              <wp:wrapNone/>
              <wp:docPr id="73"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C85EE" id="Rectangle 84" o:spid="_x0000_s1026" style="position:absolute;margin-left:444.15pt;margin-top:100.8pt;width:495.35pt;height:.7pt;flip:y;z-index:-2514447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" fillcolor="#003087 [3215]" stroked="f">
              <w10:wrap anchorx="margin" anchory="page"/>
            </v:rect>
          </w:pict>
        </mc:Fallback>
      </mc:AlternateContent>
    </w:r>
  </w:p>
  <w:p w14:paraId="03CE1789" w14:textId="77777777" w:rsidR="00AE4344" w:rsidRDefault="00AE434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637EB" w14:textId="77777777" w:rsidR="00AE4344" w:rsidRDefault="00AE4344">
    <w:pPr>
      <w:pStyle w:val="Header"/>
    </w:pPr>
    <w:r w:rsidRPr="001B3CA2">
      <w:rPr>
        <w:noProof/>
        <w:lang w:bidi="ar-SA"/>
      </w:rPr>
      <mc:AlternateContent>
        <mc:Choice Requires="wps">
          <w:drawing>
            <wp:anchor distT="0" distB="0" distL="114300" distR="114300" simplePos="0" relativeHeight="251752960" behindDoc="1" locked="0" layoutInCell="1" allowOverlap="1" wp14:anchorId="32B8A0F8" wp14:editId="70040D3A">
              <wp:simplePos x="0" y="0"/>
              <wp:positionH relativeFrom="page">
                <wp:posOffset>822960</wp:posOffset>
              </wp:positionH>
              <wp:positionV relativeFrom="page">
                <wp:posOffset>457200</wp:posOffset>
              </wp:positionV>
              <wp:extent cx="9144" cy="9326880"/>
              <wp:effectExtent l="0" t="0" r="0" b="0"/>
              <wp:wrapNone/>
              <wp:docPr id="33"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EBC0A2" id="Rectangle 85" o:spid="_x0000_s1026" style="position:absolute;margin-left:64.8pt;margin-top:36pt;width:.7pt;height:734.4pt;z-index:-25156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" fillcolor="#003087 [3215]" stroked="f" strokeweight=".5pt">
              <w10:wrap anchorx="page" anchory="page"/>
            </v:rect>
          </w:pict>
        </mc:Fallback>
      </mc:AlternateContent>
    </w:r>
    <w:r w:rsidRPr="001B3CA2">
      <w:rPr>
        <w:noProof/>
        <w:lang w:bidi="ar-SA"/>
      </w:rPr>
      <mc:AlternateContent>
        <mc:Choice Requires="wps">
          <w:drawing>
            <wp:anchor distT="0" distB="0" distL="114300" distR="114300" simplePos="0" relativeHeight="251753984" behindDoc="1" locked="0" layoutInCell="1" allowOverlap="1" wp14:anchorId="667C60AE" wp14:editId="4C95E1BB">
              <wp:simplePos x="0" y="0"/>
              <wp:positionH relativeFrom="page">
                <wp:posOffset>475615</wp:posOffset>
              </wp:positionH>
              <wp:positionV relativeFrom="page">
                <wp:posOffset>1261745</wp:posOffset>
              </wp:positionV>
              <wp:extent cx="6291072" cy="9144"/>
              <wp:effectExtent l="0" t="0" r="0" b="0"/>
              <wp:wrapNone/>
              <wp:docPr id="3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850475" id="Rectangle 84" o:spid="_x0000_s1026" style="position:absolute;margin-left:37.45pt;margin-top:99.35pt;width:495.35pt;height:.7pt;flip:y;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" fillcolor="#003087 [3215]" stroked="f">
              <w10:wrap anchorx="page" anchory="page"/>
            </v:rect>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FE614B" w14:textId="3C1E54DC" w:rsidR="00AE4344" w:rsidRPr="00542FE0" w:rsidRDefault="00AE4344" w:rsidP="00542FE0">
    <w:pPr>
      <w:pStyle w:val="LFTRunningHeaderLeft"/>
    </w:pPr>
    <w:r>
      <w:rPr>
        <w:b/>
        <w:color w:val="000000" w:themeColor="text1"/>
      </w:rPr>
      <w:t>Section 4</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126720" behindDoc="1" locked="0" layoutInCell="1" allowOverlap="1" wp14:anchorId="4CE73B49" wp14:editId="5DDA2C78">
              <wp:simplePos x="0" y="0"/>
              <wp:positionH relativeFrom="page">
                <wp:posOffset>685800</wp:posOffset>
              </wp:positionH>
              <wp:positionV relativeFrom="page">
                <wp:posOffset>457200</wp:posOffset>
              </wp:positionV>
              <wp:extent cx="9144" cy="9326880"/>
              <wp:effectExtent l="0" t="0" r="0" b="0"/>
              <wp:wrapNone/>
              <wp:docPr id="14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B8F85" id="Rectangle 85" o:spid="_x0000_s1026" style="position:absolute;margin-left:54pt;margin-top:36pt;width:.7pt;height:734.4pt;z-index:-25118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127744" behindDoc="1" locked="0" layoutInCell="1" allowOverlap="1" wp14:anchorId="15E8E657" wp14:editId="22D95CEB">
              <wp:simplePos x="0" y="0"/>
              <wp:positionH relativeFrom="page">
                <wp:posOffset>457200</wp:posOffset>
              </wp:positionH>
              <wp:positionV relativeFrom="page">
                <wp:posOffset>685800</wp:posOffset>
              </wp:positionV>
              <wp:extent cx="6290945" cy="8890"/>
              <wp:effectExtent l="0" t="0" r="0" b="0"/>
              <wp:wrapNone/>
              <wp:docPr id="143"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B7A5A" id="Rectangle 84" o:spid="_x0000_s1026" style="position:absolute;margin-left:36pt;margin-top:54pt;width:495.35pt;height:.7pt;flip:y;z-index:-25118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" fillcolor="#003087 [3215]" stroked="f">
              <w10:wrap anchorx="page" anchory="page"/>
            </v:rect>
          </w:pict>
        </mc:Fallback>
      </mc:AlternateContent>
    </w:r>
    <w:r w:rsidRPr="00640D4A">
      <w:t xml:space="preserve"> </w:t>
    </w:r>
    <w:r>
      <w:t>Conclusions and Recommendations</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6977F" w14:textId="5C3BDBDA" w:rsidR="00AE4344" w:rsidRPr="00542FE0" w:rsidRDefault="00AE4344" w:rsidP="00542FE0">
    <w:pPr>
      <w:pStyle w:val="LFTRunningHeaderRight"/>
    </w:pPr>
    <w:r>
      <w:rPr>
        <w:b/>
        <w:color w:val="000000" w:themeColor="text1"/>
      </w:rPr>
      <w:t>Section 4</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133888" behindDoc="1" locked="0" layoutInCell="1" allowOverlap="1" wp14:anchorId="5B2A6804" wp14:editId="04E55320">
              <wp:simplePos x="0" y="0"/>
              <wp:positionH relativeFrom="margin">
                <wp:posOffset>0</wp:posOffset>
              </wp:positionH>
              <wp:positionV relativeFrom="page">
                <wp:posOffset>685800</wp:posOffset>
              </wp:positionV>
              <wp:extent cx="6291072" cy="9144"/>
              <wp:effectExtent l="0" t="0" r="0" b="0"/>
              <wp:wrapNone/>
              <wp:docPr id="14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84F813" id="Rectangle 84" o:spid="_x0000_s1026" style="position:absolute;margin-left:0;margin-top:54pt;width:495.35pt;height:.7pt;flip:y;z-index:-251182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BvJ5CJBgIAAO4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134912" behindDoc="1" locked="0" layoutInCell="1" allowOverlap="1" wp14:anchorId="6CB294CA" wp14:editId="1A0302FE">
              <wp:simplePos x="0" y="0"/>
              <wp:positionH relativeFrom="page">
                <wp:posOffset>7077710</wp:posOffset>
              </wp:positionH>
              <wp:positionV relativeFrom="page">
                <wp:posOffset>457200</wp:posOffset>
              </wp:positionV>
              <wp:extent cx="9144" cy="9326880"/>
              <wp:effectExtent l="0" t="0" r="0" b="0"/>
              <wp:wrapNone/>
              <wp:docPr id="147"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3CE68" id="Rectangle 85" o:spid="_x0000_s1026" style="position:absolute;margin-left:557.3pt;margin-top:36pt;width:.7pt;height:734.4pt;z-index:-25118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" fillcolor="#003087 [3215]" stroked="f" strokeweight=".5pt">
              <w10:wrap anchorx="page" anchory="page"/>
            </v:rect>
          </w:pict>
        </mc:Fallback>
      </mc:AlternateContent>
    </w:r>
    <w:r w:rsidRPr="00640D4A">
      <w:t xml:space="preserve"> </w:t>
    </w:r>
    <w:r>
      <w:t>Conclusions and Recommendations</w:t>
    </w:r>
  </w:p>
  <w:p w14:paraId="60CE9603" w14:textId="77777777" w:rsidR="00AE4344" w:rsidRDefault="00AE4344"/>
  <w:p w14:paraId="705DD7BD" w14:textId="77777777" w:rsidR="00AE4344" w:rsidRDefault="00AE4344"/>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AA27B" w14:textId="77777777" w:rsidR="00AE4344" w:rsidRPr="00542FE0" w:rsidRDefault="00AE4344" w:rsidP="00542FE0">
    <w:pPr>
      <w:pStyle w:val="LFTRunningHeaderLeft"/>
    </w:pPr>
    <w:r>
      <w:rPr>
        <w:b/>
        <w:color w:val="000000" w:themeColor="text1"/>
      </w:rPr>
      <w:t>Appendix A</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color w:val="7F7F7F" w:themeColor="text1" w:themeTint="80"/>
      </w:rPr>
      <w:fldChar w:fldCharType="begin"/>
    </w:r>
    <w:r w:rsidRPr="00542FE0">
      <w:rPr>
        <w:color w:val="7F7F7F" w:themeColor="text1" w:themeTint="80"/>
      </w:rPr>
      <w:instrText xml:space="preserve"> MACROBUTTON  AcceptAllChangesShown "Click here to type title of section" </w:instrText>
    </w:r>
    <w:r w:rsidRPr="00542FE0">
      <w:rPr>
        <w:color w:val="7F7F7F" w:themeColor="text1" w:themeTint="80"/>
      </w:rPr>
      <w:fldChar w:fldCharType="end"/>
    </w:r>
    <w:r w:rsidRPr="00542FE0">
      <w:rPr>
        <w:noProof/>
        <w:color w:val="7F7F7F" w:themeColor="text1" w:themeTint="80"/>
      </w:rPr>
      <mc:AlternateContent>
        <mc:Choice Requires="wps">
          <w:drawing>
            <wp:anchor distT="0" distB="0" distL="114300" distR="114300" simplePos="0" relativeHeight="252025344" behindDoc="1" locked="0" layoutInCell="1" allowOverlap="1" wp14:anchorId="2AECF792" wp14:editId="5FE253EF">
              <wp:simplePos x="0" y="0"/>
              <wp:positionH relativeFrom="page">
                <wp:posOffset>685800</wp:posOffset>
              </wp:positionH>
              <wp:positionV relativeFrom="page">
                <wp:posOffset>457200</wp:posOffset>
              </wp:positionV>
              <wp:extent cx="9144" cy="9326880"/>
              <wp:effectExtent l="0" t="0" r="0" b="0"/>
              <wp:wrapNone/>
              <wp:docPr id="78"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E948A5" id="Rectangle 85" o:spid="_x0000_s1026" style="position:absolute;margin-left:54pt;margin-top:36pt;width:.7pt;height:734.4pt;z-index:-25129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26368" behindDoc="1" locked="0" layoutInCell="1" allowOverlap="1" wp14:anchorId="08BAE500" wp14:editId="04EFD711">
              <wp:simplePos x="0" y="0"/>
              <wp:positionH relativeFrom="page">
                <wp:posOffset>457200</wp:posOffset>
              </wp:positionH>
              <wp:positionV relativeFrom="page">
                <wp:posOffset>685800</wp:posOffset>
              </wp:positionV>
              <wp:extent cx="6290945" cy="8890"/>
              <wp:effectExtent l="0" t="0" r="0" b="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7627C1" id="Rectangle 84" o:spid="_x0000_s1026" style="position:absolute;margin-left:36pt;margin-top:54pt;width:495.35pt;height:.7pt;flip:y;z-index:-25129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" fillcolor="#003087 [3215]" stroked="f">
              <w10:wrap anchorx="page" anchory="page"/>
            </v:rect>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3C4F3" w14:textId="77777777" w:rsidR="00AE4344" w:rsidRPr="00542FE0" w:rsidRDefault="00AE4344" w:rsidP="00542FE0">
    <w:pPr>
      <w:pStyle w:val="LFTRunningHeaderRight"/>
    </w:pPr>
    <w:r w:rsidRPr="00542FE0">
      <w:rPr>
        <w:b/>
        <w:color w:val="000000" w:themeColor="text1"/>
      </w:rPr>
      <w:fldChar w:fldCharType="begin"/>
    </w:r>
    <w:r w:rsidRPr="00542FE0">
      <w:rPr>
        <w:b/>
        <w:color w:val="000000" w:themeColor="text1"/>
      </w:rPr>
      <w:instrText xml:space="preserve"> MACROBUTTON  AcceptAllChangesShown "Click here to type section #" </w:instrText>
    </w:r>
    <w:r w:rsidRPr="00542FE0">
      <w:rPr>
        <w:b/>
        <w:color w:val="000000" w:themeColor="text1"/>
      </w:rPr>
      <w:fldChar w:fldCharType="end"/>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color w:val="7F7F7F" w:themeColor="text1" w:themeTint="80"/>
      </w:rPr>
      <w:fldChar w:fldCharType="begin"/>
    </w:r>
    <w:r w:rsidRPr="00542FE0">
      <w:rPr>
        <w:color w:val="7F7F7F" w:themeColor="text1" w:themeTint="80"/>
      </w:rPr>
      <w:instrText xml:space="preserve"> MACROBUTTON  AcceptAllChangesShown "Click here to type title of section" </w:instrText>
    </w:r>
    <w:r w:rsidRPr="00542FE0">
      <w:rPr>
        <w:color w:val="7F7F7F" w:themeColor="text1" w:themeTint="80"/>
      </w:rPr>
      <w:fldChar w:fldCharType="end"/>
    </w:r>
    <w:r w:rsidRPr="00542FE0">
      <w:rPr>
        <w:noProof/>
        <w:color w:val="7F7F7F" w:themeColor="text1" w:themeTint="80"/>
      </w:rPr>
      <mc:AlternateContent>
        <mc:Choice Requires="wps">
          <w:drawing>
            <wp:anchor distT="0" distB="0" distL="114300" distR="114300" simplePos="0" relativeHeight="252049920" behindDoc="1" locked="0" layoutInCell="1" allowOverlap="1" wp14:anchorId="001A6525" wp14:editId="0FA6F83D">
              <wp:simplePos x="0" y="0"/>
              <wp:positionH relativeFrom="margin">
                <wp:posOffset>0</wp:posOffset>
              </wp:positionH>
              <wp:positionV relativeFrom="page">
                <wp:posOffset>685800</wp:posOffset>
              </wp:positionV>
              <wp:extent cx="6291072" cy="9144"/>
              <wp:effectExtent l="0" t="0" r="0" b="0"/>
              <wp:wrapNone/>
              <wp:docPr id="10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8E42F" id="Rectangle 84" o:spid="_x0000_s1026" style="position:absolute;margin-left:0;margin-top:54pt;width:495.35pt;height:.7pt;flip:y;z-index:-2512665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AePmGOBgIAAO4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050944" behindDoc="1" locked="0" layoutInCell="1" allowOverlap="1" wp14:anchorId="138DEDB1" wp14:editId="46E4639E">
              <wp:simplePos x="0" y="0"/>
              <wp:positionH relativeFrom="page">
                <wp:posOffset>7077710</wp:posOffset>
              </wp:positionH>
              <wp:positionV relativeFrom="page">
                <wp:posOffset>457200</wp:posOffset>
              </wp:positionV>
              <wp:extent cx="9144" cy="9326880"/>
              <wp:effectExtent l="0" t="0" r="0" b="0"/>
              <wp:wrapNone/>
              <wp:docPr id="107"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1089EE" id="Rectangle 85" o:spid="_x0000_s1026" style="position:absolute;margin-left:557.3pt;margin-top:36pt;width:.7pt;height:734.4pt;z-index:-25126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" fillcolor="#003087 [3215]" stroked="f" strokeweight=".5pt">
              <w10:wrap anchorx="page" anchory="page"/>
            </v:rect>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9BF57" w14:textId="77777777" w:rsidR="00AE4344" w:rsidRDefault="00AE4344">
    <w:pPr>
      <w:pStyle w:val="Header"/>
    </w:pPr>
    <w:r>
      <w:rPr>
        <w:noProof/>
        <w:lang w:bidi="ar-SA"/>
      </w:rPr>
      <mc:AlternateContent>
        <mc:Choice Requires="wps">
          <w:drawing>
            <wp:anchor distT="0" distB="0" distL="114300" distR="114300" simplePos="0" relativeHeight="251920896" behindDoc="1" locked="0" layoutInCell="1" allowOverlap="1" wp14:anchorId="66630CA8" wp14:editId="00E9760E">
              <wp:simplePos x="0" y="0"/>
              <wp:positionH relativeFrom="page">
                <wp:posOffset>822960</wp:posOffset>
              </wp:positionH>
              <wp:positionV relativeFrom="margin">
                <wp:posOffset>-457200</wp:posOffset>
              </wp:positionV>
              <wp:extent cx="9144" cy="9326880"/>
              <wp:effectExtent l="0" t="0" r="0" b="0"/>
              <wp:wrapNone/>
              <wp:docPr id="3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B43B26" id="Rectangle 85" o:spid="_x0000_s1026" style="position:absolute;margin-left:64.8pt;margin-top:-36pt;width:.7pt;height:734.4pt;z-index:-25139558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Jxkp5UBAgAA4w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1921920" behindDoc="1" locked="0" layoutInCell="1" allowOverlap="1" wp14:anchorId="1762B594" wp14:editId="40DCB4FA">
              <wp:simplePos x="0" y="0"/>
              <wp:positionH relativeFrom="margin">
                <wp:align>right</wp:align>
              </wp:positionH>
              <wp:positionV relativeFrom="page">
                <wp:posOffset>1280160</wp:posOffset>
              </wp:positionV>
              <wp:extent cx="6291072" cy="9144"/>
              <wp:effectExtent l="0" t="0" r="0" b="0"/>
              <wp:wrapNone/>
              <wp:docPr id="43"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306B8A" id="Rectangle 84" o:spid="_x0000_s1026" style="position:absolute;margin-left:444.15pt;margin-top:100.8pt;width:495.35pt;height:.7pt;flip:y;z-index:-25139456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" fillcolor="#003087 [3215]" stroked="f">
              <w10:wrap anchorx="margin" anchory="page"/>
            </v:rect>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E6209" w14:textId="77777777" w:rsidR="00AE4344" w:rsidRPr="00542FE0" w:rsidRDefault="00AE4344" w:rsidP="00542FE0">
    <w:pPr>
      <w:pStyle w:val="LFTRunningHeaderLeft"/>
    </w:pPr>
    <w:r>
      <w:rPr>
        <w:b/>
        <w:color w:val="000000" w:themeColor="text1"/>
      </w:rPr>
      <w:t>Appendix B</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color w:val="7F7F7F" w:themeColor="text1" w:themeTint="80"/>
      </w:rPr>
      <w:fldChar w:fldCharType="begin"/>
    </w:r>
    <w:r w:rsidRPr="00542FE0">
      <w:rPr>
        <w:color w:val="7F7F7F" w:themeColor="text1" w:themeTint="80"/>
      </w:rPr>
      <w:instrText xml:space="preserve"> MACROBUTTON  AcceptAllChangesShown "Click here to type title of section" </w:instrText>
    </w:r>
    <w:r w:rsidRPr="00542FE0">
      <w:rPr>
        <w:color w:val="7F7F7F" w:themeColor="text1" w:themeTint="80"/>
      </w:rPr>
      <w:fldChar w:fldCharType="end"/>
    </w:r>
    <w:r w:rsidRPr="00542FE0">
      <w:rPr>
        <w:noProof/>
        <w:color w:val="7F7F7F" w:themeColor="text1" w:themeTint="80"/>
      </w:rPr>
      <mc:AlternateContent>
        <mc:Choice Requires="wps">
          <w:drawing>
            <wp:anchor distT="0" distB="0" distL="114300" distR="114300" simplePos="0" relativeHeight="252028416" behindDoc="1" locked="0" layoutInCell="1" allowOverlap="1" wp14:anchorId="721437EE" wp14:editId="0CB2A97D">
              <wp:simplePos x="0" y="0"/>
              <wp:positionH relativeFrom="page">
                <wp:posOffset>685800</wp:posOffset>
              </wp:positionH>
              <wp:positionV relativeFrom="page">
                <wp:posOffset>457200</wp:posOffset>
              </wp:positionV>
              <wp:extent cx="9144" cy="9326880"/>
              <wp:effectExtent l="0" t="0" r="0" b="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D3604" id="Rectangle 85" o:spid="_x0000_s1026" style="position:absolute;margin-left:54pt;margin-top:36pt;width:.7pt;height:734.4pt;z-index:-25128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29440" behindDoc="1" locked="0" layoutInCell="1" allowOverlap="1" wp14:anchorId="3D1CD5FC" wp14:editId="1649F985">
              <wp:simplePos x="0" y="0"/>
              <wp:positionH relativeFrom="page">
                <wp:posOffset>457200</wp:posOffset>
              </wp:positionH>
              <wp:positionV relativeFrom="page">
                <wp:posOffset>685800</wp:posOffset>
              </wp:positionV>
              <wp:extent cx="6290945" cy="8890"/>
              <wp:effectExtent l="0" t="0" r="0" b="0"/>
              <wp:wrapNone/>
              <wp:docPr id="87"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7F6F1" id="Rectangle 84" o:spid="_x0000_s1026" style="position:absolute;margin-left:36pt;margin-top:54pt;width:495.35pt;height:.7pt;flip:y;z-index:-25128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" fillcolor="#003087 [3215]" stroked="f">
              <w10:wrap anchorx="page" anchory="page"/>
            </v:rect>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92685C" w14:textId="77777777" w:rsidR="00AE4344" w:rsidRPr="00542FE0" w:rsidRDefault="00AE4344" w:rsidP="00542FE0">
    <w:pPr>
      <w:pStyle w:val="LFTRunningHeaderRight"/>
    </w:pPr>
    <w:r w:rsidRPr="00542FE0">
      <w:rPr>
        <w:b/>
        <w:color w:val="000000" w:themeColor="text1"/>
      </w:rPr>
      <w:fldChar w:fldCharType="begin"/>
    </w:r>
    <w:r w:rsidRPr="00542FE0">
      <w:rPr>
        <w:b/>
        <w:color w:val="000000" w:themeColor="text1"/>
      </w:rPr>
      <w:instrText xml:space="preserve"> MACROBUTTON  AcceptAllChangesShown "Click here to type section #" </w:instrText>
    </w:r>
    <w:r w:rsidRPr="00542FE0">
      <w:rPr>
        <w:b/>
        <w:color w:val="000000" w:themeColor="text1"/>
      </w:rPr>
      <w:fldChar w:fldCharType="end"/>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color w:val="7F7F7F" w:themeColor="text1" w:themeTint="80"/>
      </w:rPr>
      <w:fldChar w:fldCharType="begin"/>
    </w:r>
    <w:r w:rsidRPr="00542FE0">
      <w:rPr>
        <w:color w:val="7F7F7F" w:themeColor="text1" w:themeTint="80"/>
      </w:rPr>
      <w:instrText xml:space="preserve"> MACROBUTTON  AcceptAllChangesShown "Click here to type title of section" </w:instrText>
    </w:r>
    <w:r w:rsidRPr="00542FE0">
      <w:rPr>
        <w:color w:val="7F7F7F" w:themeColor="text1" w:themeTint="80"/>
      </w:rPr>
      <w:fldChar w:fldCharType="end"/>
    </w:r>
    <w:r w:rsidRPr="00542FE0">
      <w:rPr>
        <w:noProof/>
        <w:color w:val="7F7F7F" w:themeColor="text1" w:themeTint="80"/>
      </w:rPr>
      <mc:AlternateContent>
        <mc:Choice Requires="wps">
          <w:drawing>
            <wp:anchor distT="0" distB="0" distL="114300" distR="114300" simplePos="0" relativeHeight="252052992" behindDoc="1" locked="0" layoutInCell="1" allowOverlap="1" wp14:anchorId="2EF6160B" wp14:editId="31B87CB6">
              <wp:simplePos x="0" y="0"/>
              <wp:positionH relativeFrom="margin">
                <wp:posOffset>0</wp:posOffset>
              </wp:positionH>
              <wp:positionV relativeFrom="page">
                <wp:posOffset>685800</wp:posOffset>
              </wp:positionV>
              <wp:extent cx="6291072" cy="9144"/>
              <wp:effectExtent l="0" t="0" r="0" b="0"/>
              <wp:wrapNone/>
              <wp:docPr id="108"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0470B4" id="Rectangle 84" o:spid="_x0000_s1026" style="position:absolute;margin-left:0;margin-top:54pt;width:495.35pt;height:.7pt;flip:y;z-index:-2512634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BRNBm+BgIAAO4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054016" behindDoc="1" locked="0" layoutInCell="1" allowOverlap="1" wp14:anchorId="0D952E5B" wp14:editId="2F20238A">
              <wp:simplePos x="0" y="0"/>
              <wp:positionH relativeFrom="page">
                <wp:posOffset>7077710</wp:posOffset>
              </wp:positionH>
              <wp:positionV relativeFrom="page">
                <wp:posOffset>457200</wp:posOffset>
              </wp:positionV>
              <wp:extent cx="9144" cy="9326880"/>
              <wp:effectExtent l="0" t="0" r="0" b="0"/>
              <wp:wrapNone/>
              <wp:docPr id="10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E96E3" id="Rectangle 85" o:spid="_x0000_s1026" style="position:absolute;margin-left:557.3pt;margin-top:36pt;width:.7pt;height:734.4pt;z-index:-25126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A0RSzEBAgAA5A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38904" w14:textId="77777777" w:rsidR="00AE4344" w:rsidRDefault="00AE4344">
    <w:pPr>
      <w:pStyle w:val="Header"/>
    </w:pPr>
    <w:r>
      <w:rPr>
        <w:noProof/>
        <w:lang w:bidi="ar-SA"/>
      </w:rPr>
      <mc:AlternateContent>
        <mc:Choice Requires="wps">
          <w:drawing>
            <wp:anchor distT="0" distB="0" distL="114300" distR="114300" simplePos="0" relativeHeight="251911680" behindDoc="1" locked="0" layoutInCell="1" allowOverlap="1" wp14:anchorId="27FC681E" wp14:editId="19330C8C">
              <wp:simplePos x="0" y="0"/>
              <wp:positionH relativeFrom="page">
                <wp:posOffset>822960</wp:posOffset>
              </wp:positionH>
              <wp:positionV relativeFrom="margin">
                <wp:posOffset>-457200</wp:posOffset>
              </wp:positionV>
              <wp:extent cx="9144" cy="9326880"/>
              <wp:effectExtent l="0" t="0" r="0" b="0"/>
              <wp:wrapNone/>
              <wp:docPr id="134"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6A6A70" id="Rectangle 85" o:spid="_x0000_s1026" style="position:absolute;margin-left:64.8pt;margin-top:-36pt;width:.7pt;height:734.4pt;z-index:-25140480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OV7Ka8BAgAA5A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1912704" behindDoc="1" locked="0" layoutInCell="1" allowOverlap="1" wp14:anchorId="5675172F" wp14:editId="650750BC">
              <wp:simplePos x="0" y="0"/>
              <wp:positionH relativeFrom="margin">
                <wp:align>right</wp:align>
              </wp:positionH>
              <wp:positionV relativeFrom="page">
                <wp:posOffset>1280160</wp:posOffset>
              </wp:positionV>
              <wp:extent cx="6291072" cy="9144"/>
              <wp:effectExtent l="0" t="0" r="0" b="0"/>
              <wp:wrapNone/>
              <wp:docPr id="135"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79D9B" id="Rectangle 84" o:spid="_x0000_s1026" style="position:absolute;margin-left:444.15pt;margin-top:100.8pt;width:495.35pt;height:.7pt;flip:y;z-index:-2514037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" fillcolor="#003087 [3215]" stroked="f">
              <w10:wrap anchorx="margin"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DDD93E" w14:textId="77777777" w:rsidR="00AE4344" w:rsidRPr="00542FE0" w:rsidRDefault="00AE4344" w:rsidP="00542FE0">
    <w:pPr>
      <w:pStyle w:val="LFTRunningHeaderLeft"/>
    </w:pPr>
    <w:r>
      <w:rPr>
        <w:b/>
        <w:color w:val="000000" w:themeColor="text1"/>
      </w:rPr>
      <w:t>Section 1</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03840" behindDoc="1" locked="0" layoutInCell="1" allowOverlap="1" wp14:anchorId="0949DCD2" wp14:editId="71A92327">
              <wp:simplePos x="0" y="0"/>
              <wp:positionH relativeFrom="page">
                <wp:posOffset>685800</wp:posOffset>
              </wp:positionH>
              <wp:positionV relativeFrom="page">
                <wp:posOffset>457200</wp:posOffset>
              </wp:positionV>
              <wp:extent cx="9144" cy="9326880"/>
              <wp:effectExtent l="0" t="0" r="0" b="0"/>
              <wp:wrapNone/>
              <wp:docPr id="3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FAB55" id="Rectangle 85" o:spid="_x0000_s1026" style="position:absolute;margin-left:54pt;margin-top:36pt;width:.7pt;height:734.4pt;z-index:-25131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04864" behindDoc="1" locked="0" layoutInCell="1" allowOverlap="1" wp14:anchorId="00B67839" wp14:editId="732EC94B">
              <wp:simplePos x="0" y="0"/>
              <wp:positionH relativeFrom="page">
                <wp:posOffset>457200</wp:posOffset>
              </wp:positionH>
              <wp:positionV relativeFrom="page">
                <wp:posOffset>685800</wp:posOffset>
              </wp:positionV>
              <wp:extent cx="6290945" cy="8890"/>
              <wp:effectExtent l="0" t="0" r="0" b="0"/>
              <wp:wrapNone/>
              <wp:docPr id="3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0BE7D3" id="Rectangle 84" o:spid="_x0000_s1026" style="position:absolute;margin-left:36pt;margin-top:54pt;width:495.35pt;height:.7pt;flip:y;z-index:-25131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" fillcolor="#003087 [3215]" stroked="f">
              <w10:wrap anchorx="page" anchory="page"/>
            </v:rect>
          </w:pict>
        </mc:Fallback>
      </mc:AlternateContent>
    </w:r>
    <w:r>
      <w:rPr>
        <w:color w:val="7F7F7F" w:themeColor="text1" w:themeTint="80"/>
      </w:rPr>
      <w:t>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30E2F" w14:textId="77777777" w:rsidR="00AE4344" w:rsidRPr="00542FE0" w:rsidRDefault="00AE4344" w:rsidP="00542FE0">
    <w:pPr>
      <w:pStyle w:val="LFTRunningHeaderRight"/>
    </w:pPr>
    <w:r>
      <w:rPr>
        <w:b/>
        <w:color w:val="000000" w:themeColor="text1"/>
      </w:rPr>
      <w:t>Section 1</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31488" behindDoc="1" locked="0" layoutInCell="1" allowOverlap="1" wp14:anchorId="64ED30FD" wp14:editId="7A7D511E">
              <wp:simplePos x="0" y="0"/>
              <wp:positionH relativeFrom="margin">
                <wp:posOffset>0</wp:posOffset>
              </wp:positionH>
              <wp:positionV relativeFrom="page">
                <wp:posOffset>685800</wp:posOffset>
              </wp:positionV>
              <wp:extent cx="6291072" cy="9144"/>
              <wp:effectExtent l="0" t="0" r="0" b="0"/>
              <wp:wrapNone/>
              <wp:docPr id="88"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1512E" id="Rectangle 84" o:spid="_x0000_s1026" style="position:absolute;margin-left:0;margin-top:54pt;width:495.35pt;height:.7pt;flip:y;z-index:-251284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D5rF3bBgIAAO0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032512" behindDoc="1" locked="0" layoutInCell="1" allowOverlap="1" wp14:anchorId="349DEBBA" wp14:editId="296913EA">
              <wp:simplePos x="0" y="0"/>
              <wp:positionH relativeFrom="page">
                <wp:posOffset>7077710</wp:posOffset>
              </wp:positionH>
              <wp:positionV relativeFrom="page">
                <wp:posOffset>457200</wp:posOffset>
              </wp:positionV>
              <wp:extent cx="9144" cy="9326880"/>
              <wp:effectExtent l="0" t="0" r="0" b="0"/>
              <wp:wrapNone/>
              <wp:docPr id="94"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5B6D8D" id="Rectangle 85" o:spid="_x0000_s1026" style="position:absolute;margin-left:557.3pt;margin-top:36pt;width:.7pt;height:734.4pt;z-index:-25128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IuLgL8BAgAA4w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r>
      <w:rPr>
        <w:color w:val="7F7F7F" w:themeColor="text1" w:themeTint="80"/>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6D532" w14:textId="77777777" w:rsidR="00AE4344" w:rsidRDefault="00AE4344">
    <w:pPr>
      <w:pStyle w:val="Header"/>
    </w:pPr>
    <w:r>
      <w:rPr>
        <w:noProof/>
        <w:lang w:bidi="ar-SA"/>
      </w:rPr>
      <mc:AlternateContent>
        <mc:Choice Requires="wps">
          <w:drawing>
            <wp:anchor distT="0" distB="0" distL="114300" distR="114300" simplePos="0" relativeHeight="251748864" behindDoc="1" locked="0" layoutInCell="1" allowOverlap="1" wp14:anchorId="29FAFBD4" wp14:editId="1C9BB13C">
              <wp:simplePos x="0" y="0"/>
              <wp:positionH relativeFrom="page">
                <wp:posOffset>822960</wp:posOffset>
              </wp:positionH>
              <wp:positionV relativeFrom="margin">
                <wp:posOffset>-457200</wp:posOffset>
              </wp:positionV>
              <wp:extent cx="9144" cy="9326880"/>
              <wp:effectExtent l="0" t="0" r="0" b="0"/>
              <wp:wrapNone/>
              <wp:docPr id="26"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C4031E" id="Rectangle 85" o:spid="_x0000_s1026" style="position:absolute;margin-left:64.8pt;margin-top:-36pt;width:.7pt;height:734.4pt;z-index:-25156761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PQdT7gBAgAA4w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1750912" behindDoc="1" locked="0" layoutInCell="1" allowOverlap="1" wp14:anchorId="1BEB0DA3" wp14:editId="2376DA97">
              <wp:simplePos x="0" y="0"/>
              <wp:positionH relativeFrom="margin">
                <wp:align>right</wp:align>
              </wp:positionH>
              <wp:positionV relativeFrom="page">
                <wp:posOffset>1280160</wp:posOffset>
              </wp:positionV>
              <wp:extent cx="6291072" cy="9144"/>
              <wp:effectExtent l="0" t="0" r="0" b="0"/>
              <wp:wrapNone/>
              <wp:docPr id="27"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0C546D" id="Rectangle 84" o:spid="_x0000_s1026" style="position:absolute;margin-left:444.15pt;margin-top:100.8pt;width:495.35pt;height:.7pt;flip:y;z-index:-2515655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" fillcolor="#003087 [3215]" stroked="f">
              <w10:wrap anchorx="margin"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ECD52" w14:textId="66C2120F" w:rsidR="00AE4344" w:rsidRPr="00542FE0" w:rsidRDefault="00AE4344" w:rsidP="00542FE0">
    <w:pPr>
      <w:pStyle w:val="LFTRunningHeaderLeft"/>
    </w:pPr>
    <w:r>
      <w:rPr>
        <w:b/>
        <w:color w:val="000000" w:themeColor="text1"/>
      </w:rPr>
      <w:t>Section 2</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83712" behindDoc="1" locked="0" layoutInCell="1" allowOverlap="1" wp14:anchorId="372F476F" wp14:editId="2BD43DCC">
              <wp:simplePos x="0" y="0"/>
              <wp:positionH relativeFrom="page">
                <wp:posOffset>685800</wp:posOffset>
              </wp:positionH>
              <wp:positionV relativeFrom="page">
                <wp:posOffset>457200</wp:posOffset>
              </wp:positionV>
              <wp:extent cx="9144" cy="9326880"/>
              <wp:effectExtent l="0" t="0" r="0" b="0"/>
              <wp:wrapNone/>
              <wp:docPr id="7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8C333" id="Rectangle 85" o:spid="_x0000_s1026" style="position:absolute;margin-left:54pt;margin-top:36pt;width:.7pt;height:734.4pt;z-index:-25123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84736" behindDoc="1" locked="0" layoutInCell="1" allowOverlap="1" wp14:anchorId="08539819" wp14:editId="09FEBA85">
              <wp:simplePos x="0" y="0"/>
              <wp:positionH relativeFrom="page">
                <wp:posOffset>457200</wp:posOffset>
              </wp:positionH>
              <wp:positionV relativeFrom="page">
                <wp:posOffset>685800</wp:posOffset>
              </wp:positionV>
              <wp:extent cx="6290945" cy="8890"/>
              <wp:effectExtent l="0" t="0" r="0" b="0"/>
              <wp:wrapNone/>
              <wp:docPr id="8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98716" id="Rectangle 84" o:spid="_x0000_s1026" style="position:absolute;margin-left:36pt;margin-top:54pt;width:495.35pt;height:.7pt;flip:y;z-index:-25123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" fillcolor="#003087 [3215]" stroked="f">
              <w10:wrap anchorx="page" anchory="page"/>
            </v:rect>
          </w:pict>
        </mc:Fallback>
      </mc:AlternateContent>
    </w:r>
    <w:r>
      <w:rPr>
        <w:color w:val="7F7F7F" w:themeColor="text1" w:themeTint="80"/>
      </w:rPr>
      <w:t>Data and Information Reviewed</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48130" w14:textId="77777777" w:rsidR="00AE4344" w:rsidRPr="0088597D" w:rsidRDefault="00AE4344" w:rsidP="0088597D">
    <w:pPr>
      <w:pStyle w:val="LFTRunningHeaderRight"/>
    </w:pPr>
    <w:r w:rsidRPr="00922700">
      <w:rPr>
        <w:color w:val="7F7F7F" w:themeColor="text1" w:themeTint="80"/>
      </w:rPr>
      <w:fldChar w:fldCharType="begin"/>
    </w:r>
    <w:r w:rsidRPr="00922700">
      <w:rPr>
        <w:color w:val="7F7F7F" w:themeColor="text1" w:themeTint="80"/>
      </w:rPr>
      <w:instrText xml:space="preserve"> MACROBUTTON  AcceptAllChangesShown "Click here to type section #" </w:instrText>
    </w:r>
    <w:r w:rsidRPr="00922700">
      <w:rPr>
        <w:color w:val="7F7F7F" w:themeColor="text1" w:themeTint="80"/>
      </w:rPr>
      <w:fldChar w:fldCharType="end"/>
    </w:r>
    <w:r w:rsidRPr="00922700">
      <w:t xml:space="preserve"> </w:t>
    </w:r>
    <w:r w:rsidRPr="00645083">
      <w:t xml:space="preserve"> </w:t>
    </w:r>
    <w:r w:rsidRPr="004F653F">
      <w:sym w:font="Symbol" w:char="F0B7"/>
    </w:r>
    <w:r w:rsidRPr="004F653F">
      <w:t xml:space="preserve">  </w:t>
    </w:r>
    <w:r w:rsidRPr="004F653F">
      <w:fldChar w:fldCharType="begin"/>
    </w:r>
    <w:r w:rsidRPr="004F653F">
      <w:instrText xml:space="preserve"> MACROBUTTON  AcceptAllChangesShown "Click here to type title of section" </w:instrText>
    </w:r>
    <w:r w:rsidRPr="004F653F">
      <w:fldChar w:fldCharType="end"/>
    </w:r>
    <w:r w:rsidRPr="0088597D">
      <w:rPr>
        <w:noProof/>
      </w:rPr>
      <mc:AlternateContent>
        <mc:Choice Requires="wps">
          <w:drawing>
            <wp:anchor distT="0" distB="0" distL="114300" distR="114300" simplePos="0" relativeHeight="252081664" behindDoc="1" locked="0" layoutInCell="1" allowOverlap="1" wp14:anchorId="0C464614" wp14:editId="7EFB24DC">
              <wp:simplePos x="0" y="0"/>
              <wp:positionH relativeFrom="margin">
                <wp:posOffset>0</wp:posOffset>
              </wp:positionH>
              <wp:positionV relativeFrom="page">
                <wp:posOffset>685800</wp:posOffset>
              </wp:positionV>
              <wp:extent cx="6291072" cy="9144"/>
              <wp:effectExtent l="0" t="0" r="0" b="0"/>
              <wp:wrapNone/>
              <wp:docPr id="81"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46E7C" id="Rectangle 84" o:spid="_x0000_s1026" style="position:absolute;margin-left:0;margin-top:54pt;width:495.35pt;height:.7pt;flip:y;z-index:-251234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CxIKEeBgIAAO0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88597D">
      <w:rPr>
        <w:noProof/>
      </w:rPr>
      <mc:AlternateContent>
        <mc:Choice Requires="wps">
          <w:drawing>
            <wp:anchor distT="0" distB="0" distL="114300" distR="114300" simplePos="0" relativeHeight="252082688" behindDoc="1" locked="0" layoutInCell="1" allowOverlap="1" wp14:anchorId="03C20396" wp14:editId="4510481D">
              <wp:simplePos x="0" y="0"/>
              <wp:positionH relativeFrom="page">
                <wp:posOffset>7077710</wp:posOffset>
              </wp:positionH>
              <wp:positionV relativeFrom="page">
                <wp:posOffset>457200</wp:posOffset>
              </wp:positionV>
              <wp:extent cx="9144" cy="9326880"/>
              <wp:effectExtent l="0" t="0" r="0" b="0"/>
              <wp:wrapNone/>
              <wp:docPr id="8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5426AC" id="Rectangle 85" o:spid="_x0000_s1026" style="position:absolute;margin-left:557.3pt;margin-top:36pt;width:.7pt;height:734.4pt;z-index:-25123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B86U9wBAgAA4w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15A9D" w14:textId="77777777" w:rsidR="00AE4344" w:rsidRDefault="00AE4344">
    <w:pPr>
      <w:pStyle w:val="Header"/>
    </w:pPr>
    <w:r>
      <w:rPr>
        <w:noProof/>
        <w:lang w:bidi="ar-SA"/>
      </w:rPr>
      <mc:AlternateContent>
        <mc:Choice Requires="wps">
          <w:drawing>
            <wp:anchor distT="0" distB="0" distL="114300" distR="114300" simplePos="0" relativeHeight="252078592" behindDoc="1" locked="0" layoutInCell="1" allowOverlap="1" wp14:anchorId="796EA868" wp14:editId="253F9EE2">
              <wp:simplePos x="0" y="0"/>
              <wp:positionH relativeFrom="page">
                <wp:posOffset>822960</wp:posOffset>
              </wp:positionH>
              <wp:positionV relativeFrom="margin">
                <wp:posOffset>-457200</wp:posOffset>
              </wp:positionV>
              <wp:extent cx="9144" cy="9326880"/>
              <wp:effectExtent l="0" t="0" r="0" b="0"/>
              <wp:wrapNone/>
              <wp:docPr id="8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2E780" id="Rectangle 85" o:spid="_x0000_s1026" style="position:absolute;margin-left:64.8pt;margin-top:-36pt;width:.7pt;height:734.4pt;z-index:-25123788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PaM4UwBAgAA4w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2079616" behindDoc="1" locked="0" layoutInCell="1" allowOverlap="1" wp14:anchorId="14BF1CBF" wp14:editId="02BE7A4C">
              <wp:simplePos x="0" y="0"/>
              <wp:positionH relativeFrom="margin">
                <wp:align>right</wp:align>
              </wp:positionH>
              <wp:positionV relativeFrom="page">
                <wp:posOffset>1280160</wp:posOffset>
              </wp:positionV>
              <wp:extent cx="6291072" cy="9144"/>
              <wp:effectExtent l="0" t="0" r="0" b="0"/>
              <wp:wrapNone/>
              <wp:docPr id="91"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B3460" id="Rectangle 84" o:spid="_x0000_s1026" style="position:absolute;margin-left:444.15pt;margin-top:100.8pt;width:495.35pt;height:.7pt;flip:y;z-index:-2512368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" fillcolor="#003087 [3215]" stroked="f">
              <w10:wrap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F36112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D242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41C03E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316A3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F6EA4D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018D2F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206E00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F5E75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00E54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3B4A7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EDD556C"/>
    <w:multiLevelType w:val="hybridMultilevel"/>
    <w:tmpl w:val="C73CD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F50986"/>
    <w:multiLevelType w:val="hybridMultilevel"/>
    <w:tmpl w:val="9E0E2B92"/>
    <w:lvl w:ilvl="0" w:tplc="DDD86A8A">
      <w:start w:val="1"/>
      <w:numFmt w:val="bullet"/>
      <w:pStyle w:val="LFTTableBullet"/>
      <w:lvlText w:val=""/>
      <w:lvlJc w:val="left"/>
      <w:pPr>
        <w:ind w:left="504" w:hanging="360"/>
      </w:pPr>
      <w:rPr>
        <w:rFonts w:ascii="Wingdings" w:hAnsi="Wingdings" w:hint="default"/>
        <w:b w:val="0"/>
        <w:i w:val="0"/>
        <w:color w:val="000000" w:themeColor="text1"/>
        <w:sz w:val="18"/>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15:restartNumberingAfterBreak="0">
    <w:nsid w:val="2A6054DA"/>
    <w:multiLevelType w:val="hybridMultilevel"/>
    <w:tmpl w:val="E4A04986"/>
    <w:lvl w:ilvl="0" w:tplc="CD386C32">
      <w:start w:val="1"/>
      <w:numFmt w:val="decimal"/>
      <w:pStyle w:val="LFTNumberedList"/>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2C69798D"/>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C9176CD"/>
    <w:multiLevelType w:val="hybridMultilevel"/>
    <w:tmpl w:val="531493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ED0A44"/>
    <w:multiLevelType w:val="hybridMultilevel"/>
    <w:tmpl w:val="F5AC50D4"/>
    <w:lvl w:ilvl="0" w:tplc="585C4F64">
      <w:start w:val="1"/>
      <w:numFmt w:val="bullet"/>
      <w:lvlText w:val=""/>
      <w:lvlJc w:val="left"/>
      <w:pPr>
        <w:tabs>
          <w:tab w:val="num" w:pos="720"/>
        </w:tabs>
        <w:ind w:left="720" w:hanging="360"/>
      </w:pPr>
      <w:rPr>
        <w:rFonts w:ascii="Wingdings" w:hAnsi="Wingdings" w:hint="default"/>
      </w:rPr>
    </w:lvl>
    <w:lvl w:ilvl="1" w:tplc="2FE250E8" w:tentative="1">
      <w:start w:val="1"/>
      <w:numFmt w:val="bullet"/>
      <w:lvlText w:val=""/>
      <w:lvlJc w:val="left"/>
      <w:pPr>
        <w:tabs>
          <w:tab w:val="num" w:pos="1440"/>
        </w:tabs>
        <w:ind w:left="1440" w:hanging="360"/>
      </w:pPr>
      <w:rPr>
        <w:rFonts w:ascii="Wingdings" w:hAnsi="Wingdings" w:hint="default"/>
      </w:rPr>
    </w:lvl>
    <w:lvl w:ilvl="2" w:tplc="527028FC" w:tentative="1">
      <w:start w:val="1"/>
      <w:numFmt w:val="bullet"/>
      <w:lvlText w:val=""/>
      <w:lvlJc w:val="left"/>
      <w:pPr>
        <w:tabs>
          <w:tab w:val="num" w:pos="2160"/>
        </w:tabs>
        <w:ind w:left="2160" w:hanging="360"/>
      </w:pPr>
      <w:rPr>
        <w:rFonts w:ascii="Wingdings" w:hAnsi="Wingdings" w:hint="default"/>
      </w:rPr>
    </w:lvl>
    <w:lvl w:ilvl="3" w:tplc="9C0ABED8" w:tentative="1">
      <w:start w:val="1"/>
      <w:numFmt w:val="bullet"/>
      <w:lvlText w:val=""/>
      <w:lvlJc w:val="left"/>
      <w:pPr>
        <w:tabs>
          <w:tab w:val="num" w:pos="2880"/>
        </w:tabs>
        <w:ind w:left="2880" w:hanging="360"/>
      </w:pPr>
      <w:rPr>
        <w:rFonts w:ascii="Wingdings" w:hAnsi="Wingdings" w:hint="default"/>
      </w:rPr>
    </w:lvl>
    <w:lvl w:ilvl="4" w:tplc="15C8FA40" w:tentative="1">
      <w:start w:val="1"/>
      <w:numFmt w:val="bullet"/>
      <w:lvlText w:val=""/>
      <w:lvlJc w:val="left"/>
      <w:pPr>
        <w:tabs>
          <w:tab w:val="num" w:pos="3600"/>
        </w:tabs>
        <w:ind w:left="3600" w:hanging="360"/>
      </w:pPr>
      <w:rPr>
        <w:rFonts w:ascii="Wingdings" w:hAnsi="Wingdings" w:hint="default"/>
      </w:rPr>
    </w:lvl>
    <w:lvl w:ilvl="5" w:tplc="FE12AEA4" w:tentative="1">
      <w:start w:val="1"/>
      <w:numFmt w:val="bullet"/>
      <w:lvlText w:val=""/>
      <w:lvlJc w:val="left"/>
      <w:pPr>
        <w:tabs>
          <w:tab w:val="num" w:pos="4320"/>
        </w:tabs>
        <w:ind w:left="4320" w:hanging="360"/>
      </w:pPr>
      <w:rPr>
        <w:rFonts w:ascii="Wingdings" w:hAnsi="Wingdings" w:hint="default"/>
      </w:rPr>
    </w:lvl>
    <w:lvl w:ilvl="6" w:tplc="3A7AE384" w:tentative="1">
      <w:start w:val="1"/>
      <w:numFmt w:val="bullet"/>
      <w:lvlText w:val=""/>
      <w:lvlJc w:val="left"/>
      <w:pPr>
        <w:tabs>
          <w:tab w:val="num" w:pos="5040"/>
        </w:tabs>
        <w:ind w:left="5040" w:hanging="360"/>
      </w:pPr>
      <w:rPr>
        <w:rFonts w:ascii="Wingdings" w:hAnsi="Wingdings" w:hint="default"/>
      </w:rPr>
    </w:lvl>
    <w:lvl w:ilvl="7" w:tplc="BA501164" w:tentative="1">
      <w:start w:val="1"/>
      <w:numFmt w:val="bullet"/>
      <w:lvlText w:val=""/>
      <w:lvlJc w:val="left"/>
      <w:pPr>
        <w:tabs>
          <w:tab w:val="num" w:pos="5760"/>
        </w:tabs>
        <w:ind w:left="5760" w:hanging="360"/>
      </w:pPr>
      <w:rPr>
        <w:rFonts w:ascii="Wingdings" w:hAnsi="Wingdings" w:hint="default"/>
      </w:rPr>
    </w:lvl>
    <w:lvl w:ilvl="8" w:tplc="951E2BD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50937FE"/>
    <w:multiLevelType w:val="hybridMultilevel"/>
    <w:tmpl w:val="A2C29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6E6D0F"/>
    <w:multiLevelType w:val="hybridMultilevel"/>
    <w:tmpl w:val="58B8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DD719F"/>
    <w:multiLevelType w:val="hybridMultilevel"/>
    <w:tmpl w:val="848EB728"/>
    <w:lvl w:ilvl="0" w:tplc="31B453AC">
      <w:start w:val="1"/>
      <w:numFmt w:val="bullet"/>
      <w:lvlText w:val=""/>
      <w:lvlJc w:val="left"/>
      <w:pPr>
        <w:tabs>
          <w:tab w:val="num" w:pos="720"/>
        </w:tabs>
        <w:ind w:left="720" w:hanging="360"/>
      </w:pPr>
      <w:rPr>
        <w:rFonts w:ascii="Wingdings" w:hAnsi="Wingdings" w:hint="default"/>
      </w:rPr>
    </w:lvl>
    <w:lvl w:ilvl="1" w:tplc="7E284306" w:tentative="1">
      <w:start w:val="1"/>
      <w:numFmt w:val="bullet"/>
      <w:lvlText w:val=""/>
      <w:lvlJc w:val="left"/>
      <w:pPr>
        <w:tabs>
          <w:tab w:val="num" w:pos="1440"/>
        </w:tabs>
        <w:ind w:left="1440" w:hanging="360"/>
      </w:pPr>
      <w:rPr>
        <w:rFonts w:ascii="Wingdings" w:hAnsi="Wingdings" w:hint="default"/>
      </w:rPr>
    </w:lvl>
    <w:lvl w:ilvl="2" w:tplc="B7FCE74E" w:tentative="1">
      <w:start w:val="1"/>
      <w:numFmt w:val="bullet"/>
      <w:lvlText w:val=""/>
      <w:lvlJc w:val="left"/>
      <w:pPr>
        <w:tabs>
          <w:tab w:val="num" w:pos="2160"/>
        </w:tabs>
        <w:ind w:left="2160" w:hanging="360"/>
      </w:pPr>
      <w:rPr>
        <w:rFonts w:ascii="Wingdings" w:hAnsi="Wingdings" w:hint="default"/>
      </w:rPr>
    </w:lvl>
    <w:lvl w:ilvl="3" w:tplc="58205016" w:tentative="1">
      <w:start w:val="1"/>
      <w:numFmt w:val="bullet"/>
      <w:lvlText w:val=""/>
      <w:lvlJc w:val="left"/>
      <w:pPr>
        <w:tabs>
          <w:tab w:val="num" w:pos="2880"/>
        </w:tabs>
        <w:ind w:left="2880" w:hanging="360"/>
      </w:pPr>
      <w:rPr>
        <w:rFonts w:ascii="Wingdings" w:hAnsi="Wingdings" w:hint="default"/>
      </w:rPr>
    </w:lvl>
    <w:lvl w:ilvl="4" w:tplc="AFB2B2BA" w:tentative="1">
      <w:start w:val="1"/>
      <w:numFmt w:val="bullet"/>
      <w:lvlText w:val=""/>
      <w:lvlJc w:val="left"/>
      <w:pPr>
        <w:tabs>
          <w:tab w:val="num" w:pos="3600"/>
        </w:tabs>
        <w:ind w:left="3600" w:hanging="360"/>
      </w:pPr>
      <w:rPr>
        <w:rFonts w:ascii="Wingdings" w:hAnsi="Wingdings" w:hint="default"/>
      </w:rPr>
    </w:lvl>
    <w:lvl w:ilvl="5" w:tplc="11C63B1A" w:tentative="1">
      <w:start w:val="1"/>
      <w:numFmt w:val="bullet"/>
      <w:lvlText w:val=""/>
      <w:lvlJc w:val="left"/>
      <w:pPr>
        <w:tabs>
          <w:tab w:val="num" w:pos="4320"/>
        </w:tabs>
        <w:ind w:left="4320" w:hanging="360"/>
      </w:pPr>
      <w:rPr>
        <w:rFonts w:ascii="Wingdings" w:hAnsi="Wingdings" w:hint="default"/>
      </w:rPr>
    </w:lvl>
    <w:lvl w:ilvl="6" w:tplc="B1CC5982" w:tentative="1">
      <w:start w:val="1"/>
      <w:numFmt w:val="bullet"/>
      <w:lvlText w:val=""/>
      <w:lvlJc w:val="left"/>
      <w:pPr>
        <w:tabs>
          <w:tab w:val="num" w:pos="5040"/>
        </w:tabs>
        <w:ind w:left="5040" w:hanging="360"/>
      </w:pPr>
      <w:rPr>
        <w:rFonts w:ascii="Wingdings" w:hAnsi="Wingdings" w:hint="default"/>
      </w:rPr>
    </w:lvl>
    <w:lvl w:ilvl="7" w:tplc="43C678AA" w:tentative="1">
      <w:start w:val="1"/>
      <w:numFmt w:val="bullet"/>
      <w:lvlText w:val=""/>
      <w:lvlJc w:val="left"/>
      <w:pPr>
        <w:tabs>
          <w:tab w:val="num" w:pos="5760"/>
        </w:tabs>
        <w:ind w:left="5760" w:hanging="360"/>
      </w:pPr>
      <w:rPr>
        <w:rFonts w:ascii="Wingdings" w:hAnsi="Wingdings" w:hint="default"/>
      </w:rPr>
    </w:lvl>
    <w:lvl w:ilvl="8" w:tplc="9C7CE87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5314460"/>
    <w:multiLevelType w:val="multilevel"/>
    <w:tmpl w:val="FA80A4E8"/>
    <w:styleLink w:val="LFTBullets"/>
    <w:lvl w:ilvl="0">
      <w:start w:val="1"/>
      <w:numFmt w:val="bullet"/>
      <w:pStyle w:val="LFTBullet1"/>
      <w:lvlText w:val=""/>
      <w:lvlJc w:val="left"/>
      <w:pPr>
        <w:ind w:left="576" w:hanging="360"/>
      </w:pPr>
      <w:rPr>
        <w:rFonts w:ascii="Wingdings" w:hAnsi="Wingdings" w:hint="default"/>
        <w:b/>
        <w:i w:val="0"/>
        <w:color w:val="003087" w:themeColor="text2"/>
        <w:sz w:val="24"/>
        <w:szCs w:val="24"/>
      </w:rPr>
    </w:lvl>
    <w:lvl w:ilvl="1">
      <w:start w:val="1"/>
      <w:numFmt w:val="bullet"/>
      <w:pStyle w:val="LFTBullet2"/>
      <w:lvlText w:val=""/>
      <w:lvlJc w:val="left"/>
      <w:pPr>
        <w:ind w:left="936" w:hanging="360"/>
      </w:pPr>
      <w:rPr>
        <w:rFonts w:ascii="Symbol" w:hAnsi="Symbol" w:hint="default"/>
        <w:color w:val="003087" w:themeColor="text2"/>
      </w:rPr>
    </w:lvl>
    <w:lvl w:ilvl="2">
      <w:start w:val="1"/>
      <w:numFmt w:val="bullet"/>
      <w:pStyle w:val="LFTBullet3"/>
      <w:lvlText w:val="o"/>
      <w:lvlJc w:val="left"/>
      <w:pPr>
        <w:ind w:left="720" w:firstLine="187"/>
      </w:pPr>
      <w:rPr>
        <w:rFonts w:ascii="Courier New" w:hAnsi="Courier New" w:hint="default"/>
        <w:color w:val="003087" w:themeColor="text2"/>
      </w:rPr>
    </w:lvl>
    <w:lvl w:ilvl="3">
      <w:start w:val="1"/>
      <w:numFmt w:val="bullet"/>
      <w:pStyle w:val="LFTBullet4"/>
      <w:lvlText w:val="―"/>
      <w:lvlJc w:val="left"/>
      <w:pPr>
        <w:ind w:left="1267" w:firstLine="360"/>
      </w:pPr>
      <w:rPr>
        <w:rFonts w:ascii="Cambria" w:hAnsi="Cambria" w:hint="default"/>
      </w:rPr>
    </w:lvl>
    <w:lvl w:ilvl="4">
      <w:start w:val="1"/>
      <w:numFmt w:val="bullet"/>
      <w:lvlText w:val="o"/>
      <w:lvlJc w:val="left"/>
      <w:pPr>
        <w:ind w:left="4896" w:hanging="360"/>
      </w:pPr>
      <w:rPr>
        <w:rFonts w:ascii="Courier New" w:hAnsi="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1" w15:restartNumberingAfterBreak="0">
    <w:nsid w:val="667F716F"/>
    <w:multiLevelType w:val="hybridMultilevel"/>
    <w:tmpl w:val="E5E415B0"/>
    <w:lvl w:ilvl="0" w:tplc="80D27E5A">
      <w:start w:val="1"/>
      <w:numFmt w:val="bullet"/>
      <w:lvlText w:val=""/>
      <w:lvlJc w:val="left"/>
      <w:pPr>
        <w:tabs>
          <w:tab w:val="num" w:pos="720"/>
        </w:tabs>
        <w:ind w:left="720" w:hanging="360"/>
      </w:pPr>
      <w:rPr>
        <w:rFonts w:ascii="Wingdings" w:hAnsi="Wingdings" w:hint="default"/>
      </w:rPr>
    </w:lvl>
    <w:lvl w:ilvl="1" w:tplc="C69AA566" w:tentative="1">
      <w:start w:val="1"/>
      <w:numFmt w:val="bullet"/>
      <w:lvlText w:val=""/>
      <w:lvlJc w:val="left"/>
      <w:pPr>
        <w:tabs>
          <w:tab w:val="num" w:pos="1440"/>
        </w:tabs>
        <w:ind w:left="1440" w:hanging="360"/>
      </w:pPr>
      <w:rPr>
        <w:rFonts w:ascii="Wingdings" w:hAnsi="Wingdings" w:hint="default"/>
      </w:rPr>
    </w:lvl>
    <w:lvl w:ilvl="2" w:tplc="CD66757E" w:tentative="1">
      <w:start w:val="1"/>
      <w:numFmt w:val="bullet"/>
      <w:lvlText w:val=""/>
      <w:lvlJc w:val="left"/>
      <w:pPr>
        <w:tabs>
          <w:tab w:val="num" w:pos="2160"/>
        </w:tabs>
        <w:ind w:left="2160" w:hanging="360"/>
      </w:pPr>
      <w:rPr>
        <w:rFonts w:ascii="Wingdings" w:hAnsi="Wingdings" w:hint="default"/>
      </w:rPr>
    </w:lvl>
    <w:lvl w:ilvl="3" w:tplc="E898A92C" w:tentative="1">
      <w:start w:val="1"/>
      <w:numFmt w:val="bullet"/>
      <w:lvlText w:val=""/>
      <w:lvlJc w:val="left"/>
      <w:pPr>
        <w:tabs>
          <w:tab w:val="num" w:pos="2880"/>
        </w:tabs>
        <w:ind w:left="2880" w:hanging="360"/>
      </w:pPr>
      <w:rPr>
        <w:rFonts w:ascii="Wingdings" w:hAnsi="Wingdings" w:hint="default"/>
      </w:rPr>
    </w:lvl>
    <w:lvl w:ilvl="4" w:tplc="846E0306" w:tentative="1">
      <w:start w:val="1"/>
      <w:numFmt w:val="bullet"/>
      <w:lvlText w:val=""/>
      <w:lvlJc w:val="left"/>
      <w:pPr>
        <w:tabs>
          <w:tab w:val="num" w:pos="3600"/>
        </w:tabs>
        <w:ind w:left="3600" w:hanging="360"/>
      </w:pPr>
      <w:rPr>
        <w:rFonts w:ascii="Wingdings" w:hAnsi="Wingdings" w:hint="default"/>
      </w:rPr>
    </w:lvl>
    <w:lvl w:ilvl="5" w:tplc="7CCC44A8" w:tentative="1">
      <w:start w:val="1"/>
      <w:numFmt w:val="bullet"/>
      <w:lvlText w:val=""/>
      <w:lvlJc w:val="left"/>
      <w:pPr>
        <w:tabs>
          <w:tab w:val="num" w:pos="4320"/>
        </w:tabs>
        <w:ind w:left="4320" w:hanging="360"/>
      </w:pPr>
      <w:rPr>
        <w:rFonts w:ascii="Wingdings" w:hAnsi="Wingdings" w:hint="default"/>
      </w:rPr>
    </w:lvl>
    <w:lvl w:ilvl="6" w:tplc="4E2A2774" w:tentative="1">
      <w:start w:val="1"/>
      <w:numFmt w:val="bullet"/>
      <w:lvlText w:val=""/>
      <w:lvlJc w:val="left"/>
      <w:pPr>
        <w:tabs>
          <w:tab w:val="num" w:pos="5040"/>
        </w:tabs>
        <w:ind w:left="5040" w:hanging="360"/>
      </w:pPr>
      <w:rPr>
        <w:rFonts w:ascii="Wingdings" w:hAnsi="Wingdings" w:hint="default"/>
      </w:rPr>
    </w:lvl>
    <w:lvl w:ilvl="7" w:tplc="FEB291F8" w:tentative="1">
      <w:start w:val="1"/>
      <w:numFmt w:val="bullet"/>
      <w:lvlText w:val=""/>
      <w:lvlJc w:val="left"/>
      <w:pPr>
        <w:tabs>
          <w:tab w:val="num" w:pos="5760"/>
        </w:tabs>
        <w:ind w:left="5760" w:hanging="360"/>
      </w:pPr>
      <w:rPr>
        <w:rFonts w:ascii="Wingdings" w:hAnsi="Wingdings" w:hint="default"/>
      </w:rPr>
    </w:lvl>
    <w:lvl w:ilvl="8" w:tplc="5D80919C"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C553B18"/>
    <w:multiLevelType w:val="hybridMultilevel"/>
    <w:tmpl w:val="A2286120"/>
    <w:lvl w:ilvl="0" w:tplc="6B6C8D0C">
      <w:start w:val="1"/>
      <w:numFmt w:val="bullet"/>
      <w:lvlText w:val=""/>
      <w:lvlJc w:val="left"/>
      <w:pPr>
        <w:tabs>
          <w:tab w:val="num" w:pos="720"/>
        </w:tabs>
        <w:ind w:left="720" w:hanging="360"/>
      </w:pPr>
      <w:rPr>
        <w:rFonts w:ascii="Wingdings" w:hAnsi="Wingdings" w:hint="default"/>
      </w:rPr>
    </w:lvl>
    <w:lvl w:ilvl="1" w:tplc="79705414">
      <w:start w:val="1"/>
      <w:numFmt w:val="bullet"/>
      <w:lvlText w:val=""/>
      <w:lvlJc w:val="left"/>
      <w:pPr>
        <w:tabs>
          <w:tab w:val="num" w:pos="1440"/>
        </w:tabs>
        <w:ind w:left="1440" w:hanging="360"/>
      </w:pPr>
      <w:rPr>
        <w:rFonts w:ascii="Wingdings" w:hAnsi="Wingdings" w:hint="default"/>
      </w:rPr>
    </w:lvl>
    <w:lvl w:ilvl="2" w:tplc="0FBE4100">
      <w:start w:val="206"/>
      <w:numFmt w:val="bullet"/>
      <w:lvlText w:val=""/>
      <w:lvlJc w:val="left"/>
      <w:pPr>
        <w:tabs>
          <w:tab w:val="num" w:pos="2160"/>
        </w:tabs>
        <w:ind w:left="2160" w:hanging="360"/>
      </w:pPr>
      <w:rPr>
        <w:rFonts w:ascii="Wingdings" w:hAnsi="Wingdings" w:hint="default"/>
      </w:rPr>
    </w:lvl>
    <w:lvl w:ilvl="3" w:tplc="24BA77C6">
      <w:start w:val="206"/>
      <w:numFmt w:val="bullet"/>
      <w:lvlText w:val=""/>
      <w:lvlJc w:val="left"/>
      <w:pPr>
        <w:tabs>
          <w:tab w:val="num" w:pos="2880"/>
        </w:tabs>
        <w:ind w:left="2880" w:hanging="360"/>
      </w:pPr>
      <w:rPr>
        <w:rFonts w:ascii="Wingdings" w:hAnsi="Wingdings" w:hint="default"/>
      </w:rPr>
    </w:lvl>
    <w:lvl w:ilvl="4" w:tplc="75C6AD28" w:tentative="1">
      <w:start w:val="1"/>
      <w:numFmt w:val="bullet"/>
      <w:lvlText w:val=""/>
      <w:lvlJc w:val="left"/>
      <w:pPr>
        <w:tabs>
          <w:tab w:val="num" w:pos="3600"/>
        </w:tabs>
        <w:ind w:left="3600" w:hanging="360"/>
      </w:pPr>
      <w:rPr>
        <w:rFonts w:ascii="Wingdings" w:hAnsi="Wingdings" w:hint="default"/>
      </w:rPr>
    </w:lvl>
    <w:lvl w:ilvl="5" w:tplc="897C0002" w:tentative="1">
      <w:start w:val="1"/>
      <w:numFmt w:val="bullet"/>
      <w:lvlText w:val=""/>
      <w:lvlJc w:val="left"/>
      <w:pPr>
        <w:tabs>
          <w:tab w:val="num" w:pos="4320"/>
        </w:tabs>
        <w:ind w:left="4320" w:hanging="360"/>
      </w:pPr>
      <w:rPr>
        <w:rFonts w:ascii="Wingdings" w:hAnsi="Wingdings" w:hint="default"/>
      </w:rPr>
    </w:lvl>
    <w:lvl w:ilvl="6" w:tplc="C750C2EA" w:tentative="1">
      <w:start w:val="1"/>
      <w:numFmt w:val="bullet"/>
      <w:lvlText w:val=""/>
      <w:lvlJc w:val="left"/>
      <w:pPr>
        <w:tabs>
          <w:tab w:val="num" w:pos="5040"/>
        </w:tabs>
        <w:ind w:left="5040" w:hanging="360"/>
      </w:pPr>
      <w:rPr>
        <w:rFonts w:ascii="Wingdings" w:hAnsi="Wingdings" w:hint="default"/>
      </w:rPr>
    </w:lvl>
    <w:lvl w:ilvl="7" w:tplc="46B2661A" w:tentative="1">
      <w:start w:val="1"/>
      <w:numFmt w:val="bullet"/>
      <w:lvlText w:val=""/>
      <w:lvlJc w:val="left"/>
      <w:pPr>
        <w:tabs>
          <w:tab w:val="num" w:pos="5760"/>
        </w:tabs>
        <w:ind w:left="5760" w:hanging="360"/>
      </w:pPr>
      <w:rPr>
        <w:rFonts w:ascii="Wingdings" w:hAnsi="Wingdings" w:hint="default"/>
      </w:rPr>
    </w:lvl>
    <w:lvl w:ilvl="8" w:tplc="60506E4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66265A9"/>
    <w:multiLevelType w:val="hybridMultilevel"/>
    <w:tmpl w:val="6568A99C"/>
    <w:lvl w:ilvl="0" w:tplc="748EEA60">
      <w:start w:val="1"/>
      <w:numFmt w:val="bullet"/>
      <w:pStyle w:val="LFTSidebarbullet"/>
      <w:lvlText w:val=""/>
      <w:lvlJc w:val="left"/>
      <w:pPr>
        <w:ind w:left="720" w:hanging="360"/>
      </w:pPr>
      <w:rPr>
        <w:rFonts w:ascii="Wingdings" w:hAnsi="Wingdings" w:hint="default"/>
        <w:b w:val="0"/>
        <w:i w:val="0"/>
        <w:color w:val="FFFFFF" w:themeColor="background1"/>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lvlOverride w:ilvl="0">
      <w:startOverride w:val="1"/>
    </w:lvlOverride>
  </w:num>
  <w:num w:numId="2">
    <w:abstractNumId w:val="14"/>
  </w:num>
  <w:num w:numId="3">
    <w:abstractNumId w:val="13"/>
  </w:num>
  <w:num w:numId="4">
    <w:abstractNumId w:val="13"/>
    <w:lvlOverride w:ilvl="0">
      <w:startOverride w:val="1"/>
    </w:lvlOverride>
  </w:num>
  <w:num w:numId="5">
    <w:abstractNumId w:val="12"/>
  </w:num>
  <w:num w:numId="6">
    <w:abstractNumId w:val="23"/>
  </w:num>
  <w:num w:numId="7">
    <w:abstractNumId w:val="20"/>
  </w:num>
  <w:num w:numId="8">
    <w:abstractNumId w:val="20"/>
  </w:num>
  <w:num w:numId="9">
    <w:abstractNumId w:val="13"/>
    <w:lvlOverride w:ilvl="0">
      <w:startOverride w:val="1"/>
    </w:lvlOverride>
  </w:num>
  <w:num w:numId="10">
    <w:abstractNumId w:val="1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9"/>
  </w:num>
  <w:num w:numId="22">
    <w:abstractNumId w:val="15"/>
  </w:num>
  <w:num w:numId="23">
    <w:abstractNumId w:val="11"/>
  </w:num>
  <w:num w:numId="24">
    <w:abstractNumId w:val="18"/>
  </w:num>
  <w:num w:numId="25">
    <w:abstractNumId w:val="22"/>
  </w:num>
  <w:num w:numId="26">
    <w:abstractNumId w:val="21"/>
  </w:num>
  <w:num w:numId="27">
    <w:abstractNumId w:val="16"/>
  </w:num>
  <w:num w:numId="28">
    <w:abstractNumId w:val="1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egiste, Joshua H.">
    <w15:presenceInfo w15:providerId="AD" w15:userId="S::registejh@cdmsmith.com::4031d88e-2b57-4038-9aa1-703c36684768"/>
  </w15:person>
  <w15:person w15:author="Taylor, Maryanne">
    <w15:presenceInfo w15:providerId="AD" w15:userId="S::Taylormb@cdmsmith.com::fa726983-9e40-4bdc-966e-b8e49ca7dcfe"/>
  </w15:person>
  <w15:person w15:author="Smith, Kenneth J (Woodbury)">
    <w15:presenceInfo w15:providerId="AD" w15:userId="S::Smithkj@cdmsmith.com::4d9fa95d-df4f-4230-8edd-6146f17c15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DateAndTime/>
  <w:proofState w:spelling="clean" w:grammar="clean"/>
  <w:attachedTemplate r:id="rId1"/>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stylePaneSortMethod w:val="0000"/>
  <w:defaultTabStop w:val="720"/>
  <w:evenAndOddHeaders/>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328"/>
    <w:rsid w:val="00002261"/>
    <w:rsid w:val="00002DBF"/>
    <w:rsid w:val="000030DF"/>
    <w:rsid w:val="00005A45"/>
    <w:rsid w:val="0001418F"/>
    <w:rsid w:val="00020B85"/>
    <w:rsid w:val="0002103B"/>
    <w:rsid w:val="000262A2"/>
    <w:rsid w:val="00027850"/>
    <w:rsid w:val="00030CFE"/>
    <w:rsid w:val="000371D5"/>
    <w:rsid w:val="00037AE4"/>
    <w:rsid w:val="000400FA"/>
    <w:rsid w:val="00041D97"/>
    <w:rsid w:val="0004300C"/>
    <w:rsid w:val="00043841"/>
    <w:rsid w:val="000470F2"/>
    <w:rsid w:val="000475C2"/>
    <w:rsid w:val="0005025A"/>
    <w:rsid w:val="00055449"/>
    <w:rsid w:val="00055C0F"/>
    <w:rsid w:val="000610C8"/>
    <w:rsid w:val="00067008"/>
    <w:rsid w:val="000670B7"/>
    <w:rsid w:val="00067182"/>
    <w:rsid w:val="00067854"/>
    <w:rsid w:val="00070A48"/>
    <w:rsid w:val="00070EEB"/>
    <w:rsid w:val="00070F75"/>
    <w:rsid w:val="000712BC"/>
    <w:rsid w:val="000713BF"/>
    <w:rsid w:val="000719AC"/>
    <w:rsid w:val="00075E80"/>
    <w:rsid w:val="0008009E"/>
    <w:rsid w:val="00081F3B"/>
    <w:rsid w:val="00085A8B"/>
    <w:rsid w:val="00090BAB"/>
    <w:rsid w:val="00091BDA"/>
    <w:rsid w:val="00093ACF"/>
    <w:rsid w:val="000A1A17"/>
    <w:rsid w:val="000A2545"/>
    <w:rsid w:val="000A508D"/>
    <w:rsid w:val="000B07F7"/>
    <w:rsid w:val="000B22D1"/>
    <w:rsid w:val="000B2437"/>
    <w:rsid w:val="000B3EEE"/>
    <w:rsid w:val="000B453F"/>
    <w:rsid w:val="000B4EDD"/>
    <w:rsid w:val="000B53D2"/>
    <w:rsid w:val="000B6C27"/>
    <w:rsid w:val="000B7FD7"/>
    <w:rsid w:val="000C43B4"/>
    <w:rsid w:val="000C5001"/>
    <w:rsid w:val="000C53AE"/>
    <w:rsid w:val="000C659A"/>
    <w:rsid w:val="000E01DD"/>
    <w:rsid w:val="000E2E41"/>
    <w:rsid w:val="000E5CE8"/>
    <w:rsid w:val="000F1DD2"/>
    <w:rsid w:val="000F30A6"/>
    <w:rsid w:val="000F3235"/>
    <w:rsid w:val="000F49BB"/>
    <w:rsid w:val="000F7599"/>
    <w:rsid w:val="001011A2"/>
    <w:rsid w:val="00103FC7"/>
    <w:rsid w:val="00107454"/>
    <w:rsid w:val="00107A02"/>
    <w:rsid w:val="0011435E"/>
    <w:rsid w:val="0011658E"/>
    <w:rsid w:val="00121B01"/>
    <w:rsid w:val="00126522"/>
    <w:rsid w:val="0012767F"/>
    <w:rsid w:val="0012794F"/>
    <w:rsid w:val="00133A14"/>
    <w:rsid w:val="001347A2"/>
    <w:rsid w:val="001356AE"/>
    <w:rsid w:val="00147779"/>
    <w:rsid w:val="00152099"/>
    <w:rsid w:val="0015276C"/>
    <w:rsid w:val="00157AF7"/>
    <w:rsid w:val="00163BEC"/>
    <w:rsid w:val="00164B95"/>
    <w:rsid w:val="00166080"/>
    <w:rsid w:val="001670CC"/>
    <w:rsid w:val="00167DFD"/>
    <w:rsid w:val="001717EA"/>
    <w:rsid w:val="00174ECF"/>
    <w:rsid w:val="001761E8"/>
    <w:rsid w:val="00177EB1"/>
    <w:rsid w:val="00177F6F"/>
    <w:rsid w:val="00180777"/>
    <w:rsid w:val="0018077D"/>
    <w:rsid w:val="00183A5A"/>
    <w:rsid w:val="00186703"/>
    <w:rsid w:val="00190BAE"/>
    <w:rsid w:val="001956A7"/>
    <w:rsid w:val="0019691C"/>
    <w:rsid w:val="00197163"/>
    <w:rsid w:val="001A24FA"/>
    <w:rsid w:val="001A2676"/>
    <w:rsid w:val="001A45B0"/>
    <w:rsid w:val="001A6106"/>
    <w:rsid w:val="001A7FAB"/>
    <w:rsid w:val="001B117F"/>
    <w:rsid w:val="001B2899"/>
    <w:rsid w:val="001B3CA2"/>
    <w:rsid w:val="001B3EA3"/>
    <w:rsid w:val="001B597B"/>
    <w:rsid w:val="001B67D0"/>
    <w:rsid w:val="001B6B18"/>
    <w:rsid w:val="001B70F8"/>
    <w:rsid w:val="001C04ED"/>
    <w:rsid w:val="001C0BE5"/>
    <w:rsid w:val="001C2B64"/>
    <w:rsid w:val="001C3ECC"/>
    <w:rsid w:val="001C5502"/>
    <w:rsid w:val="001C55E6"/>
    <w:rsid w:val="001C592A"/>
    <w:rsid w:val="001C7A9F"/>
    <w:rsid w:val="001C7FB9"/>
    <w:rsid w:val="001D02F1"/>
    <w:rsid w:val="001D0DCF"/>
    <w:rsid w:val="001D2346"/>
    <w:rsid w:val="001D3E39"/>
    <w:rsid w:val="001D543E"/>
    <w:rsid w:val="001D6F94"/>
    <w:rsid w:val="001E02FD"/>
    <w:rsid w:val="001E3550"/>
    <w:rsid w:val="001E7A00"/>
    <w:rsid w:val="001F5ADE"/>
    <w:rsid w:val="001F5B0B"/>
    <w:rsid w:val="001F713B"/>
    <w:rsid w:val="002046AE"/>
    <w:rsid w:val="00213A09"/>
    <w:rsid w:val="002209D9"/>
    <w:rsid w:val="00220F87"/>
    <w:rsid w:val="0022105B"/>
    <w:rsid w:val="002216CE"/>
    <w:rsid w:val="00222892"/>
    <w:rsid w:val="00222A9D"/>
    <w:rsid w:val="0022377E"/>
    <w:rsid w:val="002240F6"/>
    <w:rsid w:val="0023062F"/>
    <w:rsid w:val="002307CC"/>
    <w:rsid w:val="00230DFD"/>
    <w:rsid w:val="0023143D"/>
    <w:rsid w:val="0023325A"/>
    <w:rsid w:val="00240681"/>
    <w:rsid w:val="00242397"/>
    <w:rsid w:val="002429F0"/>
    <w:rsid w:val="0024372A"/>
    <w:rsid w:val="002531EB"/>
    <w:rsid w:val="0025379A"/>
    <w:rsid w:val="002634DA"/>
    <w:rsid w:val="00264298"/>
    <w:rsid w:val="00264D3C"/>
    <w:rsid w:val="00266187"/>
    <w:rsid w:val="002668F9"/>
    <w:rsid w:val="00271EC5"/>
    <w:rsid w:val="00273012"/>
    <w:rsid w:val="00276446"/>
    <w:rsid w:val="00276520"/>
    <w:rsid w:val="00281541"/>
    <w:rsid w:val="00286CA4"/>
    <w:rsid w:val="00290606"/>
    <w:rsid w:val="0029101F"/>
    <w:rsid w:val="0029148A"/>
    <w:rsid w:val="00294840"/>
    <w:rsid w:val="00294D5E"/>
    <w:rsid w:val="002A1D24"/>
    <w:rsid w:val="002A1D69"/>
    <w:rsid w:val="002A3B5D"/>
    <w:rsid w:val="002A6972"/>
    <w:rsid w:val="002A7943"/>
    <w:rsid w:val="002B3510"/>
    <w:rsid w:val="002B38FA"/>
    <w:rsid w:val="002B3ABC"/>
    <w:rsid w:val="002B4065"/>
    <w:rsid w:val="002B5610"/>
    <w:rsid w:val="002B74EB"/>
    <w:rsid w:val="002B7BEF"/>
    <w:rsid w:val="002C2224"/>
    <w:rsid w:val="002C3E86"/>
    <w:rsid w:val="002C530E"/>
    <w:rsid w:val="002C7457"/>
    <w:rsid w:val="002D0892"/>
    <w:rsid w:val="002D51A8"/>
    <w:rsid w:val="002D60B5"/>
    <w:rsid w:val="002D6810"/>
    <w:rsid w:val="002E023C"/>
    <w:rsid w:val="002E3984"/>
    <w:rsid w:val="002E3EF1"/>
    <w:rsid w:val="002F0FF7"/>
    <w:rsid w:val="002F3CAE"/>
    <w:rsid w:val="002F4367"/>
    <w:rsid w:val="002F598C"/>
    <w:rsid w:val="00300DC0"/>
    <w:rsid w:val="00306B30"/>
    <w:rsid w:val="00310E98"/>
    <w:rsid w:val="00315DB0"/>
    <w:rsid w:val="00316E15"/>
    <w:rsid w:val="003176BA"/>
    <w:rsid w:val="003217A7"/>
    <w:rsid w:val="00326328"/>
    <w:rsid w:val="00330269"/>
    <w:rsid w:val="0033246B"/>
    <w:rsid w:val="00332C87"/>
    <w:rsid w:val="00333018"/>
    <w:rsid w:val="00341948"/>
    <w:rsid w:val="00343B10"/>
    <w:rsid w:val="00343DA1"/>
    <w:rsid w:val="00343E24"/>
    <w:rsid w:val="00344803"/>
    <w:rsid w:val="00346EFF"/>
    <w:rsid w:val="00347B5D"/>
    <w:rsid w:val="00351683"/>
    <w:rsid w:val="00353C8F"/>
    <w:rsid w:val="00354086"/>
    <w:rsid w:val="003542B9"/>
    <w:rsid w:val="00354762"/>
    <w:rsid w:val="00354E82"/>
    <w:rsid w:val="00355FDF"/>
    <w:rsid w:val="003573BE"/>
    <w:rsid w:val="00361D9F"/>
    <w:rsid w:val="003676F3"/>
    <w:rsid w:val="00375E9B"/>
    <w:rsid w:val="003810CD"/>
    <w:rsid w:val="00383310"/>
    <w:rsid w:val="00386C8E"/>
    <w:rsid w:val="00387756"/>
    <w:rsid w:val="003907BB"/>
    <w:rsid w:val="00392D09"/>
    <w:rsid w:val="003939A0"/>
    <w:rsid w:val="00393A40"/>
    <w:rsid w:val="00393DF0"/>
    <w:rsid w:val="00395772"/>
    <w:rsid w:val="00396DFD"/>
    <w:rsid w:val="0039744C"/>
    <w:rsid w:val="0039757B"/>
    <w:rsid w:val="003A12C7"/>
    <w:rsid w:val="003A357D"/>
    <w:rsid w:val="003A3D8A"/>
    <w:rsid w:val="003A517C"/>
    <w:rsid w:val="003B047C"/>
    <w:rsid w:val="003B10D9"/>
    <w:rsid w:val="003B1ECD"/>
    <w:rsid w:val="003B3378"/>
    <w:rsid w:val="003B40DF"/>
    <w:rsid w:val="003B4936"/>
    <w:rsid w:val="003B6061"/>
    <w:rsid w:val="003B6765"/>
    <w:rsid w:val="003C2553"/>
    <w:rsid w:val="003C31E3"/>
    <w:rsid w:val="003C521F"/>
    <w:rsid w:val="003C588F"/>
    <w:rsid w:val="003D3948"/>
    <w:rsid w:val="003D6EB5"/>
    <w:rsid w:val="003E0D44"/>
    <w:rsid w:val="003E18AF"/>
    <w:rsid w:val="003E3987"/>
    <w:rsid w:val="003E3E8E"/>
    <w:rsid w:val="003F366F"/>
    <w:rsid w:val="003F38D4"/>
    <w:rsid w:val="003F577A"/>
    <w:rsid w:val="003F6770"/>
    <w:rsid w:val="003F680C"/>
    <w:rsid w:val="003F78C1"/>
    <w:rsid w:val="00402FD3"/>
    <w:rsid w:val="004033BB"/>
    <w:rsid w:val="004040C7"/>
    <w:rsid w:val="004061C0"/>
    <w:rsid w:val="00406C96"/>
    <w:rsid w:val="00407F44"/>
    <w:rsid w:val="00412E13"/>
    <w:rsid w:val="004145E3"/>
    <w:rsid w:val="004146D1"/>
    <w:rsid w:val="00414944"/>
    <w:rsid w:val="00415EE2"/>
    <w:rsid w:val="0042027F"/>
    <w:rsid w:val="00425AB1"/>
    <w:rsid w:val="0042750C"/>
    <w:rsid w:val="00431301"/>
    <w:rsid w:val="00431615"/>
    <w:rsid w:val="00432776"/>
    <w:rsid w:val="00432BFB"/>
    <w:rsid w:val="00434AD6"/>
    <w:rsid w:val="0044574A"/>
    <w:rsid w:val="00454C04"/>
    <w:rsid w:val="0046022B"/>
    <w:rsid w:val="00463C66"/>
    <w:rsid w:val="0046483C"/>
    <w:rsid w:val="004668AF"/>
    <w:rsid w:val="0046751E"/>
    <w:rsid w:val="004708C5"/>
    <w:rsid w:val="0047275E"/>
    <w:rsid w:val="0047791A"/>
    <w:rsid w:val="0047798F"/>
    <w:rsid w:val="00477EBC"/>
    <w:rsid w:val="00480E0B"/>
    <w:rsid w:val="004817D2"/>
    <w:rsid w:val="00484188"/>
    <w:rsid w:val="0048685E"/>
    <w:rsid w:val="00490175"/>
    <w:rsid w:val="004942EA"/>
    <w:rsid w:val="0049476E"/>
    <w:rsid w:val="00495B9D"/>
    <w:rsid w:val="0049780B"/>
    <w:rsid w:val="004A3F85"/>
    <w:rsid w:val="004A4A91"/>
    <w:rsid w:val="004C4EB2"/>
    <w:rsid w:val="004C5EA0"/>
    <w:rsid w:val="004C7401"/>
    <w:rsid w:val="004D343C"/>
    <w:rsid w:val="004D5DD1"/>
    <w:rsid w:val="004E0E7B"/>
    <w:rsid w:val="004E1AFD"/>
    <w:rsid w:val="004E230C"/>
    <w:rsid w:val="004E366C"/>
    <w:rsid w:val="004E4955"/>
    <w:rsid w:val="004F0BAC"/>
    <w:rsid w:val="004F0E45"/>
    <w:rsid w:val="004F163C"/>
    <w:rsid w:val="004F45C6"/>
    <w:rsid w:val="004F5E56"/>
    <w:rsid w:val="004F653F"/>
    <w:rsid w:val="005011AA"/>
    <w:rsid w:val="00502004"/>
    <w:rsid w:val="00505798"/>
    <w:rsid w:val="00506DA2"/>
    <w:rsid w:val="0050743A"/>
    <w:rsid w:val="0051132C"/>
    <w:rsid w:val="00513BC0"/>
    <w:rsid w:val="00514904"/>
    <w:rsid w:val="00516C3A"/>
    <w:rsid w:val="00516EED"/>
    <w:rsid w:val="00516F80"/>
    <w:rsid w:val="00517103"/>
    <w:rsid w:val="00522B85"/>
    <w:rsid w:val="00522F6C"/>
    <w:rsid w:val="005233DE"/>
    <w:rsid w:val="005252E4"/>
    <w:rsid w:val="00525BFB"/>
    <w:rsid w:val="0052721B"/>
    <w:rsid w:val="00527B4A"/>
    <w:rsid w:val="00527F46"/>
    <w:rsid w:val="005314FA"/>
    <w:rsid w:val="00531ECF"/>
    <w:rsid w:val="005341B0"/>
    <w:rsid w:val="00535B0B"/>
    <w:rsid w:val="005370BB"/>
    <w:rsid w:val="005423EA"/>
    <w:rsid w:val="00542FE0"/>
    <w:rsid w:val="00543249"/>
    <w:rsid w:val="005444C1"/>
    <w:rsid w:val="00547043"/>
    <w:rsid w:val="005478A3"/>
    <w:rsid w:val="00547F07"/>
    <w:rsid w:val="005511FB"/>
    <w:rsid w:val="00553B58"/>
    <w:rsid w:val="005560B7"/>
    <w:rsid w:val="00557548"/>
    <w:rsid w:val="00560296"/>
    <w:rsid w:val="0056189D"/>
    <w:rsid w:val="00566058"/>
    <w:rsid w:val="005726AB"/>
    <w:rsid w:val="00584549"/>
    <w:rsid w:val="00584624"/>
    <w:rsid w:val="005851AC"/>
    <w:rsid w:val="00593003"/>
    <w:rsid w:val="00593E9D"/>
    <w:rsid w:val="0059651B"/>
    <w:rsid w:val="00596A99"/>
    <w:rsid w:val="005A28AC"/>
    <w:rsid w:val="005A7B8B"/>
    <w:rsid w:val="005B6ACA"/>
    <w:rsid w:val="005B7D99"/>
    <w:rsid w:val="005C059A"/>
    <w:rsid w:val="005C0F14"/>
    <w:rsid w:val="005C1CEB"/>
    <w:rsid w:val="005C35F5"/>
    <w:rsid w:val="005D047D"/>
    <w:rsid w:val="005D0588"/>
    <w:rsid w:val="005D1ECC"/>
    <w:rsid w:val="005D3B49"/>
    <w:rsid w:val="005D6589"/>
    <w:rsid w:val="005D690F"/>
    <w:rsid w:val="005E2488"/>
    <w:rsid w:val="005E28BA"/>
    <w:rsid w:val="005E2B32"/>
    <w:rsid w:val="005E64D8"/>
    <w:rsid w:val="005E6BFB"/>
    <w:rsid w:val="005F028B"/>
    <w:rsid w:val="005F07E4"/>
    <w:rsid w:val="005F2591"/>
    <w:rsid w:val="005F4E6E"/>
    <w:rsid w:val="005F60FC"/>
    <w:rsid w:val="005F763C"/>
    <w:rsid w:val="005F794F"/>
    <w:rsid w:val="0060069A"/>
    <w:rsid w:val="00600F93"/>
    <w:rsid w:val="00602CCB"/>
    <w:rsid w:val="00603C9E"/>
    <w:rsid w:val="00604CC5"/>
    <w:rsid w:val="00612782"/>
    <w:rsid w:val="00614DD2"/>
    <w:rsid w:val="00615E3B"/>
    <w:rsid w:val="00616DF7"/>
    <w:rsid w:val="006177C0"/>
    <w:rsid w:val="006234DF"/>
    <w:rsid w:val="006327D5"/>
    <w:rsid w:val="006401CE"/>
    <w:rsid w:val="00640D4A"/>
    <w:rsid w:val="00640FE6"/>
    <w:rsid w:val="00641B48"/>
    <w:rsid w:val="00642542"/>
    <w:rsid w:val="006430D0"/>
    <w:rsid w:val="0064396E"/>
    <w:rsid w:val="0064465E"/>
    <w:rsid w:val="00645083"/>
    <w:rsid w:val="00646F54"/>
    <w:rsid w:val="00650382"/>
    <w:rsid w:val="00656CE2"/>
    <w:rsid w:val="00660857"/>
    <w:rsid w:val="0066263C"/>
    <w:rsid w:val="00666C0B"/>
    <w:rsid w:val="00670DE6"/>
    <w:rsid w:val="00673744"/>
    <w:rsid w:val="00677915"/>
    <w:rsid w:val="00681ECA"/>
    <w:rsid w:val="00687BF9"/>
    <w:rsid w:val="00690A41"/>
    <w:rsid w:val="00690DE0"/>
    <w:rsid w:val="00694C58"/>
    <w:rsid w:val="0069562D"/>
    <w:rsid w:val="00695BA1"/>
    <w:rsid w:val="00696FDB"/>
    <w:rsid w:val="00697A0E"/>
    <w:rsid w:val="006A2E2B"/>
    <w:rsid w:val="006A3FD5"/>
    <w:rsid w:val="006A5C6C"/>
    <w:rsid w:val="006B0079"/>
    <w:rsid w:val="006B0788"/>
    <w:rsid w:val="006B0CEE"/>
    <w:rsid w:val="006B1CD9"/>
    <w:rsid w:val="006B293E"/>
    <w:rsid w:val="006B2F1D"/>
    <w:rsid w:val="006B649C"/>
    <w:rsid w:val="006B6CD7"/>
    <w:rsid w:val="006C0A91"/>
    <w:rsid w:val="006C559E"/>
    <w:rsid w:val="006C66F4"/>
    <w:rsid w:val="006C6863"/>
    <w:rsid w:val="006C6E7F"/>
    <w:rsid w:val="006D27DB"/>
    <w:rsid w:val="006D36EC"/>
    <w:rsid w:val="006D6774"/>
    <w:rsid w:val="006D7084"/>
    <w:rsid w:val="006D7B66"/>
    <w:rsid w:val="006E2BDA"/>
    <w:rsid w:val="006E2F17"/>
    <w:rsid w:val="006E399E"/>
    <w:rsid w:val="006F03C9"/>
    <w:rsid w:val="006F5863"/>
    <w:rsid w:val="006F5DE5"/>
    <w:rsid w:val="006F6067"/>
    <w:rsid w:val="006F6801"/>
    <w:rsid w:val="00701310"/>
    <w:rsid w:val="00703852"/>
    <w:rsid w:val="0070665A"/>
    <w:rsid w:val="00707F38"/>
    <w:rsid w:val="00710B0C"/>
    <w:rsid w:val="00712053"/>
    <w:rsid w:val="00712E5B"/>
    <w:rsid w:val="00714C6A"/>
    <w:rsid w:val="00715B60"/>
    <w:rsid w:val="007230BB"/>
    <w:rsid w:val="00723C38"/>
    <w:rsid w:val="00726C18"/>
    <w:rsid w:val="00731C27"/>
    <w:rsid w:val="00734A28"/>
    <w:rsid w:val="0073556B"/>
    <w:rsid w:val="00735C49"/>
    <w:rsid w:val="00736C83"/>
    <w:rsid w:val="007376FC"/>
    <w:rsid w:val="0074022E"/>
    <w:rsid w:val="00742228"/>
    <w:rsid w:val="00742825"/>
    <w:rsid w:val="00742C3F"/>
    <w:rsid w:val="00742D5A"/>
    <w:rsid w:val="007430C6"/>
    <w:rsid w:val="00746869"/>
    <w:rsid w:val="00746DD9"/>
    <w:rsid w:val="007512F1"/>
    <w:rsid w:val="007519F5"/>
    <w:rsid w:val="0075587A"/>
    <w:rsid w:val="00757062"/>
    <w:rsid w:val="007656F7"/>
    <w:rsid w:val="00767255"/>
    <w:rsid w:val="00767D2A"/>
    <w:rsid w:val="00771DA0"/>
    <w:rsid w:val="0077479E"/>
    <w:rsid w:val="00774F28"/>
    <w:rsid w:val="007766DA"/>
    <w:rsid w:val="00782F01"/>
    <w:rsid w:val="0078513D"/>
    <w:rsid w:val="00786FF5"/>
    <w:rsid w:val="00787354"/>
    <w:rsid w:val="0079063B"/>
    <w:rsid w:val="00790DCA"/>
    <w:rsid w:val="007956A5"/>
    <w:rsid w:val="0079658A"/>
    <w:rsid w:val="00796E3B"/>
    <w:rsid w:val="007A0301"/>
    <w:rsid w:val="007A2074"/>
    <w:rsid w:val="007A3412"/>
    <w:rsid w:val="007A4602"/>
    <w:rsid w:val="007A4A50"/>
    <w:rsid w:val="007A4FFF"/>
    <w:rsid w:val="007A51C9"/>
    <w:rsid w:val="007A7190"/>
    <w:rsid w:val="007B08F9"/>
    <w:rsid w:val="007B1C3B"/>
    <w:rsid w:val="007B2DF4"/>
    <w:rsid w:val="007B5D5A"/>
    <w:rsid w:val="007B6F2E"/>
    <w:rsid w:val="007B76C3"/>
    <w:rsid w:val="007C1D82"/>
    <w:rsid w:val="007C3C20"/>
    <w:rsid w:val="007D02C3"/>
    <w:rsid w:val="007D0A20"/>
    <w:rsid w:val="007D1FF2"/>
    <w:rsid w:val="007E09ED"/>
    <w:rsid w:val="007E2FE1"/>
    <w:rsid w:val="007E3365"/>
    <w:rsid w:val="007E5266"/>
    <w:rsid w:val="007E57C5"/>
    <w:rsid w:val="007F2FC6"/>
    <w:rsid w:val="007F3D28"/>
    <w:rsid w:val="007F3EDD"/>
    <w:rsid w:val="00800B73"/>
    <w:rsid w:val="00802897"/>
    <w:rsid w:val="0081008F"/>
    <w:rsid w:val="008115DC"/>
    <w:rsid w:val="00811D39"/>
    <w:rsid w:val="00812B4C"/>
    <w:rsid w:val="00813FBA"/>
    <w:rsid w:val="00826752"/>
    <w:rsid w:val="0083062B"/>
    <w:rsid w:val="008318A0"/>
    <w:rsid w:val="00833599"/>
    <w:rsid w:val="008335B6"/>
    <w:rsid w:val="0083537A"/>
    <w:rsid w:val="00835DC9"/>
    <w:rsid w:val="00844667"/>
    <w:rsid w:val="00845510"/>
    <w:rsid w:val="00846039"/>
    <w:rsid w:val="0085071D"/>
    <w:rsid w:val="00850F73"/>
    <w:rsid w:val="00854012"/>
    <w:rsid w:val="00854AFD"/>
    <w:rsid w:val="00854C40"/>
    <w:rsid w:val="00854E40"/>
    <w:rsid w:val="008557D5"/>
    <w:rsid w:val="008564CA"/>
    <w:rsid w:val="00856ABA"/>
    <w:rsid w:val="0085707D"/>
    <w:rsid w:val="00860A26"/>
    <w:rsid w:val="00860DD2"/>
    <w:rsid w:val="0086170B"/>
    <w:rsid w:val="00863E0A"/>
    <w:rsid w:val="00864584"/>
    <w:rsid w:val="00864C49"/>
    <w:rsid w:val="008652BB"/>
    <w:rsid w:val="00875939"/>
    <w:rsid w:val="00876A4E"/>
    <w:rsid w:val="00876BB8"/>
    <w:rsid w:val="00880498"/>
    <w:rsid w:val="00880DD0"/>
    <w:rsid w:val="0088597D"/>
    <w:rsid w:val="008861BF"/>
    <w:rsid w:val="0089160F"/>
    <w:rsid w:val="00893D30"/>
    <w:rsid w:val="0089608C"/>
    <w:rsid w:val="008A1E60"/>
    <w:rsid w:val="008A3A45"/>
    <w:rsid w:val="008A3A82"/>
    <w:rsid w:val="008A4092"/>
    <w:rsid w:val="008A73DE"/>
    <w:rsid w:val="008B24FF"/>
    <w:rsid w:val="008B4A01"/>
    <w:rsid w:val="008B5FE1"/>
    <w:rsid w:val="008B7272"/>
    <w:rsid w:val="008B7CEE"/>
    <w:rsid w:val="008C11DA"/>
    <w:rsid w:val="008C19AB"/>
    <w:rsid w:val="008C2FE9"/>
    <w:rsid w:val="008C44EE"/>
    <w:rsid w:val="008C45B1"/>
    <w:rsid w:val="008C4EDC"/>
    <w:rsid w:val="008C76AE"/>
    <w:rsid w:val="008D0116"/>
    <w:rsid w:val="008D3423"/>
    <w:rsid w:val="008E0BAA"/>
    <w:rsid w:val="008E117D"/>
    <w:rsid w:val="008E144A"/>
    <w:rsid w:val="008E2ECA"/>
    <w:rsid w:val="008E3115"/>
    <w:rsid w:val="008E48D6"/>
    <w:rsid w:val="008E5D9D"/>
    <w:rsid w:val="008E5F18"/>
    <w:rsid w:val="008F03DC"/>
    <w:rsid w:val="008F6A20"/>
    <w:rsid w:val="008F7EAB"/>
    <w:rsid w:val="00902127"/>
    <w:rsid w:val="009022CB"/>
    <w:rsid w:val="00903F6A"/>
    <w:rsid w:val="009064B4"/>
    <w:rsid w:val="00910B27"/>
    <w:rsid w:val="009140A3"/>
    <w:rsid w:val="00915AD1"/>
    <w:rsid w:val="009203FB"/>
    <w:rsid w:val="009205B7"/>
    <w:rsid w:val="00921353"/>
    <w:rsid w:val="00921A3F"/>
    <w:rsid w:val="00922700"/>
    <w:rsid w:val="00922E11"/>
    <w:rsid w:val="009254F5"/>
    <w:rsid w:val="00925B06"/>
    <w:rsid w:val="00925FCF"/>
    <w:rsid w:val="00927C04"/>
    <w:rsid w:val="00930F2F"/>
    <w:rsid w:val="0093472F"/>
    <w:rsid w:val="00937722"/>
    <w:rsid w:val="009401B8"/>
    <w:rsid w:val="0094182A"/>
    <w:rsid w:val="009419C4"/>
    <w:rsid w:val="0094449E"/>
    <w:rsid w:val="00947155"/>
    <w:rsid w:val="00951E0E"/>
    <w:rsid w:val="00952B3F"/>
    <w:rsid w:val="00953A9C"/>
    <w:rsid w:val="00953E59"/>
    <w:rsid w:val="0095403D"/>
    <w:rsid w:val="00956343"/>
    <w:rsid w:val="0095713D"/>
    <w:rsid w:val="0095768E"/>
    <w:rsid w:val="00957CEA"/>
    <w:rsid w:val="0097029B"/>
    <w:rsid w:val="00973459"/>
    <w:rsid w:val="00974654"/>
    <w:rsid w:val="00977ED2"/>
    <w:rsid w:val="009815D9"/>
    <w:rsid w:val="00983B3E"/>
    <w:rsid w:val="00984BE6"/>
    <w:rsid w:val="009867FA"/>
    <w:rsid w:val="0098767E"/>
    <w:rsid w:val="0099080E"/>
    <w:rsid w:val="00992F02"/>
    <w:rsid w:val="00993133"/>
    <w:rsid w:val="009942A8"/>
    <w:rsid w:val="009967A7"/>
    <w:rsid w:val="00996FD2"/>
    <w:rsid w:val="009A0F71"/>
    <w:rsid w:val="009A13C6"/>
    <w:rsid w:val="009A3121"/>
    <w:rsid w:val="009A3495"/>
    <w:rsid w:val="009A55D0"/>
    <w:rsid w:val="009B262B"/>
    <w:rsid w:val="009B29A7"/>
    <w:rsid w:val="009B3538"/>
    <w:rsid w:val="009B5EA8"/>
    <w:rsid w:val="009C65F4"/>
    <w:rsid w:val="009C725B"/>
    <w:rsid w:val="009D1011"/>
    <w:rsid w:val="009D10BC"/>
    <w:rsid w:val="009D41A2"/>
    <w:rsid w:val="009D4213"/>
    <w:rsid w:val="009D5B8F"/>
    <w:rsid w:val="009E0884"/>
    <w:rsid w:val="009E160C"/>
    <w:rsid w:val="009E1F2C"/>
    <w:rsid w:val="009E2032"/>
    <w:rsid w:val="009E2635"/>
    <w:rsid w:val="009E3BDD"/>
    <w:rsid w:val="009E4DF6"/>
    <w:rsid w:val="009E5EE4"/>
    <w:rsid w:val="009F0B0C"/>
    <w:rsid w:val="009F1FA7"/>
    <w:rsid w:val="009F334C"/>
    <w:rsid w:val="009F3CB6"/>
    <w:rsid w:val="009F5AC5"/>
    <w:rsid w:val="009F5C12"/>
    <w:rsid w:val="00A02A1F"/>
    <w:rsid w:val="00A055D6"/>
    <w:rsid w:val="00A0717D"/>
    <w:rsid w:val="00A10890"/>
    <w:rsid w:val="00A11B7D"/>
    <w:rsid w:val="00A12C6E"/>
    <w:rsid w:val="00A13A06"/>
    <w:rsid w:val="00A17F09"/>
    <w:rsid w:val="00A3137D"/>
    <w:rsid w:val="00A31722"/>
    <w:rsid w:val="00A32ACC"/>
    <w:rsid w:val="00A34AF1"/>
    <w:rsid w:val="00A3722B"/>
    <w:rsid w:val="00A4154C"/>
    <w:rsid w:val="00A41991"/>
    <w:rsid w:val="00A45A66"/>
    <w:rsid w:val="00A46BEB"/>
    <w:rsid w:val="00A50898"/>
    <w:rsid w:val="00A52073"/>
    <w:rsid w:val="00A53362"/>
    <w:rsid w:val="00A5777F"/>
    <w:rsid w:val="00A6502D"/>
    <w:rsid w:val="00A7253E"/>
    <w:rsid w:val="00A73371"/>
    <w:rsid w:val="00A800D1"/>
    <w:rsid w:val="00A80AC0"/>
    <w:rsid w:val="00A81AB1"/>
    <w:rsid w:val="00A822C8"/>
    <w:rsid w:val="00A8368E"/>
    <w:rsid w:val="00A83AF9"/>
    <w:rsid w:val="00A87B9D"/>
    <w:rsid w:val="00A939AC"/>
    <w:rsid w:val="00A952A8"/>
    <w:rsid w:val="00A97FA1"/>
    <w:rsid w:val="00AA5C05"/>
    <w:rsid w:val="00AB2865"/>
    <w:rsid w:val="00AB4A36"/>
    <w:rsid w:val="00AC10DD"/>
    <w:rsid w:val="00AC12A9"/>
    <w:rsid w:val="00AC3F03"/>
    <w:rsid w:val="00AC6832"/>
    <w:rsid w:val="00AD4D26"/>
    <w:rsid w:val="00AD502A"/>
    <w:rsid w:val="00AD5156"/>
    <w:rsid w:val="00AD60B7"/>
    <w:rsid w:val="00AE26F7"/>
    <w:rsid w:val="00AE397E"/>
    <w:rsid w:val="00AE4344"/>
    <w:rsid w:val="00AE5933"/>
    <w:rsid w:val="00AE6B23"/>
    <w:rsid w:val="00AE6CE1"/>
    <w:rsid w:val="00AE6F62"/>
    <w:rsid w:val="00AE732D"/>
    <w:rsid w:val="00AF16CF"/>
    <w:rsid w:val="00B03702"/>
    <w:rsid w:val="00B0505C"/>
    <w:rsid w:val="00B1018C"/>
    <w:rsid w:val="00B11BBD"/>
    <w:rsid w:val="00B12459"/>
    <w:rsid w:val="00B17C23"/>
    <w:rsid w:val="00B17D29"/>
    <w:rsid w:val="00B202B3"/>
    <w:rsid w:val="00B22B27"/>
    <w:rsid w:val="00B22D6F"/>
    <w:rsid w:val="00B2530C"/>
    <w:rsid w:val="00B262E5"/>
    <w:rsid w:val="00B34181"/>
    <w:rsid w:val="00B35E5A"/>
    <w:rsid w:val="00B371DB"/>
    <w:rsid w:val="00B3734E"/>
    <w:rsid w:val="00B51023"/>
    <w:rsid w:val="00B51CDF"/>
    <w:rsid w:val="00B52136"/>
    <w:rsid w:val="00B53FD4"/>
    <w:rsid w:val="00B54C4B"/>
    <w:rsid w:val="00B56507"/>
    <w:rsid w:val="00B56C40"/>
    <w:rsid w:val="00B56E65"/>
    <w:rsid w:val="00B60CBD"/>
    <w:rsid w:val="00B6148A"/>
    <w:rsid w:val="00B62661"/>
    <w:rsid w:val="00B63212"/>
    <w:rsid w:val="00B64505"/>
    <w:rsid w:val="00B6491A"/>
    <w:rsid w:val="00B66797"/>
    <w:rsid w:val="00B71878"/>
    <w:rsid w:val="00B731D8"/>
    <w:rsid w:val="00B74483"/>
    <w:rsid w:val="00B80535"/>
    <w:rsid w:val="00B81B09"/>
    <w:rsid w:val="00B8324C"/>
    <w:rsid w:val="00B832B4"/>
    <w:rsid w:val="00B84281"/>
    <w:rsid w:val="00B85473"/>
    <w:rsid w:val="00B85CD4"/>
    <w:rsid w:val="00B865F4"/>
    <w:rsid w:val="00B8770C"/>
    <w:rsid w:val="00B92604"/>
    <w:rsid w:val="00B929B3"/>
    <w:rsid w:val="00B952F2"/>
    <w:rsid w:val="00B972A7"/>
    <w:rsid w:val="00B9789C"/>
    <w:rsid w:val="00BA0ED9"/>
    <w:rsid w:val="00BA21B3"/>
    <w:rsid w:val="00BA7669"/>
    <w:rsid w:val="00BB10A9"/>
    <w:rsid w:val="00BB12FB"/>
    <w:rsid w:val="00BB2FFF"/>
    <w:rsid w:val="00BB4C47"/>
    <w:rsid w:val="00BB5965"/>
    <w:rsid w:val="00BC0963"/>
    <w:rsid w:val="00BC152D"/>
    <w:rsid w:val="00BC4E77"/>
    <w:rsid w:val="00BC6A03"/>
    <w:rsid w:val="00BD0213"/>
    <w:rsid w:val="00BD1035"/>
    <w:rsid w:val="00BD23FC"/>
    <w:rsid w:val="00BD3C67"/>
    <w:rsid w:val="00BD6606"/>
    <w:rsid w:val="00BE0B9F"/>
    <w:rsid w:val="00BE1074"/>
    <w:rsid w:val="00BF0A57"/>
    <w:rsid w:val="00BF6AA8"/>
    <w:rsid w:val="00C01D45"/>
    <w:rsid w:val="00C03DCB"/>
    <w:rsid w:val="00C05D5C"/>
    <w:rsid w:val="00C11BF0"/>
    <w:rsid w:val="00C14C7A"/>
    <w:rsid w:val="00C20760"/>
    <w:rsid w:val="00C21959"/>
    <w:rsid w:val="00C24669"/>
    <w:rsid w:val="00C2587B"/>
    <w:rsid w:val="00C259AC"/>
    <w:rsid w:val="00C25E20"/>
    <w:rsid w:val="00C3248F"/>
    <w:rsid w:val="00C378F8"/>
    <w:rsid w:val="00C419A0"/>
    <w:rsid w:val="00C43994"/>
    <w:rsid w:val="00C45068"/>
    <w:rsid w:val="00C452AE"/>
    <w:rsid w:val="00C45E61"/>
    <w:rsid w:val="00C4654C"/>
    <w:rsid w:val="00C47A33"/>
    <w:rsid w:val="00C56668"/>
    <w:rsid w:val="00C57367"/>
    <w:rsid w:val="00C60B94"/>
    <w:rsid w:val="00C61252"/>
    <w:rsid w:val="00C70DFC"/>
    <w:rsid w:val="00C70F6C"/>
    <w:rsid w:val="00C724B7"/>
    <w:rsid w:val="00C73960"/>
    <w:rsid w:val="00C73EE8"/>
    <w:rsid w:val="00C85E18"/>
    <w:rsid w:val="00C91EA2"/>
    <w:rsid w:val="00C92294"/>
    <w:rsid w:val="00C92BF7"/>
    <w:rsid w:val="00C92CCD"/>
    <w:rsid w:val="00C93668"/>
    <w:rsid w:val="00C93A1D"/>
    <w:rsid w:val="00CA5AC8"/>
    <w:rsid w:val="00CB4A68"/>
    <w:rsid w:val="00CB7451"/>
    <w:rsid w:val="00CC18E4"/>
    <w:rsid w:val="00CC2430"/>
    <w:rsid w:val="00CC2B9A"/>
    <w:rsid w:val="00CC57BD"/>
    <w:rsid w:val="00CC5AD9"/>
    <w:rsid w:val="00CC7643"/>
    <w:rsid w:val="00CD06C7"/>
    <w:rsid w:val="00CD2B7B"/>
    <w:rsid w:val="00CD43E4"/>
    <w:rsid w:val="00CD46DD"/>
    <w:rsid w:val="00CD6CD7"/>
    <w:rsid w:val="00CD7B2A"/>
    <w:rsid w:val="00CE2909"/>
    <w:rsid w:val="00CE7E01"/>
    <w:rsid w:val="00CF2CEE"/>
    <w:rsid w:val="00CF459E"/>
    <w:rsid w:val="00CF5498"/>
    <w:rsid w:val="00D003FE"/>
    <w:rsid w:val="00D10078"/>
    <w:rsid w:val="00D119D2"/>
    <w:rsid w:val="00D14502"/>
    <w:rsid w:val="00D15817"/>
    <w:rsid w:val="00D16EB1"/>
    <w:rsid w:val="00D16FD3"/>
    <w:rsid w:val="00D17C61"/>
    <w:rsid w:val="00D27140"/>
    <w:rsid w:val="00D307DB"/>
    <w:rsid w:val="00D37721"/>
    <w:rsid w:val="00D42720"/>
    <w:rsid w:val="00D44DB2"/>
    <w:rsid w:val="00D454EE"/>
    <w:rsid w:val="00D45C71"/>
    <w:rsid w:val="00D47A26"/>
    <w:rsid w:val="00D51459"/>
    <w:rsid w:val="00D51A87"/>
    <w:rsid w:val="00D54F5A"/>
    <w:rsid w:val="00D62624"/>
    <w:rsid w:val="00D6683D"/>
    <w:rsid w:val="00D67CD9"/>
    <w:rsid w:val="00D70CF6"/>
    <w:rsid w:val="00D74269"/>
    <w:rsid w:val="00D75067"/>
    <w:rsid w:val="00D76651"/>
    <w:rsid w:val="00D808B0"/>
    <w:rsid w:val="00D810A9"/>
    <w:rsid w:val="00D862F5"/>
    <w:rsid w:val="00D913E5"/>
    <w:rsid w:val="00D9229D"/>
    <w:rsid w:val="00D929D3"/>
    <w:rsid w:val="00D93B34"/>
    <w:rsid w:val="00D94585"/>
    <w:rsid w:val="00D95009"/>
    <w:rsid w:val="00D969A5"/>
    <w:rsid w:val="00D96EEF"/>
    <w:rsid w:val="00DA7665"/>
    <w:rsid w:val="00DB0B6A"/>
    <w:rsid w:val="00DC4B21"/>
    <w:rsid w:val="00DC4B4C"/>
    <w:rsid w:val="00DC7F31"/>
    <w:rsid w:val="00DD08EC"/>
    <w:rsid w:val="00DD31EB"/>
    <w:rsid w:val="00DD320A"/>
    <w:rsid w:val="00DF3046"/>
    <w:rsid w:val="00DF3E2C"/>
    <w:rsid w:val="00DF5E1B"/>
    <w:rsid w:val="00DF77CF"/>
    <w:rsid w:val="00E0082D"/>
    <w:rsid w:val="00E0268D"/>
    <w:rsid w:val="00E032B6"/>
    <w:rsid w:val="00E03F67"/>
    <w:rsid w:val="00E045FC"/>
    <w:rsid w:val="00E07CA4"/>
    <w:rsid w:val="00E10886"/>
    <w:rsid w:val="00E12F29"/>
    <w:rsid w:val="00E17FD3"/>
    <w:rsid w:val="00E25D3D"/>
    <w:rsid w:val="00E2701A"/>
    <w:rsid w:val="00E2723A"/>
    <w:rsid w:val="00E369E8"/>
    <w:rsid w:val="00E37D18"/>
    <w:rsid w:val="00E41D5C"/>
    <w:rsid w:val="00E47181"/>
    <w:rsid w:val="00E47493"/>
    <w:rsid w:val="00E515A1"/>
    <w:rsid w:val="00E5291D"/>
    <w:rsid w:val="00E546E2"/>
    <w:rsid w:val="00E55091"/>
    <w:rsid w:val="00E551FF"/>
    <w:rsid w:val="00E55AA8"/>
    <w:rsid w:val="00E56EFD"/>
    <w:rsid w:val="00E62E9F"/>
    <w:rsid w:val="00E63D62"/>
    <w:rsid w:val="00E701C0"/>
    <w:rsid w:val="00E716DB"/>
    <w:rsid w:val="00E723F3"/>
    <w:rsid w:val="00E7243A"/>
    <w:rsid w:val="00E76B81"/>
    <w:rsid w:val="00E770D5"/>
    <w:rsid w:val="00E77AFB"/>
    <w:rsid w:val="00E80B0D"/>
    <w:rsid w:val="00E80C3E"/>
    <w:rsid w:val="00E8205A"/>
    <w:rsid w:val="00E82D1F"/>
    <w:rsid w:val="00E83A1E"/>
    <w:rsid w:val="00E84F29"/>
    <w:rsid w:val="00E87077"/>
    <w:rsid w:val="00E87E88"/>
    <w:rsid w:val="00E95472"/>
    <w:rsid w:val="00E96849"/>
    <w:rsid w:val="00E96C4A"/>
    <w:rsid w:val="00EA1414"/>
    <w:rsid w:val="00EA4A41"/>
    <w:rsid w:val="00EA6AEA"/>
    <w:rsid w:val="00EA6F8D"/>
    <w:rsid w:val="00EA7FD9"/>
    <w:rsid w:val="00EB04B1"/>
    <w:rsid w:val="00EB2571"/>
    <w:rsid w:val="00EB4533"/>
    <w:rsid w:val="00EB7872"/>
    <w:rsid w:val="00EB7E7D"/>
    <w:rsid w:val="00EC48CF"/>
    <w:rsid w:val="00ED0405"/>
    <w:rsid w:val="00ED65E6"/>
    <w:rsid w:val="00EE6D51"/>
    <w:rsid w:val="00EE6FA3"/>
    <w:rsid w:val="00EF3530"/>
    <w:rsid w:val="00EF4545"/>
    <w:rsid w:val="00EF4678"/>
    <w:rsid w:val="00EF4AC9"/>
    <w:rsid w:val="00EF4B2E"/>
    <w:rsid w:val="00EF718F"/>
    <w:rsid w:val="00EF7914"/>
    <w:rsid w:val="00F019F1"/>
    <w:rsid w:val="00F03FDB"/>
    <w:rsid w:val="00F049F7"/>
    <w:rsid w:val="00F05AE7"/>
    <w:rsid w:val="00F05C06"/>
    <w:rsid w:val="00F06102"/>
    <w:rsid w:val="00F12D78"/>
    <w:rsid w:val="00F16D83"/>
    <w:rsid w:val="00F17DBC"/>
    <w:rsid w:val="00F2093E"/>
    <w:rsid w:val="00F215D4"/>
    <w:rsid w:val="00F22A54"/>
    <w:rsid w:val="00F24069"/>
    <w:rsid w:val="00F252C9"/>
    <w:rsid w:val="00F26A80"/>
    <w:rsid w:val="00F3053D"/>
    <w:rsid w:val="00F31291"/>
    <w:rsid w:val="00F32AD3"/>
    <w:rsid w:val="00F33743"/>
    <w:rsid w:val="00F3460B"/>
    <w:rsid w:val="00F35B1B"/>
    <w:rsid w:val="00F368EF"/>
    <w:rsid w:val="00F3762B"/>
    <w:rsid w:val="00F416EE"/>
    <w:rsid w:val="00F43D0A"/>
    <w:rsid w:val="00F4496D"/>
    <w:rsid w:val="00F545BA"/>
    <w:rsid w:val="00F57883"/>
    <w:rsid w:val="00F624A8"/>
    <w:rsid w:val="00F67041"/>
    <w:rsid w:val="00F71BAE"/>
    <w:rsid w:val="00F71D64"/>
    <w:rsid w:val="00F71D9A"/>
    <w:rsid w:val="00F7462D"/>
    <w:rsid w:val="00F77105"/>
    <w:rsid w:val="00F82641"/>
    <w:rsid w:val="00F85153"/>
    <w:rsid w:val="00F85AF7"/>
    <w:rsid w:val="00F86997"/>
    <w:rsid w:val="00F91446"/>
    <w:rsid w:val="00F919E0"/>
    <w:rsid w:val="00F93474"/>
    <w:rsid w:val="00F94FFD"/>
    <w:rsid w:val="00F961D5"/>
    <w:rsid w:val="00F968F2"/>
    <w:rsid w:val="00FA31CA"/>
    <w:rsid w:val="00FB059C"/>
    <w:rsid w:val="00FB1536"/>
    <w:rsid w:val="00FB3720"/>
    <w:rsid w:val="00FB45E2"/>
    <w:rsid w:val="00FB725A"/>
    <w:rsid w:val="00FC4898"/>
    <w:rsid w:val="00FC4EC5"/>
    <w:rsid w:val="00FC551D"/>
    <w:rsid w:val="00FC6AFF"/>
    <w:rsid w:val="00FD01B9"/>
    <w:rsid w:val="00FD2665"/>
    <w:rsid w:val="00FD6607"/>
    <w:rsid w:val="00FE06B4"/>
    <w:rsid w:val="00FE2342"/>
    <w:rsid w:val="00FE4BFD"/>
    <w:rsid w:val="00FE732C"/>
    <w:rsid w:val="00FF09DC"/>
    <w:rsid w:val="00FF27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8D2031"/>
  <w15:docId w15:val="{0D710FB2-074C-484B-AF39-DCDF3ACE1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en-US"/>
      </w:rPr>
    </w:rPrDefault>
    <w:pPrDefault>
      <w:pPr>
        <w:spacing w:after="200" w:line="2" w:lineRule="auto"/>
      </w:pPr>
    </w:pPrDefault>
  </w:docDefaults>
  <w:latentStyles w:defLockedState="1" w:defUIPriority="99" w:defSemiHidden="0" w:defUnhideWhenUsed="0" w:defQFormat="0" w:count="376">
    <w:lsdException w:name="Normal" w:locked="0" w:uiPriority="0"/>
    <w:lsdException w:name="heading 1" w:locked="0" w:uiPriority="10"/>
    <w:lsdException w:name="heading 2" w:semiHidden="1" w:uiPriority="10" w:unhideWhenUsed="1" w:qFormat="1"/>
    <w:lsdException w:name="heading 3" w:semiHidden="1" w:uiPriority="10" w:unhideWhenUsed="1"/>
    <w:lsdException w:name="heading 4" w:semiHidden="1" w:uiPriority="10" w:unhideWhenUsed="1"/>
    <w:lsdException w:name="heading 5" w:semiHidden="1" w:uiPriority="10"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lsdException w:name="index 3" w:semiHidden="1"/>
    <w:lsdException w:name="index 4" w:semiHidden="1"/>
    <w:lsdException w:name="index 5" w:semiHidden="1"/>
    <w:lsdException w:name="index 6" w:semiHidden="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lsdException w:name="Title"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lsdException w:name="Block Text" w:semiHidden="1"/>
    <w:lsdException w:name="Hyperlink" w:semiHidden="1"/>
    <w:lsdException w:name="FollowedHyperlink" w:semiHidden="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semiHidden/>
    <w:rsid w:val="00454C04"/>
    <w:pPr>
      <w:spacing w:line="240" w:lineRule="auto"/>
    </w:pPr>
    <w:rPr>
      <w:sz w:val="20"/>
    </w:rPr>
  </w:style>
  <w:style w:type="paragraph" w:styleId="Heading1">
    <w:name w:val="heading 1"/>
    <w:basedOn w:val="LFTHeading1"/>
    <w:next w:val="Normal"/>
    <w:link w:val="Heading1Char"/>
    <w:uiPriority w:val="10"/>
    <w:semiHidden/>
    <w:rsid w:val="004817D2"/>
  </w:style>
  <w:style w:type="paragraph" w:styleId="Heading2">
    <w:name w:val="heading 2"/>
    <w:next w:val="Normal"/>
    <w:link w:val="Heading2Char"/>
    <w:uiPriority w:val="10"/>
    <w:semiHidden/>
    <w:qFormat/>
    <w:locked/>
    <w:rsid w:val="00846039"/>
    <w:pPr>
      <w:spacing w:after="60" w:line="420" w:lineRule="exact"/>
      <w:outlineLvl w:val="1"/>
    </w:pPr>
    <w:rPr>
      <w:rFonts w:asciiTheme="majorHAnsi" w:eastAsiaTheme="majorEastAsia" w:hAnsiTheme="majorHAnsi" w:cstheme="majorBidi"/>
      <w:bCs/>
      <w:color w:val="003087" w:themeColor="text2"/>
      <w:sz w:val="38"/>
      <w:szCs w:val="26"/>
    </w:rPr>
  </w:style>
  <w:style w:type="paragraph" w:styleId="Heading3">
    <w:name w:val="heading 3"/>
    <w:next w:val="Normal"/>
    <w:link w:val="Heading3Char"/>
    <w:uiPriority w:val="10"/>
    <w:semiHidden/>
    <w:locked/>
    <w:rsid w:val="00846039"/>
    <w:pPr>
      <w:spacing w:after="120" w:line="320" w:lineRule="exact"/>
      <w:outlineLvl w:val="2"/>
    </w:pPr>
    <w:rPr>
      <w:rFonts w:asciiTheme="majorHAnsi" w:eastAsiaTheme="majorEastAsia" w:hAnsiTheme="majorHAnsi" w:cstheme="majorBidi"/>
      <w:b/>
      <w:bCs/>
      <w:color w:val="D4D3CF" w:themeColor="background2"/>
      <w:sz w:val="28"/>
      <w:szCs w:val="28"/>
    </w:rPr>
  </w:style>
  <w:style w:type="paragraph" w:styleId="Heading4">
    <w:name w:val="heading 4"/>
    <w:next w:val="Normal"/>
    <w:link w:val="Heading4Char"/>
    <w:uiPriority w:val="10"/>
    <w:semiHidden/>
    <w:locked/>
    <w:rsid w:val="00846039"/>
    <w:pPr>
      <w:keepNext/>
      <w:keepLines/>
      <w:spacing w:after="60" w:line="280" w:lineRule="exact"/>
      <w:outlineLvl w:val="3"/>
    </w:pPr>
    <w:rPr>
      <w:rFonts w:asciiTheme="majorHAnsi" w:eastAsiaTheme="majorEastAsia" w:hAnsiTheme="majorHAnsi" w:cstheme="majorBidi"/>
      <w:b/>
      <w:bCs/>
      <w:iCs/>
      <w:sz w:val="24"/>
    </w:rPr>
  </w:style>
  <w:style w:type="paragraph" w:styleId="Heading5">
    <w:name w:val="heading 5"/>
    <w:next w:val="Normal"/>
    <w:link w:val="Heading5Char"/>
    <w:uiPriority w:val="10"/>
    <w:semiHidden/>
    <w:locked/>
    <w:rsid w:val="00846039"/>
    <w:pPr>
      <w:spacing w:after="60" w:line="270" w:lineRule="exact"/>
      <w:outlineLvl w:val="4"/>
    </w:pPr>
    <w:rPr>
      <w:rFonts w:asciiTheme="majorHAnsi" w:eastAsia="Calibri" w:hAnsiTheme="majorHAnsi" w:cs="Times New Roman"/>
      <w:bCs/>
      <w:i/>
      <w:iCs/>
      <w:color w:val="000000" w:themeColor="text1"/>
      <w:sz w:val="20"/>
    </w:rPr>
  </w:style>
  <w:style w:type="paragraph" w:styleId="Heading6">
    <w:name w:val="heading 6"/>
    <w:basedOn w:val="Normal"/>
    <w:next w:val="Normal"/>
    <w:link w:val="Heading6Char"/>
    <w:uiPriority w:val="9"/>
    <w:semiHidden/>
    <w:qFormat/>
    <w:locked/>
    <w:rsid w:val="00846039"/>
    <w:pPr>
      <w:keepNext/>
      <w:keepLines/>
      <w:spacing w:before="200" w:after="0"/>
      <w:outlineLvl w:val="5"/>
    </w:pPr>
    <w:rPr>
      <w:rFonts w:asciiTheme="majorHAnsi" w:eastAsiaTheme="majorEastAsia" w:hAnsiTheme="majorHAnsi" w:cstheme="majorBidi"/>
      <w:i/>
      <w:iCs/>
      <w:color w:val="001743" w:themeColor="accent1" w:themeShade="7F"/>
    </w:rPr>
  </w:style>
  <w:style w:type="paragraph" w:styleId="Heading7">
    <w:name w:val="heading 7"/>
    <w:basedOn w:val="Normal"/>
    <w:next w:val="Normal"/>
    <w:link w:val="Heading7Char"/>
    <w:uiPriority w:val="9"/>
    <w:semiHidden/>
    <w:qFormat/>
    <w:locked/>
    <w:rsid w:val="0084603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locked/>
    <w:rsid w:val="00846039"/>
    <w:pPr>
      <w:keepNext/>
      <w:keepLines/>
      <w:spacing w:before="200" w:after="0"/>
      <w:outlineLvl w:val="7"/>
    </w:pPr>
    <w:rPr>
      <w:rFonts w:asciiTheme="majorHAnsi" w:eastAsiaTheme="majorEastAsia" w:hAnsiTheme="majorHAnsi" w:cstheme="majorBidi"/>
      <w:color w:val="003087" w:themeColor="accent1"/>
      <w:szCs w:val="20"/>
    </w:rPr>
  </w:style>
  <w:style w:type="paragraph" w:styleId="Heading9">
    <w:name w:val="heading 9"/>
    <w:basedOn w:val="Normal"/>
    <w:next w:val="Normal"/>
    <w:link w:val="Heading9Char"/>
    <w:uiPriority w:val="9"/>
    <w:semiHidden/>
    <w:qFormat/>
    <w:locked/>
    <w:rsid w:val="00846039"/>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0"/>
    <w:semiHidden/>
    <w:rsid w:val="0047798F"/>
    <w:rPr>
      <w:rFonts w:asciiTheme="majorHAnsi" w:eastAsiaTheme="majorEastAsia" w:hAnsiTheme="majorHAnsi" w:cstheme="majorBidi"/>
      <w:bCs/>
      <w:color w:val="003087" w:themeColor="text2"/>
      <w:sz w:val="44"/>
      <w:szCs w:val="28"/>
    </w:rPr>
  </w:style>
  <w:style w:type="character" w:customStyle="1" w:styleId="Heading2Char">
    <w:name w:val="Heading 2 Char"/>
    <w:basedOn w:val="DefaultParagraphFont"/>
    <w:link w:val="Heading2"/>
    <w:uiPriority w:val="10"/>
    <w:semiHidden/>
    <w:rsid w:val="0047798F"/>
    <w:rPr>
      <w:rFonts w:asciiTheme="majorHAnsi" w:eastAsiaTheme="majorEastAsia" w:hAnsiTheme="majorHAnsi" w:cstheme="majorBidi"/>
      <w:bCs/>
      <w:color w:val="003087" w:themeColor="text2"/>
      <w:sz w:val="38"/>
      <w:szCs w:val="26"/>
    </w:rPr>
  </w:style>
  <w:style w:type="character" w:customStyle="1" w:styleId="Heading3Char">
    <w:name w:val="Heading 3 Char"/>
    <w:basedOn w:val="DefaultParagraphFont"/>
    <w:link w:val="Heading3"/>
    <w:uiPriority w:val="10"/>
    <w:semiHidden/>
    <w:rsid w:val="0047798F"/>
    <w:rPr>
      <w:rFonts w:asciiTheme="majorHAnsi" w:eastAsiaTheme="majorEastAsia" w:hAnsiTheme="majorHAnsi" w:cstheme="majorBidi"/>
      <w:b/>
      <w:bCs/>
      <w:color w:val="D4D3CF" w:themeColor="background2"/>
      <w:sz w:val="28"/>
      <w:szCs w:val="28"/>
    </w:rPr>
  </w:style>
  <w:style w:type="character" w:customStyle="1" w:styleId="Heading4Char">
    <w:name w:val="Heading 4 Char"/>
    <w:basedOn w:val="DefaultParagraphFont"/>
    <w:link w:val="Heading4"/>
    <w:uiPriority w:val="10"/>
    <w:semiHidden/>
    <w:rsid w:val="0047798F"/>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10"/>
    <w:semiHidden/>
    <w:rsid w:val="0047798F"/>
    <w:rPr>
      <w:rFonts w:asciiTheme="majorHAnsi" w:eastAsia="Calibri" w:hAnsiTheme="majorHAnsi" w:cs="Times New Roman"/>
      <w:bCs/>
      <w:i/>
      <w:iCs/>
      <w:color w:val="000000" w:themeColor="text1"/>
      <w:sz w:val="20"/>
    </w:rPr>
  </w:style>
  <w:style w:type="character" w:customStyle="1" w:styleId="Heading6Char">
    <w:name w:val="Heading 6 Char"/>
    <w:basedOn w:val="DefaultParagraphFont"/>
    <w:link w:val="Heading6"/>
    <w:uiPriority w:val="9"/>
    <w:semiHidden/>
    <w:rsid w:val="0047798F"/>
    <w:rPr>
      <w:rFonts w:asciiTheme="majorHAnsi" w:eastAsiaTheme="majorEastAsia" w:hAnsiTheme="majorHAnsi" w:cstheme="majorBidi"/>
      <w:i/>
      <w:iCs/>
      <w:color w:val="001743" w:themeColor="accent1" w:themeShade="7F"/>
      <w:sz w:val="20"/>
    </w:rPr>
  </w:style>
  <w:style w:type="character" w:customStyle="1" w:styleId="Heading7Char">
    <w:name w:val="Heading 7 Char"/>
    <w:basedOn w:val="DefaultParagraphFont"/>
    <w:link w:val="Heading7"/>
    <w:uiPriority w:val="9"/>
    <w:semiHidden/>
    <w:rsid w:val="004779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47798F"/>
    <w:rPr>
      <w:rFonts w:asciiTheme="majorHAnsi" w:eastAsiaTheme="majorEastAsia" w:hAnsiTheme="majorHAnsi" w:cstheme="majorBidi"/>
      <w:color w:val="003087" w:themeColor="accent1"/>
      <w:sz w:val="20"/>
      <w:szCs w:val="20"/>
    </w:rPr>
  </w:style>
  <w:style w:type="character" w:customStyle="1" w:styleId="Heading9Char">
    <w:name w:val="Heading 9 Char"/>
    <w:basedOn w:val="DefaultParagraphFont"/>
    <w:link w:val="Heading9"/>
    <w:uiPriority w:val="9"/>
    <w:semiHidden/>
    <w:rsid w:val="0047798F"/>
    <w:rPr>
      <w:rFonts w:asciiTheme="majorHAnsi" w:eastAsiaTheme="majorEastAsia" w:hAnsiTheme="majorHAnsi" w:cstheme="majorBidi"/>
      <w:i/>
      <w:iCs/>
      <w:color w:val="404040" w:themeColor="text1" w:themeTint="BF"/>
      <w:sz w:val="20"/>
      <w:szCs w:val="20"/>
    </w:rPr>
  </w:style>
  <w:style w:type="paragraph" w:customStyle="1" w:styleId="LFTBody">
    <w:name w:val="LFT Body"/>
    <w:link w:val="LFTBodyChar"/>
    <w:uiPriority w:val="1"/>
    <w:qFormat/>
    <w:rsid w:val="004E366C"/>
    <w:pPr>
      <w:spacing w:line="264" w:lineRule="auto"/>
    </w:pPr>
  </w:style>
  <w:style w:type="paragraph" w:customStyle="1" w:styleId="LFTHeading5">
    <w:name w:val="LFT Heading 5"/>
    <w:next w:val="LFTBody"/>
    <w:uiPriority w:val="1"/>
    <w:qFormat/>
    <w:rsid w:val="004A3F85"/>
    <w:pPr>
      <w:keepNext/>
      <w:spacing w:after="60" w:line="216" w:lineRule="auto"/>
      <w:outlineLvl w:val="4"/>
    </w:pPr>
    <w:rPr>
      <w:rFonts w:asciiTheme="majorHAnsi" w:eastAsia="Calibri" w:hAnsiTheme="majorHAnsi" w:cs="Times New Roman"/>
      <w:bCs/>
      <w:i/>
      <w:iCs/>
      <w:color w:val="000000" w:themeColor="text1"/>
      <w:sz w:val="24"/>
    </w:rPr>
  </w:style>
  <w:style w:type="paragraph" w:styleId="TOCHeading">
    <w:name w:val="TOC Heading"/>
    <w:basedOn w:val="Heading1"/>
    <w:next w:val="Normal"/>
    <w:uiPriority w:val="39"/>
    <w:semiHidden/>
    <w:qFormat/>
    <w:locked/>
    <w:rsid w:val="00846039"/>
    <w:pPr>
      <w:outlineLvl w:val="9"/>
    </w:pPr>
  </w:style>
  <w:style w:type="paragraph" w:customStyle="1" w:styleId="LFTBullet1">
    <w:name w:val="LFT Bullet 1"/>
    <w:basedOn w:val="LFTBody"/>
    <w:link w:val="LFTBullet1Char"/>
    <w:uiPriority w:val="1"/>
    <w:qFormat/>
    <w:rsid w:val="0047798F"/>
    <w:pPr>
      <w:numPr>
        <w:numId w:val="8"/>
      </w:numPr>
    </w:pPr>
  </w:style>
  <w:style w:type="paragraph" w:customStyle="1" w:styleId="LFTBullet2">
    <w:name w:val="LFT Bullet 2"/>
    <w:basedOn w:val="LFTBody"/>
    <w:link w:val="LFTBullet2Char"/>
    <w:uiPriority w:val="1"/>
    <w:qFormat/>
    <w:rsid w:val="0047798F"/>
    <w:pPr>
      <w:numPr>
        <w:ilvl w:val="1"/>
        <w:numId w:val="8"/>
      </w:numPr>
    </w:pPr>
  </w:style>
  <w:style w:type="paragraph" w:customStyle="1" w:styleId="LFTRunningHeaderLeft">
    <w:name w:val="LFT Running Header Left"/>
    <w:basedOn w:val="LFTRunningHeaderRight"/>
    <w:uiPriority w:val="6"/>
    <w:qFormat/>
    <w:rsid w:val="004E366C"/>
    <w:pPr>
      <w:spacing w:line="216" w:lineRule="auto"/>
      <w:jc w:val="left"/>
    </w:pPr>
  </w:style>
  <w:style w:type="paragraph" w:customStyle="1" w:styleId="LFTRunningHeaderRight">
    <w:name w:val="LFT Running Header Right"/>
    <w:basedOn w:val="LFTBody"/>
    <w:uiPriority w:val="6"/>
    <w:qFormat/>
    <w:rsid w:val="004E366C"/>
    <w:pPr>
      <w:tabs>
        <w:tab w:val="center" w:pos="4680"/>
        <w:tab w:val="right" w:pos="9360"/>
      </w:tabs>
      <w:spacing w:after="0" w:line="240" w:lineRule="auto"/>
      <w:jc w:val="right"/>
    </w:pPr>
    <w:rPr>
      <w:rFonts w:asciiTheme="majorHAnsi" w:hAnsiTheme="majorHAnsi"/>
      <w:color w:val="D4D3CF" w:themeColor="background2"/>
      <w:sz w:val="20"/>
      <w:lang w:bidi="ar-SA"/>
    </w:rPr>
  </w:style>
  <w:style w:type="paragraph" w:customStyle="1" w:styleId="LFTHeading4">
    <w:name w:val="LFT Heading 4"/>
    <w:next w:val="LFTBody"/>
    <w:uiPriority w:val="1"/>
    <w:qFormat/>
    <w:rsid w:val="004A3F85"/>
    <w:pPr>
      <w:keepNext/>
      <w:spacing w:after="60" w:line="216" w:lineRule="auto"/>
      <w:outlineLvl w:val="3"/>
    </w:pPr>
    <w:rPr>
      <w:rFonts w:asciiTheme="majorHAnsi" w:eastAsiaTheme="majorEastAsia" w:hAnsiTheme="majorHAnsi" w:cstheme="majorBidi"/>
      <w:b/>
      <w:bCs/>
      <w:sz w:val="26"/>
      <w:szCs w:val="28"/>
    </w:rPr>
  </w:style>
  <w:style w:type="paragraph" w:customStyle="1" w:styleId="LFTHeading3">
    <w:name w:val="LFT Heading 3"/>
    <w:next w:val="LFTBody"/>
    <w:uiPriority w:val="1"/>
    <w:qFormat/>
    <w:rsid w:val="004A3F85"/>
    <w:pPr>
      <w:keepNext/>
      <w:spacing w:after="60" w:line="216" w:lineRule="auto"/>
      <w:outlineLvl w:val="2"/>
    </w:pPr>
    <w:rPr>
      <w:rFonts w:asciiTheme="majorHAnsi" w:eastAsiaTheme="majorEastAsia" w:hAnsiTheme="majorHAnsi" w:cstheme="majorBidi"/>
      <w:b/>
      <w:bCs/>
      <w:color w:val="003087" w:themeColor="text2"/>
      <w:sz w:val="28"/>
      <w:szCs w:val="28"/>
    </w:rPr>
  </w:style>
  <w:style w:type="paragraph" w:customStyle="1" w:styleId="LFTHeading2">
    <w:name w:val="LFT Heading 2"/>
    <w:next w:val="LFTBody"/>
    <w:uiPriority w:val="1"/>
    <w:qFormat/>
    <w:rsid w:val="004A3F85"/>
    <w:pPr>
      <w:keepNext/>
      <w:spacing w:after="60" w:line="216" w:lineRule="auto"/>
      <w:outlineLvl w:val="1"/>
    </w:pPr>
    <w:rPr>
      <w:rFonts w:asciiTheme="majorHAnsi" w:eastAsiaTheme="majorEastAsia" w:hAnsiTheme="majorHAnsi" w:cstheme="majorBidi"/>
      <w:bCs/>
      <w:color w:val="003087" w:themeColor="text2"/>
      <w:sz w:val="36"/>
      <w:szCs w:val="26"/>
    </w:rPr>
  </w:style>
  <w:style w:type="paragraph" w:styleId="BalloonText">
    <w:name w:val="Balloon Text"/>
    <w:basedOn w:val="Normal"/>
    <w:link w:val="BalloonTextChar"/>
    <w:uiPriority w:val="99"/>
    <w:semiHidden/>
    <w:locked/>
    <w:rsid w:val="0084603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6520"/>
    <w:rPr>
      <w:rFonts w:ascii="Tahoma" w:hAnsi="Tahoma" w:cs="Tahoma"/>
      <w:sz w:val="16"/>
      <w:szCs w:val="16"/>
    </w:rPr>
  </w:style>
  <w:style w:type="table" w:styleId="TableGrid">
    <w:name w:val="Table Grid"/>
    <w:basedOn w:val="TableNormal"/>
    <w:locked/>
    <w:rsid w:val="00846039"/>
    <w:pPr>
      <w:spacing w:after="0" w:line="240" w:lineRule="auto"/>
    </w:pPr>
    <w:rPr>
      <w:rFonts w:ascii="Times New Roman" w:eastAsia="Times New Roman" w:hAnsi="Times New Roman" w:cs="Times New Roman"/>
      <w:sz w:val="20"/>
      <w:szCs w:val="20"/>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LFTTableTitle">
    <w:name w:val="LFT Table Title"/>
    <w:basedOn w:val="LFTBody"/>
    <w:uiPriority w:val="3"/>
    <w:qFormat/>
    <w:rsid w:val="004E366C"/>
    <w:pPr>
      <w:keepNext/>
      <w:spacing w:after="60" w:line="216" w:lineRule="auto"/>
    </w:pPr>
    <w:rPr>
      <w:rFonts w:asciiTheme="majorHAnsi" w:hAnsiTheme="majorHAnsi"/>
      <w:b/>
      <w:bCs/>
      <w:sz w:val="21"/>
    </w:rPr>
  </w:style>
  <w:style w:type="paragraph" w:styleId="Header">
    <w:name w:val="header"/>
    <w:basedOn w:val="Normal"/>
    <w:link w:val="HeaderChar"/>
    <w:uiPriority w:val="99"/>
    <w:semiHidden/>
    <w:locked/>
    <w:rsid w:val="00A3722B"/>
    <w:pPr>
      <w:tabs>
        <w:tab w:val="center" w:pos="4680"/>
        <w:tab w:val="right" w:pos="9360"/>
      </w:tabs>
      <w:spacing w:after="0"/>
    </w:pPr>
  </w:style>
  <w:style w:type="character" w:customStyle="1" w:styleId="HeaderChar">
    <w:name w:val="Header Char"/>
    <w:basedOn w:val="DefaultParagraphFont"/>
    <w:link w:val="Header"/>
    <w:uiPriority w:val="99"/>
    <w:semiHidden/>
    <w:rsid w:val="0047798F"/>
    <w:rPr>
      <w:sz w:val="20"/>
    </w:rPr>
  </w:style>
  <w:style w:type="paragraph" w:customStyle="1" w:styleId="LFTNumberedList">
    <w:name w:val="LFT Numbered List"/>
    <w:basedOn w:val="LFTBody"/>
    <w:uiPriority w:val="2"/>
    <w:qFormat/>
    <w:rsid w:val="004E366C"/>
    <w:pPr>
      <w:numPr>
        <w:numId w:val="4"/>
      </w:numPr>
    </w:pPr>
  </w:style>
  <w:style w:type="paragraph" w:customStyle="1" w:styleId="LFTHeading1">
    <w:name w:val="LFT Heading 1"/>
    <w:next w:val="LFTBody"/>
    <w:uiPriority w:val="1"/>
    <w:qFormat/>
    <w:rsid w:val="004A3F85"/>
    <w:pPr>
      <w:keepNext/>
      <w:spacing w:after="360" w:line="264" w:lineRule="auto"/>
      <w:outlineLvl w:val="0"/>
    </w:pPr>
    <w:rPr>
      <w:rFonts w:asciiTheme="majorHAnsi" w:eastAsiaTheme="majorEastAsia" w:hAnsiTheme="majorHAnsi" w:cstheme="majorBidi"/>
      <w:bCs/>
      <w:color w:val="003087" w:themeColor="text2"/>
      <w:sz w:val="44"/>
      <w:szCs w:val="28"/>
    </w:rPr>
  </w:style>
  <w:style w:type="paragraph" w:customStyle="1" w:styleId="LFTFootnote">
    <w:name w:val="LFT Footnote"/>
    <w:basedOn w:val="LFTBody"/>
    <w:uiPriority w:val="3"/>
    <w:qFormat/>
    <w:rsid w:val="004E366C"/>
    <w:pPr>
      <w:suppressAutoHyphens/>
      <w:spacing w:after="100" w:line="216" w:lineRule="auto"/>
    </w:pPr>
    <w:rPr>
      <w:rFonts w:eastAsia="Calibri" w:cs="Times New Roman"/>
      <w:kern w:val="19"/>
      <w:sz w:val="17"/>
      <w:szCs w:val="17"/>
      <w:lang w:bidi="ar-SA"/>
    </w:rPr>
  </w:style>
  <w:style w:type="paragraph" w:styleId="FootnoteText">
    <w:name w:val="footnote text"/>
    <w:basedOn w:val="Normal"/>
    <w:link w:val="FootnoteTextChar"/>
    <w:uiPriority w:val="99"/>
    <w:semiHidden/>
    <w:locked/>
    <w:rsid w:val="00846039"/>
    <w:pPr>
      <w:spacing w:after="0"/>
    </w:pPr>
    <w:rPr>
      <w:szCs w:val="20"/>
    </w:rPr>
  </w:style>
  <w:style w:type="character" w:customStyle="1" w:styleId="FootnoteTextChar">
    <w:name w:val="Footnote Text Char"/>
    <w:basedOn w:val="DefaultParagraphFont"/>
    <w:link w:val="FootnoteText"/>
    <w:uiPriority w:val="99"/>
    <w:semiHidden/>
    <w:rsid w:val="0047798F"/>
    <w:rPr>
      <w:sz w:val="20"/>
      <w:szCs w:val="20"/>
    </w:rPr>
  </w:style>
  <w:style w:type="character" w:styleId="FootnoteReference">
    <w:name w:val="footnote reference"/>
    <w:basedOn w:val="DefaultParagraphFont"/>
    <w:uiPriority w:val="99"/>
    <w:semiHidden/>
    <w:locked/>
    <w:rsid w:val="00846039"/>
    <w:rPr>
      <w:vertAlign w:val="superscript"/>
    </w:rPr>
  </w:style>
  <w:style w:type="paragraph" w:customStyle="1" w:styleId="LFTCaption">
    <w:name w:val="LFT Caption"/>
    <w:basedOn w:val="LFTBody"/>
    <w:link w:val="LFTCaptionChar"/>
    <w:uiPriority w:val="5"/>
    <w:qFormat/>
    <w:rsid w:val="00D9229D"/>
    <w:pPr>
      <w:spacing w:after="0" w:line="216" w:lineRule="auto"/>
    </w:pPr>
    <w:rPr>
      <w:rFonts w:asciiTheme="majorHAnsi" w:hAnsiTheme="majorHAnsi"/>
      <w:b/>
      <w:sz w:val="18"/>
      <w:szCs w:val="21"/>
    </w:rPr>
  </w:style>
  <w:style w:type="character" w:customStyle="1" w:styleId="LFTCaptionChar">
    <w:name w:val="LFT Caption Char"/>
    <w:basedOn w:val="DefaultParagraphFont"/>
    <w:link w:val="LFTCaption"/>
    <w:uiPriority w:val="5"/>
    <w:rsid w:val="00D9229D"/>
    <w:rPr>
      <w:rFonts w:asciiTheme="majorHAnsi" w:hAnsiTheme="majorHAnsi"/>
      <w:b/>
      <w:sz w:val="18"/>
      <w:szCs w:val="21"/>
    </w:rPr>
  </w:style>
  <w:style w:type="paragraph" w:customStyle="1" w:styleId="LFTPageNumber">
    <w:name w:val="LFT Page Number"/>
    <w:basedOn w:val="LFTBody"/>
    <w:uiPriority w:val="6"/>
    <w:qFormat/>
    <w:rsid w:val="004E366C"/>
    <w:pPr>
      <w:tabs>
        <w:tab w:val="center" w:pos="4680"/>
        <w:tab w:val="right" w:pos="8280"/>
      </w:tabs>
      <w:spacing w:after="0" w:line="240" w:lineRule="auto"/>
    </w:pPr>
    <w:rPr>
      <w:rFonts w:asciiTheme="majorHAnsi" w:hAnsiTheme="majorHAnsi"/>
      <w:color w:val="000000" w:themeColor="text1"/>
      <w:sz w:val="20"/>
      <w:lang w:bidi="ar-SA"/>
    </w:rPr>
  </w:style>
  <w:style w:type="paragraph" w:customStyle="1" w:styleId="LFTBullet3">
    <w:name w:val="LFT Bullet 3"/>
    <w:basedOn w:val="LFTBody"/>
    <w:link w:val="LFTBullet3Char"/>
    <w:uiPriority w:val="1"/>
    <w:qFormat/>
    <w:rsid w:val="009867FA"/>
    <w:pPr>
      <w:numPr>
        <w:ilvl w:val="2"/>
        <w:numId w:val="8"/>
      </w:numPr>
      <w:ind w:left="1267" w:hanging="360"/>
    </w:pPr>
    <w:rPr>
      <w:i/>
    </w:rPr>
  </w:style>
  <w:style w:type="character" w:styleId="CommentReference">
    <w:name w:val="annotation reference"/>
    <w:basedOn w:val="DefaultParagraphFont"/>
    <w:uiPriority w:val="99"/>
    <w:semiHidden/>
    <w:locked/>
    <w:rsid w:val="00846039"/>
    <w:rPr>
      <w:sz w:val="18"/>
      <w:szCs w:val="18"/>
    </w:rPr>
  </w:style>
  <w:style w:type="paragraph" w:styleId="CommentText">
    <w:name w:val="annotation text"/>
    <w:basedOn w:val="Normal"/>
    <w:link w:val="CommentTextChar"/>
    <w:uiPriority w:val="99"/>
    <w:semiHidden/>
    <w:locked/>
    <w:rsid w:val="00846039"/>
    <w:rPr>
      <w:sz w:val="24"/>
      <w:szCs w:val="24"/>
    </w:rPr>
  </w:style>
  <w:style w:type="character" w:customStyle="1" w:styleId="CommentTextChar">
    <w:name w:val="Comment Text Char"/>
    <w:basedOn w:val="DefaultParagraphFont"/>
    <w:link w:val="CommentText"/>
    <w:uiPriority w:val="99"/>
    <w:semiHidden/>
    <w:rsid w:val="0047798F"/>
    <w:rPr>
      <w:sz w:val="24"/>
      <w:szCs w:val="24"/>
    </w:rPr>
  </w:style>
  <w:style w:type="paragraph" w:styleId="CommentSubject">
    <w:name w:val="annotation subject"/>
    <w:basedOn w:val="CommentText"/>
    <w:next w:val="CommentText"/>
    <w:link w:val="CommentSubjectChar"/>
    <w:uiPriority w:val="99"/>
    <w:semiHidden/>
    <w:locked/>
    <w:rsid w:val="00846039"/>
    <w:rPr>
      <w:b/>
      <w:bCs/>
      <w:sz w:val="20"/>
      <w:szCs w:val="20"/>
    </w:rPr>
  </w:style>
  <w:style w:type="character" w:customStyle="1" w:styleId="CommentSubjectChar">
    <w:name w:val="Comment Subject Char"/>
    <w:basedOn w:val="CommentTextChar"/>
    <w:link w:val="CommentSubject"/>
    <w:uiPriority w:val="99"/>
    <w:semiHidden/>
    <w:rsid w:val="0047798F"/>
    <w:rPr>
      <w:b/>
      <w:bCs/>
      <w:sz w:val="20"/>
      <w:szCs w:val="20"/>
    </w:rPr>
  </w:style>
  <w:style w:type="paragraph" w:customStyle="1" w:styleId="LFTTableNotation">
    <w:name w:val="LFT Table Notation"/>
    <w:basedOn w:val="LFTBody"/>
    <w:uiPriority w:val="3"/>
    <w:qFormat/>
    <w:rsid w:val="004E366C"/>
    <w:rPr>
      <w:sz w:val="18"/>
    </w:rPr>
  </w:style>
  <w:style w:type="paragraph" w:customStyle="1" w:styleId="LFTTableHeader1">
    <w:name w:val="LFT Table Header 1"/>
    <w:basedOn w:val="Normal"/>
    <w:link w:val="LFTTableHeader1Char"/>
    <w:uiPriority w:val="3"/>
    <w:qFormat/>
    <w:rsid w:val="004E366C"/>
    <w:pPr>
      <w:spacing w:before="40" w:after="40" w:line="216" w:lineRule="auto"/>
      <w:jc w:val="center"/>
    </w:pPr>
    <w:rPr>
      <w:rFonts w:asciiTheme="majorHAnsi" w:hAnsiTheme="majorHAnsi"/>
      <w:b/>
      <w:color w:val="FFFFFF" w:themeColor="background1"/>
    </w:rPr>
  </w:style>
  <w:style w:type="numbering" w:customStyle="1" w:styleId="Style1">
    <w:name w:val="Style1"/>
    <w:uiPriority w:val="99"/>
    <w:locked/>
    <w:rsid w:val="00645083"/>
    <w:pPr>
      <w:numPr>
        <w:numId w:val="2"/>
      </w:numPr>
    </w:pPr>
  </w:style>
  <w:style w:type="paragraph" w:customStyle="1" w:styleId="LFTBullet4">
    <w:name w:val="LFT Bullet 4"/>
    <w:basedOn w:val="LFTBody"/>
    <w:link w:val="LFTBullet4Char"/>
    <w:uiPriority w:val="1"/>
    <w:qFormat/>
    <w:rsid w:val="00F961D5"/>
    <w:pPr>
      <w:numPr>
        <w:ilvl w:val="3"/>
        <w:numId w:val="8"/>
      </w:numPr>
      <w:tabs>
        <w:tab w:val="left" w:pos="540"/>
      </w:tabs>
      <w:ind w:left="1814" w:hanging="547"/>
    </w:pPr>
    <w:rPr>
      <w:i/>
    </w:rPr>
  </w:style>
  <w:style w:type="paragraph" w:styleId="TOC2">
    <w:name w:val="toc 2"/>
    <w:basedOn w:val="LFTTOC2"/>
    <w:next w:val="LFTBody"/>
    <w:link w:val="TOC2Char"/>
    <w:uiPriority w:val="39"/>
    <w:locked/>
    <w:rsid w:val="00B51023"/>
    <w:pPr>
      <w:tabs>
        <w:tab w:val="clear" w:pos="9158"/>
        <w:tab w:val="right" w:leader="dot" w:pos="9163"/>
      </w:tabs>
      <w:ind w:left="1339" w:hanging="907"/>
    </w:pPr>
    <w:rPr>
      <w:noProof/>
      <w:szCs w:val="20"/>
    </w:rPr>
  </w:style>
  <w:style w:type="paragraph" w:styleId="TOC3">
    <w:name w:val="toc 3"/>
    <w:basedOn w:val="LFTTOC3"/>
    <w:next w:val="LFTBody"/>
    <w:link w:val="TOC3Char"/>
    <w:uiPriority w:val="39"/>
    <w:locked/>
    <w:rsid w:val="00B51023"/>
    <w:pPr>
      <w:tabs>
        <w:tab w:val="clear" w:pos="9158"/>
        <w:tab w:val="right" w:leader="dot" w:pos="9163"/>
      </w:tabs>
    </w:pPr>
    <w:rPr>
      <w:iCs/>
      <w:noProof/>
      <w:szCs w:val="20"/>
    </w:rPr>
  </w:style>
  <w:style w:type="paragraph" w:styleId="TOC4">
    <w:name w:val="toc 4"/>
    <w:basedOn w:val="LFTTOC4"/>
    <w:next w:val="LFTBody"/>
    <w:uiPriority w:val="39"/>
    <w:locked/>
    <w:rsid w:val="00B51023"/>
    <w:pPr>
      <w:tabs>
        <w:tab w:val="clear" w:pos="9158"/>
        <w:tab w:val="right" w:leader="dot" w:pos="9163"/>
      </w:tabs>
      <w:jc w:val="center"/>
    </w:pPr>
    <w:rPr>
      <w:noProof/>
    </w:rPr>
  </w:style>
  <w:style w:type="paragraph" w:customStyle="1" w:styleId="LFTTOC9">
    <w:name w:val="LFT TOC 9"/>
    <w:uiPriority w:val="7"/>
    <w:qFormat/>
    <w:rsid w:val="004E366C"/>
    <w:pPr>
      <w:tabs>
        <w:tab w:val="right" w:leader="dot" w:pos="9163"/>
      </w:tabs>
      <w:spacing w:after="0"/>
      <w:ind w:left="1613" w:hanging="1426"/>
    </w:pPr>
    <w:rPr>
      <w:rFonts w:ascii="Cambria" w:hAnsi="Cambria"/>
      <w:sz w:val="21"/>
      <w:szCs w:val="18"/>
    </w:rPr>
  </w:style>
  <w:style w:type="paragraph" w:customStyle="1" w:styleId="LFTTOCHead1">
    <w:name w:val="LFT TOC/Head 1"/>
    <w:basedOn w:val="LFTBody"/>
    <w:uiPriority w:val="7"/>
    <w:qFormat/>
    <w:rsid w:val="004E366C"/>
    <w:pPr>
      <w:keepNext/>
      <w:suppressAutoHyphens/>
      <w:spacing w:after="480" w:line="460" w:lineRule="exact"/>
    </w:pPr>
    <w:rPr>
      <w:rFonts w:asciiTheme="majorHAnsi" w:eastAsia="Times New Roman" w:hAnsiTheme="majorHAnsi" w:cs="Times New Roman"/>
      <w:color w:val="003087" w:themeColor="text2"/>
      <w:sz w:val="44"/>
      <w:szCs w:val="20"/>
      <w:lang w:bidi="ar-SA"/>
    </w:rPr>
  </w:style>
  <w:style w:type="character" w:customStyle="1" w:styleId="TOC2Char">
    <w:name w:val="TOC 2 Char"/>
    <w:basedOn w:val="DefaultParagraphFont"/>
    <w:link w:val="TOC2"/>
    <w:uiPriority w:val="39"/>
    <w:semiHidden/>
    <w:rsid w:val="00B51023"/>
    <w:rPr>
      <w:noProof/>
      <w:sz w:val="21"/>
      <w:szCs w:val="20"/>
    </w:rPr>
  </w:style>
  <w:style w:type="paragraph" w:styleId="TOC1">
    <w:name w:val="toc 1"/>
    <w:basedOn w:val="LFTTOC1"/>
    <w:next w:val="LFTBody"/>
    <w:uiPriority w:val="39"/>
    <w:locked/>
    <w:rsid w:val="00B51023"/>
    <w:pPr>
      <w:tabs>
        <w:tab w:val="clear" w:pos="9158"/>
        <w:tab w:val="left" w:pos="1200"/>
        <w:tab w:val="right" w:leader="dot" w:pos="9163"/>
      </w:tabs>
    </w:pPr>
    <w:rPr>
      <w:noProof/>
    </w:rPr>
  </w:style>
  <w:style w:type="character" w:customStyle="1" w:styleId="TOC3Char">
    <w:name w:val="TOC 3 Char"/>
    <w:basedOn w:val="DefaultParagraphFont"/>
    <w:link w:val="TOC3"/>
    <w:uiPriority w:val="39"/>
    <w:semiHidden/>
    <w:rsid w:val="00B51023"/>
    <w:rPr>
      <w:iCs/>
      <w:noProof/>
      <w:sz w:val="21"/>
      <w:szCs w:val="20"/>
    </w:rPr>
  </w:style>
  <w:style w:type="paragraph" w:styleId="TableofFigures">
    <w:name w:val="table of figures"/>
    <w:basedOn w:val="LFTTOC9"/>
    <w:next w:val="LFTTOC9"/>
    <w:uiPriority w:val="99"/>
    <w:locked/>
    <w:rsid w:val="00B64505"/>
  </w:style>
  <w:style w:type="paragraph" w:customStyle="1" w:styleId="LFTTOCHead2">
    <w:name w:val="LFT TOC/Head 2"/>
    <w:basedOn w:val="LFTBody"/>
    <w:uiPriority w:val="7"/>
    <w:qFormat/>
    <w:rsid w:val="004E366C"/>
    <w:pPr>
      <w:keepNext/>
      <w:suppressAutoHyphens/>
    </w:pPr>
    <w:rPr>
      <w:rFonts w:asciiTheme="majorHAnsi" w:hAnsiTheme="majorHAnsi"/>
      <w:color w:val="003087" w:themeColor="text2"/>
      <w:sz w:val="36"/>
      <w:szCs w:val="36"/>
    </w:rPr>
  </w:style>
  <w:style w:type="paragraph" w:customStyle="1" w:styleId="LFTTableText">
    <w:name w:val="LFT Table Text"/>
    <w:basedOn w:val="LFTBody"/>
    <w:link w:val="LFTTableTextChar"/>
    <w:uiPriority w:val="3"/>
    <w:qFormat/>
    <w:rsid w:val="004E366C"/>
    <w:pPr>
      <w:spacing w:before="40" w:after="40" w:line="216" w:lineRule="auto"/>
    </w:pPr>
    <w:rPr>
      <w:rFonts w:asciiTheme="majorHAnsi" w:eastAsia="Times New Roman" w:hAnsiTheme="majorHAnsi"/>
      <w:bCs/>
      <w:sz w:val="19"/>
    </w:rPr>
  </w:style>
  <w:style w:type="paragraph" w:customStyle="1" w:styleId="LFTTableBullet">
    <w:name w:val="LFT Table Bullet"/>
    <w:basedOn w:val="LFTTableText"/>
    <w:uiPriority w:val="3"/>
    <w:qFormat/>
    <w:rsid w:val="004E366C"/>
    <w:pPr>
      <w:numPr>
        <w:numId w:val="5"/>
      </w:numPr>
    </w:pPr>
  </w:style>
  <w:style w:type="paragraph" w:customStyle="1" w:styleId="LFTTableHeader2">
    <w:name w:val="LFT Table Header 2"/>
    <w:basedOn w:val="LFTTableHeader1"/>
    <w:link w:val="LFTTableHeader2Char"/>
    <w:uiPriority w:val="3"/>
    <w:qFormat/>
    <w:rsid w:val="004E366C"/>
    <w:rPr>
      <w:rFonts w:eastAsia="Times New Roman"/>
      <w:sz w:val="19"/>
    </w:rPr>
  </w:style>
  <w:style w:type="paragraph" w:styleId="BodyText">
    <w:name w:val="Body Text"/>
    <w:basedOn w:val="Normal"/>
    <w:link w:val="BodyTextChar"/>
    <w:uiPriority w:val="99"/>
    <w:semiHidden/>
    <w:locked/>
    <w:rsid w:val="00846039"/>
    <w:pPr>
      <w:spacing w:after="120"/>
    </w:pPr>
  </w:style>
  <w:style w:type="character" w:customStyle="1" w:styleId="BodyTextChar">
    <w:name w:val="Body Text Char"/>
    <w:basedOn w:val="DefaultParagraphFont"/>
    <w:link w:val="BodyText"/>
    <w:uiPriority w:val="99"/>
    <w:semiHidden/>
    <w:rsid w:val="0047798F"/>
    <w:rPr>
      <w:sz w:val="20"/>
    </w:rPr>
  </w:style>
  <w:style w:type="paragraph" w:styleId="Footer">
    <w:name w:val="footer"/>
    <w:basedOn w:val="Normal"/>
    <w:link w:val="FooterChar"/>
    <w:semiHidden/>
    <w:locked/>
    <w:rsid w:val="00782F01"/>
    <w:pPr>
      <w:tabs>
        <w:tab w:val="center" w:pos="4680"/>
        <w:tab w:val="right" w:pos="9360"/>
      </w:tabs>
      <w:spacing w:after="0"/>
    </w:pPr>
  </w:style>
  <w:style w:type="character" w:customStyle="1" w:styleId="FooterChar">
    <w:name w:val="Footer Char"/>
    <w:basedOn w:val="DefaultParagraphFont"/>
    <w:link w:val="Footer"/>
    <w:semiHidden/>
    <w:rsid w:val="0047798F"/>
    <w:rPr>
      <w:sz w:val="20"/>
    </w:rPr>
  </w:style>
  <w:style w:type="paragraph" w:customStyle="1" w:styleId="LFTEmphasistext">
    <w:name w:val="LFT Emphasis text"/>
    <w:uiPriority w:val="5"/>
    <w:qFormat/>
    <w:rsid w:val="004E366C"/>
    <w:pPr>
      <w:spacing w:after="120" w:line="264" w:lineRule="auto"/>
    </w:pPr>
    <w:rPr>
      <w:rFonts w:asciiTheme="majorHAnsi" w:hAnsiTheme="majorHAnsi"/>
      <w:b/>
      <w:bCs/>
      <w:i/>
      <w:iCs/>
      <w:color w:val="003087" w:themeColor="text2"/>
      <w:kern w:val="19"/>
      <w:sz w:val="20"/>
    </w:rPr>
  </w:style>
  <w:style w:type="paragraph" w:customStyle="1" w:styleId="LFTFooterCustomTextLFTDOCCode">
    <w:name w:val="LFT Footer Custom Text / LFT DOC Code"/>
    <w:uiPriority w:val="6"/>
    <w:qFormat/>
    <w:rsid w:val="004E366C"/>
    <w:pPr>
      <w:tabs>
        <w:tab w:val="center" w:pos="4320"/>
        <w:tab w:val="right" w:pos="8640"/>
      </w:tabs>
      <w:suppressAutoHyphens/>
      <w:spacing w:after="0" w:line="240" w:lineRule="auto"/>
    </w:pPr>
    <w:rPr>
      <w:rFonts w:ascii="Calibri" w:hAnsi="Calibri"/>
      <w:kern w:val="20"/>
      <w:sz w:val="12"/>
    </w:rPr>
  </w:style>
  <w:style w:type="paragraph" w:customStyle="1" w:styleId="LFTLargepullquote">
    <w:name w:val="LFT Large pull quote"/>
    <w:uiPriority w:val="5"/>
    <w:qFormat/>
    <w:rsid w:val="008564CA"/>
    <w:pPr>
      <w:spacing w:before="200" w:after="0" w:line="264" w:lineRule="auto"/>
    </w:pPr>
    <w:rPr>
      <w:rFonts w:ascii="Bradley Hand ITC" w:eastAsia="Calibri" w:hAnsi="Bradley Hand ITC" w:cs="Times New Roman"/>
      <w:b/>
      <w:color w:val="003087" w:themeColor="text2"/>
      <w:sz w:val="32"/>
      <w:szCs w:val="20"/>
      <w:lang w:bidi="ar-SA"/>
    </w:rPr>
  </w:style>
  <w:style w:type="paragraph" w:customStyle="1" w:styleId="LFTSidebarbullet">
    <w:name w:val="LFT Sidebar bullet"/>
    <w:uiPriority w:val="4"/>
    <w:qFormat/>
    <w:rsid w:val="0011435E"/>
    <w:pPr>
      <w:numPr>
        <w:numId w:val="6"/>
      </w:numPr>
      <w:spacing w:after="120" w:line="240" w:lineRule="auto"/>
    </w:pPr>
    <w:rPr>
      <w:rFonts w:asciiTheme="majorHAnsi" w:eastAsia="Calibri" w:hAnsiTheme="majorHAnsi" w:cs="Times New Roman"/>
      <w:bCs/>
      <w:color w:val="FFFFFF" w:themeColor="background1"/>
      <w:sz w:val="19"/>
      <w:szCs w:val="20"/>
      <w:lang w:bidi="ar-SA"/>
    </w:rPr>
  </w:style>
  <w:style w:type="paragraph" w:customStyle="1" w:styleId="LFTSidebarHeader">
    <w:name w:val="LFT Sidebar Header"/>
    <w:link w:val="LFTSidebarHeaderChar"/>
    <w:uiPriority w:val="4"/>
    <w:qFormat/>
    <w:rsid w:val="004E366C"/>
    <w:pPr>
      <w:spacing w:after="0" w:line="240" w:lineRule="auto"/>
    </w:pPr>
    <w:rPr>
      <w:rFonts w:asciiTheme="majorHAnsi" w:hAnsiTheme="majorHAnsi"/>
      <w:b/>
      <w:bCs/>
      <w:color w:val="FFFFFF" w:themeColor="background1"/>
      <w:sz w:val="19"/>
    </w:rPr>
  </w:style>
  <w:style w:type="character" w:customStyle="1" w:styleId="LFTSidebarHeaderChar">
    <w:name w:val="LFT Sidebar Header Char"/>
    <w:basedOn w:val="DefaultParagraphFont"/>
    <w:link w:val="LFTSidebarHeader"/>
    <w:uiPriority w:val="4"/>
    <w:rsid w:val="0047798F"/>
    <w:rPr>
      <w:rFonts w:asciiTheme="majorHAnsi" w:hAnsiTheme="majorHAnsi"/>
      <w:b/>
      <w:bCs/>
      <w:color w:val="FFFFFF" w:themeColor="background1"/>
      <w:sz w:val="19"/>
    </w:rPr>
  </w:style>
  <w:style w:type="paragraph" w:customStyle="1" w:styleId="LFTSidebarText">
    <w:name w:val="LFT Sidebar Text"/>
    <w:uiPriority w:val="4"/>
    <w:qFormat/>
    <w:rsid w:val="004E366C"/>
    <w:pPr>
      <w:spacing w:after="120" w:line="240" w:lineRule="auto"/>
    </w:pPr>
    <w:rPr>
      <w:rFonts w:asciiTheme="majorHAnsi" w:eastAsia="Calibri" w:hAnsiTheme="majorHAnsi" w:cs="Times New Roman"/>
      <w:bCs/>
      <w:color w:val="FFFFFF" w:themeColor="background1"/>
      <w:sz w:val="19"/>
    </w:rPr>
  </w:style>
  <w:style w:type="paragraph" w:customStyle="1" w:styleId="LFTSidebarTitle">
    <w:name w:val="LFT Sidebar Title"/>
    <w:uiPriority w:val="4"/>
    <w:qFormat/>
    <w:rsid w:val="004E366C"/>
    <w:pPr>
      <w:suppressAutoHyphens/>
      <w:spacing w:before="120" w:after="120" w:line="240" w:lineRule="auto"/>
      <w:jc w:val="center"/>
    </w:pPr>
    <w:rPr>
      <w:rFonts w:asciiTheme="majorHAnsi" w:eastAsia="Calibri" w:hAnsiTheme="majorHAnsi" w:cs="Times New Roman"/>
      <w:b/>
      <w:bCs/>
      <w:color w:val="FFFFFF" w:themeColor="background1"/>
      <w:kern w:val="19"/>
      <w:sz w:val="21"/>
    </w:rPr>
  </w:style>
  <w:style w:type="paragraph" w:customStyle="1" w:styleId="LFTSmallpullquote">
    <w:name w:val="LFT Small pull quote"/>
    <w:uiPriority w:val="5"/>
    <w:qFormat/>
    <w:rsid w:val="004E366C"/>
    <w:pPr>
      <w:pBdr>
        <w:top w:val="single" w:sz="8" w:space="1" w:color="7AC143" w:themeColor="accent2"/>
        <w:bottom w:val="single" w:sz="8" w:space="1" w:color="7AC143" w:themeColor="accent2"/>
      </w:pBdr>
      <w:suppressAutoHyphens/>
      <w:spacing w:after="0" w:line="300" w:lineRule="exact"/>
    </w:pPr>
    <w:rPr>
      <w:rFonts w:asciiTheme="majorHAnsi" w:eastAsia="Calibri" w:hAnsiTheme="majorHAnsi" w:cs="Times New Roman"/>
      <w:color w:val="0082C4" w:themeColor="accent3"/>
      <w:sz w:val="24"/>
    </w:rPr>
  </w:style>
  <w:style w:type="character" w:customStyle="1" w:styleId="LFTTableTextChar">
    <w:name w:val="LFT Table Text Char"/>
    <w:basedOn w:val="DefaultParagraphFont"/>
    <w:link w:val="LFTTableText"/>
    <w:uiPriority w:val="3"/>
    <w:rsid w:val="0047798F"/>
    <w:rPr>
      <w:rFonts w:asciiTheme="majorHAnsi" w:eastAsia="Times New Roman" w:hAnsiTheme="majorHAnsi"/>
      <w:bCs/>
      <w:sz w:val="19"/>
    </w:rPr>
  </w:style>
  <w:style w:type="character" w:customStyle="1" w:styleId="LFTTableHeader1Char">
    <w:name w:val="LFT Table Header 1 Char"/>
    <w:basedOn w:val="DefaultParagraphFont"/>
    <w:link w:val="LFTTableHeader1"/>
    <w:uiPriority w:val="3"/>
    <w:rsid w:val="0047798F"/>
    <w:rPr>
      <w:rFonts w:asciiTheme="majorHAnsi" w:hAnsiTheme="majorHAnsi"/>
      <w:b/>
      <w:color w:val="FFFFFF" w:themeColor="background1"/>
      <w:sz w:val="20"/>
    </w:rPr>
  </w:style>
  <w:style w:type="character" w:customStyle="1" w:styleId="LFTTableHeader2Char">
    <w:name w:val="LFT Table Header 2 Char"/>
    <w:basedOn w:val="LFTTableTextChar"/>
    <w:link w:val="LFTTableHeader2"/>
    <w:uiPriority w:val="3"/>
    <w:rsid w:val="0047798F"/>
    <w:rPr>
      <w:rFonts w:asciiTheme="majorHAnsi" w:eastAsia="Times New Roman" w:hAnsiTheme="majorHAnsi"/>
      <w:b/>
      <w:bCs w:val="0"/>
      <w:color w:val="FFFFFF" w:themeColor="background1"/>
      <w:sz w:val="19"/>
    </w:rPr>
  </w:style>
  <w:style w:type="paragraph" w:customStyle="1" w:styleId="LFTTOC1">
    <w:name w:val="LFT TOC 1"/>
    <w:uiPriority w:val="7"/>
    <w:qFormat/>
    <w:rsid w:val="004E366C"/>
    <w:pPr>
      <w:tabs>
        <w:tab w:val="right" w:leader="dot" w:pos="9158"/>
      </w:tabs>
      <w:spacing w:before="120" w:after="0" w:line="280" w:lineRule="exact"/>
    </w:pPr>
    <w:rPr>
      <w:rFonts w:asciiTheme="majorHAnsi" w:eastAsia="Times New Roman" w:hAnsiTheme="majorHAnsi" w:cs="Times New Roman"/>
      <w:b/>
      <w:color w:val="003087" w:themeColor="text2"/>
      <w:sz w:val="24"/>
      <w:lang w:bidi="ar-SA"/>
    </w:rPr>
  </w:style>
  <w:style w:type="paragraph" w:customStyle="1" w:styleId="LFTTOC2">
    <w:name w:val="LFT TOC 2"/>
    <w:uiPriority w:val="7"/>
    <w:qFormat/>
    <w:rsid w:val="004E366C"/>
    <w:pPr>
      <w:tabs>
        <w:tab w:val="right" w:leader="dot" w:pos="9158"/>
      </w:tabs>
      <w:spacing w:after="0" w:line="280" w:lineRule="exact"/>
      <w:ind w:left="432"/>
    </w:pPr>
    <w:rPr>
      <w:sz w:val="21"/>
    </w:rPr>
  </w:style>
  <w:style w:type="paragraph" w:customStyle="1" w:styleId="LFTTOC3">
    <w:name w:val="LFT TOC 3"/>
    <w:basedOn w:val="LFTBody"/>
    <w:uiPriority w:val="7"/>
    <w:qFormat/>
    <w:rsid w:val="004E366C"/>
    <w:pPr>
      <w:tabs>
        <w:tab w:val="right" w:leader="dot" w:pos="9158"/>
      </w:tabs>
      <w:spacing w:after="0" w:line="280" w:lineRule="exact"/>
      <w:ind w:left="864"/>
    </w:pPr>
    <w:rPr>
      <w:sz w:val="21"/>
    </w:rPr>
  </w:style>
  <w:style w:type="paragraph" w:customStyle="1" w:styleId="LFTTOC4">
    <w:name w:val="LFT TOC 4"/>
    <w:link w:val="LFTTOC4Char"/>
    <w:uiPriority w:val="7"/>
    <w:qFormat/>
    <w:rsid w:val="004E366C"/>
    <w:pPr>
      <w:tabs>
        <w:tab w:val="right" w:leader="dot" w:pos="9158"/>
      </w:tabs>
      <w:spacing w:after="0" w:line="280" w:lineRule="exact"/>
      <w:ind w:left="1296"/>
    </w:pPr>
    <w:rPr>
      <w:sz w:val="21"/>
      <w:szCs w:val="18"/>
    </w:rPr>
  </w:style>
  <w:style w:type="character" w:customStyle="1" w:styleId="LFTTOC4Char">
    <w:name w:val="LFT TOC 4 Char"/>
    <w:basedOn w:val="DefaultParagraphFont"/>
    <w:link w:val="LFTTOC4"/>
    <w:uiPriority w:val="7"/>
    <w:rsid w:val="0047798F"/>
    <w:rPr>
      <w:sz w:val="21"/>
      <w:szCs w:val="18"/>
    </w:rPr>
  </w:style>
  <w:style w:type="paragraph" w:customStyle="1" w:styleId="LFTTOC5">
    <w:name w:val="LFT TOC 5"/>
    <w:link w:val="LFTTOC5Char"/>
    <w:uiPriority w:val="7"/>
    <w:qFormat/>
    <w:rsid w:val="004E366C"/>
    <w:pPr>
      <w:tabs>
        <w:tab w:val="right" w:leader="dot" w:pos="9158"/>
      </w:tabs>
      <w:spacing w:after="0" w:line="280" w:lineRule="exact"/>
      <w:ind w:left="1728"/>
    </w:pPr>
    <w:rPr>
      <w:bCs/>
      <w:color w:val="000000" w:themeColor="text1"/>
      <w:sz w:val="21"/>
      <w:szCs w:val="18"/>
    </w:rPr>
  </w:style>
  <w:style w:type="character" w:customStyle="1" w:styleId="LFTTOC5Char">
    <w:name w:val="LFT TOC 5 Char"/>
    <w:basedOn w:val="LFTTOC4Char"/>
    <w:link w:val="LFTTOC5"/>
    <w:uiPriority w:val="7"/>
    <w:rsid w:val="0047798F"/>
    <w:rPr>
      <w:bCs/>
      <w:color w:val="000000" w:themeColor="text1"/>
      <w:sz w:val="21"/>
      <w:szCs w:val="18"/>
    </w:rPr>
  </w:style>
  <w:style w:type="paragraph" w:styleId="TOC9">
    <w:name w:val="toc 9"/>
    <w:basedOn w:val="Normal"/>
    <w:next w:val="Normal"/>
    <w:uiPriority w:val="39"/>
    <w:qFormat/>
    <w:locked/>
    <w:rsid w:val="008A73DE"/>
    <w:pPr>
      <w:tabs>
        <w:tab w:val="right" w:leader="dot" w:pos="9163"/>
      </w:tabs>
      <w:spacing w:after="0" w:line="276" w:lineRule="auto"/>
      <w:ind w:left="187"/>
    </w:pPr>
    <w:rPr>
      <w:sz w:val="21"/>
    </w:rPr>
  </w:style>
  <w:style w:type="paragraph" w:customStyle="1" w:styleId="LFTAppendixHeading1">
    <w:name w:val="LFT Appendix Heading 1"/>
    <w:basedOn w:val="Heading1"/>
    <w:next w:val="LFTBody"/>
    <w:uiPriority w:val="1"/>
    <w:rsid w:val="004E366C"/>
  </w:style>
  <w:style w:type="character" w:customStyle="1" w:styleId="LFTBullet1Char">
    <w:name w:val="LFT Bullet 1 Char"/>
    <w:basedOn w:val="DefaultParagraphFont"/>
    <w:link w:val="LFTBullet1"/>
    <w:uiPriority w:val="1"/>
    <w:rsid w:val="0047798F"/>
  </w:style>
  <w:style w:type="character" w:customStyle="1" w:styleId="LFTBullet2Char">
    <w:name w:val="LFT Bullet 2 Char"/>
    <w:basedOn w:val="LFTBullet1Char"/>
    <w:link w:val="LFTBullet2"/>
    <w:uiPriority w:val="1"/>
    <w:rsid w:val="0047798F"/>
  </w:style>
  <w:style w:type="character" w:customStyle="1" w:styleId="LFTBullet3Char">
    <w:name w:val="LFT Bullet 3 Char"/>
    <w:basedOn w:val="DefaultParagraphFont"/>
    <w:link w:val="LFTBullet3"/>
    <w:uiPriority w:val="1"/>
    <w:rsid w:val="009867FA"/>
    <w:rPr>
      <w:i/>
    </w:rPr>
  </w:style>
  <w:style w:type="character" w:customStyle="1" w:styleId="LFTBullet4Char">
    <w:name w:val="LFT Bullet 4 Char"/>
    <w:basedOn w:val="LFTBullet3Char"/>
    <w:link w:val="LFTBullet4"/>
    <w:uiPriority w:val="1"/>
    <w:rsid w:val="00F961D5"/>
    <w:rPr>
      <w:i/>
    </w:rPr>
  </w:style>
  <w:style w:type="paragraph" w:customStyle="1" w:styleId="LFTFooterText">
    <w:name w:val="LFT Footer Text"/>
    <w:basedOn w:val="LFTBody"/>
    <w:uiPriority w:val="6"/>
    <w:qFormat/>
    <w:rsid w:val="004E366C"/>
    <w:pPr>
      <w:tabs>
        <w:tab w:val="center" w:pos="4680"/>
        <w:tab w:val="right" w:pos="9360"/>
      </w:tabs>
      <w:spacing w:after="0" w:line="240" w:lineRule="auto"/>
    </w:pPr>
    <w:rPr>
      <w:rFonts w:asciiTheme="majorHAnsi" w:hAnsiTheme="majorHAnsi"/>
      <w:color w:val="000000" w:themeColor="text1"/>
      <w:sz w:val="20"/>
      <w:lang w:bidi="ar-SA"/>
    </w:rPr>
  </w:style>
  <w:style w:type="numbering" w:customStyle="1" w:styleId="LFTBullets">
    <w:name w:val="LFT Bullets"/>
    <w:uiPriority w:val="99"/>
    <w:rsid w:val="0047798F"/>
    <w:pPr>
      <w:numPr>
        <w:numId w:val="7"/>
      </w:numPr>
    </w:pPr>
  </w:style>
  <w:style w:type="paragraph" w:styleId="TOC5">
    <w:name w:val="toc 5"/>
    <w:basedOn w:val="LFTTOC5"/>
    <w:next w:val="LFTBody"/>
    <w:uiPriority w:val="39"/>
    <w:semiHidden/>
    <w:locked/>
    <w:rsid w:val="00B51023"/>
  </w:style>
  <w:style w:type="paragraph" w:customStyle="1" w:styleId="LFTNormal">
    <w:name w:val="LFT Normal"/>
    <w:qFormat/>
    <w:rsid w:val="00002DBF"/>
    <w:pPr>
      <w:spacing w:line="264" w:lineRule="auto"/>
    </w:pPr>
  </w:style>
  <w:style w:type="paragraph" w:styleId="TOC8">
    <w:name w:val="toc 8"/>
    <w:basedOn w:val="Normal"/>
    <w:next w:val="Normal"/>
    <w:uiPriority w:val="39"/>
    <w:semiHidden/>
    <w:unhideWhenUsed/>
    <w:locked/>
    <w:rsid w:val="00174ECF"/>
    <w:pPr>
      <w:spacing w:after="100"/>
      <w:ind w:left="1400"/>
    </w:pPr>
  </w:style>
  <w:style w:type="paragraph" w:styleId="TOC7">
    <w:name w:val="toc 7"/>
    <w:basedOn w:val="Normal"/>
    <w:next w:val="Normal"/>
    <w:uiPriority w:val="39"/>
    <w:semiHidden/>
    <w:unhideWhenUsed/>
    <w:locked/>
    <w:rsid w:val="00174ECF"/>
    <w:pPr>
      <w:spacing w:after="100"/>
      <w:ind w:left="1200"/>
    </w:pPr>
  </w:style>
  <w:style w:type="paragraph" w:styleId="TOC6">
    <w:name w:val="toc 6"/>
    <w:basedOn w:val="Normal"/>
    <w:next w:val="Normal"/>
    <w:uiPriority w:val="39"/>
    <w:semiHidden/>
    <w:unhideWhenUsed/>
    <w:locked/>
    <w:rsid w:val="00174ECF"/>
    <w:pPr>
      <w:spacing w:after="100"/>
      <w:ind w:left="1000"/>
    </w:pPr>
  </w:style>
  <w:style w:type="paragraph" w:customStyle="1" w:styleId="Default">
    <w:name w:val="Default"/>
    <w:rsid w:val="00712053"/>
    <w:pPr>
      <w:autoSpaceDE w:val="0"/>
      <w:autoSpaceDN w:val="0"/>
      <w:adjustRightInd w:val="0"/>
      <w:spacing w:after="0" w:line="240" w:lineRule="auto"/>
    </w:pPr>
    <w:rPr>
      <w:rFonts w:ascii="Calibri" w:hAnsi="Calibri" w:cs="Calibri"/>
      <w:color w:val="000000"/>
      <w:sz w:val="24"/>
      <w:szCs w:val="24"/>
      <w:lang w:bidi="ar-SA"/>
    </w:rPr>
  </w:style>
  <w:style w:type="character" w:styleId="PlaceholderText">
    <w:name w:val="Placeholder Text"/>
    <w:basedOn w:val="DefaultParagraphFont"/>
    <w:uiPriority w:val="99"/>
    <w:semiHidden/>
    <w:locked/>
    <w:rsid w:val="008F03DC"/>
    <w:rPr>
      <w:color w:val="808080"/>
    </w:rPr>
  </w:style>
  <w:style w:type="paragraph" w:styleId="Caption">
    <w:name w:val="caption"/>
    <w:basedOn w:val="Normal"/>
    <w:next w:val="Normal"/>
    <w:uiPriority w:val="35"/>
    <w:unhideWhenUsed/>
    <w:qFormat/>
    <w:locked/>
    <w:rsid w:val="00D9229D"/>
    <w:rPr>
      <w:i/>
      <w:iCs/>
      <w:color w:val="003087" w:themeColor="text2"/>
      <w:sz w:val="18"/>
      <w:szCs w:val="18"/>
    </w:rPr>
  </w:style>
  <w:style w:type="paragraph" w:styleId="ListParagraph">
    <w:name w:val="List Paragraph"/>
    <w:basedOn w:val="Normal"/>
    <w:uiPriority w:val="34"/>
    <w:qFormat/>
    <w:locked/>
    <w:rsid w:val="00E87E88"/>
    <w:pPr>
      <w:ind w:left="720"/>
      <w:contextualSpacing/>
    </w:pPr>
  </w:style>
  <w:style w:type="character" w:customStyle="1" w:styleId="LFTBodyChar">
    <w:name w:val="LFT Body Char"/>
    <w:link w:val="LFTBody"/>
    <w:locked/>
    <w:rsid w:val="002F598C"/>
  </w:style>
  <w:style w:type="table" w:styleId="ListTable3-Accent1">
    <w:name w:val="List Table 3 Accent 1"/>
    <w:basedOn w:val="TableNormal"/>
    <w:uiPriority w:val="48"/>
    <w:rsid w:val="007A2074"/>
    <w:pPr>
      <w:spacing w:after="0" w:line="240" w:lineRule="auto"/>
    </w:pPr>
    <w:rPr>
      <w:rFonts w:ascii="Cambria" w:eastAsia="Times New Roman" w:hAnsi="Cambria" w:cs="Times New Roman"/>
      <w:sz w:val="20"/>
      <w:szCs w:val="20"/>
      <w:lang w:bidi="ar-SA"/>
    </w:rPr>
    <w:tblPr>
      <w:tblStyleRowBandSize w:val="1"/>
      <w:tblStyleColBandSize w:val="1"/>
      <w:tblBorders>
        <w:top w:val="single" w:sz="4" w:space="0" w:color="003087" w:themeColor="accent1"/>
        <w:left w:val="single" w:sz="4" w:space="0" w:color="003087" w:themeColor="accent1"/>
        <w:bottom w:val="single" w:sz="4" w:space="0" w:color="003087" w:themeColor="accent1"/>
        <w:right w:val="single" w:sz="4" w:space="0" w:color="003087" w:themeColor="accent1"/>
      </w:tblBorders>
    </w:tblPr>
    <w:tblStylePr w:type="firstRow">
      <w:rPr>
        <w:b/>
        <w:bCs/>
        <w:color w:val="FFFFFF" w:themeColor="background1"/>
      </w:rPr>
      <w:tblPr/>
      <w:tcPr>
        <w:shd w:val="clear" w:color="auto" w:fill="003087" w:themeFill="accent1"/>
      </w:tcPr>
    </w:tblStylePr>
    <w:tblStylePr w:type="lastRow">
      <w:rPr>
        <w:b/>
        <w:bCs/>
      </w:rPr>
      <w:tblPr/>
      <w:tcPr>
        <w:tcBorders>
          <w:top w:val="double" w:sz="4" w:space="0" w:color="00308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3087" w:themeColor="accent1"/>
          <w:right w:val="single" w:sz="4" w:space="0" w:color="003087" w:themeColor="accent1"/>
        </w:tcBorders>
      </w:tcPr>
    </w:tblStylePr>
    <w:tblStylePr w:type="band1Horz">
      <w:tblPr/>
      <w:tcPr>
        <w:tcBorders>
          <w:top w:val="single" w:sz="4" w:space="0" w:color="003087" w:themeColor="accent1"/>
          <w:bottom w:val="single" w:sz="4" w:space="0" w:color="00308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3087" w:themeColor="accent1"/>
          <w:left w:val="nil"/>
        </w:tcBorders>
      </w:tcPr>
    </w:tblStylePr>
    <w:tblStylePr w:type="swCell">
      <w:tblPr/>
      <w:tcPr>
        <w:tcBorders>
          <w:top w:val="double" w:sz="4" w:space="0" w:color="003087" w:themeColor="accent1"/>
          <w:right w:val="nil"/>
        </w:tcBorders>
      </w:tcPr>
    </w:tblStylePr>
  </w:style>
  <w:style w:type="paragraph" w:styleId="Revision">
    <w:name w:val="Revision"/>
    <w:hidden/>
    <w:uiPriority w:val="99"/>
    <w:semiHidden/>
    <w:rsid w:val="009C65F4"/>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9758051">
      <w:bodyDiv w:val="1"/>
      <w:marLeft w:val="0"/>
      <w:marRight w:val="0"/>
      <w:marTop w:val="0"/>
      <w:marBottom w:val="0"/>
      <w:divBdr>
        <w:top w:val="none" w:sz="0" w:space="0" w:color="auto"/>
        <w:left w:val="none" w:sz="0" w:space="0" w:color="auto"/>
        <w:bottom w:val="none" w:sz="0" w:space="0" w:color="auto"/>
        <w:right w:val="none" w:sz="0" w:space="0" w:color="auto"/>
      </w:divBdr>
    </w:div>
    <w:div w:id="681519387">
      <w:bodyDiv w:val="1"/>
      <w:marLeft w:val="0"/>
      <w:marRight w:val="0"/>
      <w:marTop w:val="0"/>
      <w:marBottom w:val="0"/>
      <w:divBdr>
        <w:top w:val="none" w:sz="0" w:space="0" w:color="auto"/>
        <w:left w:val="none" w:sz="0" w:space="0" w:color="auto"/>
        <w:bottom w:val="none" w:sz="0" w:space="0" w:color="auto"/>
        <w:right w:val="none" w:sz="0" w:space="0" w:color="auto"/>
      </w:divBdr>
      <w:divsChild>
        <w:div w:id="981277880">
          <w:marLeft w:val="547"/>
          <w:marRight w:val="0"/>
          <w:marTop w:val="115"/>
          <w:marBottom w:val="0"/>
          <w:divBdr>
            <w:top w:val="none" w:sz="0" w:space="0" w:color="auto"/>
            <w:left w:val="none" w:sz="0" w:space="0" w:color="auto"/>
            <w:bottom w:val="none" w:sz="0" w:space="0" w:color="auto"/>
            <w:right w:val="none" w:sz="0" w:space="0" w:color="auto"/>
          </w:divBdr>
        </w:div>
        <w:div w:id="1553078745">
          <w:marLeft w:val="547"/>
          <w:marRight w:val="0"/>
          <w:marTop w:val="115"/>
          <w:marBottom w:val="0"/>
          <w:divBdr>
            <w:top w:val="none" w:sz="0" w:space="0" w:color="auto"/>
            <w:left w:val="none" w:sz="0" w:space="0" w:color="auto"/>
            <w:bottom w:val="none" w:sz="0" w:space="0" w:color="auto"/>
            <w:right w:val="none" w:sz="0" w:space="0" w:color="auto"/>
          </w:divBdr>
        </w:div>
        <w:div w:id="1637685842">
          <w:marLeft w:val="547"/>
          <w:marRight w:val="0"/>
          <w:marTop w:val="115"/>
          <w:marBottom w:val="0"/>
          <w:divBdr>
            <w:top w:val="none" w:sz="0" w:space="0" w:color="auto"/>
            <w:left w:val="none" w:sz="0" w:space="0" w:color="auto"/>
            <w:bottom w:val="none" w:sz="0" w:space="0" w:color="auto"/>
            <w:right w:val="none" w:sz="0" w:space="0" w:color="auto"/>
          </w:divBdr>
        </w:div>
      </w:divsChild>
    </w:div>
    <w:div w:id="868877185">
      <w:bodyDiv w:val="1"/>
      <w:marLeft w:val="0"/>
      <w:marRight w:val="0"/>
      <w:marTop w:val="0"/>
      <w:marBottom w:val="0"/>
      <w:divBdr>
        <w:top w:val="none" w:sz="0" w:space="0" w:color="auto"/>
        <w:left w:val="none" w:sz="0" w:space="0" w:color="auto"/>
        <w:bottom w:val="none" w:sz="0" w:space="0" w:color="auto"/>
        <w:right w:val="none" w:sz="0" w:space="0" w:color="auto"/>
      </w:divBdr>
    </w:div>
    <w:div w:id="1435251888">
      <w:bodyDiv w:val="1"/>
      <w:marLeft w:val="0"/>
      <w:marRight w:val="0"/>
      <w:marTop w:val="0"/>
      <w:marBottom w:val="0"/>
      <w:divBdr>
        <w:top w:val="none" w:sz="0" w:space="0" w:color="auto"/>
        <w:left w:val="none" w:sz="0" w:space="0" w:color="auto"/>
        <w:bottom w:val="none" w:sz="0" w:space="0" w:color="auto"/>
        <w:right w:val="none" w:sz="0" w:space="0" w:color="auto"/>
      </w:divBdr>
    </w:div>
    <w:div w:id="1453939365">
      <w:bodyDiv w:val="1"/>
      <w:marLeft w:val="0"/>
      <w:marRight w:val="0"/>
      <w:marTop w:val="0"/>
      <w:marBottom w:val="0"/>
      <w:divBdr>
        <w:top w:val="none" w:sz="0" w:space="0" w:color="auto"/>
        <w:left w:val="none" w:sz="0" w:space="0" w:color="auto"/>
        <w:bottom w:val="none" w:sz="0" w:space="0" w:color="auto"/>
        <w:right w:val="none" w:sz="0" w:space="0" w:color="auto"/>
      </w:divBdr>
    </w:div>
    <w:div w:id="1483499782">
      <w:bodyDiv w:val="1"/>
      <w:marLeft w:val="0"/>
      <w:marRight w:val="0"/>
      <w:marTop w:val="0"/>
      <w:marBottom w:val="0"/>
      <w:divBdr>
        <w:top w:val="none" w:sz="0" w:space="0" w:color="auto"/>
        <w:left w:val="none" w:sz="0" w:space="0" w:color="auto"/>
        <w:bottom w:val="none" w:sz="0" w:space="0" w:color="auto"/>
        <w:right w:val="none" w:sz="0" w:space="0" w:color="auto"/>
      </w:divBdr>
      <w:divsChild>
        <w:div w:id="1444573411">
          <w:marLeft w:val="547"/>
          <w:marRight w:val="0"/>
          <w:marTop w:val="115"/>
          <w:marBottom w:val="0"/>
          <w:divBdr>
            <w:top w:val="none" w:sz="0" w:space="0" w:color="auto"/>
            <w:left w:val="none" w:sz="0" w:space="0" w:color="auto"/>
            <w:bottom w:val="none" w:sz="0" w:space="0" w:color="auto"/>
            <w:right w:val="none" w:sz="0" w:space="0" w:color="auto"/>
          </w:divBdr>
        </w:div>
        <w:div w:id="1107965729">
          <w:marLeft w:val="547"/>
          <w:marRight w:val="0"/>
          <w:marTop w:val="115"/>
          <w:marBottom w:val="0"/>
          <w:divBdr>
            <w:top w:val="none" w:sz="0" w:space="0" w:color="auto"/>
            <w:left w:val="none" w:sz="0" w:space="0" w:color="auto"/>
            <w:bottom w:val="none" w:sz="0" w:space="0" w:color="auto"/>
            <w:right w:val="none" w:sz="0" w:space="0" w:color="auto"/>
          </w:divBdr>
        </w:div>
        <w:div w:id="1890602251">
          <w:marLeft w:val="547"/>
          <w:marRight w:val="0"/>
          <w:marTop w:val="115"/>
          <w:marBottom w:val="0"/>
          <w:divBdr>
            <w:top w:val="none" w:sz="0" w:space="0" w:color="auto"/>
            <w:left w:val="none" w:sz="0" w:space="0" w:color="auto"/>
            <w:bottom w:val="none" w:sz="0" w:space="0" w:color="auto"/>
            <w:right w:val="none" w:sz="0" w:space="0" w:color="auto"/>
          </w:divBdr>
        </w:div>
        <w:div w:id="1454054721">
          <w:marLeft w:val="547"/>
          <w:marRight w:val="0"/>
          <w:marTop w:val="115"/>
          <w:marBottom w:val="0"/>
          <w:divBdr>
            <w:top w:val="none" w:sz="0" w:space="0" w:color="auto"/>
            <w:left w:val="none" w:sz="0" w:space="0" w:color="auto"/>
            <w:bottom w:val="none" w:sz="0" w:space="0" w:color="auto"/>
            <w:right w:val="none" w:sz="0" w:space="0" w:color="auto"/>
          </w:divBdr>
        </w:div>
      </w:divsChild>
    </w:div>
    <w:div w:id="1671442204">
      <w:bodyDiv w:val="1"/>
      <w:marLeft w:val="0"/>
      <w:marRight w:val="0"/>
      <w:marTop w:val="0"/>
      <w:marBottom w:val="0"/>
      <w:divBdr>
        <w:top w:val="none" w:sz="0" w:space="0" w:color="auto"/>
        <w:left w:val="none" w:sz="0" w:space="0" w:color="auto"/>
        <w:bottom w:val="none" w:sz="0" w:space="0" w:color="auto"/>
        <w:right w:val="none" w:sz="0" w:space="0" w:color="auto"/>
      </w:divBdr>
      <w:divsChild>
        <w:div w:id="1347247134">
          <w:marLeft w:val="547"/>
          <w:marRight w:val="0"/>
          <w:marTop w:val="115"/>
          <w:marBottom w:val="0"/>
          <w:divBdr>
            <w:top w:val="none" w:sz="0" w:space="0" w:color="auto"/>
            <w:left w:val="none" w:sz="0" w:space="0" w:color="auto"/>
            <w:bottom w:val="none" w:sz="0" w:space="0" w:color="auto"/>
            <w:right w:val="none" w:sz="0" w:space="0" w:color="auto"/>
          </w:divBdr>
        </w:div>
        <w:div w:id="682315867">
          <w:marLeft w:val="547"/>
          <w:marRight w:val="0"/>
          <w:marTop w:val="115"/>
          <w:marBottom w:val="0"/>
          <w:divBdr>
            <w:top w:val="none" w:sz="0" w:space="0" w:color="auto"/>
            <w:left w:val="none" w:sz="0" w:space="0" w:color="auto"/>
            <w:bottom w:val="none" w:sz="0" w:space="0" w:color="auto"/>
            <w:right w:val="none" w:sz="0" w:space="0" w:color="auto"/>
          </w:divBdr>
        </w:div>
      </w:divsChild>
    </w:div>
    <w:div w:id="1678725468">
      <w:bodyDiv w:val="1"/>
      <w:marLeft w:val="0"/>
      <w:marRight w:val="0"/>
      <w:marTop w:val="0"/>
      <w:marBottom w:val="0"/>
      <w:divBdr>
        <w:top w:val="none" w:sz="0" w:space="0" w:color="auto"/>
        <w:left w:val="none" w:sz="0" w:space="0" w:color="auto"/>
        <w:bottom w:val="none" w:sz="0" w:space="0" w:color="auto"/>
        <w:right w:val="none" w:sz="0" w:space="0" w:color="auto"/>
      </w:divBdr>
      <w:divsChild>
        <w:div w:id="1610046763">
          <w:marLeft w:val="0"/>
          <w:marRight w:val="0"/>
          <w:marTop w:val="0"/>
          <w:marBottom w:val="0"/>
          <w:divBdr>
            <w:top w:val="none" w:sz="0" w:space="0" w:color="auto"/>
            <w:left w:val="none" w:sz="0" w:space="0" w:color="auto"/>
            <w:bottom w:val="none" w:sz="0" w:space="0" w:color="auto"/>
            <w:right w:val="none" w:sz="0" w:space="0" w:color="auto"/>
          </w:divBdr>
        </w:div>
      </w:divsChild>
    </w:div>
    <w:div w:id="1695426050">
      <w:bodyDiv w:val="1"/>
      <w:marLeft w:val="0"/>
      <w:marRight w:val="0"/>
      <w:marTop w:val="0"/>
      <w:marBottom w:val="0"/>
      <w:divBdr>
        <w:top w:val="none" w:sz="0" w:space="0" w:color="auto"/>
        <w:left w:val="none" w:sz="0" w:space="0" w:color="auto"/>
        <w:bottom w:val="none" w:sz="0" w:space="0" w:color="auto"/>
        <w:right w:val="none" w:sz="0" w:space="0" w:color="auto"/>
      </w:divBdr>
    </w:div>
    <w:div w:id="1771512359">
      <w:bodyDiv w:val="1"/>
      <w:marLeft w:val="0"/>
      <w:marRight w:val="0"/>
      <w:marTop w:val="0"/>
      <w:marBottom w:val="0"/>
      <w:divBdr>
        <w:top w:val="none" w:sz="0" w:space="0" w:color="auto"/>
        <w:left w:val="none" w:sz="0" w:space="0" w:color="auto"/>
        <w:bottom w:val="none" w:sz="0" w:space="0" w:color="auto"/>
        <w:right w:val="none" w:sz="0" w:space="0" w:color="auto"/>
      </w:divBdr>
    </w:div>
    <w:div w:id="2061317493">
      <w:bodyDiv w:val="1"/>
      <w:marLeft w:val="0"/>
      <w:marRight w:val="0"/>
      <w:marTop w:val="0"/>
      <w:marBottom w:val="0"/>
      <w:divBdr>
        <w:top w:val="none" w:sz="0" w:space="0" w:color="auto"/>
        <w:left w:val="none" w:sz="0" w:space="0" w:color="auto"/>
        <w:bottom w:val="none" w:sz="0" w:space="0" w:color="auto"/>
        <w:right w:val="none" w:sz="0" w:space="0" w:color="auto"/>
      </w:divBdr>
      <w:divsChild>
        <w:div w:id="1810396689">
          <w:marLeft w:val="1166"/>
          <w:marRight w:val="0"/>
          <w:marTop w:val="96"/>
          <w:marBottom w:val="0"/>
          <w:divBdr>
            <w:top w:val="none" w:sz="0" w:space="0" w:color="auto"/>
            <w:left w:val="none" w:sz="0" w:space="0" w:color="auto"/>
            <w:bottom w:val="none" w:sz="0" w:space="0" w:color="auto"/>
            <w:right w:val="none" w:sz="0" w:space="0" w:color="auto"/>
          </w:divBdr>
        </w:div>
        <w:div w:id="226844031">
          <w:marLeft w:val="1800"/>
          <w:marRight w:val="0"/>
          <w:marTop w:val="86"/>
          <w:marBottom w:val="0"/>
          <w:divBdr>
            <w:top w:val="none" w:sz="0" w:space="0" w:color="auto"/>
            <w:left w:val="none" w:sz="0" w:space="0" w:color="auto"/>
            <w:bottom w:val="none" w:sz="0" w:space="0" w:color="auto"/>
            <w:right w:val="none" w:sz="0" w:space="0" w:color="auto"/>
          </w:divBdr>
        </w:div>
        <w:div w:id="495534402">
          <w:marLeft w:val="2520"/>
          <w:marRight w:val="0"/>
          <w:marTop w:val="77"/>
          <w:marBottom w:val="0"/>
          <w:divBdr>
            <w:top w:val="none" w:sz="0" w:space="0" w:color="auto"/>
            <w:left w:val="none" w:sz="0" w:space="0" w:color="auto"/>
            <w:bottom w:val="none" w:sz="0" w:space="0" w:color="auto"/>
            <w:right w:val="none" w:sz="0" w:space="0" w:color="auto"/>
          </w:divBdr>
        </w:div>
        <w:div w:id="1699507422">
          <w:marLeft w:val="2520"/>
          <w:marRight w:val="0"/>
          <w:marTop w:val="77"/>
          <w:marBottom w:val="0"/>
          <w:divBdr>
            <w:top w:val="none" w:sz="0" w:space="0" w:color="auto"/>
            <w:left w:val="none" w:sz="0" w:space="0" w:color="auto"/>
            <w:bottom w:val="none" w:sz="0" w:space="0" w:color="auto"/>
            <w:right w:val="none" w:sz="0" w:space="0" w:color="auto"/>
          </w:divBdr>
        </w:div>
        <w:div w:id="1264269014">
          <w:marLeft w:val="2520"/>
          <w:marRight w:val="0"/>
          <w:marTop w:val="77"/>
          <w:marBottom w:val="0"/>
          <w:divBdr>
            <w:top w:val="none" w:sz="0" w:space="0" w:color="auto"/>
            <w:left w:val="none" w:sz="0" w:space="0" w:color="auto"/>
            <w:bottom w:val="none" w:sz="0" w:space="0" w:color="auto"/>
            <w:right w:val="none" w:sz="0" w:space="0" w:color="auto"/>
          </w:divBdr>
        </w:div>
        <w:div w:id="1118062607">
          <w:marLeft w:val="2520"/>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image" Target="media/image50.png"/><Relationship Id="rId21" Type="http://schemas.openxmlformats.org/officeDocument/2006/relationships/header" Target="header4.xml"/><Relationship Id="rId42" Type="http://schemas.openxmlformats.org/officeDocument/2006/relationships/footer" Target="footer12.xml"/><Relationship Id="rId47" Type="http://schemas.openxmlformats.org/officeDocument/2006/relationships/footer" Target="footer14.xml"/><Relationship Id="rId63" Type="http://schemas.openxmlformats.org/officeDocument/2006/relationships/image" Target="media/image15.png"/><Relationship Id="rId68" Type="http://schemas.openxmlformats.org/officeDocument/2006/relationships/header" Target="header19.xml"/><Relationship Id="rId84" Type="http://schemas.openxmlformats.org/officeDocument/2006/relationships/header" Target="header26.xml"/><Relationship Id="rId89" Type="http://schemas.openxmlformats.org/officeDocument/2006/relationships/image" Target="media/image28.png"/><Relationship Id="rId112" Type="http://schemas.microsoft.com/office/2011/relationships/commentsExtended" Target="commentsExtended.xml"/><Relationship Id="rId133" Type="http://schemas.openxmlformats.org/officeDocument/2006/relationships/footer" Target="footer28.xml"/><Relationship Id="rId138" Type="http://schemas.openxmlformats.org/officeDocument/2006/relationships/footer" Target="footer30.xml"/><Relationship Id="rId16" Type="http://schemas.openxmlformats.org/officeDocument/2006/relationships/header" Target="header3.xml"/><Relationship Id="rId107" Type="http://schemas.openxmlformats.org/officeDocument/2006/relationships/image" Target="media/image43.png"/><Relationship Id="rId11" Type="http://schemas.openxmlformats.org/officeDocument/2006/relationships/endnotes" Target="endnotes.xml"/><Relationship Id="rId32" Type="http://schemas.openxmlformats.org/officeDocument/2006/relationships/footer" Target="footer9.xml"/><Relationship Id="rId37" Type="http://schemas.openxmlformats.org/officeDocument/2006/relationships/image" Target="media/image4.png"/><Relationship Id="rId53" Type="http://schemas.openxmlformats.org/officeDocument/2006/relationships/image" Target="media/image9.png"/><Relationship Id="rId74" Type="http://schemas.openxmlformats.org/officeDocument/2006/relationships/header" Target="header22.xml"/><Relationship Id="rId79" Type="http://schemas.openxmlformats.org/officeDocument/2006/relationships/image" Target="media/image24.png"/><Relationship Id="rId102" Type="http://schemas.openxmlformats.org/officeDocument/2006/relationships/image" Target="media/image38.png"/><Relationship Id="rId123" Type="http://schemas.openxmlformats.org/officeDocument/2006/relationships/header" Target="header29.xml"/><Relationship Id="rId128" Type="http://schemas.openxmlformats.org/officeDocument/2006/relationships/footer" Target="footer25.xml"/><Relationship Id="rId144"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29.png"/><Relationship Id="rId95" Type="http://schemas.openxmlformats.org/officeDocument/2006/relationships/image" Target="media/image32.png"/><Relationship Id="rId22" Type="http://schemas.openxmlformats.org/officeDocument/2006/relationships/header" Target="header5.xml"/><Relationship Id="rId27" Type="http://schemas.openxmlformats.org/officeDocument/2006/relationships/header" Target="header7.xml"/><Relationship Id="rId43" Type="http://schemas.openxmlformats.org/officeDocument/2006/relationships/header" Target="header15.xml"/><Relationship Id="rId48" Type="http://schemas.openxmlformats.org/officeDocument/2006/relationships/footer" Target="footer15.xml"/><Relationship Id="rId64" Type="http://schemas.openxmlformats.org/officeDocument/2006/relationships/image" Target="media/image16.png"/><Relationship Id="rId69" Type="http://schemas.openxmlformats.org/officeDocument/2006/relationships/header" Target="header20.xml"/><Relationship Id="rId113" Type="http://schemas.microsoft.com/office/2016/09/relationships/commentsIds" Target="commentsIds.xml"/><Relationship Id="rId118" Type="http://schemas.openxmlformats.org/officeDocument/2006/relationships/image" Target="media/image51.png"/><Relationship Id="rId134" Type="http://schemas.openxmlformats.org/officeDocument/2006/relationships/header" Target="header34.xml"/><Relationship Id="rId139" Type="http://schemas.openxmlformats.org/officeDocument/2006/relationships/footer" Target="footer31.xml"/><Relationship Id="rId8" Type="http://schemas.openxmlformats.org/officeDocument/2006/relationships/settings" Target="settings.xml"/><Relationship Id="rId51" Type="http://schemas.openxmlformats.org/officeDocument/2006/relationships/image" Target="media/image7.png"/><Relationship Id="rId72" Type="http://schemas.openxmlformats.org/officeDocument/2006/relationships/image" Target="media/image20.png"/><Relationship Id="rId80" Type="http://schemas.openxmlformats.org/officeDocument/2006/relationships/header" Target="header24.xml"/><Relationship Id="rId85" Type="http://schemas.openxmlformats.org/officeDocument/2006/relationships/footer" Target="footer20.xml"/><Relationship Id="rId93" Type="http://schemas.openxmlformats.org/officeDocument/2006/relationships/chart" Target="charts/chart1.xml"/><Relationship Id="rId98" Type="http://schemas.openxmlformats.org/officeDocument/2006/relationships/image" Target="media/image34.png"/><Relationship Id="rId121" Type="http://schemas.openxmlformats.org/officeDocument/2006/relationships/footer" Target="footer21.xml"/><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header" Target="header10.xml"/><Relationship Id="rId38" Type="http://schemas.openxmlformats.org/officeDocument/2006/relationships/image" Target="media/image5.jpeg"/><Relationship Id="rId46" Type="http://schemas.openxmlformats.org/officeDocument/2006/relationships/header" Target="header17.xml"/><Relationship Id="rId59" Type="http://schemas.openxmlformats.org/officeDocument/2006/relationships/image" Target="media/image11.png"/><Relationship Id="rId67" Type="http://schemas.openxmlformats.org/officeDocument/2006/relationships/image" Target="media/image19.png"/><Relationship Id="rId103" Type="http://schemas.openxmlformats.org/officeDocument/2006/relationships/image" Target="media/image39.png"/><Relationship Id="rId108" Type="http://schemas.openxmlformats.org/officeDocument/2006/relationships/image" Target="media/image44.png"/><Relationship Id="rId116" Type="http://schemas.openxmlformats.org/officeDocument/2006/relationships/image" Target="media/image49.png"/><Relationship Id="rId124" Type="http://schemas.openxmlformats.org/officeDocument/2006/relationships/footer" Target="footer23.xml"/><Relationship Id="rId129" Type="http://schemas.openxmlformats.org/officeDocument/2006/relationships/footer" Target="footer26.xml"/><Relationship Id="rId137" Type="http://schemas.openxmlformats.org/officeDocument/2006/relationships/header" Target="header36.xml"/><Relationship Id="rId20" Type="http://schemas.openxmlformats.org/officeDocument/2006/relationships/image" Target="media/image3.png"/><Relationship Id="rId41" Type="http://schemas.openxmlformats.org/officeDocument/2006/relationships/footer" Target="footer11.xml"/><Relationship Id="rId54" Type="http://schemas.openxmlformats.org/officeDocument/2006/relationships/image" Target="media/image10.png"/><Relationship Id="rId62" Type="http://schemas.openxmlformats.org/officeDocument/2006/relationships/image" Target="media/image14.png"/><Relationship Id="rId70" Type="http://schemas.openxmlformats.org/officeDocument/2006/relationships/footer" Target="footer16.xml"/><Relationship Id="rId75" Type="http://schemas.openxmlformats.org/officeDocument/2006/relationships/footer" Target="footer17.xml"/><Relationship Id="rId83" Type="http://schemas.openxmlformats.org/officeDocument/2006/relationships/footer" Target="footer19.xml"/><Relationship Id="rId88" Type="http://schemas.openxmlformats.org/officeDocument/2006/relationships/image" Target="media/image27.png"/><Relationship Id="rId91" Type="http://schemas.openxmlformats.org/officeDocument/2006/relationships/image" Target="media/image30.png"/><Relationship Id="rId96" Type="http://schemas.openxmlformats.org/officeDocument/2006/relationships/image" Target="media/image33.png"/><Relationship Id="rId111" Type="http://schemas.openxmlformats.org/officeDocument/2006/relationships/comments" Target="comments.xml"/><Relationship Id="rId132" Type="http://schemas.openxmlformats.org/officeDocument/2006/relationships/footer" Target="footer27.xml"/><Relationship Id="rId140" Type="http://schemas.openxmlformats.org/officeDocument/2006/relationships/header" Target="header37.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header" Target="header8.xml"/><Relationship Id="rId36" Type="http://schemas.openxmlformats.org/officeDocument/2006/relationships/header" Target="header12.xml"/><Relationship Id="rId49" Type="http://schemas.openxmlformats.org/officeDocument/2006/relationships/header" Target="header18.xml"/><Relationship Id="rId106" Type="http://schemas.openxmlformats.org/officeDocument/2006/relationships/image" Target="media/image42.png"/><Relationship Id="rId114" Type="http://schemas.openxmlformats.org/officeDocument/2006/relationships/image" Target="media/image47.png"/><Relationship Id="rId119" Type="http://schemas.openxmlformats.org/officeDocument/2006/relationships/header" Target="header27.xml"/><Relationship Id="rId127" Type="http://schemas.openxmlformats.org/officeDocument/2006/relationships/footer" Target="footer24.xml"/><Relationship Id="rId10" Type="http://schemas.openxmlformats.org/officeDocument/2006/relationships/footnotes" Target="footnotes.xml"/><Relationship Id="rId31" Type="http://schemas.openxmlformats.org/officeDocument/2006/relationships/header" Target="header9.xml"/><Relationship Id="rId44" Type="http://schemas.openxmlformats.org/officeDocument/2006/relationships/footer" Target="footer13.xml"/><Relationship Id="rId52" Type="http://schemas.openxmlformats.org/officeDocument/2006/relationships/image" Target="media/image8.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1.png"/><Relationship Id="rId78" Type="http://schemas.openxmlformats.org/officeDocument/2006/relationships/image" Target="media/image23.png"/><Relationship Id="rId81" Type="http://schemas.openxmlformats.org/officeDocument/2006/relationships/header" Target="header25.xml"/><Relationship Id="rId86" Type="http://schemas.openxmlformats.org/officeDocument/2006/relationships/image" Target="media/image25.png"/><Relationship Id="rId94" Type="http://schemas.openxmlformats.org/officeDocument/2006/relationships/chart" Target="charts/chart2.xml"/><Relationship Id="rId99" Type="http://schemas.openxmlformats.org/officeDocument/2006/relationships/image" Target="media/image35.png"/><Relationship Id="rId101" Type="http://schemas.openxmlformats.org/officeDocument/2006/relationships/image" Target="media/image37.jpeg"/><Relationship Id="rId122" Type="http://schemas.openxmlformats.org/officeDocument/2006/relationships/footer" Target="footer22.xml"/><Relationship Id="rId130" Type="http://schemas.openxmlformats.org/officeDocument/2006/relationships/header" Target="header32.xml"/><Relationship Id="rId135" Type="http://schemas.openxmlformats.org/officeDocument/2006/relationships/footer" Target="footer29.xml"/><Relationship Id="rId14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1.emf"/><Relationship Id="rId39" Type="http://schemas.openxmlformats.org/officeDocument/2006/relationships/header" Target="header13.xml"/><Relationship Id="rId109" Type="http://schemas.openxmlformats.org/officeDocument/2006/relationships/image" Target="media/image45.png"/><Relationship Id="rId34" Type="http://schemas.openxmlformats.org/officeDocument/2006/relationships/header" Target="header11.xml"/><Relationship Id="rId50" Type="http://schemas.openxmlformats.org/officeDocument/2006/relationships/image" Target="media/image6.png"/><Relationship Id="rId76" Type="http://schemas.openxmlformats.org/officeDocument/2006/relationships/header" Target="header23.xml"/><Relationship Id="rId97" Type="http://schemas.microsoft.com/office/2014/relationships/chartEx" Target="charts/chartEx1.xml"/><Relationship Id="rId104" Type="http://schemas.openxmlformats.org/officeDocument/2006/relationships/image" Target="media/image40.png"/><Relationship Id="rId120" Type="http://schemas.openxmlformats.org/officeDocument/2006/relationships/header" Target="header28.xml"/><Relationship Id="rId125" Type="http://schemas.openxmlformats.org/officeDocument/2006/relationships/header" Target="header30.xml"/><Relationship Id="rId141" Type="http://schemas.openxmlformats.org/officeDocument/2006/relationships/footer" Target="footer32.xml"/><Relationship Id="rId7" Type="http://schemas.openxmlformats.org/officeDocument/2006/relationships/styles" Target="styles.xml"/><Relationship Id="rId71" Type="http://schemas.openxmlformats.org/officeDocument/2006/relationships/header" Target="header21.xml"/><Relationship Id="rId92"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footer" Target="footer5.xml"/><Relationship Id="rId40" Type="http://schemas.openxmlformats.org/officeDocument/2006/relationships/header" Target="header14.xml"/><Relationship Id="rId45" Type="http://schemas.openxmlformats.org/officeDocument/2006/relationships/header" Target="header16.xml"/><Relationship Id="rId66" Type="http://schemas.openxmlformats.org/officeDocument/2006/relationships/image" Target="media/image18.png"/><Relationship Id="rId87" Type="http://schemas.openxmlformats.org/officeDocument/2006/relationships/image" Target="media/image26.png"/><Relationship Id="rId110" Type="http://schemas.openxmlformats.org/officeDocument/2006/relationships/image" Target="media/image46.png"/><Relationship Id="rId115" Type="http://schemas.openxmlformats.org/officeDocument/2006/relationships/image" Target="media/image48.png"/><Relationship Id="rId131" Type="http://schemas.openxmlformats.org/officeDocument/2006/relationships/header" Target="header33.xml"/><Relationship Id="rId136" Type="http://schemas.openxmlformats.org/officeDocument/2006/relationships/header" Target="header35.xml"/><Relationship Id="rId61" Type="http://schemas.openxmlformats.org/officeDocument/2006/relationships/image" Target="media/image13.png"/><Relationship Id="rId82" Type="http://schemas.openxmlformats.org/officeDocument/2006/relationships/footer" Target="footer18.xml"/><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footer" Target="footer8.xml"/><Relationship Id="rId35" Type="http://schemas.openxmlformats.org/officeDocument/2006/relationships/footer" Target="footer10.xml"/><Relationship Id="rId77" Type="http://schemas.openxmlformats.org/officeDocument/2006/relationships/image" Target="media/image22.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header" Target="header3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mb\Documents\LFT_Report_AutoTOC_A4.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cdmsmithonline-my.sharepoint.com/personal/registejh_cdmsmith_com/Documents/Documents/R_Directory/PR_Analysis/data/raw/HachvsProminent_Outlier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https://cdmsmithonline-my.sharepoint.com/personal/registejh_cdmsmith_com/Documents/Documents/R_Directory/PR_Analysis/data/raw/HachvsProminent_OutlierAnalysis.xlsx"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https://cdmsmithonline-my.sharepoint.com/personal/registejh_cdmsmith_com/Documents/Documents/R_Directory/PR_Analysis/data/raw/VisyPaper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'Inf &amp; Eff (no outliers)'!$A$12</c:f>
          <c:strCache>
            <c:ptCount val="1"/>
            <c:pt idx="0">
              <c:v>Inf &amp; Effluent Prominent vs Hach (Excluding Outliers)</c:v>
            </c:pt>
          </c:strCache>
        </c:strRef>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lumMod val="20000"/>
                  <a:lumOff val="80000"/>
                  <a:alpha val="50000"/>
                </a:schemeClr>
              </a:solidFill>
              <a:ln w="9525">
                <a:solidFill>
                  <a:schemeClr val="accent1">
                    <a:lumMod val="40000"/>
                    <a:lumOff val="60000"/>
                  </a:schemeClr>
                </a:solidFill>
              </a:ln>
              <a:effectLst/>
            </c:spPr>
          </c:marker>
          <c:trendline>
            <c:spPr>
              <a:ln w="25400" cap="rnd">
                <a:solidFill>
                  <a:srgbClr val="FF0000"/>
                </a:solidFill>
                <a:prstDash val="sysDot"/>
              </a:ln>
              <a:effectLst/>
            </c:spPr>
            <c:trendlineType val="linear"/>
            <c:dispRSqr val="1"/>
            <c:dispEq val="1"/>
            <c:trendlineLbl>
              <c:layout>
                <c:manualLayout>
                  <c:x val="0.21773280839895012"/>
                  <c:y val="-0.1321712064242273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'Inf &amp; Eff (no outliers)'!$C$23:$C$9724</c:f>
              <c:numCache>
                <c:formatCode>0.00</c:formatCode>
                <c:ptCount val="9473"/>
                <c:pt idx="0">
                  <c:v>0.7</c:v>
                </c:pt>
                <c:pt idx="1">
                  <c:v>0.71</c:v>
                </c:pt>
                <c:pt idx="2">
                  <c:v>0.66</c:v>
                </c:pt>
                <c:pt idx="3">
                  <c:v>0.68</c:v>
                </c:pt>
                <c:pt idx="4">
                  <c:v>0.69</c:v>
                </c:pt>
                <c:pt idx="5">
                  <c:v>0.66</c:v>
                </c:pt>
                <c:pt idx="6">
                  <c:v>0.67</c:v>
                </c:pt>
                <c:pt idx="7">
                  <c:v>0.7</c:v>
                </c:pt>
                <c:pt idx="8">
                  <c:v>0.72</c:v>
                </c:pt>
                <c:pt idx="9">
                  <c:v>0.66</c:v>
                </c:pt>
                <c:pt idx="10">
                  <c:v>0.86</c:v>
                </c:pt>
                <c:pt idx="11">
                  <c:v>0.85</c:v>
                </c:pt>
                <c:pt idx="12">
                  <c:v>0.93</c:v>
                </c:pt>
                <c:pt idx="13">
                  <c:v>0.82</c:v>
                </c:pt>
                <c:pt idx="14">
                  <c:v>0.79</c:v>
                </c:pt>
                <c:pt idx="15">
                  <c:v>0.84</c:v>
                </c:pt>
                <c:pt idx="16">
                  <c:v>0.82</c:v>
                </c:pt>
                <c:pt idx="17">
                  <c:v>0.86</c:v>
                </c:pt>
                <c:pt idx="18">
                  <c:v>0.79</c:v>
                </c:pt>
                <c:pt idx="19">
                  <c:v>1.51</c:v>
                </c:pt>
                <c:pt idx="20">
                  <c:v>1.76</c:v>
                </c:pt>
                <c:pt idx="21">
                  <c:v>1.71</c:v>
                </c:pt>
                <c:pt idx="22">
                  <c:v>1.75</c:v>
                </c:pt>
                <c:pt idx="23">
                  <c:v>1.62</c:v>
                </c:pt>
                <c:pt idx="24">
                  <c:v>1.6</c:v>
                </c:pt>
                <c:pt idx="25">
                  <c:v>1.95</c:v>
                </c:pt>
                <c:pt idx="26">
                  <c:v>1.04</c:v>
                </c:pt>
                <c:pt idx="27">
                  <c:v>0.88</c:v>
                </c:pt>
                <c:pt idx="28">
                  <c:v>1.7</c:v>
                </c:pt>
                <c:pt idx="29">
                  <c:v>1.7</c:v>
                </c:pt>
                <c:pt idx="30">
                  <c:v>1.22</c:v>
                </c:pt>
                <c:pt idx="31">
                  <c:v>1.17</c:v>
                </c:pt>
                <c:pt idx="32">
                  <c:v>1.58</c:v>
                </c:pt>
                <c:pt idx="33">
                  <c:v>1.2</c:v>
                </c:pt>
                <c:pt idx="34">
                  <c:v>1.18</c:v>
                </c:pt>
                <c:pt idx="35">
                  <c:v>1.1000000000000001</c:v>
                </c:pt>
                <c:pt idx="36">
                  <c:v>1.06</c:v>
                </c:pt>
                <c:pt idx="37">
                  <c:v>1.07</c:v>
                </c:pt>
                <c:pt idx="38">
                  <c:v>0.99</c:v>
                </c:pt>
                <c:pt idx="39">
                  <c:v>0.96</c:v>
                </c:pt>
                <c:pt idx="40">
                  <c:v>1.03</c:v>
                </c:pt>
                <c:pt idx="41">
                  <c:v>1.07</c:v>
                </c:pt>
                <c:pt idx="42">
                  <c:v>1.02</c:v>
                </c:pt>
                <c:pt idx="43">
                  <c:v>1.05</c:v>
                </c:pt>
                <c:pt idx="44">
                  <c:v>1.02</c:v>
                </c:pt>
                <c:pt idx="45">
                  <c:v>1.05</c:v>
                </c:pt>
                <c:pt idx="46">
                  <c:v>1.0900000000000001</c:v>
                </c:pt>
                <c:pt idx="47">
                  <c:v>1.1200000000000001</c:v>
                </c:pt>
                <c:pt idx="48">
                  <c:v>1.2</c:v>
                </c:pt>
                <c:pt idx="49">
                  <c:v>0.77</c:v>
                </c:pt>
                <c:pt idx="50">
                  <c:v>0.75</c:v>
                </c:pt>
                <c:pt idx="51">
                  <c:v>0.71</c:v>
                </c:pt>
                <c:pt idx="52">
                  <c:v>0.92</c:v>
                </c:pt>
                <c:pt idx="53">
                  <c:v>0.76</c:v>
                </c:pt>
                <c:pt idx="54">
                  <c:v>0.76</c:v>
                </c:pt>
                <c:pt idx="55">
                  <c:v>0.8</c:v>
                </c:pt>
                <c:pt idx="56">
                  <c:v>0.77</c:v>
                </c:pt>
                <c:pt idx="57">
                  <c:v>0.82</c:v>
                </c:pt>
                <c:pt idx="58">
                  <c:v>0.75</c:v>
                </c:pt>
                <c:pt idx="59">
                  <c:v>0.74</c:v>
                </c:pt>
                <c:pt idx="60">
                  <c:v>0.65</c:v>
                </c:pt>
                <c:pt idx="61">
                  <c:v>0.63</c:v>
                </c:pt>
                <c:pt idx="62">
                  <c:v>0.56999999999999995</c:v>
                </c:pt>
                <c:pt idx="63">
                  <c:v>0.64</c:v>
                </c:pt>
                <c:pt idx="64">
                  <c:v>0.64</c:v>
                </c:pt>
                <c:pt idx="65">
                  <c:v>0.6</c:v>
                </c:pt>
                <c:pt idx="66">
                  <c:v>0.63</c:v>
                </c:pt>
                <c:pt idx="67">
                  <c:v>1.1000000000000001</c:v>
                </c:pt>
                <c:pt idx="68">
                  <c:v>1.05</c:v>
                </c:pt>
                <c:pt idx="69">
                  <c:v>0.86</c:v>
                </c:pt>
                <c:pt idx="70">
                  <c:v>0.89</c:v>
                </c:pt>
                <c:pt idx="71">
                  <c:v>0.93</c:v>
                </c:pt>
                <c:pt idx="72">
                  <c:v>0.86</c:v>
                </c:pt>
                <c:pt idx="73">
                  <c:v>0.91</c:v>
                </c:pt>
                <c:pt idx="74">
                  <c:v>0.83</c:v>
                </c:pt>
                <c:pt idx="75">
                  <c:v>0.9</c:v>
                </c:pt>
                <c:pt idx="76">
                  <c:v>0.87</c:v>
                </c:pt>
                <c:pt idx="77">
                  <c:v>0.89</c:v>
                </c:pt>
                <c:pt idx="78">
                  <c:v>0.95</c:v>
                </c:pt>
                <c:pt idx="79">
                  <c:v>0.9</c:v>
                </c:pt>
                <c:pt idx="80">
                  <c:v>0.88</c:v>
                </c:pt>
                <c:pt idx="81">
                  <c:v>0.89</c:v>
                </c:pt>
                <c:pt idx="82">
                  <c:v>0.83</c:v>
                </c:pt>
                <c:pt idx="83">
                  <c:v>0.87</c:v>
                </c:pt>
                <c:pt idx="84">
                  <c:v>0.88</c:v>
                </c:pt>
                <c:pt idx="85">
                  <c:v>0.86</c:v>
                </c:pt>
                <c:pt idx="86">
                  <c:v>0.87</c:v>
                </c:pt>
                <c:pt idx="87">
                  <c:v>0.88</c:v>
                </c:pt>
                <c:pt idx="88">
                  <c:v>0.85</c:v>
                </c:pt>
                <c:pt idx="89">
                  <c:v>0.8</c:v>
                </c:pt>
                <c:pt idx="90">
                  <c:v>0.88</c:v>
                </c:pt>
                <c:pt idx="91">
                  <c:v>0.77</c:v>
                </c:pt>
                <c:pt idx="92">
                  <c:v>1.2</c:v>
                </c:pt>
                <c:pt idx="93">
                  <c:v>0.97</c:v>
                </c:pt>
                <c:pt idx="94">
                  <c:v>0.98</c:v>
                </c:pt>
                <c:pt idx="95">
                  <c:v>0.9</c:v>
                </c:pt>
                <c:pt idx="96">
                  <c:v>0.98</c:v>
                </c:pt>
                <c:pt idx="97">
                  <c:v>0.86</c:v>
                </c:pt>
                <c:pt idx="98">
                  <c:v>0.86</c:v>
                </c:pt>
                <c:pt idx="99">
                  <c:v>0.85</c:v>
                </c:pt>
                <c:pt idx="100">
                  <c:v>0.76</c:v>
                </c:pt>
                <c:pt idx="101">
                  <c:v>0.79</c:v>
                </c:pt>
                <c:pt idx="102">
                  <c:v>0.8</c:v>
                </c:pt>
                <c:pt idx="103">
                  <c:v>0.72</c:v>
                </c:pt>
                <c:pt idx="104">
                  <c:v>0.74</c:v>
                </c:pt>
                <c:pt idx="105">
                  <c:v>0.91</c:v>
                </c:pt>
                <c:pt idx="106">
                  <c:v>0.9</c:v>
                </c:pt>
                <c:pt idx="107">
                  <c:v>0.05</c:v>
                </c:pt>
                <c:pt idx="108">
                  <c:v>0.95</c:v>
                </c:pt>
                <c:pt idx="109">
                  <c:v>0.93</c:v>
                </c:pt>
                <c:pt idx="110">
                  <c:v>0.91</c:v>
                </c:pt>
                <c:pt idx="111">
                  <c:v>0.82</c:v>
                </c:pt>
                <c:pt idx="112">
                  <c:v>0.83</c:v>
                </c:pt>
                <c:pt idx="113">
                  <c:v>1.02</c:v>
                </c:pt>
                <c:pt idx="114">
                  <c:v>1.27</c:v>
                </c:pt>
                <c:pt idx="115">
                  <c:v>1.21</c:v>
                </c:pt>
                <c:pt idx="116">
                  <c:v>0.1</c:v>
                </c:pt>
                <c:pt idx="117">
                  <c:v>1.21</c:v>
                </c:pt>
                <c:pt idx="118">
                  <c:v>0.54</c:v>
                </c:pt>
                <c:pt idx="119">
                  <c:v>0.33</c:v>
                </c:pt>
                <c:pt idx="120">
                  <c:v>0.46</c:v>
                </c:pt>
                <c:pt idx="121">
                  <c:v>0.78</c:v>
                </c:pt>
                <c:pt idx="122">
                  <c:v>0.83</c:v>
                </c:pt>
                <c:pt idx="123">
                  <c:v>0.85</c:v>
                </c:pt>
                <c:pt idx="124">
                  <c:v>0.94</c:v>
                </c:pt>
                <c:pt idx="125">
                  <c:v>0.97</c:v>
                </c:pt>
                <c:pt idx="126">
                  <c:v>0.95</c:v>
                </c:pt>
                <c:pt idx="127">
                  <c:v>0.8</c:v>
                </c:pt>
                <c:pt idx="128">
                  <c:v>0.81</c:v>
                </c:pt>
                <c:pt idx="129">
                  <c:v>0.75</c:v>
                </c:pt>
                <c:pt idx="130">
                  <c:v>0.75</c:v>
                </c:pt>
                <c:pt idx="131">
                  <c:v>0.72</c:v>
                </c:pt>
                <c:pt idx="132">
                  <c:v>0.74</c:v>
                </c:pt>
                <c:pt idx="133">
                  <c:v>0.73</c:v>
                </c:pt>
                <c:pt idx="134">
                  <c:v>0.77</c:v>
                </c:pt>
                <c:pt idx="135">
                  <c:v>0.76</c:v>
                </c:pt>
                <c:pt idx="136">
                  <c:v>0.71</c:v>
                </c:pt>
                <c:pt idx="137">
                  <c:v>1.1200000000000001</c:v>
                </c:pt>
                <c:pt idx="138">
                  <c:v>0.91</c:v>
                </c:pt>
                <c:pt idx="139">
                  <c:v>0.9</c:v>
                </c:pt>
                <c:pt idx="140">
                  <c:v>1.01</c:v>
                </c:pt>
                <c:pt idx="141">
                  <c:v>0.97</c:v>
                </c:pt>
                <c:pt idx="142">
                  <c:v>0.95</c:v>
                </c:pt>
                <c:pt idx="143">
                  <c:v>0.9</c:v>
                </c:pt>
                <c:pt idx="144">
                  <c:v>0.92</c:v>
                </c:pt>
                <c:pt idx="145">
                  <c:v>0.9</c:v>
                </c:pt>
                <c:pt idx="146">
                  <c:v>0.84</c:v>
                </c:pt>
                <c:pt idx="147">
                  <c:v>0.82</c:v>
                </c:pt>
                <c:pt idx="148">
                  <c:v>0.8</c:v>
                </c:pt>
                <c:pt idx="149">
                  <c:v>0.83</c:v>
                </c:pt>
                <c:pt idx="150">
                  <c:v>0.86</c:v>
                </c:pt>
                <c:pt idx="151">
                  <c:v>0.85</c:v>
                </c:pt>
                <c:pt idx="152">
                  <c:v>0.86</c:v>
                </c:pt>
                <c:pt idx="153">
                  <c:v>0.83</c:v>
                </c:pt>
                <c:pt idx="154">
                  <c:v>0.78</c:v>
                </c:pt>
                <c:pt idx="155">
                  <c:v>0.82</c:v>
                </c:pt>
                <c:pt idx="156">
                  <c:v>0.8</c:v>
                </c:pt>
                <c:pt idx="157">
                  <c:v>0.78</c:v>
                </c:pt>
                <c:pt idx="158">
                  <c:v>0.81</c:v>
                </c:pt>
                <c:pt idx="159">
                  <c:v>0.86</c:v>
                </c:pt>
                <c:pt idx="160">
                  <c:v>0.74</c:v>
                </c:pt>
                <c:pt idx="161">
                  <c:v>1.1399999999999999</c:v>
                </c:pt>
                <c:pt idx="162">
                  <c:v>1.1000000000000001</c:v>
                </c:pt>
                <c:pt idx="163">
                  <c:v>1.17</c:v>
                </c:pt>
                <c:pt idx="164">
                  <c:v>0.54</c:v>
                </c:pt>
                <c:pt idx="165">
                  <c:v>0.71</c:v>
                </c:pt>
                <c:pt idx="166">
                  <c:v>0.53</c:v>
                </c:pt>
                <c:pt idx="167">
                  <c:v>0.84</c:v>
                </c:pt>
                <c:pt idx="168">
                  <c:v>0.78</c:v>
                </c:pt>
                <c:pt idx="169">
                  <c:v>0.94</c:v>
                </c:pt>
                <c:pt idx="170">
                  <c:v>1.46</c:v>
                </c:pt>
                <c:pt idx="171">
                  <c:v>1.59</c:v>
                </c:pt>
                <c:pt idx="172">
                  <c:v>1.0900000000000001</c:v>
                </c:pt>
                <c:pt idx="173">
                  <c:v>1.1599999999999999</c:v>
                </c:pt>
                <c:pt idx="174">
                  <c:v>1.0900000000000001</c:v>
                </c:pt>
                <c:pt idx="175">
                  <c:v>1.0900000000000001</c:v>
                </c:pt>
                <c:pt idx="176">
                  <c:v>0.99</c:v>
                </c:pt>
                <c:pt idx="177">
                  <c:v>0.96</c:v>
                </c:pt>
                <c:pt idx="178">
                  <c:v>1.1000000000000001</c:v>
                </c:pt>
                <c:pt idx="179">
                  <c:v>1.06</c:v>
                </c:pt>
                <c:pt idx="180">
                  <c:v>1.05</c:v>
                </c:pt>
                <c:pt idx="181">
                  <c:v>1.03</c:v>
                </c:pt>
                <c:pt idx="182">
                  <c:v>1.02</c:v>
                </c:pt>
                <c:pt idx="183">
                  <c:v>1.05</c:v>
                </c:pt>
                <c:pt idx="184">
                  <c:v>1.08</c:v>
                </c:pt>
                <c:pt idx="185">
                  <c:v>1.1000000000000001</c:v>
                </c:pt>
                <c:pt idx="186">
                  <c:v>1.1599999999999999</c:v>
                </c:pt>
                <c:pt idx="187">
                  <c:v>1.1200000000000001</c:v>
                </c:pt>
                <c:pt idx="188">
                  <c:v>1.1599999999999999</c:v>
                </c:pt>
                <c:pt idx="189">
                  <c:v>0.93</c:v>
                </c:pt>
                <c:pt idx="190">
                  <c:v>0.91</c:v>
                </c:pt>
                <c:pt idx="191">
                  <c:v>0.92</c:v>
                </c:pt>
                <c:pt idx="192">
                  <c:v>0.96</c:v>
                </c:pt>
                <c:pt idx="193">
                  <c:v>0.99</c:v>
                </c:pt>
                <c:pt idx="194">
                  <c:v>0.81</c:v>
                </c:pt>
                <c:pt idx="195">
                  <c:v>0.83</c:v>
                </c:pt>
                <c:pt idx="196">
                  <c:v>0.8</c:v>
                </c:pt>
                <c:pt idx="197">
                  <c:v>0.75</c:v>
                </c:pt>
                <c:pt idx="198">
                  <c:v>0.82</c:v>
                </c:pt>
                <c:pt idx="199">
                  <c:v>0.79</c:v>
                </c:pt>
                <c:pt idx="200">
                  <c:v>0.83</c:v>
                </c:pt>
                <c:pt idx="201">
                  <c:v>0.83</c:v>
                </c:pt>
                <c:pt idx="202">
                  <c:v>0.83</c:v>
                </c:pt>
                <c:pt idx="203">
                  <c:v>0.82</c:v>
                </c:pt>
                <c:pt idx="204">
                  <c:v>0.8</c:v>
                </c:pt>
                <c:pt idx="205">
                  <c:v>0.84</c:v>
                </c:pt>
                <c:pt idx="206">
                  <c:v>0.8</c:v>
                </c:pt>
                <c:pt idx="207">
                  <c:v>0.79</c:v>
                </c:pt>
                <c:pt idx="208">
                  <c:v>0.88</c:v>
                </c:pt>
                <c:pt idx="209">
                  <c:v>0.87</c:v>
                </c:pt>
                <c:pt idx="210">
                  <c:v>0.84</c:v>
                </c:pt>
                <c:pt idx="211">
                  <c:v>0.86</c:v>
                </c:pt>
                <c:pt idx="212">
                  <c:v>0.85</c:v>
                </c:pt>
                <c:pt idx="213">
                  <c:v>0.82</c:v>
                </c:pt>
                <c:pt idx="214">
                  <c:v>0.91</c:v>
                </c:pt>
                <c:pt idx="215">
                  <c:v>0.83</c:v>
                </c:pt>
                <c:pt idx="216">
                  <c:v>0.81</c:v>
                </c:pt>
                <c:pt idx="217">
                  <c:v>0.82</c:v>
                </c:pt>
                <c:pt idx="218">
                  <c:v>0.95</c:v>
                </c:pt>
                <c:pt idx="219">
                  <c:v>1.02</c:v>
                </c:pt>
                <c:pt idx="220">
                  <c:v>1.04</c:v>
                </c:pt>
                <c:pt idx="221">
                  <c:v>0.96</c:v>
                </c:pt>
                <c:pt idx="222">
                  <c:v>0.9</c:v>
                </c:pt>
                <c:pt idx="223">
                  <c:v>0.92</c:v>
                </c:pt>
                <c:pt idx="224">
                  <c:v>0.9</c:v>
                </c:pt>
                <c:pt idx="225">
                  <c:v>0.89</c:v>
                </c:pt>
                <c:pt idx="226">
                  <c:v>0.78</c:v>
                </c:pt>
                <c:pt idx="227">
                  <c:v>0.81</c:v>
                </c:pt>
                <c:pt idx="228">
                  <c:v>0.83</c:v>
                </c:pt>
                <c:pt idx="229">
                  <c:v>0.9</c:v>
                </c:pt>
                <c:pt idx="230">
                  <c:v>0.94</c:v>
                </c:pt>
                <c:pt idx="231">
                  <c:v>0.9</c:v>
                </c:pt>
                <c:pt idx="232">
                  <c:v>1.02</c:v>
                </c:pt>
                <c:pt idx="233">
                  <c:v>1.07</c:v>
                </c:pt>
                <c:pt idx="234">
                  <c:v>0.66</c:v>
                </c:pt>
                <c:pt idx="235">
                  <c:v>0.75</c:v>
                </c:pt>
                <c:pt idx="236">
                  <c:v>0.72</c:v>
                </c:pt>
                <c:pt idx="237">
                  <c:v>0.75</c:v>
                </c:pt>
                <c:pt idx="238">
                  <c:v>0.97</c:v>
                </c:pt>
                <c:pt idx="239">
                  <c:v>0.81</c:v>
                </c:pt>
                <c:pt idx="240">
                  <c:v>0.9</c:v>
                </c:pt>
                <c:pt idx="241">
                  <c:v>0.83</c:v>
                </c:pt>
                <c:pt idx="242">
                  <c:v>1.1000000000000001</c:v>
                </c:pt>
                <c:pt idx="243">
                  <c:v>1.04</c:v>
                </c:pt>
                <c:pt idx="244">
                  <c:v>1.1100000000000001</c:v>
                </c:pt>
                <c:pt idx="245">
                  <c:v>1.17</c:v>
                </c:pt>
                <c:pt idx="246">
                  <c:v>1.1499999999999999</c:v>
                </c:pt>
                <c:pt idx="247">
                  <c:v>1.1100000000000001</c:v>
                </c:pt>
                <c:pt idx="248">
                  <c:v>1.07</c:v>
                </c:pt>
                <c:pt idx="249">
                  <c:v>1.02</c:v>
                </c:pt>
                <c:pt idx="250">
                  <c:v>0.72</c:v>
                </c:pt>
                <c:pt idx="251">
                  <c:v>0.78</c:v>
                </c:pt>
                <c:pt idx="252">
                  <c:v>0.97</c:v>
                </c:pt>
                <c:pt idx="253">
                  <c:v>0.88</c:v>
                </c:pt>
                <c:pt idx="254">
                  <c:v>0.92</c:v>
                </c:pt>
                <c:pt idx="255">
                  <c:v>0.98</c:v>
                </c:pt>
                <c:pt idx="256">
                  <c:v>1.01</c:v>
                </c:pt>
                <c:pt idx="257">
                  <c:v>1.06</c:v>
                </c:pt>
                <c:pt idx="258">
                  <c:v>1.05</c:v>
                </c:pt>
                <c:pt idx="259">
                  <c:v>1.08</c:v>
                </c:pt>
                <c:pt idx="260">
                  <c:v>1.1100000000000001</c:v>
                </c:pt>
                <c:pt idx="261">
                  <c:v>1.06</c:v>
                </c:pt>
                <c:pt idx="262">
                  <c:v>1.1200000000000001</c:v>
                </c:pt>
                <c:pt idx="263">
                  <c:v>1.03</c:v>
                </c:pt>
                <c:pt idx="264">
                  <c:v>1.1000000000000001</c:v>
                </c:pt>
                <c:pt idx="265">
                  <c:v>1.04</c:v>
                </c:pt>
                <c:pt idx="266">
                  <c:v>1.07</c:v>
                </c:pt>
                <c:pt idx="267">
                  <c:v>1.08</c:v>
                </c:pt>
                <c:pt idx="268">
                  <c:v>1.08</c:v>
                </c:pt>
                <c:pt idx="269">
                  <c:v>1.0900000000000001</c:v>
                </c:pt>
                <c:pt idx="270">
                  <c:v>1.1499999999999999</c:v>
                </c:pt>
                <c:pt idx="271">
                  <c:v>1.1100000000000001</c:v>
                </c:pt>
                <c:pt idx="272">
                  <c:v>1.06</c:v>
                </c:pt>
                <c:pt idx="273">
                  <c:v>1.04</c:v>
                </c:pt>
                <c:pt idx="274">
                  <c:v>1</c:v>
                </c:pt>
                <c:pt idx="275">
                  <c:v>0.96</c:v>
                </c:pt>
                <c:pt idx="276">
                  <c:v>0.83</c:v>
                </c:pt>
                <c:pt idx="277">
                  <c:v>0.79</c:v>
                </c:pt>
                <c:pt idx="278">
                  <c:v>1.07</c:v>
                </c:pt>
                <c:pt idx="279">
                  <c:v>0.82</c:v>
                </c:pt>
                <c:pt idx="280">
                  <c:v>0.75</c:v>
                </c:pt>
                <c:pt idx="281">
                  <c:v>0.79</c:v>
                </c:pt>
                <c:pt idx="282">
                  <c:v>0.71</c:v>
                </c:pt>
                <c:pt idx="283">
                  <c:v>0.72</c:v>
                </c:pt>
                <c:pt idx="284">
                  <c:v>0.83</c:v>
                </c:pt>
                <c:pt idx="285">
                  <c:v>1.06</c:v>
                </c:pt>
                <c:pt idx="286">
                  <c:v>1.08</c:v>
                </c:pt>
                <c:pt idx="287">
                  <c:v>1.01</c:v>
                </c:pt>
                <c:pt idx="288">
                  <c:v>0.93</c:v>
                </c:pt>
                <c:pt idx="289">
                  <c:v>0.95</c:v>
                </c:pt>
                <c:pt idx="290">
                  <c:v>0.87</c:v>
                </c:pt>
                <c:pt idx="291">
                  <c:v>0.9</c:v>
                </c:pt>
                <c:pt idx="292">
                  <c:v>0.89</c:v>
                </c:pt>
                <c:pt idx="293">
                  <c:v>0.91</c:v>
                </c:pt>
                <c:pt idx="294">
                  <c:v>0.9</c:v>
                </c:pt>
                <c:pt idx="295">
                  <c:v>0.89</c:v>
                </c:pt>
                <c:pt idx="296">
                  <c:v>0.87</c:v>
                </c:pt>
                <c:pt idx="297">
                  <c:v>0.79</c:v>
                </c:pt>
                <c:pt idx="298">
                  <c:v>1.03</c:v>
                </c:pt>
                <c:pt idx="299">
                  <c:v>1.05</c:v>
                </c:pt>
                <c:pt idx="300">
                  <c:v>1</c:v>
                </c:pt>
                <c:pt idx="301">
                  <c:v>1.06</c:v>
                </c:pt>
                <c:pt idx="302">
                  <c:v>0.99</c:v>
                </c:pt>
                <c:pt idx="303">
                  <c:v>1.01</c:v>
                </c:pt>
                <c:pt idx="304">
                  <c:v>0.98</c:v>
                </c:pt>
                <c:pt idx="305">
                  <c:v>1.1100000000000001</c:v>
                </c:pt>
                <c:pt idx="306">
                  <c:v>1.18</c:v>
                </c:pt>
                <c:pt idx="307">
                  <c:v>1.1299999999999999</c:v>
                </c:pt>
                <c:pt idx="308">
                  <c:v>1.1599999999999999</c:v>
                </c:pt>
                <c:pt idx="309">
                  <c:v>0.95</c:v>
                </c:pt>
                <c:pt idx="310">
                  <c:v>1.07</c:v>
                </c:pt>
                <c:pt idx="311">
                  <c:v>1.06</c:v>
                </c:pt>
                <c:pt idx="312">
                  <c:v>1.02</c:v>
                </c:pt>
                <c:pt idx="313">
                  <c:v>1.02</c:v>
                </c:pt>
                <c:pt idx="314">
                  <c:v>1.05</c:v>
                </c:pt>
                <c:pt idx="315">
                  <c:v>1.1200000000000001</c:v>
                </c:pt>
                <c:pt idx="316">
                  <c:v>1.0900000000000001</c:v>
                </c:pt>
                <c:pt idx="317">
                  <c:v>1.02</c:v>
                </c:pt>
                <c:pt idx="318">
                  <c:v>0.82</c:v>
                </c:pt>
                <c:pt idx="319">
                  <c:v>0.98</c:v>
                </c:pt>
                <c:pt idx="320">
                  <c:v>1.01</c:v>
                </c:pt>
                <c:pt idx="321">
                  <c:v>1.02</c:v>
                </c:pt>
                <c:pt idx="322">
                  <c:v>0.96</c:v>
                </c:pt>
                <c:pt idx="323">
                  <c:v>0.94</c:v>
                </c:pt>
                <c:pt idx="324">
                  <c:v>0.95</c:v>
                </c:pt>
                <c:pt idx="325">
                  <c:v>0.99</c:v>
                </c:pt>
                <c:pt idx="326">
                  <c:v>1</c:v>
                </c:pt>
                <c:pt idx="327">
                  <c:v>1.04</c:v>
                </c:pt>
                <c:pt idx="328">
                  <c:v>0.72</c:v>
                </c:pt>
                <c:pt idx="329">
                  <c:v>0.97</c:v>
                </c:pt>
                <c:pt idx="330">
                  <c:v>1.41</c:v>
                </c:pt>
                <c:pt idx="331">
                  <c:v>1.29</c:v>
                </c:pt>
                <c:pt idx="332">
                  <c:v>1.01</c:v>
                </c:pt>
                <c:pt idx="333">
                  <c:v>1</c:v>
                </c:pt>
                <c:pt idx="334">
                  <c:v>0.98</c:v>
                </c:pt>
                <c:pt idx="335">
                  <c:v>1.06</c:v>
                </c:pt>
                <c:pt idx="336">
                  <c:v>1.02</c:v>
                </c:pt>
                <c:pt idx="337">
                  <c:v>1.1000000000000001</c:v>
                </c:pt>
                <c:pt idx="338">
                  <c:v>1.26</c:v>
                </c:pt>
                <c:pt idx="339">
                  <c:v>1.1599999999999999</c:v>
                </c:pt>
                <c:pt idx="340">
                  <c:v>0.98</c:v>
                </c:pt>
                <c:pt idx="341">
                  <c:v>0.95</c:v>
                </c:pt>
                <c:pt idx="342">
                  <c:v>0.88</c:v>
                </c:pt>
                <c:pt idx="343">
                  <c:v>0.89</c:v>
                </c:pt>
                <c:pt idx="344">
                  <c:v>0.9</c:v>
                </c:pt>
                <c:pt idx="345">
                  <c:v>0.91</c:v>
                </c:pt>
                <c:pt idx="346">
                  <c:v>0.93</c:v>
                </c:pt>
                <c:pt idx="347">
                  <c:v>0.89</c:v>
                </c:pt>
                <c:pt idx="348">
                  <c:v>0.91</c:v>
                </c:pt>
                <c:pt idx="349">
                  <c:v>0.94</c:v>
                </c:pt>
                <c:pt idx="350">
                  <c:v>0.8</c:v>
                </c:pt>
                <c:pt idx="351">
                  <c:v>0.83</c:v>
                </c:pt>
                <c:pt idx="352">
                  <c:v>0.81</c:v>
                </c:pt>
                <c:pt idx="353">
                  <c:v>0.78</c:v>
                </c:pt>
                <c:pt idx="354">
                  <c:v>0.85</c:v>
                </c:pt>
                <c:pt idx="355">
                  <c:v>0.8</c:v>
                </c:pt>
                <c:pt idx="356">
                  <c:v>1.2</c:v>
                </c:pt>
                <c:pt idx="357">
                  <c:v>0.77</c:v>
                </c:pt>
                <c:pt idx="358">
                  <c:v>1.1100000000000001</c:v>
                </c:pt>
                <c:pt idx="359">
                  <c:v>0.85</c:v>
                </c:pt>
                <c:pt idx="360">
                  <c:v>1.17</c:v>
                </c:pt>
                <c:pt idx="361">
                  <c:v>0.94</c:v>
                </c:pt>
                <c:pt idx="362">
                  <c:v>0.75</c:v>
                </c:pt>
                <c:pt idx="363">
                  <c:v>1.19</c:v>
                </c:pt>
                <c:pt idx="364">
                  <c:v>0.81</c:v>
                </c:pt>
                <c:pt idx="365">
                  <c:v>0.91</c:v>
                </c:pt>
                <c:pt idx="366">
                  <c:v>0.84</c:v>
                </c:pt>
                <c:pt idx="367">
                  <c:v>0.88</c:v>
                </c:pt>
                <c:pt idx="368">
                  <c:v>0.82</c:v>
                </c:pt>
                <c:pt idx="369">
                  <c:v>0.68</c:v>
                </c:pt>
                <c:pt idx="370">
                  <c:v>0.63</c:v>
                </c:pt>
                <c:pt idx="371">
                  <c:v>0.71</c:v>
                </c:pt>
                <c:pt idx="372">
                  <c:v>1.0900000000000001</c:v>
                </c:pt>
                <c:pt idx="373">
                  <c:v>0.6</c:v>
                </c:pt>
                <c:pt idx="374">
                  <c:v>1</c:v>
                </c:pt>
                <c:pt idx="375">
                  <c:v>1.05</c:v>
                </c:pt>
                <c:pt idx="376">
                  <c:v>1.6</c:v>
                </c:pt>
                <c:pt idx="377">
                  <c:v>1.36</c:v>
                </c:pt>
                <c:pt idx="378">
                  <c:v>1.1299999999999999</c:v>
                </c:pt>
                <c:pt idx="379">
                  <c:v>1.1399999999999999</c:v>
                </c:pt>
                <c:pt idx="380">
                  <c:v>1.02</c:v>
                </c:pt>
                <c:pt idx="381">
                  <c:v>1.03</c:v>
                </c:pt>
                <c:pt idx="382">
                  <c:v>1</c:v>
                </c:pt>
                <c:pt idx="383">
                  <c:v>1.1000000000000001</c:v>
                </c:pt>
                <c:pt idx="384">
                  <c:v>1.01</c:v>
                </c:pt>
                <c:pt idx="385">
                  <c:v>0.98</c:v>
                </c:pt>
                <c:pt idx="386">
                  <c:v>0.99</c:v>
                </c:pt>
                <c:pt idx="387">
                  <c:v>1.03</c:v>
                </c:pt>
                <c:pt idx="388">
                  <c:v>0.96</c:v>
                </c:pt>
                <c:pt idx="389">
                  <c:v>0.94</c:v>
                </c:pt>
                <c:pt idx="390">
                  <c:v>0.97</c:v>
                </c:pt>
                <c:pt idx="391">
                  <c:v>0.9</c:v>
                </c:pt>
                <c:pt idx="392">
                  <c:v>0.93</c:v>
                </c:pt>
                <c:pt idx="393">
                  <c:v>0.91</c:v>
                </c:pt>
                <c:pt idx="394">
                  <c:v>0.92</c:v>
                </c:pt>
                <c:pt idx="395">
                  <c:v>0.95</c:v>
                </c:pt>
                <c:pt idx="396">
                  <c:v>0.98</c:v>
                </c:pt>
                <c:pt idx="397">
                  <c:v>0.94</c:v>
                </c:pt>
                <c:pt idx="398">
                  <c:v>0.91</c:v>
                </c:pt>
                <c:pt idx="399">
                  <c:v>0.89</c:v>
                </c:pt>
                <c:pt idx="400">
                  <c:v>0.38</c:v>
                </c:pt>
                <c:pt idx="401">
                  <c:v>1.03</c:v>
                </c:pt>
                <c:pt idx="402">
                  <c:v>1.08</c:v>
                </c:pt>
                <c:pt idx="403">
                  <c:v>1.04</c:v>
                </c:pt>
                <c:pt idx="404">
                  <c:v>1.1000000000000001</c:v>
                </c:pt>
                <c:pt idx="405">
                  <c:v>0.91</c:v>
                </c:pt>
                <c:pt idx="406">
                  <c:v>0.94</c:v>
                </c:pt>
                <c:pt idx="407">
                  <c:v>0.89</c:v>
                </c:pt>
                <c:pt idx="408">
                  <c:v>0.84</c:v>
                </c:pt>
                <c:pt idx="409">
                  <c:v>0.79</c:v>
                </c:pt>
                <c:pt idx="410">
                  <c:v>0.84</c:v>
                </c:pt>
                <c:pt idx="411">
                  <c:v>0.72</c:v>
                </c:pt>
                <c:pt idx="412">
                  <c:v>0.8</c:v>
                </c:pt>
                <c:pt idx="413">
                  <c:v>0.77</c:v>
                </c:pt>
                <c:pt idx="414">
                  <c:v>0.75</c:v>
                </c:pt>
                <c:pt idx="415">
                  <c:v>0.7</c:v>
                </c:pt>
                <c:pt idx="416">
                  <c:v>0.8</c:v>
                </c:pt>
                <c:pt idx="417">
                  <c:v>0.83</c:v>
                </c:pt>
                <c:pt idx="418">
                  <c:v>0.79</c:v>
                </c:pt>
                <c:pt idx="419">
                  <c:v>0.74</c:v>
                </c:pt>
                <c:pt idx="420">
                  <c:v>0.81</c:v>
                </c:pt>
                <c:pt idx="421">
                  <c:v>0.77</c:v>
                </c:pt>
                <c:pt idx="422">
                  <c:v>0.78</c:v>
                </c:pt>
                <c:pt idx="423">
                  <c:v>0.97</c:v>
                </c:pt>
                <c:pt idx="424">
                  <c:v>0.93</c:v>
                </c:pt>
                <c:pt idx="425">
                  <c:v>0.98</c:v>
                </c:pt>
                <c:pt idx="426">
                  <c:v>0.9</c:v>
                </c:pt>
                <c:pt idx="427">
                  <c:v>0.86</c:v>
                </c:pt>
                <c:pt idx="428">
                  <c:v>0.83</c:v>
                </c:pt>
                <c:pt idx="429">
                  <c:v>0.86</c:v>
                </c:pt>
                <c:pt idx="430">
                  <c:v>1.0900000000000001</c:v>
                </c:pt>
                <c:pt idx="431">
                  <c:v>1.03</c:v>
                </c:pt>
                <c:pt idx="432">
                  <c:v>0.93</c:v>
                </c:pt>
                <c:pt idx="433">
                  <c:v>1.1399999999999999</c:v>
                </c:pt>
                <c:pt idx="434">
                  <c:v>1.02</c:v>
                </c:pt>
                <c:pt idx="435">
                  <c:v>1.07</c:v>
                </c:pt>
                <c:pt idx="436">
                  <c:v>0.96</c:v>
                </c:pt>
                <c:pt idx="437">
                  <c:v>0.94</c:v>
                </c:pt>
                <c:pt idx="438">
                  <c:v>0.69</c:v>
                </c:pt>
                <c:pt idx="439">
                  <c:v>0.98</c:v>
                </c:pt>
                <c:pt idx="440">
                  <c:v>0.98</c:v>
                </c:pt>
                <c:pt idx="441">
                  <c:v>0.99</c:v>
                </c:pt>
                <c:pt idx="442">
                  <c:v>0.89</c:v>
                </c:pt>
                <c:pt idx="443">
                  <c:v>0.92</c:v>
                </c:pt>
                <c:pt idx="444">
                  <c:v>0.95</c:v>
                </c:pt>
                <c:pt idx="445">
                  <c:v>1.01</c:v>
                </c:pt>
                <c:pt idx="446">
                  <c:v>0.77</c:v>
                </c:pt>
                <c:pt idx="447">
                  <c:v>0.56999999999999995</c:v>
                </c:pt>
                <c:pt idx="448">
                  <c:v>0.5</c:v>
                </c:pt>
                <c:pt idx="449">
                  <c:v>0.78</c:v>
                </c:pt>
                <c:pt idx="450">
                  <c:v>0.55000000000000004</c:v>
                </c:pt>
                <c:pt idx="451">
                  <c:v>0.55000000000000004</c:v>
                </c:pt>
                <c:pt idx="452">
                  <c:v>0.6</c:v>
                </c:pt>
                <c:pt idx="453">
                  <c:v>0.93</c:v>
                </c:pt>
                <c:pt idx="454">
                  <c:v>1.04</c:v>
                </c:pt>
                <c:pt idx="455">
                  <c:v>1.29</c:v>
                </c:pt>
                <c:pt idx="456">
                  <c:v>1.1200000000000001</c:v>
                </c:pt>
                <c:pt idx="457">
                  <c:v>0.76</c:v>
                </c:pt>
                <c:pt idx="458">
                  <c:v>1.1200000000000001</c:v>
                </c:pt>
                <c:pt idx="459">
                  <c:v>1.1000000000000001</c:v>
                </c:pt>
                <c:pt idx="460">
                  <c:v>1.03</c:v>
                </c:pt>
                <c:pt idx="461">
                  <c:v>0.98</c:v>
                </c:pt>
                <c:pt idx="462">
                  <c:v>0.96</c:v>
                </c:pt>
                <c:pt idx="463">
                  <c:v>0.98</c:v>
                </c:pt>
                <c:pt idx="464">
                  <c:v>1.01</c:v>
                </c:pt>
                <c:pt idx="465">
                  <c:v>1.1000000000000001</c:v>
                </c:pt>
                <c:pt idx="466">
                  <c:v>1.1599999999999999</c:v>
                </c:pt>
                <c:pt idx="467">
                  <c:v>0.97</c:v>
                </c:pt>
                <c:pt idx="468">
                  <c:v>0.7</c:v>
                </c:pt>
                <c:pt idx="469">
                  <c:v>0.73</c:v>
                </c:pt>
                <c:pt idx="470">
                  <c:v>0.7</c:v>
                </c:pt>
                <c:pt idx="471">
                  <c:v>0.12</c:v>
                </c:pt>
                <c:pt idx="472">
                  <c:v>0.84</c:v>
                </c:pt>
                <c:pt idx="473">
                  <c:v>0.88</c:v>
                </c:pt>
                <c:pt idx="474">
                  <c:v>0.66</c:v>
                </c:pt>
                <c:pt idx="475">
                  <c:v>0.81</c:v>
                </c:pt>
                <c:pt idx="476">
                  <c:v>0.82</c:v>
                </c:pt>
                <c:pt idx="477">
                  <c:v>0.52</c:v>
                </c:pt>
                <c:pt idx="478">
                  <c:v>0.57999999999999996</c:v>
                </c:pt>
                <c:pt idx="479">
                  <c:v>0.77</c:v>
                </c:pt>
                <c:pt idx="480">
                  <c:v>0.72</c:v>
                </c:pt>
                <c:pt idx="481">
                  <c:v>0.68</c:v>
                </c:pt>
                <c:pt idx="482">
                  <c:v>0.67</c:v>
                </c:pt>
                <c:pt idx="483">
                  <c:v>0.88</c:v>
                </c:pt>
                <c:pt idx="484">
                  <c:v>0.9</c:v>
                </c:pt>
                <c:pt idx="485">
                  <c:v>0.96</c:v>
                </c:pt>
                <c:pt idx="486">
                  <c:v>0.98</c:v>
                </c:pt>
                <c:pt idx="487">
                  <c:v>0.97</c:v>
                </c:pt>
                <c:pt idx="488">
                  <c:v>0.99</c:v>
                </c:pt>
                <c:pt idx="489">
                  <c:v>1.03</c:v>
                </c:pt>
                <c:pt idx="490">
                  <c:v>0.98</c:v>
                </c:pt>
                <c:pt idx="491">
                  <c:v>0.93</c:v>
                </c:pt>
                <c:pt idx="492">
                  <c:v>0.81</c:v>
                </c:pt>
                <c:pt idx="493">
                  <c:v>0.84</c:v>
                </c:pt>
                <c:pt idx="494">
                  <c:v>0.92</c:v>
                </c:pt>
                <c:pt idx="495">
                  <c:v>0.89</c:v>
                </c:pt>
                <c:pt idx="496">
                  <c:v>0.87</c:v>
                </c:pt>
                <c:pt idx="497">
                  <c:v>0.71</c:v>
                </c:pt>
                <c:pt idx="498">
                  <c:v>1.02</c:v>
                </c:pt>
                <c:pt idx="499">
                  <c:v>1.03</c:v>
                </c:pt>
                <c:pt idx="500">
                  <c:v>1.02</c:v>
                </c:pt>
                <c:pt idx="501">
                  <c:v>1.02</c:v>
                </c:pt>
                <c:pt idx="502">
                  <c:v>1</c:v>
                </c:pt>
                <c:pt idx="503">
                  <c:v>1.03</c:v>
                </c:pt>
                <c:pt idx="504">
                  <c:v>0.99</c:v>
                </c:pt>
                <c:pt idx="505">
                  <c:v>1.04</c:v>
                </c:pt>
                <c:pt idx="506">
                  <c:v>1.07</c:v>
                </c:pt>
                <c:pt idx="507">
                  <c:v>0.97</c:v>
                </c:pt>
                <c:pt idx="508">
                  <c:v>0.92</c:v>
                </c:pt>
                <c:pt idx="509">
                  <c:v>0.91</c:v>
                </c:pt>
                <c:pt idx="510">
                  <c:v>0.94</c:v>
                </c:pt>
                <c:pt idx="511">
                  <c:v>0.98</c:v>
                </c:pt>
                <c:pt idx="512">
                  <c:v>0.99</c:v>
                </c:pt>
                <c:pt idx="513">
                  <c:v>0.99</c:v>
                </c:pt>
                <c:pt idx="514">
                  <c:v>0.84</c:v>
                </c:pt>
                <c:pt idx="515">
                  <c:v>1.2</c:v>
                </c:pt>
                <c:pt idx="516">
                  <c:v>1.06</c:v>
                </c:pt>
                <c:pt idx="517">
                  <c:v>0.85</c:v>
                </c:pt>
                <c:pt idx="518">
                  <c:v>0.9</c:v>
                </c:pt>
                <c:pt idx="519">
                  <c:v>0.95</c:v>
                </c:pt>
                <c:pt idx="520">
                  <c:v>0.72</c:v>
                </c:pt>
                <c:pt idx="521">
                  <c:v>0.8</c:v>
                </c:pt>
                <c:pt idx="522">
                  <c:v>0.92</c:v>
                </c:pt>
                <c:pt idx="523">
                  <c:v>0.94</c:v>
                </c:pt>
                <c:pt idx="524">
                  <c:v>0.96</c:v>
                </c:pt>
                <c:pt idx="525">
                  <c:v>0.98</c:v>
                </c:pt>
                <c:pt idx="526">
                  <c:v>1.02</c:v>
                </c:pt>
                <c:pt idx="527">
                  <c:v>0.99</c:v>
                </c:pt>
                <c:pt idx="528">
                  <c:v>0.94</c:v>
                </c:pt>
                <c:pt idx="529">
                  <c:v>0.85</c:v>
                </c:pt>
                <c:pt idx="530">
                  <c:v>0.83</c:v>
                </c:pt>
                <c:pt idx="531">
                  <c:v>0.87</c:v>
                </c:pt>
                <c:pt idx="532">
                  <c:v>0.89</c:v>
                </c:pt>
                <c:pt idx="533">
                  <c:v>0.11</c:v>
                </c:pt>
                <c:pt idx="534">
                  <c:v>0.93</c:v>
                </c:pt>
                <c:pt idx="535">
                  <c:v>0.92</c:v>
                </c:pt>
                <c:pt idx="536">
                  <c:v>0.9</c:v>
                </c:pt>
                <c:pt idx="537">
                  <c:v>0.91</c:v>
                </c:pt>
                <c:pt idx="538">
                  <c:v>0.74</c:v>
                </c:pt>
                <c:pt idx="539">
                  <c:v>0.79</c:v>
                </c:pt>
                <c:pt idx="540">
                  <c:v>0.83</c:v>
                </c:pt>
                <c:pt idx="541">
                  <c:v>0.81</c:v>
                </c:pt>
                <c:pt idx="542">
                  <c:v>0.99</c:v>
                </c:pt>
                <c:pt idx="543">
                  <c:v>0.78</c:v>
                </c:pt>
                <c:pt idx="544">
                  <c:v>0.84</c:v>
                </c:pt>
                <c:pt idx="545">
                  <c:v>0.86</c:v>
                </c:pt>
                <c:pt idx="546">
                  <c:v>0.89</c:v>
                </c:pt>
                <c:pt idx="547">
                  <c:v>0.87</c:v>
                </c:pt>
                <c:pt idx="548">
                  <c:v>0.79</c:v>
                </c:pt>
                <c:pt idx="549">
                  <c:v>0.8</c:v>
                </c:pt>
                <c:pt idx="550">
                  <c:v>0.82</c:v>
                </c:pt>
                <c:pt idx="551">
                  <c:v>0.8</c:v>
                </c:pt>
                <c:pt idx="552">
                  <c:v>0.77</c:v>
                </c:pt>
                <c:pt idx="553">
                  <c:v>0.75</c:v>
                </c:pt>
                <c:pt idx="554">
                  <c:v>0.79</c:v>
                </c:pt>
                <c:pt idx="555">
                  <c:v>0.86</c:v>
                </c:pt>
                <c:pt idx="556">
                  <c:v>0.91</c:v>
                </c:pt>
                <c:pt idx="557">
                  <c:v>0.97</c:v>
                </c:pt>
                <c:pt idx="558">
                  <c:v>1.07</c:v>
                </c:pt>
                <c:pt idx="559">
                  <c:v>0.92</c:v>
                </c:pt>
                <c:pt idx="560">
                  <c:v>0.74</c:v>
                </c:pt>
                <c:pt idx="561">
                  <c:v>0.84</c:v>
                </c:pt>
                <c:pt idx="562">
                  <c:v>0.81</c:v>
                </c:pt>
                <c:pt idx="563">
                  <c:v>0.86</c:v>
                </c:pt>
                <c:pt idx="564">
                  <c:v>1.02</c:v>
                </c:pt>
                <c:pt idx="565">
                  <c:v>0.9</c:v>
                </c:pt>
                <c:pt idx="566">
                  <c:v>0.88</c:v>
                </c:pt>
                <c:pt idx="567">
                  <c:v>0.9</c:v>
                </c:pt>
                <c:pt idx="568">
                  <c:v>1.03</c:v>
                </c:pt>
                <c:pt idx="569">
                  <c:v>1.1000000000000001</c:v>
                </c:pt>
                <c:pt idx="570">
                  <c:v>1.1200000000000001</c:v>
                </c:pt>
                <c:pt idx="571">
                  <c:v>1.1499999999999999</c:v>
                </c:pt>
                <c:pt idx="572">
                  <c:v>1.04</c:v>
                </c:pt>
                <c:pt idx="573">
                  <c:v>1.04</c:v>
                </c:pt>
                <c:pt idx="574">
                  <c:v>0.99</c:v>
                </c:pt>
                <c:pt idx="575">
                  <c:v>1</c:v>
                </c:pt>
                <c:pt idx="576">
                  <c:v>1.02</c:v>
                </c:pt>
                <c:pt idx="577">
                  <c:v>0.89</c:v>
                </c:pt>
                <c:pt idx="578">
                  <c:v>0.94</c:v>
                </c:pt>
                <c:pt idx="579">
                  <c:v>0.99</c:v>
                </c:pt>
                <c:pt idx="580">
                  <c:v>0.74</c:v>
                </c:pt>
                <c:pt idx="581">
                  <c:v>0.81</c:v>
                </c:pt>
                <c:pt idx="582">
                  <c:v>1.1000000000000001</c:v>
                </c:pt>
                <c:pt idx="583">
                  <c:v>0.95</c:v>
                </c:pt>
                <c:pt idx="584">
                  <c:v>0.92</c:v>
                </c:pt>
                <c:pt idx="585">
                  <c:v>0.88</c:v>
                </c:pt>
                <c:pt idx="586">
                  <c:v>0.91</c:v>
                </c:pt>
                <c:pt idx="587">
                  <c:v>0.78</c:v>
                </c:pt>
                <c:pt idx="588">
                  <c:v>0.83</c:v>
                </c:pt>
                <c:pt idx="589">
                  <c:v>0.86</c:v>
                </c:pt>
                <c:pt idx="590">
                  <c:v>0.91</c:v>
                </c:pt>
                <c:pt idx="591">
                  <c:v>0.96</c:v>
                </c:pt>
                <c:pt idx="592">
                  <c:v>1.05</c:v>
                </c:pt>
                <c:pt idx="593">
                  <c:v>1.06</c:v>
                </c:pt>
                <c:pt idx="594">
                  <c:v>1.69</c:v>
                </c:pt>
                <c:pt idx="595">
                  <c:v>0.99</c:v>
                </c:pt>
                <c:pt idx="596">
                  <c:v>0.94</c:v>
                </c:pt>
                <c:pt idx="597">
                  <c:v>0.72</c:v>
                </c:pt>
                <c:pt idx="598">
                  <c:v>0.79</c:v>
                </c:pt>
                <c:pt idx="599">
                  <c:v>0.93</c:v>
                </c:pt>
                <c:pt idx="600">
                  <c:v>0.88</c:v>
                </c:pt>
                <c:pt idx="601">
                  <c:v>0.93</c:v>
                </c:pt>
                <c:pt idx="602">
                  <c:v>0.86</c:v>
                </c:pt>
                <c:pt idx="603">
                  <c:v>0.88</c:v>
                </c:pt>
                <c:pt idx="604">
                  <c:v>0.84</c:v>
                </c:pt>
                <c:pt idx="605">
                  <c:v>0.82</c:v>
                </c:pt>
                <c:pt idx="606">
                  <c:v>0.83</c:v>
                </c:pt>
                <c:pt idx="607">
                  <c:v>0.81</c:v>
                </c:pt>
                <c:pt idx="608">
                  <c:v>0.8</c:v>
                </c:pt>
                <c:pt idx="609">
                  <c:v>0.84</c:v>
                </c:pt>
                <c:pt idx="610">
                  <c:v>0.93</c:v>
                </c:pt>
                <c:pt idx="611">
                  <c:v>0.9</c:v>
                </c:pt>
                <c:pt idx="612">
                  <c:v>0.88</c:v>
                </c:pt>
                <c:pt idx="613">
                  <c:v>0.93</c:v>
                </c:pt>
                <c:pt idx="614">
                  <c:v>0.91</c:v>
                </c:pt>
                <c:pt idx="615">
                  <c:v>0.92</c:v>
                </c:pt>
                <c:pt idx="616">
                  <c:v>0.78</c:v>
                </c:pt>
                <c:pt idx="617">
                  <c:v>0.91</c:v>
                </c:pt>
                <c:pt idx="618">
                  <c:v>0.59</c:v>
                </c:pt>
                <c:pt idx="619">
                  <c:v>0.33</c:v>
                </c:pt>
                <c:pt idx="620">
                  <c:v>0.48</c:v>
                </c:pt>
                <c:pt idx="621">
                  <c:v>0.53</c:v>
                </c:pt>
                <c:pt idx="622">
                  <c:v>0.95</c:v>
                </c:pt>
                <c:pt idx="623">
                  <c:v>0.93</c:v>
                </c:pt>
                <c:pt idx="624">
                  <c:v>0.98</c:v>
                </c:pt>
                <c:pt idx="625">
                  <c:v>0.94</c:v>
                </c:pt>
                <c:pt idx="626">
                  <c:v>0.9</c:v>
                </c:pt>
                <c:pt idx="627">
                  <c:v>0.96</c:v>
                </c:pt>
                <c:pt idx="628">
                  <c:v>0.88</c:v>
                </c:pt>
                <c:pt idx="629">
                  <c:v>0.97</c:v>
                </c:pt>
                <c:pt idx="630">
                  <c:v>0.84</c:v>
                </c:pt>
                <c:pt idx="631">
                  <c:v>0.95</c:v>
                </c:pt>
                <c:pt idx="632">
                  <c:v>0.88</c:v>
                </c:pt>
                <c:pt idx="633">
                  <c:v>0.93</c:v>
                </c:pt>
                <c:pt idx="634">
                  <c:v>0.85</c:v>
                </c:pt>
                <c:pt idx="635">
                  <c:v>0.91</c:v>
                </c:pt>
                <c:pt idx="636">
                  <c:v>0.92</c:v>
                </c:pt>
                <c:pt idx="637">
                  <c:v>1.02</c:v>
                </c:pt>
                <c:pt idx="638">
                  <c:v>0.86</c:v>
                </c:pt>
                <c:pt idx="639">
                  <c:v>1.02</c:v>
                </c:pt>
                <c:pt idx="640">
                  <c:v>0.9</c:v>
                </c:pt>
                <c:pt idx="641">
                  <c:v>0.96</c:v>
                </c:pt>
                <c:pt idx="642">
                  <c:v>0.82</c:v>
                </c:pt>
                <c:pt idx="643">
                  <c:v>0.88</c:v>
                </c:pt>
                <c:pt idx="644">
                  <c:v>0.91</c:v>
                </c:pt>
                <c:pt idx="645">
                  <c:v>0.85</c:v>
                </c:pt>
                <c:pt idx="646">
                  <c:v>0.89</c:v>
                </c:pt>
                <c:pt idx="647">
                  <c:v>0.91</c:v>
                </c:pt>
                <c:pt idx="648">
                  <c:v>1.03</c:v>
                </c:pt>
                <c:pt idx="649">
                  <c:v>0.84</c:v>
                </c:pt>
                <c:pt idx="650">
                  <c:v>1.02</c:v>
                </c:pt>
                <c:pt idx="651">
                  <c:v>0.88</c:v>
                </c:pt>
                <c:pt idx="652">
                  <c:v>1.04</c:v>
                </c:pt>
                <c:pt idx="653">
                  <c:v>0.93</c:v>
                </c:pt>
                <c:pt idx="654">
                  <c:v>1.01</c:v>
                </c:pt>
                <c:pt idx="655">
                  <c:v>1.1000000000000001</c:v>
                </c:pt>
                <c:pt idx="656">
                  <c:v>1.05</c:v>
                </c:pt>
                <c:pt idx="657">
                  <c:v>1.1599999999999999</c:v>
                </c:pt>
                <c:pt idx="658">
                  <c:v>0.87</c:v>
                </c:pt>
                <c:pt idx="659">
                  <c:v>0.9</c:v>
                </c:pt>
                <c:pt idx="660">
                  <c:v>0.97</c:v>
                </c:pt>
                <c:pt idx="661">
                  <c:v>0.93</c:v>
                </c:pt>
                <c:pt idx="662">
                  <c:v>0.86</c:v>
                </c:pt>
                <c:pt idx="663">
                  <c:v>0.95</c:v>
                </c:pt>
                <c:pt idx="664">
                  <c:v>0.95</c:v>
                </c:pt>
                <c:pt idx="665">
                  <c:v>0.92</c:v>
                </c:pt>
                <c:pt idx="666">
                  <c:v>0.98</c:v>
                </c:pt>
                <c:pt idx="667">
                  <c:v>1</c:v>
                </c:pt>
                <c:pt idx="668">
                  <c:v>1.02</c:v>
                </c:pt>
                <c:pt idx="669">
                  <c:v>1</c:v>
                </c:pt>
                <c:pt idx="670">
                  <c:v>0.98</c:v>
                </c:pt>
                <c:pt idx="671">
                  <c:v>0.95</c:v>
                </c:pt>
                <c:pt idx="672">
                  <c:v>0.81</c:v>
                </c:pt>
                <c:pt idx="673">
                  <c:v>0.79</c:v>
                </c:pt>
                <c:pt idx="674">
                  <c:v>0.79</c:v>
                </c:pt>
                <c:pt idx="675">
                  <c:v>0.74</c:v>
                </c:pt>
                <c:pt idx="676">
                  <c:v>0.8</c:v>
                </c:pt>
                <c:pt idx="677">
                  <c:v>0.63</c:v>
                </c:pt>
                <c:pt idx="678">
                  <c:v>1.01</c:v>
                </c:pt>
                <c:pt idx="679">
                  <c:v>1.01</c:v>
                </c:pt>
                <c:pt idx="680">
                  <c:v>1.08</c:v>
                </c:pt>
                <c:pt idx="681">
                  <c:v>1.04</c:v>
                </c:pt>
                <c:pt idx="682">
                  <c:v>0.85</c:v>
                </c:pt>
                <c:pt idx="683">
                  <c:v>0.88</c:v>
                </c:pt>
                <c:pt idx="684">
                  <c:v>0.9</c:v>
                </c:pt>
                <c:pt idx="685">
                  <c:v>1.04</c:v>
                </c:pt>
                <c:pt idx="686">
                  <c:v>1.1499999999999999</c:v>
                </c:pt>
                <c:pt idx="687">
                  <c:v>0.98</c:v>
                </c:pt>
                <c:pt idx="688">
                  <c:v>1.0900000000000001</c:v>
                </c:pt>
                <c:pt idx="689">
                  <c:v>0.9</c:v>
                </c:pt>
                <c:pt idx="690">
                  <c:v>0.88</c:v>
                </c:pt>
                <c:pt idx="691">
                  <c:v>0.81</c:v>
                </c:pt>
                <c:pt idx="692">
                  <c:v>0.71</c:v>
                </c:pt>
                <c:pt idx="693">
                  <c:v>0.73</c:v>
                </c:pt>
                <c:pt idx="694">
                  <c:v>0.64</c:v>
                </c:pt>
                <c:pt idx="695">
                  <c:v>1.08</c:v>
                </c:pt>
                <c:pt idx="696">
                  <c:v>1.04</c:v>
                </c:pt>
                <c:pt idx="697">
                  <c:v>0.93</c:v>
                </c:pt>
                <c:pt idx="698">
                  <c:v>0.92</c:v>
                </c:pt>
                <c:pt idx="699">
                  <c:v>0.89</c:v>
                </c:pt>
                <c:pt idx="700">
                  <c:v>0.95</c:v>
                </c:pt>
                <c:pt idx="701">
                  <c:v>1</c:v>
                </c:pt>
                <c:pt idx="702">
                  <c:v>0.86</c:v>
                </c:pt>
                <c:pt idx="703">
                  <c:v>0.75</c:v>
                </c:pt>
                <c:pt idx="704">
                  <c:v>0.7</c:v>
                </c:pt>
                <c:pt idx="705">
                  <c:v>0.69</c:v>
                </c:pt>
                <c:pt idx="706">
                  <c:v>0.71</c:v>
                </c:pt>
                <c:pt idx="707">
                  <c:v>0.73</c:v>
                </c:pt>
                <c:pt idx="708">
                  <c:v>0.93</c:v>
                </c:pt>
                <c:pt idx="709">
                  <c:v>0.93</c:v>
                </c:pt>
                <c:pt idx="710">
                  <c:v>1.1100000000000001</c:v>
                </c:pt>
                <c:pt idx="711">
                  <c:v>1.05</c:v>
                </c:pt>
                <c:pt idx="712">
                  <c:v>1.06</c:v>
                </c:pt>
                <c:pt idx="713">
                  <c:v>1.1000000000000001</c:v>
                </c:pt>
                <c:pt idx="714">
                  <c:v>1.1000000000000001</c:v>
                </c:pt>
                <c:pt idx="715">
                  <c:v>1.01</c:v>
                </c:pt>
                <c:pt idx="716">
                  <c:v>0.95</c:v>
                </c:pt>
                <c:pt idx="717">
                  <c:v>0.88</c:v>
                </c:pt>
                <c:pt idx="718">
                  <c:v>0.91</c:v>
                </c:pt>
                <c:pt idx="719">
                  <c:v>0.94</c:v>
                </c:pt>
                <c:pt idx="720">
                  <c:v>1.1299999999999999</c:v>
                </c:pt>
                <c:pt idx="721">
                  <c:v>1.1200000000000001</c:v>
                </c:pt>
                <c:pt idx="722">
                  <c:v>1.18</c:v>
                </c:pt>
                <c:pt idx="723">
                  <c:v>1.08</c:v>
                </c:pt>
                <c:pt idx="724">
                  <c:v>1.01</c:v>
                </c:pt>
                <c:pt idx="725">
                  <c:v>1.05</c:v>
                </c:pt>
                <c:pt idx="726">
                  <c:v>1.03</c:v>
                </c:pt>
                <c:pt idx="727">
                  <c:v>0.96</c:v>
                </c:pt>
                <c:pt idx="728">
                  <c:v>0.95</c:v>
                </c:pt>
                <c:pt idx="729">
                  <c:v>1.04</c:v>
                </c:pt>
                <c:pt idx="730">
                  <c:v>0.82</c:v>
                </c:pt>
                <c:pt idx="731">
                  <c:v>0.9</c:v>
                </c:pt>
                <c:pt idx="732">
                  <c:v>0.89</c:v>
                </c:pt>
                <c:pt idx="733">
                  <c:v>0.83</c:v>
                </c:pt>
                <c:pt idx="734">
                  <c:v>0.73</c:v>
                </c:pt>
                <c:pt idx="735">
                  <c:v>0.82</c:v>
                </c:pt>
                <c:pt idx="736">
                  <c:v>0.91</c:v>
                </c:pt>
                <c:pt idx="737">
                  <c:v>0.83</c:v>
                </c:pt>
                <c:pt idx="738">
                  <c:v>0.79</c:v>
                </c:pt>
                <c:pt idx="739">
                  <c:v>0.71</c:v>
                </c:pt>
                <c:pt idx="740">
                  <c:v>0.82</c:v>
                </c:pt>
                <c:pt idx="741">
                  <c:v>0.78</c:v>
                </c:pt>
                <c:pt idx="742">
                  <c:v>0.89</c:v>
                </c:pt>
                <c:pt idx="743">
                  <c:v>1.1000000000000001</c:v>
                </c:pt>
                <c:pt idx="744">
                  <c:v>1.03</c:v>
                </c:pt>
                <c:pt idx="745">
                  <c:v>1.02</c:v>
                </c:pt>
                <c:pt idx="746">
                  <c:v>1.06</c:v>
                </c:pt>
                <c:pt idx="747">
                  <c:v>1.03</c:v>
                </c:pt>
                <c:pt idx="748">
                  <c:v>0.98</c:v>
                </c:pt>
                <c:pt idx="749">
                  <c:v>0.96</c:v>
                </c:pt>
                <c:pt idx="750">
                  <c:v>0.99</c:v>
                </c:pt>
                <c:pt idx="751">
                  <c:v>0.89</c:v>
                </c:pt>
                <c:pt idx="752">
                  <c:v>0.86</c:v>
                </c:pt>
                <c:pt idx="753">
                  <c:v>0.82</c:v>
                </c:pt>
                <c:pt idx="754">
                  <c:v>0.84</c:v>
                </c:pt>
                <c:pt idx="755">
                  <c:v>0.87</c:v>
                </c:pt>
                <c:pt idx="756">
                  <c:v>0.83</c:v>
                </c:pt>
                <c:pt idx="757">
                  <c:v>0.72</c:v>
                </c:pt>
                <c:pt idx="758">
                  <c:v>0.45</c:v>
                </c:pt>
                <c:pt idx="759">
                  <c:v>0.45</c:v>
                </c:pt>
                <c:pt idx="760">
                  <c:v>0.45</c:v>
                </c:pt>
                <c:pt idx="761">
                  <c:v>1.1399999999999999</c:v>
                </c:pt>
                <c:pt idx="762">
                  <c:v>1.21</c:v>
                </c:pt>
                <c:pt idx="763">
                  <c:v>1.64</c:v>
                </c:pt>
                <c:pt idx="764">
                  <c:v>1.7</c:v>
                </c:pt>
                <c:pt idx="765">
                  <c:v>1.73</c:v>
                </c:pt>
                <c:pt idx="766">
                  <c:v>1.72</c:v>
                </c:pt>
                <c:pt idx="767">
                  <c:v>1.1299999999999999</c:v>
                </c:pt>
                <c:pt idx="768">
                  <c:v>1.1499999999999999</c:v>
                </c:pt>
                <c:pt idx="769">
                  <c:v>0.76</c:v>
                </c:pt>
                <c:pt idx="770">
                  <c:v>0.83</c:v>
                </c:pt>
                <c:pt idx="771">
                  <c:v>0.74</c:v>
                </c:pt>
                <c:pt idx="772">
                  <c:v>0.55000000000000004</c:v>
                </c:pt>
                <c:pt idx="773">
                  <c:v>0.7</c:v>
                </c:pt>
                <c:pt idx="774">
                  <c:v>0.52</c:v>
                </c:pt>
                <c:pt idx="775">
                  <c:v>0.8</c:v>
                </c:pt>
                <c:pt idx="776">
                  <c:v>0.86</c:v>
                </c:pt>
                <c:pt idx="777">
                  <c:v>0.73</c:v>
                </c:pt>
                <c:pt idx="778">
                  <c:v>0.81</c:v>
                </c:pt>
                <c:pt idx="779">
                  <c:v>0.86</c:v>
                </c:pt>
                <c:pt idx="780">
                  <c:v>0.75</c:v>
                </c:pt>
                <c:pt idx="781">
                  <c:v>0.63</c:v>
                </c:pt>
                <c:pt idx="782">
                  <c:v>0.79</c:v>
                </c:pt>
                <c:pt idx="783">
                  <c:v>0.8</c:v>
                </c:pt>
                <c:pt idx="784">
                  <c:v>0.56000000000000005</c:v>
                </c:pt>
                <c:pt idx="785">
                  <c:v>0.87</c:v>
                </c:pt>
                <c:pt idx="786">
                  <c:v>1.01</c:v>
                </c:pt>
                <c:pt idx="787">
                  <c:v>0.91</c:v>
                </c:pt>
                <c:pt idx="788">
                  <c:v>0.93</c:v>
                </c:pt>
                <c:pt idx="789">
                  <c:v>0.9</c:v>
                </c:pt>
                <c:pt idx="790">
                  <c:v>0.55000000000000004</c:v>
                </c:pt>
                <c:pt idx="791">
                  <c:v>1.03</c:v>
                </c:pt>
                <c:pt idx="792">
                  <c:v>0.97</c:v>
                </c:pt>
                <c:pt idx="793">
                  <c:v>0.64</c:v>
                </c:pt>
                <c:pt idx="794">
                  <c:v>0.87</c:v>
                </c:pt>
                <c:pt idx="795">
                  <c:v>0.86</c:v>
                </c:pt>
                <c:pt idx="796">
                  <c:v>0.69</c:v>
                </c:pt>
                <c:pt idx="797">
                  <c:v>0.76</c:v>
                </c:pt>
                <c:pt idx="798">
                  <c:v>0.91</c:v>
                </c:pt>
                <c:pt idx="799">
                  <c:v>0.91</c:v>
                </c:pt>
                <c:pt idx="800">
                  <c:v>0.9</c:v>
                </c:pt>
                <c:pt idx="801">
                  <c:v>0.81</c:v>
                </c:pt>
                <c:pt idx="802">
                  <c:v>0.93</c:v>
                </c:pt>
                <c:pt idx="803">
                  <c:v>0.9</c:v>
                </c:pt>
                <c:pt idx="804">
                  <c:v>0.88</c:v>
                </c:pt>
                <c:pt idx="805">
                  <c:v>0.86</c:v>
                </c:pt>
                <c:pt idx="806">
                  <c:v>0.81</c:v>
                </c:pt>
                <c:pt idx="807">
                  <c:v>0.9</c:v>
                </c:pt>
                <c:pt idx="808">
                  <c:v>0.95</c:v>
                </c:pt>
                <c:pt idx="809">
                  <c:v>0.77</c:v>
                </c:pt>
                <c:pt idx="810">
                  <c:v>0.91</c:v>
                </c:pt>
                <c:pt idx="811">
                  <c:v>0.73</c:v>
                </c:pt>
                <c:pt idx="812">
                  <c:v>0.75</c:v>
                </c:pt>
                <c:pt idx="813">
                  <c:v>0.93</c:v>
                </c:pt>
                <c:pt idx="814">
                  <c:v>0.72</c:v>
                </c:pt>
                <c:pt idx="815">
                  <c:v>0.91</c:v>
                </c:pt>
                <c:pt idx="816">
                  <c:v>0.88</c:v>
                </c:pt>
                <c:pt idx="817">
                  <c:v>0.74</c:v>
                </c:pt>
                <c:pt idx="818">
                  <c:v>0.73</c:v>
                </c:pt>
                <c:pt idx="819">
                  <c:v>0.51</c:v>
                </c:pt>
                <c:pt idx="820">
                  <c:v>0.63</c:v>
                </c:pt>
                <c:pt idx="821">
                  <c:v>0.86</c:v>
                </c:pt>
                <c:pt idx="822">
                  <c:v>0.76</c:v>
                </c:pt>
                <c:pt idx="823">
                  <c:v>0.91</c:v>
                </c:pt>
                <c:pt idx="824">
                  <c:v>0.75</c:v>
                </c:pt>
                <c:pt idx="825">
                  <c:v>0.89</c:v>
                </c:pt>
                <c:pt idx="826">
                  <c:v>0.73</c:v>
                </c:pt>
                <c:pt idx="827">
                  <c:v>0.91</c:v>
                </c:pt>
                <c:pt idx="828">
                  <c:v>0.97</c:v>
                </c:pt>
                <c:pt idx="829">
                  <c:v>0.76</c:v>
                </c:pt>
                <c:pt idx="830">
                  <c:v>0.74</c:v>
                </c:pt>
                <c:pt idx="831">
                  <c:v>1.0900000000000001</c:v>
                </c:pt>
                <c:pt idx="832">
                  <c:v>0.77</c:v>
                </c:pt>
                <c:pt idx="833">
                  <c:v>1.07</c:v>
                </c:pt>
                <c:pt idx="834">
                  <c:v>1.17</c:v>
                </c:pt>
                <c:pt idx="835">
                  <c:v>1.31</c:v>
                </c:pt>
                <c:pt idx="836">
                  <c:v>0.9</c:v>
                </c:pt>
                <c:pt idx="837">
                  <c:v>0.91</c:v>
                </c:pt>
                <c:pt idx="838">
                  <c:v>0.96</c:v>
                </c:pt>
                <c:pt idx="839">
                  <c:v>0.99</c:v>
                </c:pt>
                <c:pt idx="840">
                  <c:v>1.02</c:v>
                </c:pt>
                <c:pt idx="841">
                  <c:v>0.95</c:v>
                </c:pt>
                <c:pt idx="842">
                  <c:v>0.98</c:v>
                </c:pt>
                <c:pt idx="843">
                  <c:v>0.88</c:v>
                </c:pt>
                <c:pt idx="844">
                  <c:v>0.89</c:v>
                </c:pt>
                <c:pt idx="845">
                  <c:v>0.92</c:v>
                </c:pt>
                <c:pt idx="846">
                  <c:v>0.93</c:v>
                </c:pt>
                <c:pt idx="847">
                  <c:v>0.95</c:v>
                </c:pt>
                <c:pt idx="848">
                  <c:v>0.97</c:v>
                </c:pt>
                <c:pt idx="849">
                  <c:v>0.94</c:v>
                </c:pt>
                <c:pt idx="850">
                  <c:v>1.04</c:v>
                </c:pt>
                <c:pt idx="851">
                  <c:v>0.96</c:v>
                </c:pt>
                <c:pt idx="852">
                  <c:v>0.94</c:v>
                </c:pt>
                <c:pt idx="853">
                  <c:v>0.9</c:v>
                </c:pt>
                <c:pt idx="854">
                  <c:v>0.96</c:v>
                </c:pt>
                <c:pt idx="855">
                  <c:v>1.02</c:v>
                </c:pt>
                <c:pt idx="856">
                  <c:v>0.98</c:v>
                </c:pt>
                <c:pt idx="857">
                  <c:v>0.95</c:v>
                </c:pt>
                <c:pt idx="858">
                  <c:v>0.92</c:v>
                </c:pt>
                <c:pt idx="859">
                  <c:v>0.65</c:v>
                </c:pt>
                <c:pt idx="860">
                  <c:v>0.98</c:v>
                </c:pt>
                <c:pt idx="861">
                  <c:v>0.99</c:v>
                </c:pt>
                <c:pt idx="862">
                  <c:v>0.96</c:v>
                </c:pt>
                <c:pt idx="863">
                  <c:v>0.66</c:v>
                </c:pt>
                <c:pt idx="864">
                  <c:v>0.83</c:v>
                </c:pt>
                <c:pt idx="865">
                  <c:v>0.88</c:v>
                </c:pt>
                <c:pt idx="866">
                  <c:v>0.78</c:v>
                </c:pt>
                <c:pt idx="867">
                  <c:v>0.91</c:v>
                </c:pt>
                <c:pt idx="868">
                  <c:v>0.93</c:v>
                </c:pt>
                <c:pt idx="869">
                  <c:v>0.56999999999999995</c:v>
                </c:pt>
                <c:pt idx="870">
                  <c:v>0.88</c:v>
                </c:pt>
                <c:pt idx="871">
                  <c:v>0.98</c:v>
                </c:pt>
                <c:pt idx="872">
                  <c:v>0.77</c:v>
                </c:pt>
                <c:pt idx="873">
                  <c:v>0.73</c:v>
                </c:pt>
                <c:pt idx="874">
                  <c:v>0.65</c:v>
                </c:pt>
                <c:pt idx="875">
                  <c:v>0.7</c:v>
                </c:pt>
                <c:pt idx="876">
                  <c:v>0.78</c:v>
                </c:pt>
                <c:pt idx="877">
                  <c:v>0.89</c:v>
                </c:pt>
                <c:pt idx="878">
                  <c:v>0.84</c:v>
                </c:pt>
                <c:pt idx="879">
                  <c:v>0.84</c:v>
                </c:pt>
                <c:pt idx="880">
                  <c:v>0.8</c:v>
                </c:pt>
                <c:pt idx="881">
                  <c:v>0.71</c:v>
                </c:pt>
                <c:pt idx="882">
                  <c:v>0.44</c:v>
                </c:pt>
                <c:pt idx="883">
                  <c:v>0.6</c:v>
                </c:pt>
                <c:pt idx="884">
                  <c:v>0.44</c:v>
                </c:pt>
                <c:pt idx="885">
                  <c:v>0.42</c:v>
                </c:pt>
                <c:pt idx="886">
                  <c:v>0.53</c:v>
                </c:pt>
                <c:pt idx="887">
                  <c:v>0.56999999999999995</c:v>
                </c:pt>
                <c:pt idx="888">
                  <c:v>0.59</c:v>
                </c:pt>
                <c:pt idx="889">
                  <c:v>0.66</c:v>
                </c:pt>
                <c:pt idx="890">
                  <c:v>0.65</c:v>
                </c:pt>
                <c:pt idx="891">
                  <c:v>0.28000000000000003</c:v>
                </c:pt>
                <c:pt idx="892">
                  <c:v>0.84</c:v>
                </c:pt>
                <c:pt idx="893">
                  <c:v>0.77</c:v>
                </c:pt>
                <c:pt idx="894">
                  <c:v>0.9</c:v>
                </c:pt>
                <c:pt idx="895">
                  <c:v>0.95</c:v>
                </c:pt>
                <c:pt idx="896">
                  <c:v>0.69</c:v>
                </c:pt>
                <c:pt idx="897">
                  <c:v>0.74</c:v>
                </c:pt>
                <c:pt idx="898">
                  <c:v>0.62</c:v>
                </c:pt>
                <c:pt idx="899">
                  <c:v>0.71</c:v>
                </c:pt>
                <c:pt idx="900">
                  <c:v>0.9</c:v>
                </c:pt>
                <c:pt idx="901">
                  <c:v>0.85</c:v>
                </c:pt>
                <c:pt idx="902">
                  <c:v>0.87</c:v>
                </c:pt>
                <c:pt idx="903">
                  <c:v>0.95</c:v>
                </c:pt>
                <c:pt idx="904">
                  <c:v>0.75</c:v>
                </c:pt>
                <c:pt idx="905">
                  <c:v>0.82</c:v>
                </c:pt>
                <c:pt idx="906">
                  <c:v>0.48</c:v>
                </c:pt>
                <c:pt idx="907">
                  <c:v>0.39</c:v>
                </c:pt>
                <c:pt idx="908">
                  <c:v>0.41</c:v>
                </c:pt>
                <c:pt idx="909">
                  <c:v>0.42</c:v>
                </c:pt>
                <c:pt idx="910">
                  <c:v>0.32</c:v>
                </c:pt>
                <c:pt idx="911">
                  <c:v>0.54</c:v>
                </c:pt>
                <c:pt idx="912">
                  <c:v>0.56000000000000005</c:v>
                </c:pt>
                <c:pt idx="913">
                  <c:v>0.89</c:v>
                </c:pt>
                <c:pt idx="914">
                  <c:v>1.1299999999999999</c:v>
                </c:pt>
                <c:pt idx="915">
                  <c:v>0.93</c:v>
                </c:pt>
                <c:pt idx="916">
                  <c:v>1.1000000000000001</c:v>
                </c:pt>
                <c:pt idx="917">
                  <c:v>1.02</c:v>
                </c:pt>
                <c:pt idx="918">
                  <c:v>0.97</c:v>
                </c:pt>
                <c:pt idx="919">
                  <c:v>0.91</c:v>
                </c:pt>
                <c:pt idx="920">
                  <c:v>0.98</c:v>
                </c:pt>
                <c:pt idx="921">
                  <c:v>0.79</c:v>
                </c:pt>
                <c:pt idx="922">
                  <c:v>0.86</c:v>
                </c:pt>
                <c:pt idx="923">
                  <c:v>0.9</c:v>
                </c:pt>
                <c:pt idx="924">
                  <c:v>0.88</c:v>
                </c:pt>
                <c:pt idx="925">
                  <c:v>0.84</c:v>
                </c:pt>
                <c:pt idx="926">
                  <c:v>0.9</c:v>
                </c:pt>
                <c:pt idx="927">
                  <c:v>0.94</c:v>
                </c:pt>
                <c:pt idx="928">
                  <c:v>1.03</c:v>
                </c:pt>
                <c:pt idx="929">
                  <c:v>0.96</c:v>
                </c:pt>
                <c:pt idx="930">
                  <c:v>0.88</c:v>
                </c:pt>
                <c:pt idx="931">
                  <c:v>0.88</c:v>
                </c:pt>
                <c:pt idx="932">
                  <c:v>0.86</c:v>
                </c:pt>
                <c:pt idx="933">
                  <c:v>0.7597222222222223</c:v>
                </c:pt>
                <c:pt idx="934">
                  <c:v>0.73</c:v>
                </c:pt>
                <c:pt idx="935">
                  <c:v>0.72</c:v>
                </c:pt>
                <c:pt idx="936">
                  <c:v>0.7</c:v>
                </c:pt>
                <c:pt idx="937">
                  <c:v>0.73</c:v>
                </c:pt>
                <c:pt idx="938">
                  <c:v>0.44</c:v>
                </c:pt>
                <c:pt idx="939">
                  <c:v>1.1499999999999999</c:v>
                </c:pt>
                <c:pt idx="940">
                  <c:v>0.92</c:v>
                </c:pt>
                <c:pt idx="941">
                  <c:v>0.91</c:v>
                </c:pt>
                <c:pt idx="942">
                  <c:v>0.57999999999999996</c:v>
                </c:pt>
                <c:pt idx="943">
                  <c:v>0.89</c:v>
                </c:pt>
                <c:pt idx="944">
                  <c:v>0.9</c:v>
                </c:pt>
                <c:pt idx="945">
                  <c:v>0.94</c:v>
                </c:pt>
                <c:pt idx="946">
                  <c:v>0.9</c:v>
                </c:pt>
                <c:pt idx="947">
                  <c:v>0.89</c:v>
                </c:pt>
                <c:pt idx="948">
                  <c:v>0.93</c:v>
                </c:pt>
                <c:pt idx="949">
                  <c:v>0.92</c:v>
                </c:pt>
                <c:pt idx="950">
                  <c:v>0.9</c:v>
                </c:pt>
                <c:pt idx="951">
                  <c:v>0.82</c:v>
                </c:pt>
                <c:pt idx="952">
                  <c:v>0.83</c:v>
                </c:pt>
                <c:pt idx="953">
                  <c:v>0.84</c:v>
                </c:pt>
                <c:pt idx="954">
                  <c:v>0.94</c:v>
                </c:pt>
                <c:pt idx="955">
                  <c:v>0.88</c:v>
                </c:pt>
                <c:pt idx="956">
                  <c:v>0.86</c:v>
                </c:pt>
                <c:pt idx="957">
                  <c:v>0.83</c:v>
                </c:pt>
                <c:pt idx="958">
                  <c:v>0.82</c:v>
                </c:pt>
                <c:pt idx="959">
                  <c:v>0.85</c:v>
                </c:pt>
                <c:pt idx="960">
                  <c:v>0.79</c:v>
                </c:pt>
                <c:pt idx="961">
                  <c:v>0.75</c:v>
                </c:pt>
                <c:pt idx="962">
                  <c:v>0.79</c:v>
                </c:pt>
                <c:pt idx="963">
                  <c:v>0.75</c:v>
                </c:pt>
                <c:pt idx="964">
                  <c:v>0.73</c:v>
                </c:pt>
                <c:pt idx="965">
                  <c:v>0.81</c:v>
                </c:pt>
                <c:pt idx="966">
                  <c:v>0.66</c:v>
                </c:pt>
                <c:pt idx="967">
                  <c:v>0.78</c:v>
                </c:pt>
                <c:pt idx="968">
                  <c:v>0.85</c:v>
                </c:pt>
                <c:pt idx="969">
                  <c:v>0.82</c:v>
                </c:pt>
                <c:pt idx="970">
                  <c:v>0.83</c:v>
                </c:pt>
                <c:pt idx="971">
                  <c:v>0.85</c:v>
                </c:pt>
                <c:pt idx="972">
                  <c:v>0.86</c:v>
                </c:pt>
                <c:pt idx="973">
                  <c:v>0.83</c:v>
                </c:pt>
                <c:pt idx="974">
                  <c:v>0.86</c:v>
                </c:pt>
                <c:pt idx="975">
                  <c:v>0.8</c:v>
                </c:pt>
                <c:pt idx="976">
                  <c:v>0.86</c:v>
                </c:pt>
                <c:pt idx="977">
                  <c:v>0.81</c:v>
                </c:pt>
                <c:pt idx="978">
                  <c:v>1.0900000000000001</c:v>
                </c:pt>
                <c:pt idx="979">
                  <c:v>0.89</c:v>
                </c:pt>
                <c:pt idx="980">
                  <c:v>1.01</c:v>
                </c:pt>
                <c:pt idx="981">
                  <c:v>0.95</c:v>
                </c:pt>
                <c:pt idx="982">
                  <c:v>0.86</c:v>
                </c:pt>
                <c:pt idx="983">
                  <c:v>0.88</c:v>
                </c:pt>
                <c:pt idx="984">
                  <c:v>0.75</c:v>
                </c:pt>
                <c:pt idx="985">
                  <c:v>0.9</c:v>
                </c:pt>
                <c:pt idx="986">
                  <c:v>0.84</c:v>
                </c:pt>
                <c:pt idx="987">
                  <c:v>0.76</c:v>
                </c:pt>
                <c:pt idx="988">
                  <c:v>0.79</c:v>
                </c:pt>
                <c:pt idx="989">
                  <c:v>0.76</c:v>
                </c:pt>
                <c:pt idx="990">
                  <c:v>1.04</c:v>
                </c:pt>
                <c:pt idx="991">
                  <c:v>0.89</c:v>
                </c:pt>
                <c:pt idx="992">
                  <c:v>0.78</c:v>
                </c:pt>
                <c:pt idx="993">
                  <c:v>0.7</c:v>
                </c:pt>
                <c:pt idx="994">
                  <c:v>0.81</c:v>
                </c:pt>
                <c:pt idx="995">
                  <c:v>0.78</c:v>
                </c:pt>
                <c:pt idx="996">
                  <c:v>0.88</c:v>
                </c:pt>
                <c:pt idx="997">
                  <c:v>0.9</c:v>
                </c:pt>
                <c:pt idx="998">
                  <c:v>0.84</c:v>
                </c:pt>
                <c:pt idx="999">
                  <c:v>0.85</c:v>
                </c:pt>
                <c:pt idx="1000">
                  <c:v>0.87</c:v>
                </c:pt>
                <c:pt idx="1001">
                  <c:v>0.9</c:v>
                </c:pt>
                <c:pt idx="1002">
                  <c:v>0.64</c:v>
                </c:pt>
                <c:pt idx="1003">
                  <c:v>0.87</c:v>
                </c:pt>
                <c:pt idx="1004">
                  <c:v>0.74</c:v>
                </c:pt>
                <c:pt idx="1005">
                  <c:v>0.84</c:v>
                </c:pt>
                <c:pt idx="1006">
                  <c:v>0.79</c:v>
                </c:pt>
                <c:pt idx="1007">
                  <c:v>0.86</c:v>
                </c:pt>
                <c:pt idx="1008">
                  <c:v>0.89</c:v>
                </c:pt>
                <c:pt idx="1009">
                  <c:v>0.6</c:v>
                </c:pt>
                <c:pt idx="1010">
                  <c:v>0.93</c:v>
                </c:pt>
                <c:pt idx="1011">
                  <c:v>0.91</c:v>
                </c:pt>
                <c:pt idx="1012">
                  <c:v>0.88</c:v>
                </c:pt>
                <c:pt idx="1013">
                  <c:v>0.83</c:v>
                </c:pt>
                <c:pt idx="1014">
                  <c:v>0.87</c:v>
                </c:pt>
                <c:pt idx="1015">
                  <c:v>0.82</c:v>
                </c:pt>
                <c:pt idx="1016">
                  <c:v>0.84</c:v>
                </c:pt>
                <c:pt idx="1017">
                  <c:v>0.83</c:v>
                </c:pt>
                <c:pt idx="1018">
                  <c:v>0.75</c:v>
                </c:pt>
                <c:pt idx="1019">
                  <c:v>0.78</c:v>
                </c:pt>
                <c:pt idx="1020">
                  <c:v>0.89</c:v>
                </c:pt>
                <c:pt idx="1021">
                  <c:v>0.82</c:v>
                </c:pt>
                <c:pt idx="1022">
                  <c:v>0.75</c:v>
                </c:pt>
                <c:pt idx="1023">
                  <c:v>0.9</c:v>
                </c:pt>
                <c:pt idx="1024">
                  <c:v>0.86</c:v>
                </c:pt>
                <c:pt idx="1025">
                  <c:v>0.77</c:v>
                </c:pt>
                <c:pt idx="1026">
                  <c:v>0.74</c:v>
                </c:pt>
                <c:pt idx="1027">
                  <c:v>0.87</c:v>
                </c:pt>
                <c:pt idx="1028">
                  <c:v>0.81</c:v>
                </c:pt>
                <c:pt idx="1029">
                  <c:v>0.77</c:v>
                </c:pt>
                <c:pt idx="1030">
                  <c:v>0.76</c:v>
                </c:pt>
                <c:pt idx="1031">
                  <c:v>0.68</c:v>
                </c:pt>
                <c:pt idx="1032">
                  <c:v>0.59</c:v>
                </c:pt>
                <c:pt idx="1033">
                  <c:v>0.63</c:v>
                </c:pt>
                <c:pt idx="1034">
                  <c:v>0.78</c:v>
                </c:pt>
                <c:pt idx="1035">
                  <c:v>0.81</c:v>
                </c:pt>
                <c:pt idx="1036">
                  <c:v>0.75</c:v>
                </c:pt>
                <c:pt idx="1037">
                  <c:v>0.77</c:v>
                </c:pt>
                <c:pt idx="1038">
                  <c:v>0.79</c:v>
                </c:pt>
                <c:pt idx="1039">
                  <c:v>0.78</c:v>
                </c:pt>
                <c:pt idx="1040">
                  <c:v>0.65</c:v>
                </c:pt>
                <c:pt idx="1041">
                  <c:v>0.91</c:v>
                </c:pt>
                <c:pt idx="1042">
                  <c:v>0.75</c:v>
                </c:pt>
                <c:pt idx="1043">
                  <c:v>1.93</c:v>
                </c:pt>
                <c:pt idx="1044">
                  <c:v>1.24</c:v>
                </c:pt>
                <c:pt idx="1045">
                  <c:v>1.19</c:v>
                </c:pt>
                <c:pt idx="1046">
                  <c:v>1.03</c:v>
                </c:pt>
                <c:pt idx="1047">
                  <c:v>1.1200000000000001</c:v>
                </c:pt>
                <c:pt idx="1048">
                  <c:v>0.89</c:v>
                </c:pt>
                <c:pt idx="1049">
                  <c:v>0.86</c:v>
                </c:pt>
                <c:pt idx="1050">
                  <c:v>0.62</c:v>
                </c:pt>
                <c:pt idx="1051">
                  <c:v>0.54</c:v>
                </c:pt>
                <c:pt idx="1052">
                  <c:v>0.57999999999999996</c:v>
                </c:pt>
                <c:pt idx="1053">
                  <c:v>0.62</c:v>
                </c:pt>
                <c:pt idx="1054">
                  <c:v>0.68</c:v>
                </c:pt>
                <c:pt idx="1055">
                  <c:v>0.7</c:v>
                </c:pt>
                <c:pt idx="1056">
                  <c:v>0.77</c:v>
                </c:pt>
                <c:pt idx="1057">
                  <c:v>0.91</c:v>
                </c:pt>
                <c:pt idx="1058">
                  <c:v>0.88</c:v>
                </c:pt>
                <c:pt idx="1059">
                  <c:v>0.97</c:v>
                </c:pt>
                <c:pt idx="1060">
                  <c:v>0.91</c:v>
                </c:pt>
                <c:pt idx="1061">
                  <c:v>0.99</c:v>
                </c:pt>
                <c:pt idx="1062">
                  <c:v>1.01</c:v>
                </c:pt>
                <c:pt idx="1063">
                  <c:v>0.92</c:v>
                </c:pt>
                <c:pt idx="1064">
                  <c:v>1.01</c:v>
                </c:pt>
                <c:pt idx="1065">
                  <c:v>0.99</c:v>
                </c:pt>
                <c:pt idx="1066">
                  <c:v>0.95</c:v>
                </c:pt>
                <c:pt idx="1067">
                  <c:v>0.99</c:v>
                </c:pt>
                <c:pt idx="1068">
                  <c:v>0.98</c:v>
                </c:pt>
                <c:pt idx="1069">
                  <c:v>1.02</c:v>
                </c:pt>
                <c:pt idx="1070">
                  <c:v>0.95</c:v>
                </c:pt>
                <c:pt idx="1071">
                  <c:v>0.81</c:v>
                </c:pt>
                <c:pt idx="1072">
                  <c:v>0.89</c:v>
                </c:pt>
                <c:pt idx="1073">
                  <c:v>0.88</c:v>
                </c:pt>
                <c:pt idx="1074">
                  <c:v>0.93</c:v>
                </c:pt>
                <c:pt idx="1075">
                  <c:v>0.88</c:v>
                </c:pt>
                <c:pt idx="1076">
                  <c:v>0.79</c:v>
                </c:pt>
                <c:pt idx="1077">
                  <c:v>0.76</c:v>
                </c:pt>
                <c:pt idx="1078">
                  <c:v>0.73</c:v>
                </c:pt>
                <c:pt idx="1079">
                  <c:v>1.04</c:v>
                </c:pt>
                <c:pt idx="1080">
                  <c:v>0.81</c:v>
                </c:pt>
                <c:pt idx="1081">
                  <c:v>0.92</c:v>
                </c:pt>
                <c:pt idx="1082">
                  <c:v>0.94</c:v>
                </c:pt>
                <c:pt idx="1083">
                  <c:v>0.97</c:v>
                </c:pt>
                <c:pt idx="1084">
                  <c:v>0.93</c:v>
                </c:pt>
                <c:pt idx="1085">
                  <c:v>0.94</c:v>
                </c:pt>
                <c:pt idx="1086">
                  <c:v>0.93</c:v>
                </c:pt>
                <c:pt idx="1087">
                  <c:v>0.81</c:v>
                </c:pt>
                <c:pt idx="1088">
                  <c:v>0.84</c:v>
                </c:pt>
                <c:pt idx="1089">
                  <c:v>0.93</c:v>
                </c:pt>
                <c:pt idx="1090">
                  <c:v>0.95</c:v>
                </c:pt>
                <c:pt idx="1091">
                  <c:v>1</c:v>
                </c:pt>
                <c:pt idx="1092">
                  <c:v>0.98</c:v>
                </c:pt>
                <c:pt idx="1093">
                  <c:v>0.79</c:v>
                </c:pt>
                <c:pt idx="1094">
                  <c:v>0.89</c:v>
                </c:pt>
                <c:pt idx="1095">
                  <c:v>0.95</c:v>
                </c:pt>
                <c:pt idx="1096">
                  <c:v>0.99</c:v>
                </c:pt>
                <c:pt idx="1097">
                  <c:v>0.89</c:v>
                </c:pt>
                <c:pt idx="1098">
                  <c:v>0.73</c:v>
                </c:pt>
                <c:pt idx="1099">
                  <c:v>0.74</c:v>
                </c:pt>
                <c:pt idx="1100">
                  <c:v>0.83</c:v>
                </c:pt>
                <c:pt idx="1101">
                  <c:v>0.86</c:v>
                </c:pt>
                <c:pt idx="1102">
                  <c:v>0.88</c:v>
                </c:pt>
                <c:pt idx="1103">
                  <c:v>0.77</c:v>
                </c:pt>
                <c:pt idx="1104">
                  <c:v>0.75</c:v>
                </c:pt>
                <c:pt idx="1105">
                  <c:v>0.86</c:v>
                </c:pt>
                <c:pt idx="1106">
                  <c:v>0.93</c:v>
                </c:pt>
                <c:pt idx="1107">
                  <c:v>1.01</c:v>
                </c:pt>
                <c:pt idx="1108">
                  <c:v>0.88</c:v>
                </c:pt>
                <c:pt idx="1109">
                  <c:v>0.92</c:v>
                </c:pt>
                <c:pt idx="1110">
                  <c:v>0.89</c:v>
                </c:pt>
                <c:pt idx="1111">
                  <c:v>0.67</c:v>
                </c:pt>
                <c:pt idx="1112">
                  <c:v>0.98</c:v>
                </c:pt>
                <c:pt idx="1113">
                  <c:v>0.94</c:v>
                </c:pt>
                <c:pt idx="1114">
                  <c:v>1</c:v>
                </c:pt>
                <c:pt idx="1115">
                  <c:v>1.01</c:v>
                </c:pt>
                <c:pt idx="1116">
                  <c:v>0.97</c:v>
                </c:pt>
                <c:pt idx="1117">
                  <c:v>0.99</c:v>
                </c:pt>
                <c:pt idx="1118">
                  <c:v>1.1299999999999999</c:v>
                </c:pt>
                <c:pt idx="1119">
                  <c:v>1.07</c:v>
                </c:pt>
                <c:pt idx="1120">
                  <c:v>0.97</c:v>
                </c:pt>
                <c:pt idx="1121">
                  <c:v>0.95</c:v>
                </c:pt>
                <c:pt idx="1122">
                  <c:v>0.75</c:v>
                </c:pt>
                <c:pt idx="1123">
                  <c:v>0.83</c:v>
                </c:pt>
                <c:pt idx="1124">
                  <c:v>0.85</c:v>
                </c:pt>
                <c:pt idx="1125">
                  <c:v>0.89</c:v>
                </c:pt>
                <c:pt idx="1126">
                  <c:v>0.92</c:v>
                </c:pt>
                <c:pt idx="1127">
                  <c:v>0.63</c:v>
                </c:pt>
                <c:pt idx="1128">
                  <c:v>0.74</c:v>
                </c:pt>
                <c:pt idx="1129">
                  <c:v>0.86</c:v>
                </c:pt>
                <c:pt idx="1130">
                  <c:v>0.79</c:v>
                </c:pt>
                <c:pt idx="1131">
                  <c:v>0.81</c:v>
                </c:pt>
                <c:pt idx="1132">
                  <c:v>0.82</c:v>
                </c:pt>
                <c:pt idx="1133">
                  <c:v>0.8</c:v>
                </c:pt>
                <c:pt idx="1135">
                  <c:v>0.81</c:v>
                </c:pt>
                <c:pt idx="1136">
                  <c:v>0.8</c:v>
                </c:pt>
                <c:pt idx="1137">
                  <c:v>0.84</c:v>
                </c:pt>
                <c:pt idx="1138">
                  <c:v>0.84</c:v>
                </c:pt>
                <c:pt idx="1139">
                  <c:v>0.8</c:v>
                </c:pt>
                <c:pt idx="1140">
                  <c:v>0.85</c:v>
                </c:pt>
                <c:pt idx="1141">
                  <c:v>1.02</c:v>
                </c:pt>
                <c:pt idx="1142">
                  <c:v>1.02</c:v>
                </c:pt>
                <c:pt idx="1143">
                  <c:v>0.95</c:v>
                </c:pt>
                <c:pt idx="1144">
                  <c:v>1.03</c:v>
                </c:pt>
                <c:pt idx="1145">
                  <c:v>0.71</c:v>
                </c:pt>
                <c:pt idx="1146">
                  <c:v>0.83</c:v>
                </c:pt>
                <c:pt idx="1147">
                  <c:v>0.85</c:v>
                </c:pt>
                <c:pt idx="1148">
                  <c:v>0.9</c:v>
                </c:pt>
                <c:pt idx="1149">
                  <c:v>0.75</c:v>
                </c:pt>
                <c:pt idx="1150">
                  <c:v>0.79</c:v>
                </c:pt>
                <c:pt idx="1151">
                  <c:v>0.88</c:v>
                </c:pt>
                <c:pt idx="1152">
                  <c:v>0.94</c:v>
                </c:pt>
                <c:pt idx="1153">
                  <c:v>1.05</c:v>
                </c:pt>
                <c:pt idx="1154">
                  <c:v>0.98</c:v>
                </c:pt>
                <c:pt idx="1155">
                  <c:v>0.99</c:v>
                </c:pt>
                <c:pt idx="1156">
                  <c:v>1.01</c:v>
                </c:pt>
                <c:pt idx="1157">
                  <c:v>1.03</c:v>
                </c:pt>
                <c:pt idx="1158">
                  <c:v>0.98</c:v>
                </c:pt>
                <c:pt idx="1159">
                  <c:v>0.96</c:v>
                </c:pt>
                <c:pt idx="1160">
                  <c:v>1</c:v>
                </c:pt>
                <c:pt idx="1161">
                  <c:v>0.98</c:v>
                </c:pt>
                <c:pt idx="1162">
                  <c:v>0.95</c:v>
                </c:pt>
                <c:pt idx="1163">
                  <c:v>0.86</c:v>
                </c:pt>
                <c:pt idx="1164">
                  <c:v>0.89</c:v>
                </c:pt>
                <c:pt idx="1165">
                  <c:v>0.8</c:v>
                </c:pt>
                <c:pt idx="1166">
                  <c:v>1.27</c:v>
                </c:pt>
                <c:pt idx="1167">
                  <c:v>0.68</c:v>
                </c:pt>
                <c:pt idx="1168">
                  <c:v>0.78</c:v>
                </c:pt>
                <c:pt idx="1169">
                  <c:v>1.1200000000000001</c:v>
                </c:pt>
                <c:pt idx="1170">
                  <c:v>0.77</c:v>
                </c:pt>
                <c:pt idx="1171">
                  <c:v>0.89</c:v>
                </c:pt>
                <c:pt idx="1172">
                  <c:v>0.97</c:v>
                </c:pt>
                <c:pt idx="1173">
                  <c:v>0.44</c:v>
                </c:pt>
                <c:pt idx="1174">
                  <c:v>1.1200000000000001</c:v>
                </c:pt>
                <c:pt idx="1175">
                  <c:v>1.21</c:v>
                </c:pt>
                <c:pt idx="1176">
                  <c:v>1.02</c:v>
                </c:pt>
                <c:pt idx="1177">
                  <c:v>0.9</c:v>
                </c:pt>
                <c:pt idx="1178">
                  <c:v>0.95</c:v>
                </c:pt>
                <c:pt idx="1179">
                  <c:v>0.91</c:v>
                </c:pt>
                <c:pt idx="1180">
                  <c:v>0.86</c:v>
                </c:pt>
                <c:pt idx="1181">
                  <c:v>0.81</c:v>
                </c:pt>
                <c:pt idx="1182">
                  <c:v>0.79</c:v>
                </c:pt>
                <c:pt idx="1183">
                  <c:v>0.71</c:v>
                </c:pt>
                <c:pt idx="1184">
                  <c:v>0.73</c:v>
                </c:pt>
                <c:pt idx="1185">
                  <c:v>0.76</c:v>
                </c:pt>
                <c:pt idx="1186">
                  <c:v>0.79</c:v>
                </c:pt>
                <c:pt idx="1187">
                  <c:v>0.76</c:v>
                </c:pt>
                <c:pt idx="1188">
                  <c:v>0.75</c:v>
                </c:pt>
                <c:pt idx="1189">
                  <c:v>0.74</c:v>
                </c:pt>
                <c:pt idx="1190">
                  <c:v>0.78</c:v>
                </c:pt>
                <c:pt idx="1191">
                  <c:v>0.78</c:v>
                </c:pt>
                <c:pt idx="1192">
                  <c:v>0.72</c:v>
                </c:pt>
                <c:pt idx="1193">
                  <c:v>0.71</c:v>
                </c:pt>
                <c:pt idx="1194">
                  <c:v>0.71</c:v>
                </c:pt>
                <c:pt idx="1195">
                  <c:v>0.71</c:v>
                </c:pt>
                <c:pt idx="1196">
                  <c:v>0.69</c:v>
                </c:pt>
                <c:pt idx="1197">
                  <c:v>0.81</c:v>
                </c:pt>
                <c:pt idx="1198">
                  <c:v>0.77</c:v>
                </c:pt>
                <c:pt idx="1199">
                  <c:v>0.83</c:v>
                </c:pt>
                <c:pt idx="1200">
                  <c:v>0.67</c:v>
                </c:pt>
                <c:pt idx="1201">
                  <c:v>0.71</c:v>
                </c:pt>
                <c:pt idx="1202">
                  <c:v>0.69</c:v>
                </c:pt>
                <c:pt idx="1203">
                  <c:v>0.75</c:v>
                </c:pt>
                <c:pt idx="1204">
                  <c:v>0.7</c:v>
                </c:pt>
                <c:pt idx="1205">
                  <c:v>0.76</c:v>
                </c:pt>
                <c:pt idx="1206">
                  <c:v>0.77</c:v>
                </c:pt>
                <c:pt idx="1207">
                  <c:v>0.75</c:v>
                </c:pt>
                <c:pt idx="1208">
                  <c:v>0.74</c:v>
                </c:pt>
                <c:pt idx="1209">
                  <c:v>0.72</c:v>
                </c:pt>
                <c:pt idx="1210">
                  <c:v>0.68</c:v>
                </c:pt>
                <c:pt idx="1211">
                  <c:v>0.75</c:v>
                </c:pt>
                <c:pt idx="1212">
                  <c:v>0.77</c:v>
                </c:pt>
                <c:pt idx="1213">
                  <c:v>0.77</c:v>
                </c:pt>
                <c:pt idx="1214">
                  <c:v>0.81</c:v>
                </c:pt>
                <c:pt idx="1215">
                  <c:v>0.82</c:v>
                </c:pt>
                <c:pt idx="1216">
                  <c:v>0.98</c:v>
                </c:pt>
                <c:pt idx="1217">
                  <c:v>0.86</c:v>
                </c:pt>
                <c:pt idx="1218">
                  <c:v>1.01</c:v>
                </c:pt>
                <c:pt idx="1219">
                  <c:v>1.04</c:v>
                </c:pt>
                <c:pt idx="1220">
                  <c:v>0.99</c:v>
                </c:pt>
                <c:pt idx="1221">
                  <c:v>0.71</c:v>
                </c:pt>
                <c:pt idx="1222">
                  <c:v>0.72</c:v>
                </c:pt>
                <c:pt idx="1223">
                  <c:v>0.7</c:v>
                </c:pt>
                <c:pt idx="1224">
                  <c:v>0.69</c:v>
                </c:pt>
                <c:pt idx="1225">
                  <c:v>0.73</c:v>
                </c:pt>
                <c:pt idx="1226">
                  <c:v>0.69</c:v>
                </c:pt>
                <c:pt idx="1227">
                  <c:v>0.68</c:v>
                </c:pt>
                <c:pt idx="1228">
                  <c:v>0.67</c:v>
                </c:pt>
                <c:pt idx="1229">
                  <c:v>0.61</c:v>
                </c:pt>
                <c:pt idx="1230">
                  <c:v>0.68</c:v>
                </c:pt>
                <c:pt idx="1231">
                  <c:v>0.72</c:v>
                </c:pt>
                <c:pt idx="1232">
                  <c:v>0.74</c:v>
                </c:pt>
                <c:pt idx="1233">
                  <c:v>0.7</c:v>
                </c:pt>
                <c:pt idx="1234">
                  <c:v>0.75</c:v>
                </c:pt>
                <c:pt idx="1235">
                  <c:v>0.73</c:v>
                </c:pt>
                <c:pt idx="1236">
                  <c:v>0.76</c:v>
                </c:pt>
                <c:pt idx="1237">
                  <c:v>0.84</c:v>
                </c:pt>
                <c:pt idx="1238">
                  <c:v>0.82</c:v>
                </c:pt>
                <c:pt idx="1239">
                  <c:v>0.81</c:v>
                </c:pt>
                <c:pt idx="1240">
                  <c:v>0.64</c:v>
                </c:pt>
                <c:pt idx="1241">
                  <c:v>0.7</c:v>
                </c:pt>
                <c:pt idx="1242">
                  <c:v>0.74</c:v>
                </c:pt>
                <c:pt idx="1243">
                  <c:v>0.67</c:v>
                </c:pt>
                <c:pt idx="1244">
                  <c:v>0.64</c:v>
                </c:pt>
                <c:pt idx="1245">
                  <c:v>0.7</c:v>
                </c:pt>
                <c:pt idx="1246">
                  <c:v>0.75</c:v>
                </c:pt>
                <c:pt idx="1247">
                  <c:v>0.71</c:v>
                </c:pt>
                <c:pt idx="1248">
                  <c:v>0.73</c:v>
                </c:pt>
                <c:pt idx="1249">
                  <c:v>0.76</c:v>
                </c:pt>
                <c:pt idx="1250">
                  <c:v>0.73</c:v>
                </c:pt>
                <c:pt idx="1251">
                  <c:v>0.67</c:v>
                </c:pt>
                <c:pt idx="1252">
                  <c:v>0.72</c:v>
                </c:pt>
                <c:pt idx="1253">
                  <c:v>0.81</c:v>
                </c:pt>
                <c:pt idx="1254">
                  <c:v>0.88</c:v>
                </c:pt>
                <c:pt idx="1255">
                  <c:v>0.8</c:v>
                </c:pt>
                <c:pt idx="1256">
                  <c:v>0.73</c:v>
                </c:pt>
                <c:pt idx="1257">
                  <c:v>0.75</c:v>
                </c:pt>
                <c:pt idx="1258">
                  <c:v>0.68</c:v>
                </c:pt>
                <c:pt idx="1259">
                  <c:v>0.71</c:v>
                </c:pt>
                <c:pt idx="1260">
                  <c:v>0.65</c:v>
                </c:pt>
                <c:pt idx="1261">
                  <c:v>0.73</c:v>
                </c:pt>
                <c:pt idx="1262">
                  <c:v>0.75</c:v>
                </c:pt>
                <c:pt idx="1263">
                  <c:v>0.77</c:v>
                </c:pt>
                <c:pt idx="1264">
                  <c:v>0.75</c:v>
                </c:pt>
                <c:pt idx="1265">
                  <c:v>0.72</c:v>
                </c:pt>
                <c:pt idx="1266">
                  <c:v>0.81</c:v>
                </c:pt>
                <c:pt idx="1267">
                  <c:v>0.56999999999999995</c:v>
                </c:pt>
                <c:pt idx="1268">
                  <c:v>0.59</c:v>
                </c:pt>
                <c:pt idx="1269">
                  <c:v>0.56999999999999995</c:v>
                </c:pt>
                <c:pt idx="1270">
                  <c:v>0.7</c:v>
                </c:pt>
                <c:pt idx="1271">
                  <c:v>0.73</c:v>
                </c:pt>
                <c:pt idx="1272">
                  <c:v>0.72</c:v>
                </c:pt>
                <c:pt idx="1273">
                  <c:v>0.85</c:v>
                </c:pt>
                <c:pt idx="1274">
                  <c:v>0.88</c:v>
                </c:pt>
                <c:pt idx="1275">
                  <c:v>0.87</c:v>
                </c:pt>
                <c:pt idx="1276">
                  <c:v>0.87</c:v>
                </c:pt>
                <c:pt idx="1277">
                  <c:v>0.84</c:v>
                </c:pt>
                <c:pt idx="1278">
                  <c:v>0.82</c:v>
                </c:pt>
                <c:pt idx="1279">
                  <c:v>0.62</c:v>
                </c:pt>
                <c:pt idx="1280">
                  <c:v>0.66</c:v>
                </c:pt>
                <c:pt idx="1281">
                  <c:v>0.56999999999999995</c:v>
                </c:pt>
                <c:pt idx="1282">
                  <c:v>0.89</c:v>
                </c:pt>
                <c:pt idx="1283">
                  <c:v>0.79</c:v>
                </c:pt>
                <c:pt idx="1284">
                  <c:v>0.78</c:v>
                </c:pt>
                <c:pt idx="1285">
                  <c:v>0.72</c:v>
                </c:pt>
                <c:pt idx="1286">
                  <c:v>0.64</c:v>
                </c:pt>
                <c:pt idx="1287">
                  <c:v>0.61</c:v>
                </c:pt>
                <c:pt idx="1288">
                  <c:v>0.6</c:v>
                </c:pt>
                <c:pt idx="1289">
                  <c:v>0.61</c:v>
                </c:pt>
                <c:pt idx="1290">
                  <c:v>0.65</c:v>
                </c:pt>
                <c:pt idx="1291">
                  <c:v>0.59</c:v>
                </c:pt>
                <c:pt idx="1292">
                  <c:v>0.6</c:v>
                </c:pt>
                <c:pt idx="1293">
                  <c:v>0.68</c:v>
                </c:pt>
                <c:pt idx="1294">
                  <c:v>0.74</c:v>
                </c:pt>
                <c:pt idx="1295">
                  <c:v>0.78</c:v>
                </c:pt>
                <c:pt idx="1296">
                  <c:v>0.8</c:v>
                </c:pt>
                <c:pt idx="1297">
                  <c:v>0.7</c:v>
                </c:pt>
                <c:pt idx="1298">
                  <c:v>0.74</c:v>
                </c:pt>
                <c:pt idx="1299">
                  <c:v>0.91</c:v>
                </c:pt>
                <c:pt idx="1300">
                  <c:v>0.88</c:v>
                </c:pt>
                <c:pt idx="1301">
                  <c:v>0.85</c:v>
                </c:pt>
                <c:pt idx="1302">
                  <c:v>0.65</c:v>
                </c:pt>
                <c:pt idx="1303">
                  <c:v>0.66</c:v>
                </c:pt>
                <c:pt idx="1304">
                  <c:v>0.62</c:v>
                </c:pt>
                <c:pt idx="1305">
                  <c:v>0.64</c:v>
                </c:pt>
                <c:pt idx="1306">
                  <c:v>0.62</c:v>
                </c:pt>
                <c:pt idx="1307">
                  <c:v>0.61</c:v>
                </c:pt>
                <c:pt idx="1308">
                  <c:v>0.67</c:v>
                </c:pt>
                <c:pt idx="1309">
                  <c:v>0.79</c:v>
                </c:pt>
                <c:pt idx="1310">
                  <c:v>0.67</c:v>
                </c:pt>
                <c:pt idx="1311">
                  <c:v>0.61</c:v>
                </c:pt>
                <c:pt idx="1312">
                  <c:v>0.67</c:v>
                </c:pt>
                <c:pt idx="1313">
                  <c:v>0.79</c:v>
                </c:pt>
                <c:pt idx="1314">
                  <c:v>0.7</c:v>
                </c:pt>
                <c:pt idx="1315">
                  <c:v>0.62</c:v>
                </c:pt>
                <c:pt idx="1316">
                  <c:v>0.64</c:v>
                </c:pt>
                <c:pt idx="1317">
                  <c:v>0.73</c:v>
                </c:pt>
                <c:pt idx="1318">
                  <c:v>0.7</c:v>
                </c:pt>
                <c:pt idx="1319">
                  <c:v>0.75</c:v>
                </c:pt>
                <c:pt idx="1320">
                  <c:v>0.74</c:v>
                </c:pt>
                <c:pt idx="1321">
                  <c:v>0.68</c:v>
                </c:pt>
                <c:pt idx="1322">
                  <c:v>0.72</c:v>
                </c:pt>
                <c:pt idx="1323">
                  <c:v>0.64</c:v>
                </c:pt>
                <c:pt idx="1324">
                  <c:v>0.66</c:v>
                </c:pt>
                <c:pt idx="1325">
                  <c:v>0.68</c:v>
                </c:pt>
                <c:pt idx="1326">
                  <c:v>0.66</c:v>
                </c:pt>
                <c:pt idx="1327">
                  <c:v>0.69</c:v>
                </c:pt>
                <c:pt idx="1328">
                  <c:v>0.72</c:v>
                </c:pt>
                <c:pt idx="1329">
                  <c:v>0.74</c:v>
                </c:pt>
                <c:pt idx="1330">
                  <c:v>0.75</c:v>
                </c:pt>
                <c:pt idx="1331">
                  <c:v>0.73</c:v>
                </c:pt>
                <c:pt idx="1332">
                  <c:v>0.67</c:v>
                </c:pt>
                <c:pt idx="1333">
                  <c:v>0.66</c:v>
                </c:pt>
                <c:pt idx="1334">
                  <c:v>0.63</c:v>
                </c:pt>
                <c:pt idx="1335">
                  <c:v>0.7</c:v>
                </c:pt>
                <c:pt idx="1336">
                  <c:v>0.63</c:v>
                </c:pt>
                <c:pt idx="1337">
                  <c:v>0.71</c:v>
                </c:pt>
                <c:pt idx="1338">
                  <c:v>0.71</c:v>
                </c:pt>
                <c:pt idx="1339">
                  <c:v>0.72</c:v>
                </c:pt>
                <c:pt idx="1340">
                  <c:v>0.73</c:v>
                </c:pt>
                <c:pt idx="1341">
                  <c:v>0.71</c:v>
                </c:pt>
                <c:pt idx="1342">
                  <c:v>0.82</c:v>
                </c:pt>
                <c:pt idx="1343">
                  <c:v>0.8</c:v>
                </c:pt>
                <c:pt idx="1344">
                  <c:v>0.81</c:v>
                </c:pt>
                <c:pt idx="1345">
                  <c:v>0.82</c:v>
                </c:pt>
                <c:pt idx="1346">
                  <c:v>0.84</c:v>
                </c:pt>
                <c:pt idx="1347">
                  <c:v>0.75</c:v>
                </c:pt>
                <c:pt idx="1348">
                  <c:v>0.73</c:v>
                </c:pt>
                <c:pt idx="1349">
                  <c:v>0.74</c:v>
                </c:pt>
                <c:pt idx="1350">
                  <c:v>0.72</c:v>
                </c:pt>
                <c:pt idx="1351">
                  <c:v>0.76</c:v>
                </c:pt>
                <c:pt idx="1352">
                  <c:v>0.75</c:v>
                </c:pt>
                <c:pt idx="1353">
                  <c:v>0.73</c:v>
                </c:pt>
                <c:pt idx="1354">
                  <c:v>0.76</c:v>
                </c:pt>
                <c:pt idx="1355">
                  <c:v>0.79</c:v>
                </c:pt>
                <c:pt idx="1356">
                  <c:v>0.77</c:v>
                </c:pt>
                <c:pt idx="1357">
                  <c:v>0.73</c:v>
                </c:pt>
                <c:pt idx="1358">
                  <c:v>0.75</c:v>
                </c:pt>
                <c:pt idx="1359">
                  <c:v>0.72</c:v>
                </c:pt>
                <c:pt idx="1360">
                  <c:v>0.75</c:v>
                </c:pt>
                <c:pt idx="1361">
                  <c:v>0.76</c:v>
                </c:pt>
                <c:pt idx="1362">
                  <c:v>0.74</c:v>
                </c:pt>
                <c:pt idx="1363">
                  <c:v>0.71</c:v>
                </c:pt>
                <c:pt idx="1364">
                  <c:v>0.7</c:v>
                </c:pt>
                <c:pt idx="1365">
                  <c:v>0.71</c:v>
                </c:pt>
                <c:pt idx="1366">
                  <c:v>0.69</c:v>
                </c:pt>
                <c:pt idx="1367">
                  <c:v>0.89</c:v>
                </c:pt>
                <c:pt idx="1368">
                  <c:v>0.88</c:v>
                </c:pt>
                <c:pt idx="1369">
                  <c:v>0.88</c:v>
                </c:pt>
                <c:pt idx="1370">
                  <c:v>0.87</c:v>
                </c:pt>
                <c:pt idx="1371">
                  <c:v>0.77</c:v>
                </c:pt>
                <c:pt idx="1372">
                  <c:v>0.76</c:v>
                </c:pt>
                <c:pt idx="1373">
                  <c:v>0.71</c:v>
                </c:pt>
                <c:pt idx="1374">
                  <c:v>0.7</c:v>
                </c:pt>
                <c:pt idx="1375">
                  <c:v>0.61</c:v>
                </c:pt>
                <c:pt idx="1376">
                  <c:v>0.6</c:v>
                </c:pt>
                <c:pt idx="1377">
                  <c:v>0.62</c:v>
                </c:pt>
                <c:pt idx="1378">
                  <c:v>0.61</c:v>
                </c:pt>
                <c:pt idx="1379">
                  <c:v>0.62</c:v>
                </c:pt>
                <c:pt idx="1380">
                  <c:v>0.61</c:v>
                </c:pt>
                <c:pt idx="1381">
                  <c:v>0.68</c:v>
                </c:pt>
                <c:pt idx="1382">
                  <c:v>0.7</c:v>
                </c:pt>
                <c:pt idx="1383">
                  <c:v>0.73</c:v>
                </c:pt>
                <c:pt idx="1384">
                  <c:v>0.71</c:v>
                </c:pt>
                <c:pt idx="1385">
                  <c:v>0.73</c:v>
                </c:pt>
                <c:pt idx="1386">
                  <c:v>0.72</c:v>
                </c:pt>
                <c:pt idx="1387">
                  <c:v>0.79</c:v>
                </c:pt>
                <c:pt idx="1388">
                  <c:v>0.77</c:v>
                </c:pt>
                <c:pt idx="1389">
                  <c:v>0.81</c:v>
                </c:pt>
                <c:pt idx="1390">
                  <c:v>0.86</c:v>
                </c:pt>
                <c:pt idx="1391">
                  <c:v>0.87</c:v>
                </c:pt>
                <c:pt idx="1392">
                  <c:v>0.84</c:v>
                </c:pt>
                <c:pt idx="1393">
                  <c:v>0.73</c:v>
                </c:pt>
                <c:pt idx="1394">
                  <c:v>0.75</c:v>
                </c:pt>
                <c:pt idx="1395">
                  <c:v>0.69</c:v>
                </c:pt>
                <c:pt idx="1396">
                  <c:v>0.66</c:v>
                </c:pt>
                <c:pt idx="1397">
                  <c:v>0.69</c:v>
                </c:pt>
                <c:pt idx="1398">
                  <c:v>0.71</c:v>
                </c:pt>
                <c:pt idx="1399">
                  <c:v>0.73</c:v>
                </c:pt>
                <c:pt idx="1400">
                  <c:v>0.7</c:v>
                </c:pt>
                <c:pt idx="1401">
                  <c:v>0.74</c:v>
                </c:pt>
                <c:pt idx="1402">
                  <c:v>0.62</c:v>
                </c:pt>
                <c:pt idx="1403">
                  <c:v>0.59</c:v>
                </c:pt>
                <c:pt idx="1404">
                  <c:v>0.69</c:v>
                </c:pt>
                <c:pt idx="1405">
                  <c:v>0.72</c:v>
                </c:pt>
                <c:pt idx="1406">
                  <c:v>0.68</c:v>
                </c:pt>
                <c:pt idx="1407">
                  <c:v>0.57999999999999996</c:v>
                </c:pt>
                <c:pt idx="1408">
                  <c:v>0.66</c:v>
                </c:pt>
                <c:pt idx="1409">
                  <c:v>0.6</c:v>
                </c:pt>
                <c:pt idx="1410">
                  <c:v>0.61</c:v>
                </c:pt>
                <c:pt idx="1411">
                  <c:v>0.64</c:v>
                </c:pt>
                <c:pt idx="1412">
                  <c:v>0.7</c:v>
                </c:pt>
                <c:pt idx="1413">
                  <c:v>0.72</c:v>
                </c:pt>
                <c:pt idx="1414">
                  <c:v>0.64</c:v>
                </c:pt>
                <c:pt idx="1415">
                  <c:v>0.63</c:v>
                </c:pt>
                <c:pt idx="1416">
                  <c:v>0.85</c:v>
                </c:pt>
                <c:pt idx="1417">
                  <c:v>0.69</c:v>
                </c:pt>
                <c:pt idx="1418">
                  <c:v>0.64</c:v>
                </c:pt>
                <c:pt idx="1419">
                  <c:v>0.61</c:v>
                </c:pt>
                <c:pt idx="1420">
                  <c:v>0.64</c:v>
                </c:pt>
                <c:pt idx="1421">
                  <c:v>0.62</c:v>
                </c:pt>
                <c:pt idx="1422">
                  <c:v>0.6</c:v>
                </c:pt>
                <c:pt idx="1423">
                  <c:v>0.56000000000000005</c:v>
                </c:pt>
                <c:pt idx="1424">
                  <c:v>0.57999999999999996</c:v>
                </c:pt>
                <c:pt idx="1425">
                  <c:v>0.6</c:v>
                </c:pt>
                <c:pt idx="1426">
                  <c:v>0.6</c:v>
                </c:pt>
                <c:pt idx="1427">
                  <c:v>0.64</c:v>
                </c:pt>
                <c:pt idx="1428">
                  <c:v>0.65</c:v>
                </c:pt>
                <c:pt idx="1429">
                  <c:v>0.85</c:v>
                </c:pt>
                <c:pt idx="1430">
                  <c:v>0.87</c:v>
                </c:pt>
                <c:pt idx="1431">
                  <c:v>0.66</c:v>
                </c:pt>
                <c:pt idx="1432">
                  <c:v>0.71</c:v>
                </c:pt>
                <c:pt idx="1433">
                  <c:v>0.63</c:v>
                </c:pt>
                <c:pt idx="1434">
                  <c:v>0.59</c:v>
                </c:pt>
                <c:pt idx="1435">
                  <c:v>0.62</c:v>
                </c:pt>
                <c:pt idx="1436">
                  <c:v>0.69</c:v>
                </c:pt>
                <c:pt idx="1437">
                  <c:v>0.71</c:v>
                </c:pt>
                <c:pt idx="1438">
                  <c:v>0.6</c:v>
                </c:pt>
                <c:pt idx="1439">
                  <c:v>0.73</c:v>
                </c:pt>
                <c:pt idx="1440">
                  <c:v>0.78</c:v>
                </c:pt>
                <c:pt idx="1441">
                  <c:v>0.69</c:v>
                </c:pt>
                <c:pt idx="1442">
                  <c:v>0.72</c:v>
                </c:pt>
                <c:pt idx="1443">
                  <c:v>0.67</c:v>
                </c:pt>
                <c:pt idx="1444">
                  <c:v>0.69</c:v>
                </c:pt>
                <c:pt idx="1445">
                  <c:v>0.7</c:v>
                </c:pt>
                <c:pt idx="1446">
                  <c:v>0.81</c:v>
                </c:pt>
                <c:pt idx="1447">
                  <c:v>0.8</c:v>
                </c:pt>
                <c:pt idx="1448">
                  <c:v>0.96</c:v>
                </c:pt>
                <c:pt idx="1449">
                  <c:v>0.93</c:v>
                </c:pt>
                <c:pt idx="1450">
                  <c:v>0.91</c:v>
                </c:pt>
                <c:pt idx="1451">
                  <c:v>0.9</c:v>
                </c:pt>
                <c:pt idx="1452">
                  <c:v>0.92</c:v>
                </c:pt>
                <c:pt idx="1453">
                  <c:v>0.59</c:v>
                </c:pt>
                <c:pt idx="1454">
                  <c:v>0.64</c:v>
                </c:pt>
                <c:pt idx="1455">
                  <c:v>0.66</c:v>
                </c:pt>
                <c:pt idx="1456">
                  <c:v>0.69</c:v>
                </c:pt>
                <c:pt idx="1457">
                  <c:v>0.65</c:v>
                </c:pt>
                <c:pt idx="1458">
                  <c:v>0.56000000000000005</c:v>
                </c:pt>
                <c:pt idx="1459">
                  <c:v>0.59</c:v>
                </c:pt>
                <c:pt idx="1460">
                  <c:v>0.64</c:v>
                </c:pt>
                <c:pt idx="1461">
                  <c:v>0.64</c:v>
                </c:pt>
                <c:pt idx="1462">
                  <c:v>0.65</c:v>
                </c:pt>
                <c:pt idx="1463">
                  <c:v>0.67</c:v>
                </c:pt>
                <c:pt idx="1464">
                  <c:v>0.69</c:v>
                </c:pt>
                <c:pt idx="1465">
                  <c:v>0.66</c:v>
                </c:pt>
                <c:pt idx="1466">
                  <c:v>0.63</c:v>
                </c:pt>
                <c:pt idx="1467">
                  <c:v>0.65</c:v>
                </c:pt>
                <c:pt idx="1468">
                  <c:v>0.64</c:v>
                </c:pt>
                <c:pt idx="1469">
                  <c:v>0.65</c:v>
                </c:pt>
                <c:pt idx="1470">
                  <c:v>0.65</c:v>
                </c:pt>
                <c:pt idx="1471">
                  <c:v>0.61</c:v>
                </c:pt>
                <c:pt idx="1472">
                  <c:v>0.56999999999999995</c:v>
                </c:pt>
                <c:pt idx="1473">
                  <c:v>0.67</c:v>
                </c:pt>
                <c:pt idx="1474">
                  <c:v>0.66</c:v>
                </c:pt>
                <c:pt idx="1475">
                  <c:v>0.64</c:v>
                </c:pt>
                <c:pt idx="1476">
                  <c:v>0.73</c:v>
                </c:pt>
                <c:pt idx="1477">
                  <c:v>0.66</c:v>
                </c:pt>
                <c:pt idx="1478">
                  <c:v>0.57999999999999996</c:v>
                </c:pt>
                <c:pt idx="1479">
                  <c:v>0.76</c:v>
                </c:pt>
                <c:pt idx="1480">
                  <c:v>0.77</c:v>
                </c:pt>
                <c:pt idx="1481">
                  <c:v>0.71</c:v>
                </c:pt>
                <c:pt idx="1482">
                  <c:v>0.64</c:v>
                </c:pt>
                <c:pt idx="1483">
                  <c:v>0.69</c:v>
                </c:pt>
                <c:pt idx="1484">
                  <c:v>0.67</c:v>
                </c:pt>
                <c:pt idx="1485">
                  <c:v>0.65</c:v>
                </c:pt>
                <c:pt idx="1486">
                  <c:v>0.62</c:v>
                </c:pt>
                <c:pt idx="1487">
                  <c:v>0.62</c:v>
                </c:pt>
                <c:pt idx="1488">
                  <c:v>0.64</c:v>
                </c:pt>
                <c:pt idx="1489">
                  <c:v>0.6</c:v>
                </c:pt>
                <c:pt idx="1490">
                  <c:v>0.68</c:v>
                </c:pt>
                <c:pt idx="1491">
                  <c:v>0.64</c:v>
                </c:pt>
                <c:pt idx="1492">
                  <c:v>0.62</c:v>
                </c:pt>
                <c:pt idx="1493">
                  <c:v>0.64</c:v>
                </c:pt>
                <c:pt idx="1494">
                  <c:v>0.7</c:v>
                </c:pt>
                <c:pt idx="1495">
                  <c:v>0.68</c:v>
                </c:pt>
                <c:pt idx="1496">
                  <c:v>0.5</c:v>
                </c:pt>
                <c:pt idx="1497">
                  <c:v>0.71</c:v>
                </c:pt>
                <c:pt idx="1498">
                  <c:v>0.7</c:v>
                </c:pt>
                <c:pt idx="1499">
                  <c:v>0.69</c:v>
                </c:pt>
                <c:pt idx="1500">
                  <c:v>0.68</c:v>
                </c:pt>
                <c:pt idx="1501">
                  <c:v>0.7</c:v>
                </c:pt>
                <c:pt idx="1502">
                  <c:v>0.67</c:v>
                </c:pt>
                <c:pt idx="1503">
                  <c:v>0.55000000000000004</c:v>
                </c:pt>
                <c:pt idx="1504">
                  <c:v>0.56000000000000005</c:v>
                </c:pt>
                <c:pt idx="1505">
                  <c:v>0.66</c:v>
                </c:pt>
                <c:pt idx="1506">
                  <c:v>0.65</c:v>
                </c:pt>
                <c:pt idx="1507">
                  <c:v>0.87</c:v>
                </c:pt>
                <c:pt idx="1508">
                  <c:v>0.87</c:v>
                </c:pt>
                <c:pt idx="1509">
                  <c:v>0.68</c:v>
                </c:pt>
                <c:pt idx="1510">
                  <c:v>0.71</c:v>
                </c:pt>
                <c:pt idx="1511">
                  <c:v>0.7</c:v>
                </c:pt>
                <c:pt idx="1512">
                  <c:v>0.6</c:v>
                </c:pt>
                <c:pt idx="1513">
                  <c:v>0.62</c:v>
                </c:pt>
                <c:pt idx="1514">
                  <c:v>0.63</c:v>
                </c:pt>
                <c:pt idx="1515">
                  <c:v>0.66</c:v>
                </c:pt>
                <c:pt idx="1516">
                  <c:v>0.73</c:v>
                </c:pt>
                <c:pt idx="1517">
                  <c:v>0.64</c:v>
                </c:pt>
                <c:pt idx="1518">
                  <c:v>0.66</c:v>
                </c:pt>
                <c:pt idx="1519">
                  <c:v>0.69</c:v>
                </c:pt>
                <c:pt idx="1520">
                  <c:v>0.63</c:v>
                </c:pt>
                <c:pt idx="1521">
                  <c:v>0.85</c:v>
                </c:pt>
                <c:pt idx="1522">
                  <c:v>0.88</c:v>
                </c:pt>
                <c:pt idx="1523">
                  <c:v>0.97</c:v>
                </c:pt>
                <c:pt idx="1524">
                  <c:v>0.85</c:v>
                </c:pt>
                <c:pt idx="1525">
                  <c:v>1.46</c:v>
                </c:pt>
                <c:pt idx="1526">
                  <c:v>1.3</c:v>
                </c:pt>
                <c:pt idx="1527">
                  <c:v>0.99</c:v>
                </c:pt>
                <c:pt idx="1528">
                  <c:v>0.96</c:v>
                </c:pt>
                <c:pt idx="1529">
                  <c:v>1.03</c:v>
                </c:pt>
                <c:pt idx="1530">
                  <c:v>0.85</c:v>
                </c:pt>
                <c:pt idx="1531">
                  <c:v>0.8</c:v>
                </c:pt>
                <c:pt idx="1532">
                  <c:v>0.88</c:v>
                </c:pt>
                <c:pt idx="1533">
                  <c:v>1</c:v>
                </c:pt>
                <c:pt idx="1534">
                  <c:v>1.02</c:v>
                </c:pt>
                <c:pt idx="1535">
                  <c:v>0.91</c:v>
                </c:pt>
                <c:pt idx="1536">
                  <c:v>0.87</c:v>
                </c:pt>
                <c:pt idx="1537">
                  <c:v>0.93</c:v>
                </c:pt>
                <c:pt idx="1538">
                  <c:v>0.98</c:v>
                </c:pt>
                <c:pt idx="1539">
                  <c:v>0.84</c:v>
                </c:pt>
                <c:pt idx="1540">
                  <c:v>0.79</c:v>
                </c:pt>
                <c:pt idx="1541">
                  <c:v>0.81</c:v>
                </c:pt>
                <c:pt idx="1542">
                  <c:v>0.9</c:v>
                </c:pt>
                <c:pt idx="1543">
                  <c:v>0.94</c:v>
                </c:pt>
                <c:pt idx="1544">
                  <c:v>0.9</c:v>
                </c:pt>
                <c:pt idx="1545">
                  <c:v>0.88</c:v>
                </c:pt>
                <c:pt idx="1546">
                  <c:v>0.91</c:v>
                </c:pt>
                <c:pt idx="1547">
                  <c:v>0.93</c:v>
                </c:pt>
                <c:pt idx="1548">
                  <c:v>0.9</c:v>
                </c:pt>
                <c:pt idx="1549">
                  <c:v>0.84</c:v>
                </c:pt>
                <c:pt idx="1550">
                  <c:v>0.82</c:v>
                </c:pt>
                <c:pt idx="1551">
                  <c:v>0.8</c:v>
                </c:pt>
                <c:pt idx="1552">
                  <c:v>0.83</c:v>
                </c:pt>
                <c:pt idx="1553">
                  <c:v>0.81</c:v>
                </c:pt>
                <c:pt idx="1554">
                  <c:v>0.79</c:v>
                </c:pt>
                <c:pt idx="1555">
                  <c:v>0.83</c:v>
                </c:pt>
                <c:pt idx="1556">
                  <c:v>0.88</c:v>
                </c:pt>
                <c:pt idx="1557">
                  <c:v>1.04</c:v>
                </c:pt>
                <c:pt idx="1558">
                  <c:v>1</c:v>
                </c:pt>
                <c:pt idx="1559">
                  <c:v>1.07</c:v>
                </c:pt>
                <c:pt idx="1560">
                  <c:v>0.94</c:v>
                </c:pt>
                <c:pt idx="1561">
                  <c:v>0.94</c:v>
                </c:pt>
                <c:pt idx="1562">
                  <c:v>0.76</c:v>
                </c:pt>
                <c:pt idx="1563">
                  <c:v>0.72</c:v>
                </c:pt>
                <c:pt idx="1564">
                  <c:v>0.76</c:v>
                </c:pt>
                <c:pt idx="1565">
                  <c:v>0.59</c:v>
                </c:pt>
                <c:pt idx="1566">
                  <c:v>0.71</c:v>
                </c:pt>
                <c:pt idx="1567">
                  <c:v>0.76</c:v>
                </c:pt>
                <c:pt idx="1568">
                  <c:v>0.69</c:v>
                </c:pt>
                <c:pt idx="1569">
                  <c:v>0.73</c:v>
                </c:pt>
                <c:pt idx="1570">
                  <c:v>0.75</c:v>
                </c:pt>
                <c:pt idx="1571">
                  <c:v>0.72</c:v>
                </c:pt>
                <c:pt idx="1572">
                  <c:v>0.82</c:v>
                </c:pt>
                <c:pt idx="1573">
                  <c:v>0.71</c:v>
                </c:pt>
                <c:pt idx="1574">
                  <c:v>0.7</c:v>
                </c:pt>
                <c:pt idx="1575">
                  <c:v>0.63</c:v>
                </c:pt>
                <c:pt idx="1576">
                  <c:v>0.71</c:v>
                </c:pt>
                <c:pt idx="1577">
                  <c:v>0.7</c:v>
                </c:pt>
                <c:pt idx="1578">
                  <c:v>0.63</c:v>
                </c:pt>
                <c:pt idx="1579">
                  <c:v>0.64</c:v>
                </c:pt>
                <c:pt idx="1580">
                  <c:v>0.64</c:v>
                </c:pt>
                <c:pt idx="1581">
                  <c:v>0.78</c:v>
                </c:pt>
                <c:pt idx="1582">
                  <c:v>0.8</c:v>
                </c:pt>
                <c:pt idx="1583">
                  <c:v>0.81</c:v>
                </c:pt>
                <c:pt idx="1584">
                  <c:v>0.7</c:v>
                </c:pt>
                <c:pt idx="1585">
                  <c:v>0.69</c:v>
                </c:pt>
                <c:pt idx="1586">
                  <c:v>0.65</c:v>
                </c:pt>
                <c:pt idx="1587">
                  <c:v>0.62</c:v>
                </c:pt>
                <c:pt idx="1588">
                  <c:v>0.68</c:v>
                </c:pt>
                <c:pt idx="1589">
                  <c:v>0.66</c:v>
                </c:pt>
                <c:pt idx="1590">
                  <c:v>0.7</c:v>
                </c:pt>
                <c:pt idx="1591">
                  <c:v>0.75</c:v>
                </c:pt>
                <c:pt idx="1592">
                  <c:v>0.72</c:v>
                </c:pt>
                <c:pt idx="1593">
                  <c:v>0.73</c:v>
                </c:pt>
                <c:pt idx="1594">
                  <c:v>0.71</c:v>
                </c:pt>
                <c:pt idx="1595">
                  <c:v>0.71</c:v>
                </c:pt>
                <c:pt idx="1596">
                  <c:v>0.78</c:v>
                </c:pt>
                <c:pt idx="1597">
                  <c:v>0.61</c:v>
                </c:pt>
                <c:pt idx="1598">
                  <c:v>0.76</c:v>
                </c:pt>
                <c:pt idx="1599">
                  <c:v>0.63</c:v>
                </c:pt>
                <c:pt idx="1600">
                  <c:v>0.52</c:v>
                </c:pt>
                <c:pt idx="1601">
                  <c:v>0.6</c:v>
                </c:pt>
                <c:pt idx="1602">
                  <c:v>0.63</c:v>
                </c:pt>
                <c:pt idx="1603">
                  <c:v>0.74</c:v>
                </c:pt>
                <c:pt idx="1604">
                  <c:v>0.64</c:v>
                </c:pt>
                <c:pt idx="1605">
                  <c:v>0.67</c:v>
                </c:pt>
                <c:pt idx="1606">
                  <c:v>0.74</c:v>
                </c:pt>
                <c:pt idx="1607">
                  <c:v>0.85</c:v>
                </c:pt>
                <c:pt idx="1608">
                  <c:v>0.77</c:v>
                </c:pt>
                <c:pt idx="1609">
                  <c:v>0.72</c:v>
                </c:pt>
                <c:pt idx="1610">
                  <c:v>0.65</c:v>
                </c:pt>
                <c:pt idx="1611">
                  <c:v>0.69</c:v>
                </c:pt>
                <c:pt idx="1612">
                  <c:v>0.57999999999999996</c:v>
                </c:pt>
                <c:pt idx="1613">
                  <c:v>0.57999999999999996</c:v>
                </c:pt>
                <c:pt idx="1614">
                  <c:v>0.6</c:v>
                </c:pt>
                <c:pt idx="1615">
                  <c:v>0.59</c:v>
                </c:pt>
                <c:pt idx="1616">
                  <c:v>0.54</c:v>
                </c:pt>
                <c:pt idx="1617">
                  <c:v>0.63</c:v>
                </c:pt>
                <c:pt idx="1618">
                  <c:v>0.68</c:v>
                </c:pt>
                <c:pt idx="1619">
                  <c:v>0.47</c:v>
                </c:pt>
                <c:pt idx="1620">
                  <c:v>0.5</c:v>
                </c:pt>
                <c:pt idx="1621">
                  <c:v>0.75</c:v>
                </c:pt>
                <c:pt idx="1622">
                  <c:v>1.36</c:v>
                </c:pt>
                <c:pt idx="1623">
                  <c:v>0.82</c:v>
                </c:pt>
                <c:pt idx="1624">
                  <c:v>0.87</c:v>
                </c:pt>
                <c:pt idx="1625">
                  <c:v>0.84</c:v>
                </c:pt>
                <c:pt idx="1626">
                  <c:v>0.79</c:v>
                </c:pt>
                <c:pt idx="1627">
                  <c:v>0.8</c:v>
                </c:pt>
                <c:pt idx="1628">
                  <c:v>0.86</c:v>
                </c:pt>
                <c:pt idx="1629">
                  <c:v>0.77</c:v>
                </c:pt>
                <c:pt idx="1630">
                  <c:v>0.73</c:v>
                </c:pt>
                <c:pt idx="1631">
                  <c:v>0.74</c:v>
                </c:pt>
                <c:pt idx="1632">
                  <c:v>0.62</c:v>
                </c:pt>
                <c:pt idx="1633">
                  <c:v>0.64</c:v>
                </c:pt>
                <c:pt idx="1634">
                  <c:v>0.54</c:v>
                </c:pt>
                <c:pt idx="1635">
                  <c:v>0.55000000000000004</c:v>
                </c:pt>
                <c:pt idx="1636">
                  <c:v>0.56999999999999995</c:v>
                </c:pt>
                <c:pt idx="1637">
                  <c:v>0.6</c:v>
                </c:pt>
                <c:pt idx="1638">
                  <c:v>0.61</c:v>
                </c:pt>
                <c:pt idx="1639">
                  <c:v>0.66</c:v>
                </c:pt>
                <c:pt idx="1640">
                  <c:v>0.68</c:v>
                </c:pt>
                <c:pt idx="1641">
                  <c:v>0.69</c:v>
                </c:pt>
                <c:pt idx="1642">
                  <c:v>0.69</c:v>
                </c:pt>
                <c:pt idx="1643">
                  <c:v>0.68</c:v>
                </c:pt>
                <c:pt idx="1644">
                  <c:v>0.66</c:v>
                </c:pt>
                <c:pt idx="1645">
                  <c:v>0.64</c:v>
                </c:pt>
                <c:pt idx="1646">
                  <c:v>0.74</c:v>
                </c:pt>
                <c:pt idx="1647">
                  <c:v>0.71</c:v>
                </c:pt>
                <c:pt idx="1648">
                  <c:v>0.55000000000000004</c:v>
                </c:pt>
                <c:pt idx="1649">
                  <c:v>0.68</c:v>
                </c:pt>
                <c:pt idx="1650">
                  <c:v>0.64</c:v>
                </c:pt>
                <c:pt idx="1651">
                  <c:v>0.65</c:v>
                </c:pt>
                <c:pt idx="1652">
                  <c:v>0.57999999999999996</c:v>
                </c:pt>
                <c:pt idx="1653">
                  <c:v>0.56000000000000005</c:v>
                </c:pt>
                <c:pt idx="1654">
                  <c:v>0.57999999999999996</c:v>
                </c:pt>
                <c:pt idx="1655">
                  <c:v>0.6</c:v>
                </c:pt>
                <c:pt idx="1656">
                  <c:v>0.62</c:v>
                </c:pt>
                <c:pt idx="1657">
                  <c:v>0.69</c:v>
                </c:pt>
                <c:pt idx="1658">
                  <c:v>0.63</c:v>
                </c:pt>
                <c:pt idx="1659">
                  <c:v>0.63</c:v>
                </c:pt>
                <c:pt idx="1660">
                  <c:v>0.59</c:v>
                </c:pt>
                <c:pt idx="1661">
                  <c:v>0.61</c:v>
                </c:pt>
                <c:pt idx="1662">
                  <c:v>0.62</c:v>
                </c:pt>
                <c:pt idx="1663">
                  <c:v>0.65</c:v>
                </c:pt>
                <c:pt idx="1664">
                  <c:v>0.68</c:v>
                </c:pt>
                <c:pt idx="1665">
                  <c:v>0.59</c:v>
                </c:pt>
                <c:pt idx="1666">
                  <c:v>0.6</c:v>
                </c:pt>
                <c:pt idx="1667">
                  <c:v>0.78</c:v>
                </c:pt>
                <c:pt idx="1668">
                  <c:v>0.76</c:v>
                </c:pt>
                <c:pt idx="1669">
                  <c:v>0.76</c:v>
                </c:pt>
                <c:pt idx="1670">
                  <c:v>0.92</c:v>
                </c:pt>
                <c:pt idx="1671">
                  <c:v>0.68</c:v>
                </c:pt>
                <c:pt idx="1672">
                  <c:v>0.6</c:v>
                </c:pt>
                <c:pt idx="1673">
                  <c:v>0.57999999999999996</c:v>
                </c:pt>
                <c:pt idx="1674">
                  <c:v>0.55000000000000004</c:v>
                </c:pt>
                <c:pt idx="1675">
                  <c:v>0.54</c:v>
                </c:pt>
                <c:pt idx="1676">
                  <c:v>0.5</c:v>
                </c:pt>
                <c:pt idx="1677">
                  <c:v>0.56000000000000005</c:v>
                </c:pt>
                <c:pt idx="1678">
                  <c:v>0.57999999999999996</c:v>
                </c:pt>
                <c:pt idx="1679">
                  <c:v>0.63</c:v>
                </c:pt>
                <c:pt idx="1680">
                  <c:v>1.1000000000000001</c:v>
                </c:pt>
                <c:pt idx="1681">
                  <c:v>1.19</c:v>
                </c:pt>
                <c:pt idx="1682">
                  <c:v>1.02</c:v>
                </c:pt>
                <c:pt idx="1683">
                  <c:v>0.92</c:v>
                </c:pt>
                <c:pt idx="1684">
                  <c:v>0.81</c:v>
                </c:pt>
                <c:pt idx="1685">
                  <c:v>0.92</c:v>
                </c:pt>
                <c:pt idx="1686">
                  <c:v>0.93</c:v>
                </c:pt>
                <c:pt idx="1687">
                  <c:v>0.91</c:v>
                </c:pt>
                <c:pt idx="1688">
                  <c:v>0.84</c:v>
                </c:pt>
                <c:pt idx="1689">
                  <c:v>0.83</c:v>
                </c:pt>
                <c:pt idx="1690">
                  <c:v>0.81</c:v>
                </c:pt>
                <c:pt idx="1691">
                  <c:v>0.78</c:v>
                </c:pt>
                <c:pt idx="1692">
                  <c:v>0.75</c:v>
                </c:pt>
                <c:pt idx="1693">
                  <c:v>0.74</c:v>
                </c:pt>
                <c:pt idx="1694">
                  <c:v>0.82</c:v>
                </c:pt>
                <c:pt idx="1695">
                  <c:v>0.86</c:v>
                </c:pt>
                <c:pt idx="1696">
                  <c:v>0.84</c:v>
                </c:pt>
                <c:pt idx="1697">
                  <c:v>0.85</c:v>
                </c:pt>
                <c:pt idx="1698">
                  <c:v>0.66</c:v>
                </c:pt>
                <c:pt idx="1699">
                  <c:v>0.65</c:v>
                </c:pt>
                <c:pt idx="1700">
                  <c:v>0.7</c:v>
                </c:pt>
                <c:pt idx="1701">
                  <c:v>0.76</c:v>
                </c:pt>
                <c:pt idx="1702">
                  <c:v>0.72</c:v>
                </c:pt>
                <c:pt idx="1703">
                  <c:v>0.7</c:v>
                </c:pt>
                <c:pt idx="1704">
                  <c:v>0.71</c:v>
                </c:pt>
                <c:pt idx="1705">
                  <c:v>0.69</c:v>
                </c:pt>
                <c:pt idx="1706">
                  <c:v>0.68</c:v>
                </c:pt>
                <c:pt idx="1707">
                  <c:v>0.73</c:v>
                </c:pt>
                <c:pt idx="1708">
                  <c:v>0.7</c:v>
                </c:pt>
                <c:pt idx="1709">
                  <c:v>0.71</c:v>
                </c:pt>
                <c:pt idx="1710">
                  <c:v>0.7</c:v>
                </c:pt>
                <c:pt idx="1711">
                  <c:v>0.67</c:v>
                </c:pt>
                <c:pt idx="1712">
                  <c:v>0.62</c:v>
                </c:pt>
                <c:pt idx="1713">
                  <c:v>0.66</c:v>
                </c:pt>
                <c:pt idx="1714">
                  <c:v>0.6</c:v>
                </c:pt>
                <c:pt idx="1715">
                  <c:v>0.65</c:v>
                </c:pt>
                <c:pt idx="1716">
                  <c:v>0.7</c:v>
                </c:pt>
                <c:pt idx="1717">
                  <c:v>0.68</c:v>
                </c:pt>
                <c:pt idx="1718">
                  <c:v>0.7</c:v>
                </c:pt>
                <c:pt idx="1719">
                  <c:v>0.64</c:v>
                </c:pt>
                <c:pt idx="1720">
                  <c:v>0.62</c:v>
                </c:pt>
                <c:pt idx="1721">
                  <c:v>0.62</c:v>
                </c:pt>
                <c:pt idx="1722">
                  <c:v>0.65</c:v>
                </c:pt>
                <c:pt idx="1723">
                  <c:v>0.59</c:v>
                </c:pt>
                <c:pt idx="1724">
                  <c:v>0.61</c:v>
                </c:pt>
                <c:pt idx="1725">
                  <c:v>0.6</c:v>
                </c:pt>
                <c:pt idx="1726">
                  <c:v>0.63</c:v>
                </c:pt>
                <c:pt idx="1727">
                  <c:v>0.57999999999999996</c:v>
                </c:pt>
                <c:pt idx="1728">
                  <c:v>0.56000000000000005</c:v>
                </c:pt>
                <c:pt idx="1729">
                  <c:v>0.56999999999999995</c:v>
                </c:pt>
                <c:pt idx="1730">
                  <c:v>0.59</c:v>
                </c:pt>
                <c:pt idx="1731">
                  <c:v>0.62</c:v>
                </c:pt>
                <c:pt idx="1732">
                  <c:v>0.65</c:v>
                </c:pt>
                <c:pt idx="1733">
                  <c:v>0.62</c:v>
                </c:pt>
                <c:pt idx="1734">
                  <c:v>0.59</c:v>
                </c:pt>
                <c:pt idx="1735">
                  <c:v>0.54</c:v>
                </c:pt>
                <c:pt idx="1736">
                  <c:v>0.61</c:v>
                </c:pt>
                <c:pt idx="1737">
                  <c:v>0.55000000000000004</c:v>
                </c:pt>
                <c:pt idx="1738">
                  <c:v>0.56999999999999995</c:v>
                </c:pt>
                <c:pt idx="1739">
                  <c:v>0.6</c:v>
                </c:pt>
                <c:pt idx="1740">
                  <c:v>0.61</c:v>
                </c:pt>
                <c:pt idx="1741">
                  <c:v>0.65</c:v>
                </c:pt>
                <c:pt idx="1742">
                  <c:v>0.57999999999999996</c:v>
                </c:pt>
                <c:pt idx="1743">
                  <c:v>0.61</c:v>
                </c:pt>
                <c:pt idx="1744">
                  <c:v>0.65</c:v>
                </c:pt>
                <c:pt idx="1745">
                  <c:v>0.67</c:v>
                </c:pt>
                <c:pt idx="1746">
                  <c:v>0.66</c:v>
                </c:pt>
                <c:pt idx="1747">
                  <c:v>0.61</c:v>
                </c:pt>
                <c:pt idx="1748">
                  <c:v>0.56999999999999995</c:v>
                </c:pt>
                <c:pt idx="1749">
                  <c:v>0.59</c:v>
                </c:pt>
                <c:pt idx="1750">
                  <c:v>0.52</c:v>
                </c:pt>
                <c:pt idx="1751">
                  <c:v>0.62</c:v>
                </c:pt>
                <c:pt idx="1752">
                  <c:v>0.55000000000000004</c:v>
                </c:pt>
                <c:pt idx="1753">
                  <c:v>0.51</c:v>
                </c:pt>
                <c:pt idx="1754">
                  <c:v>0.53</c:v>
                </c:pt>
                <c:pt idx="1755">
                  <c:v>0.56999999999999995</c:v>
                </c:pt>
                <c:pt idx="1756">
                  <c:v>0.54</c:v>
                </c:pt>
                <c:pt idx="1757">
                  <c:v>0.51</c:v>
                </c:pt>
                <c:pt idx="1758">
                  <c:v>0.54</c:v>
                </c:pt>
                <c:pt idx="1759">
                  <c:v>0.53</c:v>
                </c:pt>
                <c:pt idx="1760">
                  <c:v>0.68</c:v>
                </c:pt>
                <c:pt idx="1761">
                  <c:v>0.45</c:v>
                </c:pt>
                <c:pt idx="1762">
                  <c:v>0.39</c:v>
                </c:pt>
                <c:pt idx="1763">
                  <c:v>0.51</c:v>
                </c:pt>
                <c:pt idx="1764">
                  <c:v>0.54</c:v>
                </c:pt>
                <c:pt idx="1765">
                  <c:v>0.5</c:v>
                </c:pt>
                <c:pt idx="1766">
                  <c:v>0.54</c:v>
                </c:pt>
                <c:pt idx="1767">
                  <c:v>0.6</c:v>
                </c:pt>
                <c:pt idx="1768">
                  <c:v>0.72</c:v>
                </c:pt>
                <c:pt idx="1769">
                  <c:v>0.54</c:v>
                </c:pt>
                <c:pt idx="1770">
                  <c:v>0.64</c:v>
                </c:pt>
                <c:pt idx="1771">
                  <c:v>0.68</c:v>
                </c:pt>
                <c:pt idx="1772">
                  <c:v>0.63</c:v>
                </c:pt>
                <c:pt idx="1773">
                  <c:v>0.61</c:v>
                </c:pt>
                <c:pt idx="1774">
                  <c:v>0.66</c:v>
                </c:pt>
                <c:pt idx="1775">
                  <c:v>0.63</c:v>
                </c:pt>
                <c:pt idx="1776">
                  <c:v>0.65</c:v>
                </c:pt>
                <c:pt idx="1777">
                  <c:v>0.66</c:v>
                </c:pt>
                <c:pt idx="1778">
                  <c:v>0.65</c:v>
                </c:pt>
                <c:pt idx="1779">
                  <c:v>0.62</c:v>
                </c:pt>
                <c:pt idx="1780">
                  <c:v>0.6</c:v>
                </c:pt>
                <c:pt idx="1781">
                  <c:v>0.59</c:v>
                </c:pt>
                <c:pt idx="1782">
                  <c:v>0.6</c:v>
                </c:pt>
                <c:pt idx="1783">
                  <c:v>0.68</c:v>
                </c:pt>
                <c:pt idx="1784">
                  <c:v>0.67</c:v>
                </c:pt>
                <c:pt idx="1785">
                  <c:v>0.68</c:v>
                </c:pt>
                <c:pt idx="1786">
                  <c:v>0.65</c:v>
                </c:pt>
                <c:pt idx="1787">
                  <c:v>0.65</c:v>
                </c:pt>
                <c:pt idx="1788">
                  <c:v>0.66</c:v>
                </c:pt>
                <c:pt idx="1789">
                  <c:v>0.65</c:v>
                </c:pt>
                <c:pt idx="1790">
                  <c:v>0.68</c:v>
                </c:pt>
                <c:pt idx="1791">
                  <c:v>0.65</c:v>
                </c:pt>
                <c:pt idx="1792">
                  <c:v>0.61</c:v>
                </c:pt>
                <c:pt idx="1793">
                  <c:v>0.63</c:v>
                </c:pt>
                <c:pt idx="1794">
                  <c:v>0.57999999999999996</c:v>
                </c:pt>
                <c:pt idx="1795">
                  <c:v>0.6</c:v>
                </c:pt>
                <c:pt idx="1796">
                  <c:v>0.57999999999999996</c:v>
                </c:pt>
                <c:pt idx="1797">
                  <c:v>0.55000000000000004</c:v>
                </c:pt>
                <c:pt idx="1798">
                  <c:v>0.54</c:v>
                </c:pt>
                <c:pt idx="1799">
                  <c:v>0.6</c:v>
                </c:pt>
                <c:pt idx="1800">
                  <c:v>0.6</c:v>
                </c:pt>
                <c:pt idx="1801">
                  <c:v>0.62</c:v>
                </c:pt>
                <c:pt idx="1802">
                  <c:v>0.56000000000000005</c:v>
                </c:pt>
                <c:pt idx="1803">
                  <c:v>0.57999999999999996</c:v>
                </c:pt>
                <c:pt idx="1804">
                  <c:v>0.56999999999999995</c:v>
                </c:pt>
                <c:pt idx="1805">
                  <c:v>0.53</c:v>
                </c:pt>
                <c:pt idx="1806">
                  <c:v>0.62</c:v>
                </c:pt>
                <c:pt idx="1807">
                  <c:v>0.72</c:v>
                </c:pt>
                <c:pt idx="1808">
                  <c:v>0.74</c:v>
                </c:pt>
                <c:pt idx="1809">
                  <c:v>0.73</c:v>
                </c:pt>
                <c:pt idx="1810">
                  <c:v>0.68</c:v>
                </c:pt>
                <c:pt idx="1811">
                  <c:v>0.69</c:v>
                </c:pt>
                <c:pt idx="1812">
                  <c:v>0.67</c:v>
                </c:pt>
                <c:pt idx="1813">
                  <c:v>0.62</c:v>
                </c:pt>
                <c:pt idx="1814">
                  <c:v>0.63</c:v>
                </c:pt>
                <c:pt idx="1815">
                  <c:v>0.77</c:v>
                </c:pt>
                <c:pt idx="1816">
                  <c:v>0.81</c:v>
                </c:pt>
                <c:pt idx="1817">
                  <c:v>1</c:v>
                </c:pt>
                <c:pt idx="1818">
                  <c:v>0.99</c:v>
                </c:pt>
                <c:pt idx="1819">
                  <c:v>0.9</c:v>
                </c:pt>
                <c:pt idx="1820">
                  <c:v>0.86</c:v>
                </c:pt>
                <c:pt idx="1821">
                  <c:v>0.84</c:v>
                </c:pt>
                <c:pt idx="1822">
                  <c:v>0.75</c:v>
                </c:pt>
                <c:pt idx="1823">
                  <c:v>0.74</c:v>
                </c:pt>
                <c:pt idx="1824">
                  <c:v>0.75</c:v>
                </c:pt>
                <c:pt idx="1825">
                  <c:v>0.76</c:v>
                </c:pt>
                <c:pt idx="1826">
                  <c:v>0.74</c:v>
                </c:pt>
                <c:pt idx="1827">
                  <c:v>0.78</c:v>
                </c:pt>
                <c:pt idx="1828">
                  <c:v>0.76</c:v>
                </c:pt>
                <c:pt idx="1829">
                  <c:v>0.72</c:v>
                </c:pt>
                <c:pt idx="1830">
                  <c:v>0.76</c:v>
                </c:pt>
                <c:pt idx="1831">
                  <c:v>0.73</c:v>
                </c:pt>
                <c:pt idx="1832">
                  <c:v>0.7</c:v>
                </c:pt>
                <c:pt idx="1833">
                  <c:v>0.74</c:v>
                </c:pt>
                <c:pt idx="1834">
                  <c:v>0.73</c:v>
                </c:pt>
                <c:pt idx="1835">
                  <c:v>0.7</c:v>
                </c:pt>
                <c:pt idx="1836">
                  <c:v>0.73</c:v>
                </c:pt>
                <c:pt idx="1837">
                  <c:v>0.73</c:v>
                </c:pt>
                <c:pt idx="1838">
                  <c:v>0.36</c:v>
                </c:pt>
                <c:pt idx="1839">
                  <c:v>0.47</c:v>
                </c:pt>
                <c:pt idx="1840">
                  <c:v>0.6</c:v>
                </c:pt>
                <c:pt idx="1841">
                  <c:v>0.4</c:v>
                </c:pt>
                <c:pt idx="1842">
                  <c:v>0.43</c:v>
                </c:pt>
                <c:pt idx="1843">
                  <c:v>1.1200000000000001</c:v>
                </c:pt>
                <c:pt idx="1844">
                  <c:v>0.49</c:v>
                </c:pt>
                <c:pt idx="1845">
                  <c:v>0.35</c:v>
                </c:pt>
                <c:pt idx="1846">
                  <c:v>0.35</c:v>
                </c:pt>
                <c:pt idx="1847">
                  <c:v>0.81</c:v>
                </c:pt>
                <c:pt idx="1848">
                  <c:v>0.63</c:v>
                </c:pt>
                <c:pt idx="1849">
                  <c:v>1.95</c:v>
                </c:pt>
                <c:pt idx="1850">
                  <c:v>1.67</c:v>
                </c:pt>
                <c:pt idx="1851">
                  <c:v>1.69</c:v>
                </c:pt>
                <c:pt idx="1852">
                  <c:v>1.49</c:v>
                </c:pt>
                <c:pt idx="1853">
                  <c:v>1.08</c:v>
                </c:pt>
                <c:pt idx="1854">
                  <c:v>1.3</c:v>
                </c:pt>
                <c:pt idx="1855">
                  <c:v>1.53</c:v>
                </c:pt>
                <c:pt idx="1856">
                  <c:v>1.6</c:v>
                </c:pt>
                <c:pt idx="1857">
                  <c:v>1.9</c:v>
                </c:pt>
                <c:pt idx="1858">
                  <c:v>1.68</c:v>
                </c:pt>
                <c:pt idx="1859">
                  <c:v>1.3</c:v>
                </c:pt>
                <c:pt idx="1860">
                  <c:v>1.1100000000000001</c:v>
                </c:pt>
                <c:pt idx="1861">
                  <c:v>0.91</c:v>
                </c:pt>
                <c:pt idx="1862">
                  <c:v>0.83</c:v>
                </c:pt>
                <c:pt idx="1863">
                  <c:v>0.84</c:v>
                </c:pt>
                <c:pt idx="1864">
                  <c:v>1</c:v>
                </c:pt>
                <c:pt idx="1865">
                  <c:v>0.8</c:v>
                </c:pt>
                <c:pt idx="1866">
                  <c:v>0.83</c:v>
                </c:pt>
                <c:pt idx="1867">
                  <c:v>0.88</c:v>
                </c:pt>
                <c:pt idx="1868">
                  <c:v>0.79</c:v>
                </c:pt>
                <c:pt idx="1869">
                  <c:v>0.76</c:v>
                </c:pt>
                <c:pt idx="1870">
                  <c:v>0.73</c:v>
                </c:pt>
                <c:pt idx="1871">
                  <c:v>0.75</c:v>
                </c:pt>
                <c:pt idx="1872">
                  <c:v>0.77</c:v>
                </c:pt>
                <c:pt idx="1873">
                  <c:v>0.74</c:v>
                </c:pt>
                <c:pt idx="1874">
                  <c:v>0.78</c:v>
                </c:pt>
                <c:pt idx="1875">
                  <c:v>0.85</c:v>
                </c:pt>
                <c:pt idx="1876">
                  <c:v>0.87</c:v>
                </c:pt>
                <c:pt idx="1877">
                  <c:v>0.96</c:v>
                </c:pt>
                <c:pt idx="1878">
                  <c:v>0.92</c:v>
                </c:pt>
                <c:pt idx="1879">
                  <c:v>0.87</c:v>
                </c:pt>
                <c:pt idx="1880">
                  <c:v>0.84</c:v>
                </c:pt>
                <c:pt idx="1881">
                  <c:v>0.87</c:v>
                </c:pt>
                <c:pt idx="1882">
                  <c:v>0.81</c:v>
                </c:pt>
                <c:pt idx="1883">
                  <c:v>0.8</c:v>
                </c:pt>
                <c:pt idx="1884">
                  <c:v>0.83</c:v>
                </c:pt>
                <c:pt idx="1885">
                  <c:v>0.66</c:v>
                </c:pt>
                <c:pt idx="1886">
                  <c:v>0.63</c:v>
                </c:pt>
                <c:pt idx="1887">
                  <c:v>0.66</c:v>
                </c:pt>
                <c:pt idx="1888">
                  <c:v>0.69</c:v>
                </c:pt>
                <c:pt idx="1889">
                  <c:v>0.68</c:v>
                </c:pt>
                <c:pt idx="1890">
                  <c:v>0.55000000000000004</c:v>
                </c:pt>
                <c:pt idx="1891">
                  <c:v>0.59</c:v>
                </c:pt>
                <c:pt idx="1892">
                  <c:v>0.65</c:v>
                </c:pt>
                <c:pt idx="1893">
                  <c:v>0.57999999999999996</c:v>
                </c:pt>
                <c:pt idx="1894">
                  <c:v>0.53</c:v>
                </c:pt>
                <c:pt idx="1895">
                  <c:v>0.61</c:v>
                </c:pt>
                <c:pt idx="1896">
                  <c:v>0.57999999999999996</c:v>
                </c:pt>
                <c:pt idx="1897">
                  <c:v>0.56000000000000005</c:v>
                </c:pt>
                <c:pt idx="1898">
                  <c:v>0.6</c:v>
                </c:pt>
                <c:pt idx="1899">
                  <c:v>0.66</c:v>
                </c:pt>
                <c:pt idx="1900">
                  <c:v>0.61</c:v>
                </c:pt>
                <c:pt idx="1901">
                  <c:v>0.71</c:v>
                </c:pt>
                <c:pt idx="1902">
                  <c:v>0.74</c:v>
                </c:pt>
                <c:pt idx="1903">
                  <c:v>0.73</c:v>
                </c:pt>
                <c:pt idx="1904">
                  <c:v>0.7</c:v>
                </c:pt>
                <c:pt idx="1905">
                  <c:v>0.71</c:v>
                </c:pt>
                <c:pt idx="1906">
                  <c:v>0.76</c:v>
                </c:pt>
                <c:pt idx="1907">
                  <c:v>0.56999999999999995</c:v>
                </c:pt>
                <c:pt idx="1908">
                  <c:v>0.63</c:v>
                </c:pt>
                <c:pt idx="1909">
                  <c:v>0.78</c:v>
                </c:pt>
                <c:pt idx="1910">
                  <c:v>0.74</c:v>
                </c:pt>
                <c:pt idx="1911">
                  <c:v>0.72</c:v>
                </c:pt>
                <c:pt idx="1912">
                  <c:v>0.69</c:v>
                </c:pt>
                <c:pt idx="1913">
                  <c:v>0.71</c:v>
                </c:pt>
                <c:pt idx="1914">
                  <c:v>0.55000000000000004</c:v>
                </c:pt>
                <c:pt idx="1915">
                  <c:v>0.69</c:v>
                </c:pt>
                <c:pt idx="1916">
                  <c:v>0.65</c:v>
                </c:pt>
                <c:pt idx="1917">
                  <c:v>0.6</c:v>
                </c:pt>
                <c:pt idx="1918">
                  <c:v>0.54</c:v>
                </c:pt>
                <c:pt idx="1919">
                  <c:v>0.56000000000000005</c:v>
                </c:pt>
                <c:pt idx="1920">
                  <c:v>0.56999999999999995</c:v>
                </c:pt>
                <c:pt idx="1921">
                  <c:v>0.7</c:v>
                </c:pt>
                <c:pt idx="1922">
                  <c:v>1.56</c:v>
                </c:pt>
                <c:pt idx="1923">
                  <c:v>1.52</c:v>
                </c:pt>
                <c:pt idx="1924">
                  <c:v>1.54</c:v>
                </c:pt>
                <c:pt idx="1925">
                  <c:v>1.89</c:v>
                </c:pt>
                <c:pt idx="1926">
                  <c:v>1.61</c:v>
                </c:pt>
                <c:pt idx="1927">
                  <c:v>1.4</c:v>
                </c:pt>
                <c:pt idx="1928">
                  <c:v>1.33</c:v>
                </c:pt>
                <c:pt idx="1929">
                  <c:v>1.24</c:v>
                </c:pt>
                <c:pt idx="1930">
                  <c:v>1.19</c:v>
                </c:pt>
                <c:pt idx="1931">
                  <c:v>1.07</c:v>
                </c:pt>
                <c:pt idx="1932">
                  <c:v>1.67</c:v>
                </c:pt>
                <c:pt idx="1933">
                  <c:v>1.56</c:v>
                </c:pt>
                <c:pt idx="1934">
                  <c:v>1.4</c:v>
                </c:pt>
                <c:pt idx="1935">
                  <c:v>1.1499999999999999</c:v>
                </c:pt>
                <c:pt idx="1936">
                  <c:v>1.19</c:v>
                </c:pt>
                <c:pt idx="1937">
                  <c:v>1.1499999999999999</c:v>
                </c:pt>
                <c:pt idx="1938">
                  <c:v>1.4</c:v>
                </c:pt>
                <c:pt idx="1939">
                  <c:v>1.35</c:v>
                </c:pt>
                <c:pt idx="1940">
                  <c:v>1.31</c:v>
                </c:pt>
                <c:pt idx="1941">
                  <c:v>1.49</c:v>
                </c:pt>
                <c:pt idx="1942">
                  <c:v>1.46</c:v>
                </c:pt>
                <c:pt idx="1943">
                  <c:v>1.47</c:v>
                </c:pt>
                <c:pt idx="1944">
                  <c:v>1.31</c:v>
                </c:pt>
                <c:pt idx="1945">
                  <c:v>1.23</c:v>
                </c:pt>
                <c:pt idx="1946">
                  <c:v>1.32</c:v>
                </c:pt>
                <c:pt idx="1947">
                  <c:v>1.36</c:v>
                </c:pt>
                <c:pt idx="1948">
                  <c:v>1.33</c:v>
                </c:pt>
                <c:pt idx="1949">
                  <c:v>1.44</c:v>
                </c:pt>
                <c:pt idx="1950">
                  <c:v>1.35</c:v>
                </c:pt>
                <c:pt idx="1951">
                  <c:v>1.26</c:v>
                </c:pt>
                <c:pt idx="1952">
                  <c:v>1.24</c:v>
                </c:pt>
                <c:pt idx="1953">
                  <c:v>1.22</c:v>
                </c:pt>
                <c:pt idx="1954">
                  <c:v>1.18</c:v>
                </c:pt>
                <c:pt idx="1955">
                  <c:v>1.91</c:v>
                </c:pt>
                <c:pt idx="1956">
                  <c:v>1.91</c:v>
                </c:pt>
                <c:pt idx="1957">
                  <c:v>1.48</c:v>
                </c:pt>
                <c:pt idx="1958">
                  <c:v>1.32</c:v>
                </c:pt>
                <c:pt idx="1959">
                  <c:v>1.28</c:v>
                </c:pt>
                <c:pt idx="1960">
                  <c:v>1.1499999999999999</c:v>
                </c:pt>
                <c:pt idx="1961">
                  <c:v>0.8</c:v>
                </c:pt>
                <c:pt idx="1962">
                  <c:v>0.83</c:v>
                </c:pt>
                <c:pt idx="1963">
                  <c:v>0.86</c:v>
                </c:pt>
                <c:pt idx="1964">
                  <c:v>0.87</c:v>
                </c:pt>
                <c:pt idx="1965">
                  <c:v>1.33</c:v>
                </c:pt>
                <c:pt idx="1966">
                  <c:v>1.75</c:v>
                </c:pt>
                <c:pt idx="1967">
                  <c:v>1.99</c:v>
                </c:pt>
                <c:pt idx="1968">
                  <c:v>1.83</c:v>
                </c:pt>
                <c:pt idx="1969">
                  <c:v>1.9</c:v>
                </c:pt>
                <c:pt idx="1970">
                  <c:v>1.75</c:v>
                </c:pt>
                <c:pt idx="1971">
                  <c:v>1.89</c:v>
                </c:pt>
                <c:pt idx="1972">
                  <c:v>1.6</c:v>
                </c:pt>
                <c:pt idx="1973">
                  <c:v>1.6</c:v>
                </c:pt>
                <c:pt idx="1974">
                  <c:v>1.52</c:v>
                </c:pt>
                <c:pt idx="1975">
                  <c:v>1.48</c:v>
                </c:pt>
                <c:pt idx="1976">
                  <c:v>1.5</c:v>
                </c:pt>
                <c:pt idx="1977">
                  <c:v>1.32</c:v>
                </c:pt>
                <c:pt idx="1978">
                  <c:v>1.28</c:v>
                </c:pt>
                <c:pt idx="1979">
                  <c:v>1.55</c:v>
                </c:pt>
                <c:pt idx="1980">
                  <c:v>1.47</c:v>
                </c:pt>
                <c:pt idx="1981">
                  <c:v>1.54</c:v>
                </c:pt>
                <c:pt idx="1982">
                  <c:v>1.38</c:v>
                </c:pt>
                <c:pt idx="1983">
                  <c:v>1.35</c:v>
                </c:pt>
                <c:pt idx="1984">
                  <c:v>1.01</c:v>
                </c:pt>
                <c:pt idx="1985">
                  <c:v>1</c:v>
                </c:pt>
                <c:pt idx="1986">
                  <c:v>1.05</c:v>
                </c:pt>
                <c:pt idx="1987">
                  <c:v>1.1599999999999999</c:v>
                </c:pt>
                <c:pt idx="1988">
                  <c:v>1.1399999999999999</c:v>
                </c:pt>
                <c:pt idx="1989">
                  <c:v>1.34</c:v>
                </c:pt>
                <c:pt idx="1990">
                  <c:v>1.47</c:v>
                </c:pt>
                <c:pt idx="1991">
                  <c:v>1.38</c:v>
                </c:pt>
                <c:pt idx="1992">
                  <c:v>1.18</c:v>
                </c:pt>
                <c:pt idx="1993">
                  <c:v>1.08</c:v>
                </c:pt>
                <c:pt idx="1994">
                  <c:v>1.04</c:v>
                </c:pt>
                <c:pt idx="1995">
                  <c:v>0.97</c:v>
                </c:pt>
                <c:pt idx="1996">
                  <c:v>0.83</c:v>
                </c:pt>
                <c:pt idx="1997">
                  <c:v>0.79</c:v>
                </c:pt>
                <c:pt idx="1998">
                  <c:v>0.89</c:v>
                </c:pt>
                <c:pt idx="1999">
                  <c:v>0.78</c:v>
                </c:pt>
                <c:pt idx="2000">
                  <c:v>0.72</c:v>
                </c:pt>
                <c:pt idx="2001">
                  <c:v>0.65</c:v>
                </c:pt>
                <c:pt idx="2002">
                  <c:v>0.71</c:v>
                </c:pt>
                <c:pt idx="2003">
                  <c:v>0.68</c:v>
                </c:pt>
                <c:pt idx="2004">
                  <c:v>0.67</c:v>
                </c:pt>
                <c:pt idx="2005">
                  <c:v>0.69</c:v>
                </c:pt>
                <c:pt idx="2006">
                  <c:v>0.8</c:v>
                </c:pt>
                <c:pt idx="2007">
                  <c:v>0.81</c:v>
                </c:pt>
                <c:pt idx="2008">
                  <c:v>0.52</c:v>
                </c:pt>
                <c:pt idx="2009">
                  <c:v>0.54</c:v>
                </c:pt>
                <c:pt idx="2010">
                  <c:v>0.61</c:v>
                </c:pt>
                <c:pt idx="2011">
                  <c:v>0.55000000000000004</c:v>
                </c:pt>
                <c:pt idx="2012">
                  <c:v>0.66</c:v>
                </c:pt>
                <c:pt idx="2013">
                  <c:v>0.69</c:v>
                </c:pt>
                <c:pt idx="2014">
                  <c:v>0.83</c:v>
                </c:pt>
                <c:pt idx="2015">
                  <c:v>0.82</c:v>
                </c:pt>
                <c:pt idx="2016">
                  <c:v>0.76</c:v>
                </c:pt>
                <c:pt idx="2017">
                  <c:v>0.78</c:v>
                </c:pt>
                <c:pt idx="2018">
                  <c:v>0.81</c:v>
                </c:pt>
                <c:pt idx="2019">
                  <c:v>0.78</c:v>
                </c:pt>
                <c:pt idx="2020">
                  <c:v>0.81</c:v>
                </c:pt>
                <c:pt idx="2021">
                  <c:v>0.85</c:v>
                </c:pt>
                <c:pt idx="2022">
                  <c:v>0.75</c:v>
                </c:pt>
                <c:pt idx="2023">
                  <c:v>0.77</c:v>
                </c:pt>
                <c:pt idx="2024">
                  <c:v>0.78</c:v>
                </c:pt>
                <c:pt idx="2025">
                  <c:v>0.76</c:v>
                </c:pt>
                <c:pt idx="2026">
                  <c:v>0.79</c:v>
                </c:pt>
                <c:pt idx="2027">
                  <c:v>0.79</c:v>
                </c:pt>
                <c:pt idx="2028">
                  <c:v>0.77</c:v>
                </c:pt>
                <c:pt idx="2029">
                  <c:v>0.8</c:v>
                </c:pt>
                <c:pt idx="2030">
                  <c:v>0.68</c:v>
                </c:pt>
                <c:pt idx="2031">
                  <c:v>0.8</c:v>
                </c:pt>
                <c:pt idx="2032">
                  <c:v>0.78</c:v>
                </c:pt>
                <c:pt idx="2033">
                  <c:v>0.75</c:v>
                </c:pt>
                <c:pt idx="2034">
                  <c:v>0.74</c:v>
                </c:pt>
                <c:pt idx="2035">
                  <c:v>0.79</c:v>
                </c:pt>
                <c:pt idx="2036">
                  <c:v>0.75</c:v>
                </c:pt>
                <c:pt idx="2037">
                  <c:v>0.73</c:v>
                </c:pt>
                <c:pt idx="2038">
                  <c:v>0.79</c:v>
                </c:pt>
                <c:pt idx="2039">
                  <c:v>0.65</c:v>
                </c:pt>
                <c:pt idx="2040">
                  <c:v>0.71</c:v>
                </c:pt>
                <c:pt idx="2041">
                  <c:v>0.7</c:v>
                </c:pt>
                <c:pt idx="2042">
                  <c:v>0.75</c:v>
                </c:pt>
                <c:pt idx="2043">
                  <c:v>0.77</c:v>
                </c:pt>
                <c:pt idx="2044">
                  <c:v>0.83</c:v>
                </c:pt>
                <c:pt idx="2045">
                  <c:v>0.8</c:v>
                </c:pt>
                <c:pt idx="2046">
                  <c:v>0.55000000000000004</c:v>
                </c:pt>
                <c:pt idx="2047">
                  <c:v>0.63</c:v>
                </c:pt>
                <c:pt idx="2048">
                  <c:v>0.65</c:v>
                </c:pt>
                <c:pt idx="2049">
                  <c:v>0.66</c:v>
                </c:pt>
                <c:pt idx="2050">
                  <c:v>0.6</c:v>
                </c:pt>
                <c:pt idx="2051">
                  <c:v>0.59</c:v>
                </c:pt>
                <c:pt idx="2052">
                  <c:v>0.69</c:v>
                </c:pt>
                <c:pt idx="2053">
                  <c:v>0.63</c:v>
                </c:pt>
                <c:pt idx="2054">
                  <c:v>0.74</c:v>
                </c:pt>
                <c:pt idx="2055">
                  <c:v>0.69</c:v>
                </c:pt>
                <c:pt idx="2056">
                  <c:v>0.77</c:v>
                </c:pt>
                <c:pt idx="2057">
                  <c:v>0.75</c:v>
                </c:pt>
                <c:pt idx="2058">
                  <c:v>0.77</c:v>
                </c:pt>
                <c:pt idx="2059">
                  <c:v>0.65</c:v>
                </c:pt>
                <c:pt idx="2060">
                  <c:v>1.1499999999999999</c:v>
                </c:pt>
                <c:pt idx="2061">
                  <c:v>1.1000000000000001</c:v>
                </c:pt>
                <c:pt idx="2062">
                  <c:v>1.1499999999999999</c:v>
                </c:pt>
                <c:pt idx="2063">
                  <c:v>1.2</c:v>
                </c:pt>
                <c:pt idx="2064">
                  <c:v>0.95</c:v>
                </c:pt>
                <c:pt idx="2065">
                  <c:v>0.89</c:v>
                </c:pt>
                <c:pt idx="2066">
                  <c:v>0.88</c:v>
                </c:pt>
                <c:pt idx="2067">
                  <c:v>0.92</c:v>
                </c:pt>
                <c:pt idx="2068">
                  <c:v>0.82</c:v>
                </c:pt>
                <c:pt idx="2069">
                  <c:v>0.57999999999999996</c:v>
                </c:pt>
                <c:pt idx="2070">
                  <c:v>0.53</c:v>
                </c:pt>
                <c:pt idx="2071">
                  <c:v>0.66</c:v>
                </c:pt>
                <c:pt idx="2072">
                  <c:v>0.53</c:v>
                </c:pt>
                <c:pt idx="2073">
                  <c:v>0.92</c:v>
                </c:pt>
                <c:pt idx="2074">
                  <c:v>1.36</c:v>
                </c:pt>
                <c:pt idx="2075">
                  <c:v>1.26</c:v>
                </c:pt>
                <c:pt idx="2076">
                  <c:v>1.29</c:v>
                </c:pt>
                <c:pt idx="2077">
                  <c:v>0.91</c:v>
                </c:pt>
                <c:pt idx="2078">
                  <c:v>0.82</c:v>
                </c:pt>
                <c:pt idx="2079">
                  <c:v>0.92</c:v>
                </c:pt>
                <c:pt idx="2080">
                  <c:v>1.27</c:v>
                </c:pt>
                <c:pt idx="2081">
                  <c:v>1.1100000000000001</c:v>
                </c:pt>
                <c:pt idx="2082">
                  <c:v>0.98</c:v>
                </c:pt>
                <c:pt idx="2083">
                  <c:v>0.9</c:v>
                </c:pt>
                <c:pt idx="2084">
                  <c:v>0.93</c:v>
                </c:pt>
                <c:pt idx="2085">
                  <c:v>0.88</c:v>
                </c:pt>
                <c:pt idx="2086">
                  <c:v>0.85</c:v>
                </c:pt>
                <c:pt idx="2087">
                  <c:v>0.87</c:v>
                </c:pt>
                <c:pt idx="2088">
                  <c:v>1</c:v>
                </c:pt>
                <c:pt idx="2089">
                  <c:v>0.7</c:v>
                </c:pt>
                <c:pt idx="2090">
                  <c:v>1.24</c:v>
                </c:pt>
                <c:pt idx="2091">
                  <c:v>1.47</c:v>
                </c:pt>
                <c:pt idx="2092">
                  <c:v>1.45</c:v>
                </c:pt>
                <c:pt idx="2093">
                  <c:v>1.46</c:v>
                </c:pt>
                <c:pt idx="2094">
                  <c:v>1.46</c:v>
                </c:pt>
                <c:pt idx="2095">
                  <c:v>1.04</c:v>
                </c:pt>
                <c:pt idx="2096">
                  <c:v>0.96</c:v>
                </c:pt>
                <c:pt idx="2097">
                  <c:v>0.95</c:v>
                </c:pt>
                <c:pt idx="2098">
                  <c:v>0.93</c:v>
                </c:pt>
                <c:pt idx="2099">
                  <c:v>0.88</c:v>
                </c:pt>
                <c:pt idx="2100">
                  <c:v>1</c:v>
                </c:pt>
                <c:pt idx="2101">
                  <c:v>0.89</c:v>
                </c:pt>
                <c:pt idx="2102">
                  <c:v>0.84</c:v>
                </c:pt>
                <c:pt idx="2103">
                  <c:v>0.81</c:v>
                </c:pt>
                <c:pt idx="2104">
                  <c:v>0.83</c:v>
                </c:pt>
                <c:pt idx="2105">
                  <c:v>0.77</c:v>
                </c:pt>
                <c:pt idx="2106">
                  <c:v>0.75</c:v>
                </c:pt>
                <c:pt idx="2107">
                  <c:v>0.69</c:v>
                </c:pt>
                <c:pt idx="2108">
                  <c:v>0.71</c:v>
                </c:pt>
                <c:pt idx="2109">
                  <c:v>0.66</c:v>
                </c:pt>
                <c:pt idx="2110">
                  <c:v>0.62</c:v>
                </c:pt>
                <c:pt idx="2111">
                  <c:v>0.74</c:v>
                </c:pt>
                <c:pt idx="2112">
                  <c:v>0.76</c:v>
                </c:pt>
                <c:pt idx="2113">
                  <c:v>0.68</c:v>
                </c:pt>
                <c:pt idx="2114">
                  <c:v>0.66</c:v>
                </c:pt>
                <c:pt idx="2115">
                  <c:v>0.55000000000000004</c:v>
                </c:pt>
                <c:pt idx="2116">
                  <c:v>0.61</c:v>
                </c:pt>
                <c:pt idx="2117">
                  <c:v>0.57999999999999996</c:v>
                </c:pt>
                <c:pt idx="2118">
                  <c:v>0.65</c:v>
                </c:pt>
                <c:pt idx="2119">
                  <c:v>0.5</c:v>
                </c:pt>
                <c:pt idx="2120">
                  <c:v>0.53</c:v>
                </c:pt>
                <c:pt idx="2121">
                  <c:v>0.64</c:v>
                </c:pt>
                <c:pt idx="2122">
                  <c:v>0.89</c:v>
                </c:pt>
                <c:pt idx="2123">
                  <c:v>0.81</c:v>
                </c:pt>
                <c:pt idx="2124">
                  <c:v>0.73</c:v>
                </c:pt>
                <c:pt idx="2125">
                  <c:v>0.8</c:v>
                </c:pt>
                <c:pt idx="2126">
                  <c:v>0.75</c:v>
                </c:pt>
                <c:pt idx="2127">
                  <c:v>0.44</c:v>
                </c:pt>
                <c:pt idx="2128">
                  <c:v>0.85</c:v>
                </c:pt>
                <c:pt idx="2129">
                  <c:v>0.89</c:v>
                </c:pt>
                <c:pt idx="2130">
                  <c:v>0.8</c:v>
                </c:pt>
                <c:pt idx="2131">
                  <c:v>0.78</c:v>
                </c:pt>
                <c:pt idx="2132">
                  <c:v>0.62</c:v>
                </c:pt>
                <c:pt idx="2133">
                  <c:v>0.79</c:v>
                </c:pt>
                <c:pt idx="2134">
                  <c:v>0.94</c:v>
                </c:pt>
                <c:pt idx="2135">
                  <c:v>0.95</c:v>
                </c:pt>
                <c:pt idx="2136">
                  <c:v>0.92</c:v>
                </c:pt>
                <c:pt idx="2137">
                  <c:v>0.59</c:v>
                </c:pt>
                <c:pt idx="2138">
                  <c:v>0.9</c:v>
                </c:pt>
                <c:pt idx="2139">
                  <c:v>0.88</c:v>
                </c:pt>
                <c:pt idx="2140">
                  <c:v>0.85</c:v>
                </c:pt>
                <c:pt idx="2141">
                  <c:v>0.82</c:v>
                </c:pt>
                <c:pt idx="2142">
                  <c:v>0.8</c:v>
                </c:pt>
                <c:pt idx="2143">
                  <c:v>0.81</c:v>
                </c:pt>
                <c:pt idx="2144">
                  <c:v>0.93</c:v>
                </c:pt>
                <c:pt idx="2145">
                  <c:v>0.69</c:v>
                </c:pt>
                <c:pt idx="2146">
                  <c:v>0.71</c:v>
                </c:pt>
                <c:pt idx="2147">
                  <c:v>0.62</c:v>
                </c:pt>
                <c:pt idx="2148">
                  <c:v>0.71</c:v>
                </c:pt>
                <c:pt idx="2149">
                  <c:v>0.66</c:v>
                </c:pt>
                <c:pt idx="2150">
                  <c:v>0.70000000000000007</c:v>
                </c:pt>
                <c:pt idx="2151">
                  <c:v>0.65</c:v>
                </c:pt>
                <c:pt idx="2152">
                  <c:v>0.67</c:v>
                </c:pt>
                <c:pt idx="2153">
                  <c:v>0.6</c:v>
                </c:pt>
                <c:pt idx="2154">
                  <c:v>0.73</c:v>
                </c:pt>
                <c:pt idx="2155">
                  <c:v>0.68</c:v>
                </c:pt>
                <c:pt idx="2156">
                  <c:v>0.63</c:v>
                </c:pt>
                <c:pt idx="2157">
                  <c:v>0.84</c:v>
                </c:pt>
                <c:pt idx="2158">
                  <c:v>0.96</c:v>
                </c:pt>
                <c:pt idx="2159">
                  <c:v>0.87</c:v>
                </c:pt>
                <c:pt idx="2160">
                  <c:v>1.17</c:v>
                </c:pt>
                <c:pt idx="2161">
                  <c:v>1.2</c:v>
                </c:pt>
                <c:pt idx="2162">
                  <c:v>1.55</c:v>
                </c:pt>
                <c:pt idx="2163">
                  <c:v>1.76</c:v>
                </c:pt>
                <c:pt idx="2164">
                  <c:v>1.77</c:v>
                </c:pt>
                <c:pt idx="2165">
                  <c:v>1.5</c:v>
                </c:pt>
                <c:pt idx="2166">
                  <c:v>0.64</c:v>
                </c:pt>
                <c:pt idx="2167">
                  <c:v>0.55000000000000004</c:v>
                </c:pt>
                <c:pt idx="2168">
                  <c:v>1.24</c:v>
                </c:pt>
                <c:pt idx="2169">
                  <c:v>1.49</c:v>
                </c:pt>
                <c:pt idx="2170">
                  <c:v>1.32</c:v>
                </c:pt>
                <c:pt idx="2171">
                  <c:v>1.1000000000000001</c:v>
                </c:pt>
                <c:pt idx="2172">
                  <c:v>1.28</c:v>
                </c:pt>
                <c:pt idx="2173">
                  <c:v>1.19</c:v>
                </c:pt>
                <c:pt idx="2174">
                  <c:v>1.07</c:v>
                </c:pt>
                <c:pt idx="2175">
                  <c:v>1.77</c:v>
                </c:pt>
                <c:pt idx="2176">
                  <c:v>1.76</c:v>
                </c:pt>
                <c:pt idx="2177">
                  <c:v>1.39</c:v>
                </c:pt>
                <c:pt idx="2178">
                  <c:v>1.46</c:v>
                </c:pt>
                <c:pt idx="2179">
                  <c:v>1.69</c:v>
                </c:pt>
                <c:pt idx="2180">
                  <c:v>1.72</c:v>
                </c:pt>
                <c:pt idx="2181">
                  <c:v>1.81</c:v>
                </c:pt>
                <c:pt idx="2182">
                  <c:v>1.5</c:v>
                </c:pt>
                <c:pt idx="2183">
                  <c:v>1.4</c:v>
                </c:pt>
                <c:pt idx="2184">
                  <c:v>1.35</c:v>
                </c:pt>
                <c:pt idx="2185">
                  <c:v>1.73</c:v>
                </c:pt>
                <c:pt idx="2186">
                  <c:v>1.67</c:v>
                </c:pt>
                <c:pt idx="2187">
                  <c:v>1.77</c:v>
                </c:pt>
                <c:pt idx="2188">
                  <c:v>1.71</c:v>
                </c:pt>
                <c:pt idx="2189">
                  <c:v>1.56</c:v>
                </c:pt>
                <c:pt idx="2190">
                  <c:v>1.6</c:v>
                </c:pt>
                <c:pt idx="2191">
                  <c:v>1.52</c:v>
                </c:pt>
                <c:pt idx="2192">
                  <c:v>1.65</c:v>
                </c:pt>
                <c:pt idx="2193">
                  <c:v>1.44</c:v>
                </c:pt>
                <c:pt idx="2194">
                  <c:v>0.78</c:v>
                </c:pt>
                <c:pt idx="2195">
                  <c:v>1.79</c:v>
                </c:pt>
                <c:pt idx="2196">
                  <c:v>1.56</c:v>
                </c:pt>
                <c:pt idx="2197">
                  <c:v>1.3</c:v>
                </c:pt>
                <c:pt idx="2198">
                  <c:v>1.25</c:v>
                </c:pt>
                <c:pt idx="2199">
                  <c:v>1.36</c:v>
                </c:pt>
                <c:pt idx="2200">
                  <c:v>1.2</c:v>
                </c:pt>
                <c:pt idx="2201">
                  <c:v>1.03</c:v>
                </c:pt>
                <c:pt idx="2202">
                  <c:v>0.92</c:v>
                </c:pt>
                <c:pt idx="2203">
                  <c:v>0.6</c:v>
                </c:pt>
                <c:pt idx="2204">
                  <c:v>0.9</c:v>
                </c:pt>
                <c:pt idx="2205">
                  <c:v>0.9</c:v>
                </c:pt>
                <c:pt idx="2206">
                  <c:v>1.1000000000000001</c:v>
                </c:pt>
                <c:pt idx="2207">
                  <c:v>0.87</c:v>
                </c:pt>
                <c:pt idx="2208">
                  <c:v>0.78</c:v>
                </c:pt>
                <c:pt idx="2209">
                  <c:v>0.79</c:v>
                </c:pt>
                <c:pt idx="2210">
                  <c:v>0.83</c:v>
                </c:pt>
                <c:pt idx="2211">
                  <c:v>0.77</c:v>
                </c:pt>
                <c:pt idx="2212">
                  <c:v>0.74</c:v>
                </c:pt>
                <c:pt idx="2213">
                  <c:v>0.73</c:v>
                </c:pt>
                <c:pt idx="2214">
                  <c:v>0.92</c:v>
                </c:pt>
                <c:pt idx="2215">
                  <c:v>0.86</c:v>
                </c:pt>
                <c:pt idx="2216">
                  <c:v>0.79</c:v>
                </c:pt>
                <c:pt idx="2217">
                  <c:v>0.73</c:v>
                </c:pt>
                <c:pt idx="2218">
                  <c:v>0.67</c:v>
                </c:pt>
                <c:pt idx="2219">
                  <c:v>0.73</c:v>
                </c:pt>
                <c:pt idx="2220">
                  <c:v>0.75</c:v>
                </c:pt>
                <c:pt idx="2221">
                  <c:v>0.72</c:v>
                </c:pt>
                <c:pt idx="2222">
                  <c:v>0.75</c:v>
                </c:pt>
                <c:pt idx="2223">
                  <c:v>0.9</c:v>
                </c:pt>
                <c:pt idx="2224">
                  <c:v>0.92</c:v>
                </c:pt>
                <c:pt idx="2225">
                  <c:v>0.87</c:v>
                </c:pt>
                <c:pt idx="2226">
                  <c:v>0.97</c:v>
                </c:pt>
                <c:pt idx="2227">
                  <c:v>1.03</c:v>
                </c:pt>
                <c:pt idx="2228">
                  <c:v>1.07</c:v>
                </c:pt>
                <c:pt idx="2229">
                  <c:v>1.06</c:v>
                </c:pt>
                <c:pt idx="2230">
                  <c:v>1.1299999999999999</c:v>
                </c:pt>
                <c:pt idx="2231">
                  <c:v>1.26</c:v>
                </c:pt>
                <c:pt idx="2232">
                  <c:v>0.95</c:v>
                </c:pt>
                <c:pt idx="2233">
                  <c:v>0.94</c:v>
                </c:pt>
                <c:pt idx="2234">
                  <c:v>0.81</c:v>
                </c:pt>
                <c:pt idx="2235">
                  <c:v>0.74</c:v>
                </c:pt>
                <c:pt idx="2236">
                  <c:v>0.91</c:v>
                </c:pt>
                <c:pt idx="2237">
                  <c:v>0.86</c:v>
                </c:pt>
                <c:pt idx="2238">
                  <c:v>0.78</c:v>
                </c:pt>
                <c:pt idx="2239">
                  <c:v>0.81</c:v>
                </c:pt>
                <c:pt idx="2240">
                  <c:v>0.96</c:v>
                </c:pt>
                <c:pt idx="2241">
                  <c:v>1.0900000000000001</c:v>
                </c:pt>
                <c:pt idx="2242">
                  <c:v>0.76</c:v>
                </c:pt>
                <c:pt idx="2243">
                  <c:v>0.92</c:v>
                </c:pt>
                <c:pt idx="2244">
                  <c:v>0.88</c:v>
                </c:pt>
                <c:pt idx="2245">
                  <c:v>1.98</c:v>
                </c:pt>
                <c:pt idx="2246">
                  <c:v>0.95</c:v>
                </c:pt>
                <c:pt idx="2247">
                  <c:v>0.9</c:v>
                </c:pt>
                <c:pt idx="2248">
                  <c:v>0.91</c:v>
                </c:pt>
                <c:pt idx="2249">
                  <c:v>0.95</c:v>
                </c:pt>
                <c:pt idx="2250">
                  <c:v>1</c:v>
                </c:pt>
                <c:pt idx="2251">
                  <c:v>0.98</c:v>
                </c:pt>
                <c:pt idx="2252">
                  <c:v>1.1000000000000001</c:v>
                </c:pt>
                <c:pt idx="2253">
                  <c:v>1.02</c:v>
                </c:pt>
                <c:pt idx="2254">
                  <c:v>0.55000000000000004</c:v>
                </c:pt>
                <c:pt idx="2255">
                  <c:v>0.95</c:v>
                </c:pt>
                <c:pt idx="2256">
                  <c:v>1.7</c:v>
                </c:pt>
                <c:pt idx="2257">
                  <c:v>1.17</c:v>
                </c:pt>
                <c:pt idx="2258">
                  <c:v>0.87</c:v>
                </c:pt>
                <c:pt idx="2259">
                  <c:v>0.74</c:v>
                </c:pt>
                <c:pt idx="2260">
                  <c:v>0.84</c:v>
                </c:pt>
                <c:pt idx="2261">
                  <c:v>1.07</c:v>
                </c:pt>
                <c:pt idx="2262">
                  <c:v>1.44</c:v>
                </c:pt>
                <c:pt idx="2263">
                  <c:v>1.66</c:v>
                </c:pt>
                <c:pt idx="2264">
                  <c:v>1.51</c:v>
                </c:pt>
                <c:pt idx="2265">
                  <c:v>1.63</c:v>
                </c:pt>
                <c:pt idx="2266">
                  <c:v>1.8</c:v>
                </c:pt>
                <c:pt idx="2267">
                  <c:v>1.32</c:v>
                </c:pt>
                <c:pt idx="2268">
                  <c:v>1.19</c:v>
                </c:pt>
                <c:pt idx="2269">
                  <c:v>1.02</c:v>
                </c:pt>
                <c:pt idx="2270">
                  <c:v>1.1000000000000001</c:v>
                </c:pt>
                <c:pt idx="2271">
                  <c:v>1.19</c:v>
                </c:pt>
                <c:pt idx="2272">
                  <c:v>1.36</c:v>
                </c:pt>
                <c:pt idx="2273">
                  <c:v>1.1499999999999999</c:v>
                </c:pt>
                <c:pt idx="2274">
                  <c:v>1.07</c:v>
                </c:pt>
                <c:pt idx="2275">
                  <c:v>1.1399999999999999</c:v>
                </c:pt>
                <c:pt idx="2276">
                  <c:v>0.9</c:v>
                </c:pt>
                <c:pt idx="2277">
                  <c:v>0.64</c:v>
                </c:pt>
                <c:pt idx="2278">
                  <c:v>0.87</c:v>
                </c:pt>
                <c:pt idx="2279">
                  <c:v>0.9</c:v>
                </c:pt>
                <c:pt idx="2280">
                  <c:v>0.83</c:v>
                </c:pt>
                <c:pt idx="2281">
                  <c:v>0.81</c:v>
                </c:pt>
                <c:pt idx="2282">
                  <c:v>0.84</c:v>
                </c:pt>
                <c:pt idx="2283">
                  <c:v>0.85</c:v>
                </c:pt>
                <c:pt idx="2284">
                  <c:v>0.88</c:v>
                </c:pt>
                <c:pt idx="2285">
                  <c:v>0.77</c:v>
                </c:pt>
                <c:pt idx="2286">
                  <c:v>0.73</c:v>
                </c:pt>
                <c:pt idx="2287">
                  <c:v>0.7</c:v>
                </c:pt>
                <c:pt idx="2288">
                  <c:v>0.69</c:v>
                </c:pt>
                <c:pt idx="2289">
                  <c:v>0.75</c:v>
                </c:pt>
                <c:pt idx="2290">
                  <c:v>0.79</c:v>
                </c:pt>
                <c:pt idx="2291">
                  <c:v>0.72</c:v>
                </c:pt>
                <c:pt idx="2292">
                  <c:v>0.68</c:v>
                </c:pt>
                <c:pt idx="2293">
                  <c:v>0.66</c:v>
                </c:pt>
                <c:pt idx="2294">
                  <c:v>0.71</c:v>
                </c:pt>
                <c:pt idx="2295">
                  <c:v>0.67</c:v>
                </c:pt>
                <c:pt idx="2296">
                  <c:v>0.75</c:v>
                </c:pt>
                <c:pt idx="2297">
                  <c:v>0.71</c:v>
                </c:pt>
                <c:pt idx="2298">
                  <c:v>0.68</c:v>
                </c:pt>
                <c:pt idx="2299">
                  <c:v>0.67</c:v>
                </c:pt>
                <c:pt idx="2300">
                  <c:v>0.85</c:v>
                </c:pt>
                <c:pt idx="2301">
                  <c:v>0.9</c:v>
                </c:pt>
                <c:pt idx="2302">
                  <c:v>0.88</c:v>
                </c:pt>
                <c:pt idx="2303">
                  <c:v>1</c:v>
                </c:pt>
                <c:pt idx="2304">
                  <c:v>0.71</c:v>
                </c:pt>
                <c:pt idx="2305">
                  <c:v>0.76</c:v>
                </c:pt>
                <c:pt idx="2306">
                  <c:v>0.75</c:v>
                </c:pt>
                <c:pt idx="2307">
                  <c:v>0.72</c:v>
                </c:pt>
                <c:pt idx="2308">
                  <c:v>0.69</c:v>
                </c:pt>
                <c:pt idx="2309">
                  <c:v>0.7</c:v>
                </c:pt>
                <c:pt idx="2310">
                  <c:v>0.72</c:v>
                </c:pt>
                <c:pt idx="2311">
                  <c:v>0.54</c:v>
                </c:pt>
                <c:pt idx="2312">
                  <c:v>0.74</c:v>
                </c:pt>
                <c:pt idx="2313">
                  <c:v>0.79</c:v>
                </c:pt>
                <c:pt idx="2314">
                  <c:v>0.8</c:v>
                </c:pt>
                <c:pt idx="2315">
                  <c:v>0.77</c:v>
                </c:pt>
                <c:pt idx="2316">
                  <c:v>0.81</c:v>
                </c:pt>
                <c:pt idx="2317">
                  <c:v>0.69</c:v>
                </c:pt>
                <c:pt idx="2318">
                  <c:v>0.64</c:v>
                </c:pt>
                <c:pt idx="2319">
                  <c:v>0.75</c:v>
                </c:pt>
                <c:pt idx="2320">
                  <c:v>0.82</c:v>
                </c:pt>
                <c:pt idx="2321">
                  <c:v>0.85</c:v>
                </c:pt>
                <c:pt idx="2322">
                  <c:v>0.9</c:v>
                </c:pt>
                <c:pt idx="2323">
                  <c:v>0.86</c:v>
                </c:pt>
                <c:pt idx="2324">
                  <c:v>0.82</c:v>
                </c:pt>
                <c:pt idx="2325">
                  <c:v>0.85</c:v>
                </c:pt>
                <c:pt idx="2326">
                  <c:v>0.8</c:v>
                </c:pt>
                <c:pt idx="2327">
                  <c:v>0.9</c:v>
                </c:pt>
                <c:pt idx="2328">
                  <c:v>0.73</c:v>
                </c:pt>
                <c:pt idx="2329">
                  <c:v>0.78</c:v>
                </c:pt>
                <c:pt idx="2330">
                  <c:v>0.91</c:v>
                </c:pt>
                <c:pt idx="2331">
                  <c:v>0.98</c:v>
                </c:pt>
                <c:pt idx="2332">
                  <c:v>1.01</c:v>
                </c:pt>
                <c:pt idx="2333">
                  <c:v>1.07</c:v>
                </c:pt>
                <c:pt idx="2334">
                  <c:v>0.87</c:v>
                </c:pt>
                <c:pt idx="2335">
                  <c:v>0.93</c:v>
                </c:pt>
                <c:pt idx="2336">
                  <c:v>0.96</c:v>
                </c:pt>
                <c:pt idx="2337">
                  <c:v>1.01</c:v>
                </c:pt>
                <c:pt idx="2338">
                  <c:v>0.98</c:v>
                </c:pt>
                <c:pt idx="2339">
                  <c:v>1.06</c:v>
                </c:pt>
                <c:pt idx="2340">
                  <c:v>0.98</c:v>
                </c:pt>
                <c:pt idx="2341">
                  <c:v>0.9</c:v>
                </c:pt>
                <c:pt idx="2342">
                  <c:v>0.84</c:v>
                </c:pt>
                <c:pt idx="2343">
                  <c:v>0.89</c:v>
                </c:pt>
                <c:pt idx="2344">
                  <c:v>0.76</c:v>
                </c:pt>
                <c:pt idx="2345">
                  <c:v>0.7</c:v>
                </c:pt>
                <c:pt idx="2346">
                  <c:v>0.78</c:v>
                </c:pt>
                <c:pt idx="2347">
                  <c:v>0.8</c:v>
                </c:pt>
                <c:pt idx="2348">
                  <c:v>0.99</c:v>
                </c:pt>
                <c:pt idx="2349">
                  <c:v>0.79</c:v>
                </c:pt>
                <c:pt idx="2350">
                  <c:v>0.99</c:v>
                </c:pt>
                <c:pt idx="2351">
                  <c:v>0.81</c:v>
                </c:pt>
                <c:pt idx="2352">
                  <c:v>0.86</c:v>
                </c:pt>
                <c:pt idx="2353">
                  <c:v>0.85</c:v>
                </c:pt>
                <c:pt idx="2354">
                  <c:v>0.8</c:v>
                </c:pt>
                <c:pt idx="2355">
                  <c:v>0.8</c:v>
                </c:pt>
                <c:pt idx="2356">
                  <c:v>0.78</c:v>
                </c:pt>
                <c:pt idx="2357">
                  <c:v>1.1200000000000001</c:v>
                </c:pt>
                <c:pt idx="2358">
                  <c:v>1.05</c:v>
                </c:pt>
                <c:pt idx="2359">
                  <c:v>1.06</c:v>
                </c:pt>
                <c:pt idx="2360">
                  <c:v>1.1000000000000001</c:v>
                </c:pt>
                <c:pt idx="2361">
                  <c:v>1.1399999999999999</c:v>
                </c:pt>
                <c:pt idx="2362">
                  <c:v>1.1599999999999999</c:v>
                </c:pt>
                <c:pt idx="2363">
                  <c:v>1.17</c:v>
                </c:pt>
                <c:pt idx="2364">
                  <c:v>1.0900000000000001</c:v>
                </c:pt>
                <c:pt idx="2365">
                  <c:v>0.89</c:v>
                </c:pt>
                <c:pt idx="2366">
                  <c:v>0.91</c:v>
                </c:pt>
                <c:pt idx="2367">
                  <c:v>0.9</c:v>
                </c:pt>
                <c:pt idx="2368">
                  <c:v>0.87</c:v>
                </c:pt>
                <c:pt idx="2369">
                  <c:v>0.94</c:v>
                </c:pt>
                <c:pt idx="2370">
                  <c:v>0.9</c:v>
                </c:pt>
                <c:pt idx="2371">
                  <c:v>0.94</c:v>
                </c:pt>
                <c:pt idx="2372">
                  <c:v>1.03</c:v>
                </c:pt>
                <c:pt idx="2373">
                  <c:v>1.1000000000000001</c:v>
                </c:pt>
                <c:pt idx="2374">
                  <c:v>0.96</c:v>
                </c:pt>
                <c:pt idx="2375">
                  <c:v>0.98</c:v>
                </c:pt>
                <c:pt idx="2376">
                  <c:v>0.82</c:v>
                </c:pt>
                <c:pt idx="2377">
                  <c:v>0.87</c:v>
                </c:pt>
                <c:pt idx="2378">
                  <c:v>0.85</c:v>
                </c:pt>
                <c:pt idx="2379">
                  <c:v>0.93</c:v>
                </c:pt>
                <c:pt idx="2380">
                  <c:v>0.83</c:v>
                </c:pt>
                <c:pt idx="2381">
                  <c:v>0.77</c:v>
                </c:pt>
                <c:pt idx="2382">
                  <c:v>0.89</c:v>
                </c:pt>
                <c:pt idx="2383">
                  <c:v>0.92</c:v>
                </c:pt>
                <c:pt idx="2384">
                  <c:v>0.8</c:v>
                </c:pt>
                <c:pt idx="2385">
                  <c:v>0.7</c:v>
                </c:pt>
                <c:pt idx="2386">
                  <c:v>0.74</c:v>
                </c:pt>
                <c:pt idx="2387">
                  <c:v>0.92</c:v>
                </c:pt>
                <c:pt idx="2388">
                  <c:v>0.64</c:v>
                </c:pt>
                <c:pt idx="2389">
                  <c:v>0.88</c:v>
                </c:pt>
                <c:pt idx="2390">
                  <c:v>0.85</c:v>
                </c:pt>
                <c:pt idx="2391">
                  <c:v>1.01</c:v>
                </c:pt>
                <c:pt idx="2392">
                  <c:v>1.04</c:v>
                </c:pt>
                <c:pt idx="2393">
                  <c:v>1.1299999999999999</c:v>
                </c:pt>
                <c:pt idx="2394">
                  <c:v>0.81</c:v>
                </c:pt>
                <c:pt idx="2395">
                  <c:v>0.86</c:v>
                </c:pt>
                <c:pt idx="2396">
                  <c:v>0.99</c:v>
                </c:pt>
                <c:pt idx="2397">
                  <c:v>1.06</c:v>
                </c:pt>
                <c:pt idx="2398">
                  <c:v>1.1000000000000001</c:v>
                </c:pt>
                <c:pt idx="2399">
                  <c:v>1.22</c:v>
                </c:pt>
                <c:pt idx="2400">
                  <c:v>1.34</c:v>
                </c:pt>
                <c:pt idx="2401">
                  <c:v>0.77</c:v>
                </c:pt>
                <c:pt idx="2402">
                  <c:v>0.94</c:v>
                </c:pt>
                <c:pt idx="2403">
                  <c:v>0.67</c:v>
                </c:pt>
                <c:pt idx="2404">
                  <c:v>0.61</c:v>
                </c:pt>
                <c:pt idx="2405">
                  <c:v>0.57999999999999996</c:v>
                </c:pt>
                <c:pt idx="2406">
                  <c:v>0.65</c:v>
                </c:pt>
                <c:pt idx="2407">
                  <c:v>0.77</c:v>
                </c:pt>
                <c:pt idx="2408">
                  <c:v>0.62</c:v>
                </c:pt>
                <c:pt idx="2409">
                  <c:v>0.52</c:v>
                </c:pt>
                <c:pt idx="2410">
                  <c:v>0.6</c:v>
                </c:pt>
                <c:pt idx="2411">
                  <c:v>0.63</c:v>
                </c:pt>
                <c:pt idx="2412">
                  <c:v>0.79</c:v>
                </c:pt>
                <c:pt idx="2413">
                  <c:v>0.82</c:v>
                </c:pt>
                <c:pt idx="2414">
                  <c:v>0.76</c:v>
                </c:pt>
                <c:pt idx="2415">
                  <c:v>0.46</c:v>
                </c:pt>
                <c:pt idx="2416">
                  <c:v>1.1000000000000001</c:v>
                </c:pt>
                <c:pt idx="2417">
                  <c:v>1.21</c:v>
                </c:pt>
                <c:pt idx="2418">
                  <c:v>1.43</c:v>
                </c:pt>
                <c:pt idx="2419">
                  <c:v>0.5</c:v>
                </c:pt>
                <c:pt idx="2420">
                  <c:v>1.52</c:v>
                </c:pt>
                <c:pt idx="2421">
                  <c:v>1.61</c:v>
                </c:pt>
                <c:pt idx="2422">
                  <c:v>1.83</c:v>
                </c:pt>
                <c:pt idx="2423">
                  <c:v>1.1599999999999999</c:v>
                </c:pt>
                <c:pt idx="2424">
                  <c:v>1.1499999999999999</c:v>
                </c:pt>
                <c:pt idx="2425">
                  <c:v>1.2</c:v>
                </c:pt>
                <c:pt idx="2426">
                  <c:v>1.19</c:v>
                </c:pt>
                <c:pt idx="2427">
                  <c:v>1</c:v>
                </c:pt>
                <c:pt idx="2428">
                  <c:v>0.93</c:v>
                </c:pt>
                <c:pt idx="2429">
                  <c:v>0.72</c:v>
                </c:pt>
                <c:pt idx="2430">
                  <c:v>0.64</c:v>
                </c:pt>
                <c:pt idx="2431">
                  <c:v>0.69</c:v>
                </c:pt>
                <c:pt idx="2432">
                  <c:v>0.8</c:v>
                </c:pt>
                <c:pt idx="2433">
                  <c:v>0.85</c:v>
                </c:pt>
                <c:pt idx="2434">
                  <c:v>0.91</c:v>
                </c:pt>
                <c:pt idx="2435">
                  <c:v>0.93</c:v>
                </c:pt>
                <c:pt idx="2436">
                  <c:v>0.84</c:v>
                </c:pt>
                <c:pt idx="2437">
                  <c:v>0.75</c:v>
                </c:pt>
                <c:pt idx="2438">
                  <c:v>0.72</c:v>
                </c:pt>
                <c:pt idx="2439">
                  <c:v>0.74</c:v>
                </c:pt>
                <c:pt idx="2440">
                  <c:v>0.81</c:v>
                </c:pt>
                <c:pt idx="2441">
                  <c:v>0.82</c:v>
                </c:pt>
                <c:pt idx="2442">
                  <c:v>0.85</c:v>
                </c:pt>
                <c:pt idx="2443">
                  <c:v>0.81</c:v>
                </c:pt>
                <c:pt idx="2444">
                  <c:v>0.77</c:v>
                </c:pt>
                <c:pt idx="2445">
                  <c:v>0.76</c:v>
                </c:pt>
                <c:pt idx="2446">
                  <c:v>0.83</c:v>
                </c:pt>
                <c:pt idx="2447">
                  <c:v>0.77</c:v>
                </c:pt>
                <c:pt idx="2448">
                  <c:v>0.71</c:v>
                </c:pt>
                <c:pt idx="2449">
                  <c:v>0.78</c:v>
                </c:pt>
                <c:pt idx="2450">
                  <c:v>0.81</c:v>
                </c:pt>
                <c:pt idx="2451">
                  <c:v>0.8</c:v>
                </c:pt>
                <c:pt idx="2452">
                  <c:v>0.75</c:v>
                </c:pt>
                <c:pt idx="2453">
                  <c:v>0.76</c:v>
                </c:pt>
                <c:pt idx="2454">
                  <c:v>0.73</c:v>
                </c:pt>
                <c:pt idx="2455">
                  <c:v>0.8</c:v>
                </c:pt>
                <c:pt idx="2456">
                  <c:v>0.79</c:v>
                </c:pt>
                <c:pt idx="2457">
                  <c:v>0.7</c:v>
                </c:pt>
                <c:pt idx="2458">
                  <c:v>0.76</c:v>
                </c:pt>
                <c:pt idx="2459">
                  <c:v>0.75</c:v>
                </c:pt>
                <c:pt idx="2460">
                  <c:v>0.78</c:v>
                </c:pt>
                <c:pt idx="2461">
                  <c:v>0.59</c:v>
                </c:pt>
                <c:pt idx="2462">
                  <c:v>0.59</c:v>
                </c:pt>
                <c:pt idx="2463">
                  <c:v>0.55000000000000004</c:v>
                </c:pt>
                <c:pt idx="2464">
                  <c:v>0.61</c:v>
                </c:pt>
                <c:pt idx="2465">
                  <c:v>0.63</c:v>
                </c:pt>
                <c:pt idx="2466">
                  <c:v>0.62</c:v>
                </c:pt>
                <c:pt idx="2467">
                  <c:v>0.59</c:v>
                </c:pt>
                <c:pt idx="2468">
                  <c:v>0.56000000000000005</c:v>
                </c:pt>
                <c:pt idx="2469">
                  <c:v>0.54</c:v>
                </c:pt>
                <c:pt idx="2470">
                  <c:v>0.81</c:v>
                </c:pt>
                <c:pt idx="2471">
                  <c:v>0.69</c:v>
                </c:pt>
                <c:pt idx="2472">
                  <c:v>0.67</c:v>
                </c:pt>
                <c:pt idx="2473">
                  <c:v>0.65</c:v>
                </c:pt>
                <c:pt idx="2474">
                  <c:v>0.7</c:v>
                </c:pt>
                <c:pt idx="2475">
                  <c:v>0.69</c:v>
                </c:pt>
                <c:pt idx="2476">
                  <c:v>0.63</c:v>
                </c:pt>
                <c:pt idx="2477">
                  <c:v>0.66</c:v>
                </c:pt>
                <c:pt idx="2478">
                  <c:v>0.64</c:v>
                </c:pt>
                <c:pt idx="2479">
                  <c:v>0.71</c:v>
                </c:pt>
                <c:pt idx="2480">
                  <c:v>0.74</c:v>
                </c:pt>
                <c:pt idx="2481">
                  <c:v>0.66</c:v>
                </c:pt>
                <c:pt idx="2482">
                  <c:v>0.65</c:v>
                </c:pt>
                <c:pt idx="2483">
                  <c:v>0.65</c:v>
                </c:pt>
                <c:pt idx="2484">
                  <c:v>0.64</c:v>
                </c:pt>
                <c:pt idx="2485">
                  <c:v>0.65</c:v>
                </c:pt>
                <c:pt idx="2486">
                  <c:v>0.87</c:v>
                </c:pt>
                <c:pt idx="2487">
                  <c:v>0.83</c:v>
                </c:pt>
                <c:pt idx="2488">
                  <c:v>0.73</c:v>
                </c:pt>
                <c:pt idx="2489">
                  <c:v>0.79</c:v>
                </c:pt>
                <c:pt idx="2490">
                  <c:v>0.78</c:v>
                </c:pt>
                <c:pt idx="2491">
                  <c:v>0.8</c:v>
                </c:pt>
                <c:pt idx="2492">
                  <c:v>0.73</c:v>
                </c:pt>
                <c:pt idx="2493">
                  <c:v>0.76</c:v>
                </c:pt>
                <c:pt idx="2494">
                  <c:v>0.76</c:v>
                </c:pt>
                <c:pt idx="2495">
                  <c:v>0.83</c:v>
                </c:pt>
                <c:pt idx="2496">
                  <c:v>0.78</c:v>
                </c:pt>
                <c:pt idx="2497">
                  <c:v>0.48</c:v>
                </c:pt>
                <c:pt idx="2498">
                  <c:v>0.75</c:v>
                </c:pt>
                <c:pt idx="2499">
                  <c:v>0.59</c:v>
                </c:pt>
                <c:pt idx="2500">
                  <c:v>0.66</c:v>
                </c:pt>
                <c:pt idx="2501">
                  <c:v>0.8</c:v>
                </c:pt>
                <c:pt idx="2502">
                  <c:v>0.94</c:v>
                </c:pt>
                <c:pt idx="2503">
                  <c:v>1.02</c:v>
                </c:pt>
                <c:pt idx="2504">
                  <c:v>0.9</c:v>
                </c:pt>
                <c:pt idx="2505">
                  <c:v>0.91</c:v>
                </c:pt>
                <c:pt idx="2506">
                  <c:v>0.65</c:v>
                </c:pt>
                <c:pt idx="2507">
                  <c:v>0.74</c:v>
                </c:pt>
                <c:pt idx="2508">
                  <c:v>0.84</c:v>
                </c:pt>
                <c:pt idx="2509">
                  <c:v>0.88</c:v>
                </c:pt>
                <c:pt idx="2510">
                  <c:v>0.97</c:v>
                </c:pt>
                <c:pt idx="2511">
                  <c:v>1.08</c:v>
                </c:pt>
                <c:pt idx="2512">
                  <c:v>1.05</c:v>
                </c:pt>
                <c:pt idx="2513">
                  <c:v>1.02</c:v>
                </c:pt>
                <c:pt idx="2514">
                  <c:v>0.89</c:v>
                </c:pt>
                <c:pt idx="2515">
                  <c:v>0.85</c:v>
                </c:pt>
                <c:pt idx="2516">
                  <c:v>0.73</c:v>
                </c:pt>
                <c:pt idx="2517">
                  <c:v>0.72</c:v>
                </c:pt>
                <c:pt idx="2518">
                  <c:v>0.51944444444444449</c:v>
                </c:pt>
                <c:pt idx="2519">
                  <c:v>0.56999999999999995</c:v>
                </c:pt>
                <c:pt idx="2520">
                  <c:v>0.59</c:v>
                </c:pt>
                <c:pt idx="2521">
                  <c:v>0.92</c:v>
                </c:pt>
                <c:pt idx="2522">
                  <c:v>0.96</c:v>
                </c:pt>
                <c:pt idx="2523">
                  <c:v>0.92</c:v>
                </c:pt>
                <c:pt idx="2524">
                  <c:v>0.96</c:v>
                </c:pt>
                <c:pt idx="2525">
                  <c:v>0.83</c:v>
                </c:pt>
                <c:pt idx="2526">
                  <c:v>1.1599999999999999</c:v>
                </c:pt>
                <c:pt idx="2527">
                  <c:v>1.0900000000000001</c:v>
                </c:pt>
                <c:pt idx="2528">
                  <c:v>0.87</c:v>
                </c:pt>
                <c:pt idx="2529">
                  <c:v>0.8</c:v>
                </c:pt>
                <c:pt idx="2530">
                  <c:v>0.75</c:v>
                </c:pt>
                <c:pt idx="2531">
                  <c:v>0.8</c:v>
                </c:pt>
                <c:pt idx="2532">
                  <c:v>0.78</c:v>
                </c:pt>
                <c:pt idx="2533">
                  <c:v>0.76</c:v>
                </c:pt>
                <c:pt idx="2534">
                  <c:v>0.77</c:v>
                </c:pt>
                <c:pt idx="2535">
                  <c:v>0.75</c:v>
                </c:pt>
                <c:pt idx="2536">
                  <c:v>0.76</c:v>
                </c:pt>
                <c:pt idx="2537">
                  <c:v>0.77</c:v>
                </c:pt>
                <c:pt idx="2538">
                  <c:v>0.69</c:v>
                </c:pt>
                <c:pt idx="2539">
                  <c:v>0.72</c:v>
                </c:pt>
                <c:pt idx="2540">
                  <c:v>0.68</c:v>
                </c:pt>
                <c:pt idx="2541">
                  <c:v>0.55000000000000004</c:v>
                </c:pt>
                <c:pt idx="2542">
                  <c:v>0.54</c:v>
                </c:pt>
                <c:pt idx="2543">
                  <c:v>0.52</c:v>
                </c:pt>
                <c:pt idx="2544">
                  <c:v>0.59</c:v>
                </c:pt>
                <c:pt idx="2545">
                  <c:v>0.62</c:v>
                </c:pt>
                <c:pt idx="2546">
                  <c:v>0.66</c:v>
                </c:pt>
                <c:pt idx="2547">
                  <c:v>0.71</c:v>
                </c:pt>
                <c:pt idx="2548">
                  <c:v>0.69</c:v>
                </c:pt>
                <c:pt idx="2549">
                  <c:v>0.75</c:v>
                </c:pt>
                <c:pt idx="2550">
                  <c:v>0.79</c:v>
                </c:pt>
                <c:pt idx="2551">
                  <c:v>0.86</c:v>
                </c:pt>
                <c:pt idx="2552">
                  <c:v>0.74</c:v>
                </c:pt>
                <c:pt idx="2553">
                  <c:v>0.77</c:v>
                </c:pt>
                <c:pt idx="2554">
                  <c:v>0.69</c:v>
                </c:pt>
                <c:pt idx="2555">
                  <c:v>0.93</c:v>
                </c:pt>
                <c:pt idx="2556">
                  <c:v>0.96</c:v>
                </c:pt>
                <c:pt idx="2557">
                  <c:v>0.78</c:v>
                </c:pt>
                <c:pt idx="2558">
                  <c:v>0.76</c:v>
                </c:pt>
                <c:pt idx="2559">
                  <c:v>0.8</c:v>
                </c:pt>
                <c:pt idx="2560">
                  <c:v>0.77</c:v>
                </c:pt>
                <c:pt idx="2561">
                  <c:v>0.84</c:v>
                </c:pt>
                <c:pt idx="2562">
                  <c:v>0.82</c:v>
                </c:pt>
                <c:pt idx="2563">
                  <c:v>0.8</c:v>
                </c:pt>
                <c:pt idx="2564">
                  <c:v>0.84</c:v>
                </c:pt>
                <c:pt idx="2565">
                  <c:v>0.62</c:v>
                </c:pt>
                <c:pt idx="2566">
                  <c:v>0.53</c:v>
                </c:pt>
                <c:pt idx="2567">
                  <c:v>0.53</c:v>
                </c:pt>
                <c:pt idx="2568">
                  <c:v>0.75</c:v>
                </c:pt>
                <c:pt idx="2569">
                  <c:v>0.71</c:v>
                </c:pt>
                <c:pt idx="2570">
                  <c:v>0.74</c:v>
                </c:pt>
                <c:pt idx="2571">
                  <c:v>0.79</c:v>
                </c:pt>
                <c:pt idx="2572">
                  <c:v>0.89</c:v>
                </c:pt>
                <c:pt idx="2573">
                  <c:v>0.88</c:v>
                </c:pt>
                <c:pt idx="2574">
                  <c:v>0.9</c:v>
                </c:pt>
                <c:pt idx="2575">
                  <c:v>0.9</c:v>
                </c:pt>
                <c:pt idx="2576">
                  <c:v>0.8</c:v>
                </c:pt>
                <c:pt idx="2577">
                  <c:v>0.88</c:v>
                </c:pt>
                <c:pt idx="2578">
                  <c:v>0.88</c:v>
                </c:pt>
                <c:pt idx="2579">
                  <c:v>0.9</c:v>
                </c:pt>
                <c:pt idx="2580">
                  <c:v>0.59</c:v>
                </c:pt>
                <c:pt idx="2581">
                  <c:v>0.53</c:v>
                </c:pt>
                <c:pt idx="2582">
                  <c:v>0.69</c:v>
                </c:pt>
                <c:pt idx="2583">
                  <c:v>0.52</c:v>
                </c:pt>
                <c:pt idx="2584">
                  <c:v>0.63</c:v>
                </c:pt>
                <c:pt idx="2585">
                  <c:v>0.64</c:v>
                </c:pt>
                <c:pt idx="2586">
                  <c:v>0.62</c:v>
                </c:pt>
                <c:pt idx="2587">
                  <c:v>0.56000000000000005</c:v>
                </c:pt>
                <c:pt idx="2588">
                  <c:v>0.51</c:v>
                </c:pt>
                <c:pt idx="2589">
                  <c:v>0.45</c:v>
                </c:pt>
                <c:pt idx="2590">
                  <c:v>0.69</c:v>
                </c:pt>
                <c:pt idx="2591">
                  <c:v>0.72</c:v>
                </c:pt>
                <c:pt idx="2592">
                  <c:v>0.89</c:v>
                </c:pt>
                <c:pt idx="2593">
                  <c:v>1.1599999999999999</c:v>
                </c:pt>
                <c:pt idx="2594">
                  <c:v>1.29</c:v>
                </c:pt>
                <c:pt idx="2595">
                  <c:v>1.53</c:v>
                </c:pt>
                <c:pt idx="2596">
                  <c:v>1.52</c:v>
                </c:pt>
                <c:pt idx="2597">
                  <c:v>1.7</c:v>
                </c:pt>
                <c:pt idx="2598">
                  <c:v>1.65</c:v>
                </c:pt>
                <c:pt idx="2599">
                  <c:v>1.6</c:v>
                </c:pt>
                <c:pt idx="2600">
                  <c:v>1.56</c:v>
                </c:pt>
                <c:pt idx="2601">
                  <c:v>1.45</c:v>
                </c:pt>
                <c:pt idx="2602">
                  <c:v>1.55</c:v>
                </c:pt>
                <c:pt idx="2603">
                  <c:v>1.53</c:v>
                </c:pt>
                <c:pt idx="2604">
                  <c:v>1</c:v>
                </c:pt>
                <c:pt idx="2605">
                  <c:v>0.95</c:v>
                </c:pt>
                <c:pt idx="2606">
                  <c:v>0.93</c:v>
                </c:pt>
                <c:pt idx="2607">
                  <c:v>0.87</c:v>
                </c:pt>
                <c:pt idx="2608">
                  <c:v>1</c:v>
                </c:pt>
                <c:pt idx="2609">
                  <c:v>0.98</c:v>
                </c:pt>
                <c:pt idx="2610">
                  <c:v>1.07</c:v>
                </c:pt>
                <c:pt idx="2611">
                  <c:v>1.08</c:v>
                </c:pt>
                <c:pt idx="2612">
                  <c:v>1.06</c:v>
                </c:pt>
                <c:pt idx="2613">
                  <c:v>1.07</c:v>
                </c:pt>
                <c:pt idx="2614">
                  <c:v>0.86</c:v>
                </c:pt>
                <c:pt idx="2615">
                  <c:v>0.88</c:v>
                </c:pt>
                <c:pt idx="2616">
                  <c:v>1.1000000000000001</c:v>
                </c:pt>
                <c:pt idx="2617">
                  <c:v>0.84</c:v>
                </c:pt>
                <c:pt idx="2618">
                  <c:v>0.77</c:v>
                </c:pt>
                <c:pt idx="2619">
                  <c:v>0.98</c:v>
                </c:pt>
                <c:pt idx="2620">
                  <c:v>0.96</c:v>
                </c:pt>
                <c:pt idx="2621">
                  <c:v>1.83</c:v>
                </c:pt>
                <c:pt idx="2622">
                  <c:v>1.58</c:v>
                </c:pt>
                <c:pt idx="2623">
                  <c:v>1.23</c:v>
                </c:pt>
                <c:pt idx="2624">
                  <c:v>1.1499999999999999</c:v>
                </c:pt>
                <c:pt idx="2625">
                  <c:v>1.1399999999999999</c:v>
                </c:pt>
                <c:pt idx="2626">
                  <c:v>1.05</c:v>
                </c:pt>
                <c:pt idx="2627">
                  <c:v>0.98</c:v>
                </c:pt>
                <c:pt idx="2628">
                  <c:v>0.86</c:v>
                </c:pt>
                <c:pt idx="2629">
                  <c:v>0.85</c:v>
                </c:pt>
                <c:pt idx="2630">
                  <c:v>0.89</c:v>
                </c:pt>
                <c:pt idx="2631">
                  <c:v>0.86</c:v>
                </c:pt>
                <c:pt idx="2632">
                  <c:v>0.87</c:v>
                </c:pt>
                <c:pt idx="2633">
                  <c:v>0.83</c:v>
                </c:pt>
                <c:pt idx="2634">
                  <c:v>0.77</c:v>
                </c:pt>
                <c:pt idx="2635">
                  <c:v>0.8</c:v>
                </c:pt>
                <c:pt idx="2636">
                  <c:v>0.86</c:v>
                </c:pt>
                <c:pt idx="2637">
                  <c:v>0.84</c:v>
                </c:pt>
                <c:pt idx="2638">
                  <c:v>0.88</c:v>
                </c:pt>
                <c:pt idx="2639">
                  <c:v>0.92</c:v>
                </c:pt>
                <c:pt idx="2640">
                  <c:v>0.98</c:v>
                </c:pt>
                <c:pt idx="2641">
                  <c:v>0.93</c:v>
                </c:pt>
                <c:pt idx="2642">
                  <c:v>1.01</c:v>
                </c:pt>
                <c:pt idx="2643">
                  <c:v>1.1200000000000001</c:v>
                </c:pt>
                <c:pt idx="2644">
                  <c:v>0.84</c:v>
                </c:pt>
                <c:pt idx="2645">
                  <c:v>0.9</c:v>
                </c:pt>
                <c:pt idx="2646">
                  <c:v>0.79</c:v>
                </c:pt>
                <c:pt idx="2647">
                  <c:v>0.53</c:v>
                </c:pt>
                <c:pt idx="2648">
                  <c:v>0.74</c:v>
                </c:pt>
                <c:pt idx="2649">
                  <c:v>0.86</c:v>
                </c:pt>
                <c:pt idx="2650">
                  <c:v>1.02</c:v>
                </c:pt>
                <c:pt idx="2651">
                  <c:v>0.88</c:v>
                </c:pt>
                <c:pt idx="2652">
                  <c:v>1</c:v>
                </c:pt>
                <c:pt idx="2653">
                  <c:v>1.01</c:v>
                </c:pt>
                <c:pt idx="2654">
                  <c:v>0.98</c:v>
                </c:pt>
                <c:pt idx="2655">
                  <c:v>0.93</c:v>
                </c:pt>
                <c:pt idx="2656">
                  <c:v>0.91</c:v>
                </c:pt>
                <c:pt idx="2657">
                  <c:v>1</c:v>
                </c:pt>
                <c:pt idx="2658">
                  <c:v>1.01</c:v>
                </c:pt>
                <c:pt idx="2659">
                  <c:v>1</c:v>
                </c:pt>
                <c:pt idx="2660">
                  <c:v>1.07</c:v>
                </c:pt>
                <c:pt idx="2661">
                  <c:v>1.1299999999999999</c:v>
                </c:pt>
                <c:pt idx="2662">
                  <c:v>0.92</c:v>
                </c:pt>
                <c:pt idx="2663">
                  <c:v>0.84</c:v>
                </c:pt>
                <c:pt idx="2664">
                  <c:v>0.8</c:v>
                </c:pt>
                <c:pt idx="2665">
                  <c:v>0.76</c:v>
                </c:pt>
                <c:pt idx="2666">
                  <c:v>0.74</c:v>
                </c:pt>
                <c:pt idx="2667">
                  <c:v>0.74</c:v>
                </c:pt>
                <c:pt idx="2668">
                  <c:v>0.7</c:v>
                </c:pt>
                <c:pt idx="2669">
                  <c:v>0.95</c:v>
                </c:pt>
                <c:pt idx="2670">
                  <c:v>0.99</c:v>
                </c:pt>
                <c:pt idx="2671">
                  <c:v>1.1100000000000001</c:v>
                </c:pt>
                <c:pt idx="2672">
                  <c:v>1.02</c:v>
                </c:pt>
                <c:pt idx="2673">
                  <c:v>0.96</c:v>
                </c:pt>
                <c:pt idx="2674">
                  <c:v>0.93</c:v>
                </c:pt>
                <c:pt idx="2675">
                  <c:v>0.82</c:v>
                </c:pt>
                <c:pt idx="2676">
                  <c:v>0.41</c:v>
                </c:pt>
                <c:pt idx="2677">
                  <c:v>0.54</c:v>
                </c:pt>
                <c:pt idx="2678">
                  <c:v>0.61</c:v>
                </c:pt>
                <c:pt idx="2679">
                  <c:v>0.48</c:v>
                </c:pt>
                <c:pt idx="2680">
                  <c:v>0.68</c:v>
                </c:pt>
                <c:pt idx="2681">
                  <c:v>0.61</c:v>
                </c:pt>
                <c:pt idx="2682">
                  <c:v>0.54</c:v>
                </c:pt>
                <c:pt idx="2683">
                  <c:v>0.99</c:v>
                </c:pt>
                <c:pt idx="2684">
                  <c:v>1.34</c:v>
                </c:pt>
                <c:pt idx="2685">
                  <c:v>1.21</c:v>
                </c:pt>
                <c:pt idx="2686">
                  <c:v>1.28</c:v>
                </c:pt>
                <c:pt idx="2687">
                  <c:v>1.34</c:v>
                </c:pt>
                <c:pt idx="2688">
                  <c:v>1.19</c:v>
                </c:pt>
                <c:pt idx="2689">
                  <c:v>1.1399999999999999</c:v>
                </c:pt>
                <c:pt idx="2690">
                  <c:v>1.2</c:v>
                </c:pt>
                <c:pt idx="2691">
                  <c:v>0.86</c:v>
                </c:pt>
                <c:pt idx="2692">
                  <c:v>0.88</c:v>
                </c:pt>
                <c:pt idx="2693">
                  <c:v>0.78</c:v>
                </c:pt>
                <c:pt idx="2694">
                  <c:v>0.93</c:v>
                </c:pt>
                <c:pt idx="2695">
                  <c:v>0.85</c:v>
                </c:pt>
                <c:pt idx="2696">
                  <c:v>0.82</c:v>
                </c:pt>
                <c:pt idx="2697">
                  <c:v>0.83</c:v>
                </c:pt>
                <c:pt idx="2698">
                  <c:v>0.86</c:v>
                </c:pt>
                <c:pt idx="2699">
                  <c:v>0.76</c:v>
                </c:pt>
                <c:pt idx="2700">
                  <c:v>1.48</c:v>
                </c:pt>
                <c:pt idx="2701">
                  <c:v>1.31</c:v>
                </c:pt>
                <c:pt idx="2702">
                  <c:v>1.1200000000000001</c:v>
                </c:pt>
                <c:pt idx="2703">
                  <c:v>1.29</c:v>
                </c:pt>
                <c:pt idx="2704">
                  <c:v>0.89</c:v>
                </c:pt>
                <c:pt idx="2705">
                  <c:v>0.9</c:v>
                </c:pt>
                <c:pt idx="2706">
                  <c:v>0.45</c:v>
                </c:pt>
                <c:pt idx="2707">
                  <c:v>0.78</c:v>
                </c:pt>
                <c:pt idx="2708">
                  <c:v>0.67</c:v>
                </c:pt>
                <c:pt idx="2709">
                  <c:v>0.63</c:v>
                </c:pt>
                <c:pt idx="2710">
                  <c:v>0.7</c:v>
                </c:pt>
                <c:pt idx="2711">
                  <c:v>0.74</c:v>
                </c:pt>
                <c:pt idx="2712">
                  <c:v>0.76</c:v>
                </c:pt>
                <c:pt idx="2713">
                  <c:v>0.86</c:v>
                </c:pt>
                <c:pt idx="2714">
                  <c:v>0.82</c:v>
                </c:pt>
                <c:pt idx="2715">
                  <c:v>0.87</c:v>
                </c:pt>
                <c:pt idx="2716">
                  <c:v>0.85</c:v>
                </c:pt>
                <c:pt idx="2717">
                  <c:v>1.1000000000000001</c:v>
                </c:pt>
                <c:pt idx="2718">
                  <c:v>1.06</c:v>
                </c:pt>
                <c:pt idx="2719">
                  <c:v>0.96</c:v>
                </c:pt>
                <c:pt idx="2720">
                  <c:v>1.1499999999999999</c:v>
                </c:pt>
                <c:pt idx="2721">
                  <c:v>1.0900000000000001</c:v>
                </c:pt>
                <c:pt idx="2722">
                  <c:v>1.1200000000000001</c:v>
                </c:pt>
                <c:pt idx="2723">
                  <c:v>1.1299999999999999</c:v>
                </c:pt>
                <c:pt idx="2724">
                  <c:v>1.1499999999999999</c:v>
                </c:pt>
                <c:pt idx="2725">
                  <c:v>1.1100000000000001</c:v>
                </c:pt>
                <c:pt idx="2726">
                  <c:v>1.02</c:v>
                </c:pt>
                <c:pt idx="2727">
                  <c:v>1</c:v>
                </c:pt>
                <c:pt idx="2728">
                  <c:v>0.98</c:v>
                </c:pt>
                <c:pt idx="2729">
                  <c:v>1.01</c:v>
                </c:pt>
                <c:pt idx="2730">
                  <c:v>0.99</c:v>
                </c:pt>
                <c:pt idx="2731">
                  <c:v>1.0900000000000001</c:v>
                </c:pt>
                <c:pt idx="2732">
                  <c:v>1.05</c:v>
                </c:pt>
                <c:pt idx="2733">
                  <c:v>1.02</c:v>
                </c:pt>
                <c:pt idx="2734">
                  <c:v>0.99</c:v>
                </c:pt>
                <c:pt idx="2735">
                  <c:v>0.99</c:v>
                </c:pt>
                <c:pt idx="2736">
                  <c:v>0.97</c:v>
                </c:pt>
                <c:pt idx="2737">
                  <c:v>0.95</c:v>
                </c:pt>
                <c:pt idx="2738">
                  <c:v>0.95</c:v>
                </c:pt>
                <c:pt idx="2739">
                  <c:v>0.85</c:v>
                </c:pt>
                <c:pt idx="2740">
                  <c:v>0.95</c:v>
                </c:pt>
                <c:pt idx="2741">
                  <c:v>0.93</c:v>
                </c:pt>
                <c:pt idx="2742">
                  <c:v>0.92</c:v>
                </c:pt>
                <c:pt idx="2743">
                  <c:v>0.9</c:v>
                </c:pt>
                <c:pt idx="2744">
                  <c:v>0.91</c:v>
                </c:pt>
                <c:pt idx="2745">
                  <c:v>0.88</c:v>
                </c:pt>
                <c:pt idx="2746">
                  <c:v>0.98</c:v>
                </c:pt>
                <c:pt idx="2747">
                  <c:v>0.94</c:v>
                </c:pt>
                <c:pt idx="2748">
                  <c:v>1.1000000000000001</c:v>
                </c:pt>
                <c:pt idx="2749">
                  <c:v>1.03</c:v>
                </c:pt>
                <c:pt idx="2750">
                  <c:v>0.98</c:v>
                </c:pt>
                <c:pt idx="2751">
                  <c:v>0.86</c:v>
                </c:pt>
                <c:pt idx="2752">
                  <c:v>0.95</c:v>
                </c:pt>
                <c:pt idx="2753">
                  <c:v>0.84</c:v>
                </c:pt>
                <c:pt idx="2754">
                  <c:v>0.9</c:v>
                </c:pt>
                <c:pt idx="2755">
                  <c:v>0.97</c:v>
                </c:pt>
                <c:pt idx="2756">
                  <c:v>1.01</c:v>
                </c:pt>
                <c:pt idx="2757">
                  <c:v>0.99</c:v>
                </c:pt>
                <c:pt idx="2758">
                  <c:v>0.96</c:v>
                </c:pt>
                <c:pt idx="2759">
                  <c:v>1.1000000000000001</c:v>
                </c:pt>
                <c:pt idx="2760">
                  <c:v>1.06</c:v>
                </c:pt>
                <c:pt idx="2761">
                  <c:v>0.95</c:v>
                </c:pt>
                <c:pt idx="2762">
                  <c:v>1.06</c:v>
                </c:pt>
                <c:pt idx="2763">
                  <c:v>1.02</c:v>
                </c:pt>
                <c:pt idx="2764">
                  <c:v>0.89</c:v>
                </c:pt>
                <c:pt idx="2765">
                  <c:v>1.38</c:v>
                </c:pt>
                <c:pt idx="2766">
                  <c:v>1.07</c:v>
                </c:pt>
                <c:pt idx="2767">
                  <c:v>0.97</c:v>
                </c:pt>
                <c:pt idx="2768">
                  <c:v>0.94</c:v>
                </c:pt>
                <c:pt idx="2769">
                  <c:v>1.07</c:v>
                </c:pt>
                <c:pt idx="2770">
                  <c:v>1.08</c:v>
                </c:pt>
                <c:pt idx="2771">
                  <c:v>1.03</c:v>
                </c:pt>
                <c:pt idx="2772">
                  <c:v>1.1000000000000001</c:v>
                </c:pt>
                <c:pt idx="2773">
                  <c:v>1.1200000000000001</c:v>
                </c:pt>
                <c:pt idx="2774">
                  <c:v>0.96</c:v>
                </c:pt>
                <c:pt idx="2775">
                  <c:v>0.98</c:v>
                </c:pt>
                <c:pt idx="2776">
                  <c:v>0.99</c:v>
                </c:pt>
                <c:pt idx="2777">
                  <c:v>1.04</c:v>
                </c:pt>
                <c:pt idx="2778">
                  <c:v>1.08</c:v>
                </c:pt>
                <c:pt idx="2779">
                  <c:v>1.1599999999999999</c:v>
                </c:pt>
                <c:pt idx="2780">
                  <c:v>0.96</c:v>
                </c:pt>
                <c:pt idx="2781">
                  <c:v>0.91</c:v>
                </c:pt>
                <c:pt idx="2782">
                  <c:v>0.96</c:v>
                </c:pt>
                <c:pt idx="2783">
                  <c:v>1.01</c:v>
                </c:pt>
                <c:pt idx="2784">
                  <c:v>1.04</c:v>
                </c:pt>
                <c:pt idx="2785">
                  <c:v>1.08</c:v>
                </c:pt>
                <c:pt idx="2786">
                  <c:v>1.0900000000000001</c:v>
                </c:pt>
                <c:pt idx="2787">
                  <c:v>0.61</c:v>
                </c:pt>
                <c:pt idx="2788">
                  <c:v>0.7</c:v>
                </c:pt>
                <c:pt idx="2789">
                  <c:v>0.63</c:v>
                </c:pt>
                <c:pt idx="2790">
                  <c:v>0.65</c:v>
                </c:pt>
                <c:pt idx="2791">
                  <c:v>0.64</c:v>
                </c:pt>
                <c:pt idx="2792">
                  <c:v>0.69</c:v>
                </c:pt>
                <c:pt idx="2793">
                  <c:v>0.56999999999999995</c:v>
                </c:pt>
                <c:pt idx="2794">
                  <c:v>0.6</c:v>
                </c:pt>
                <c:pt idx="2795">
                  <c:v>0.64</c:v>
                </c:pt>
                <c:pt idx="2796">
                  <c:v>0.67</c:v>
                </c:pt>
                <c:pt idx="2797">
                  <c:v>0.62</c:v>
                </c:pt>
                <c:pt idx="2798">
                  <c:v>0.66</c:v>
                </c:pt>
                <c:pt idx="2799">
                  <c:v>0.62</c:v>
                </c:pt>
                <c:pt idx="2800">
                  <c:v>0.68</c:v>
                </c:pt>
                <c:pt idx="2801">
                  <c:v>0.72</c:v>
                </c:pt>
                <c:pt idx="2802">
                  <c:v>0.7</c:v>
                </c:pt>
                <c:pt idx="2803">
                  <c:v>0.7</c:v>
                </c:pt>
                <c:pt idx="2804">
                  <c:v>0.69</c:v>
                </c:pt>
                <c:pt idx="2805">
                  <c:v>0.64</c:v>
                </c:pt>
                <c:pt idx="2806">
                  <c:v>0.75</c:v>
                </c:pt>
                <c:pt idx="2807">
                  <c:v>0.77</c:v>
                </c:pt>
                <c:pt idx="2808">
                  <c:v>0.67</c:v>
                </c:pt>
                <c:pt idx="2809">
                  <c:v>0.67</c:v>
                </c:pt>
                <c:pt idx="2810">
                  <c:v>0.7</c:v>
                </c:pt>
                <c:pt idx="2811">
                  <c:v>0.68</c:v>
                </c:pt>
                <c:pt idx="2812">
                  <c:v>0.73</c:v>
                </c:pt>
                <c:pt idx="2813">
                  <c:v>0.75</c:v>
                </c:pt>
                <c:pt idx="2814">
                  <c:v>0.71</c:v>
                </c:pt>
                <c:pt idx="2815">
                  <c:v>0.76</c:v>
                </c:pt>
                <c:pt idx="2816">
                  <c:v>0.74</c:v>
                </c:pt>
                <c:pt idx="2817">
                  <c:v>0.7</c:v>
                </c:pt>
                <c:pt idx="2818">
                  <c:v>0.67</c:v>
                </c:pt>
                <c:pt idx="2819">
                  <c:v>0.74</c:v>
                </c:pt>
                <c:pt idx="2820">
                  <c:v>0.71</c:v>
                </c:pt>
                <c:pt idx="2821">
                  <c:v>0.73</c:v>
                </c:pt>
                <c:pt idx="2822">
                  <c:v>0.7</c:v>
                </c:pt>
                <c:pt idx="2823">
                  <c:v>0.68</c:v>
                </c:pt>
                <c:pt idx="2824">
                  <c:v>0.61</c:v>
                </c:pt>
                <c:pt idx="2825">
                  <c:v>0.65</c:v>
                </c:pt>
                <c:pt idx="2826">
                  <c:v>0.69</c:v>
                </c:pt>
                <c:pt idx="2827">
                  <c:v>0.59</c:v>
                </c:pt>
                <c:pt idx="2828">
                  <c:v>0.73</c:v>
                </c:pt>
                <c:pt idx="2829">
                  <c:v>0.69</c:v>
                </c:pt>
                <c:pt idx="2830">
                  <c:v>0.81</c:v>
                </c:pt>
                <c:pt idx="2831">
                  <c:v>0.73</c:v>
                </c:pt>
                <c:pt idx="2832">
                  <c:v>0.67</c:v>
                </c:pt>
                <c:pt idx="2833">
                  <c:v>0.62</c:v>
                </c:pt>
                <c:pt idx="2834">
                  <c:v>0.65</c:v>
                </c:pt>
                <c:pt idx="2835">
                  <c:v>0.62</c:v>
                </c:pt>
                <c:pt idx="2836">
                  <c:v>0.67</c:v>
                </c:pt>
                <c:pt idx="2837">
                  <c:v>0.65</c:v>
                </c:pt>
                <c:pt idx="2838">
                  <c:v>0.67</c:v>
                </c:pt>
                <c:pt idx="2839">
                  <c:v>0.64</c:v>
                </c:pt>
                <c:pt idx="2840">
                  <c:v>0.66</c:v>
                </c:pt>
                <c:pt idx="2841">
                  <c:v>0.6</c:v>
                </c:pt>
                <c:pt idx="2842">
                  <c:v>0.56999999999999995</c:v>
                </c:pt>
                <c:pt idx="2843">
                  <c:v>0.56000000000000005</c:v>
                </c:pt>
                <c:pt idx="2844">
                  <c:v>0.56999999999999995</c:v>
                </c:pt>
                <c:pt idx="2845">
                  <c:v>0.54</c:v>
                </c:pt>
                <c:pt idx="2846">
                  <c:v>0.54</c:v>
                </c:pt>
                <c:pt idx="2847">
                  <c:v>0.54</c:v>
                </c:pt>
                <c:pt idx="2848">
                  <c:v>0.52</c:v>
                </c:pt>
                <c:pt idx="2849">
                  <c:v>0.66</c:v>
                </c:pt>
                <c:pt idx="2850">
                  <c:v>0.64</c:v>
                </c:pt>
                <c:pt idx="2851">
                  <c:v>0.6</c:v>
                </c:pt>
                <c:pt idx="2852">
                  <c:v>0.69</c:v>
                </c:pt>
                <c:pt idx="2853">
                  <c:v>0.69</c:v>
                </c:pt>
                <c:pt idx="2854">
                  <c:v>0.77</c:v>
                </c:pt>
                <c:pt idx="2855">
                  <c:v>0.79</c:v>
                </c:pt>
                <c:pt idx="2856">
                  <c:v>0.61</c:v>
                </c:pt>
                <c:pt idx="2857">
                  <c:v>0.46</c:v>
                </c:pt>
                <c:pt idx="2858">
                  <c:v>0.95</c:v>
                </c:pt>
                <c:pt idx="2859">
                  <c:v>0.62</c:v>
                </c:pt>
                <c:pt idx="2860">
                  <c:v>0.53</c:v>
                </c:pt>
                <c:pt idx="2861">
                  <c:v>0.59</c:v>
                </c:pt>
                <c:pt idx="2862">
                  <c:v>0.62</c:v>
                </c:pt>
                <c:pt idx="2863">
                  <c:v>0.55000000000000004</c:v>
                </c:pt>
                <c:pt idx="2864">
                  <c:v>0.59</c:v>
                </c:pt>
                <c:pt idx="2865">
                  <c:v>0.63</c:v>
                </c:pt>
                <c:pt idx="2866">
                  <c:v>0.66</c:v>
                </c:pt>
                <c:pt idx="2867">
                  <c:v>0.69</c:v>
                </c:pt>
                <c:pt idx="2868">
                  <c:v>0.68</c:v>
                </c:pt>
                <c:pt idx="2869">
                  <c:v>0.79</c:v>
                </c:pt>
                <c:pt idx="2870">
                  <c:v>0.73</c:v>
                </c:pt>
                <c:pt idx="2871">
                  <c:v>0.81</c:v>
                </c:pt>
                <c:pt idx="2872">
                  <c:v>0.88</c:v>
                </c:pt>
                <c:pt idx="2873">
                  <c:v>0.49</c:v>
                </c:pt>
                <c:pt idx="2874">
                  <c:v>0.51</c:v>
                </c:pt>
                <c:pt idx="2875">
                  <c:v>0.59</c:v>
                </c:pt>
                <c:pt idx="2876">
                  <c:v>0.61</c:v>
                </c:pt>
                <c:pt idx="2877">
                  <c:v>0.7</c:v>
                </c:pt>
                <c:pt idx="2878">
                  <c:v>0.51</c:v>
                </c:pt>
                <c:pt idx="2879">
                  <c:v>0.53</c:v>
                </c:pt>
                <c:pt idx="2880">
                  <c:v>0.6</c:v>
                </c:pt>
                <c:pt idx="2881">
                  <c:v>0.64</c:v>
                </c:pt>
                <c:pt idx="2882">
                  <c:v>0.56000000000000005</c:v>
                </c:pt>
                <c:pt idx="2883">
                  <c:v>0.45</c:v>
                </c:pt>
                <c:pt idx="2884">
                  <c:v>0.79</c:v>
                </c:pt>
                <c:pt idx="2885">
                  <c:v>0.99</c:v>
                </c:pt>
                <c:pt idx="2886">
                  <c:v>1.07</c:v>
                </c:pt>
                <c:pt idx="2887">
                  <c:v>1.1499999999999999</c:v>
                </c:pt>
                <c:pt idx="2888">
                  <c:v>1.05</c:v>
                </c:pt>
                <c:pt idx="2889">
                  <c:v>1.03</c:v>
                </c:pt>
                <c:pt idx="2890">
                  <c:v>1</c:v>
                </c:pt>
                <c:pt idx="2891">
                  <c:v>0.98</c:v>
                </c:pt>
                <c:pt idx="2892">
                  <c:v>0.93</c:v>
                </c:pt>
                <c:pt idx="2893">
                  <c:v>0.86</c:v>
                </c:pt>
                <c:pt idx="2894">
                  <c:v>0.84</c:v>
                </c:pt>
                <c:pt idx="2895">
                  <c:v>0.82</c:v>
                </c:pt>
                <c:pt idx="2896">
                  <c:v>0.77</c:v>
                </c:pt>
                <c:pt idx="2897">
                  <c:v>0.79</c:v>
                </c:pt>
                <c:pt idx="2898">
                  <c:v>0.82</c:v>
                </c:pt>
                <c:pt idx="2899">
                  <c:v>1.44</c:v>
                </c:pt>
                <c:pt idx="2900">
                  <c:v>1.18</c:v>
                </c:pt>
                <c:pt idx="2901">
                  <c:v>1.01</c:v>
                </c:pt>
                <c:pt idx="2902">
                  <c:v>1.05</c:v>
                </c:pt>
                <c:pt idx="2903">
                  <c:v>1.18</c:v>
                </c:pt>
                <c:pt idx="2904">
                  <c:v>1.29</c:v>
                </c:pt>
                <c:pt idx="2905">
                  <c:v>1.48</c:v>
                </c:pt>
                <c:pt idx="2906">
                  <c:v>1.42</c:v>
                </c:pt>
                <c:pt idx="2907">
                  <c:v>1.45</c:v>
                </c:pt>
                <c:pt idx="2908">
                  <c:v>1.3</c:v>
                </c:pt>
                <c:pt idx="2909">
                  <c:v>1.56</c:v>
                </c:pt>
                <c:pt idx="2910">
                  <c:v>1.48</c:v>
                </c:pt>
                <c:pt idx="2911">
                  <c:v>1.2</c:v>
                </c:pt>
                <c:pt idx="2912">
                  <c:v>1.39</c:v>
                </c:pt>
                <c:pt idx="2913">
                  <c:v>1.37</c:v>
                </c:pt>
                <c:pt idx="2914">
                  <c:v>1.44</c:v>
                </c:pt>
                <c:pt idx="2915">
                  <c:v>0.39999999999999997</c:v>
                </c:pt>
                <c:pt idx="2916">
                  <c:v>1.5</c:v>
                </c:pt>
                <c:pt idx="2917">
                  <c:v>1.52</c:v>
                </c:pt>
                <c:pt idx="2918">
                  <c:v>1.53</c:v>
                </c:pt>
                <c:pt idx="2919">
                  <c:v>1.55</c:v>
                </c:pt>
                <c:pt idx="2920">
                  <c:v>1.19</c:v>
                </c:pt>
                <c:pt idx="2921">
                  <c:v>1.06</c:v>
                </c:pt>
                <c:pt idx="2922">
                  <c:v>1.1100000000000001</c:v>
                </c:pt>
                <c:pt idx="2923">
                  <c:v>1.41</c:v>
                </c:pt>
                <c:pt idx="2924">
                  <c:v>1.46</c:v>
                </c:pt>
                <c:pt idx="2925">
                  <c:v>0.50972222222222219</c:v>
                </c:pt>
                <c:pt idx="2926">
                  <c:v>1.3</c:v>
                </c:pt>
                <c:pt idx="2927">
                  <c:v>1.24</c:v>
                </c:pt>
                <c:pt idx="2928">
                  <c:v>1.35</c:v>
                </c:pt>
                <c:pt idx="2929">
                  <c:v>1.07</c:v>
                </c:pt>
                <c:pt idx="2930">
                  <c:v>1.19</c:v>
                </c:pt>
                <c:pt idx="2931">
                  <c:v>1.29</c:v>
                </c:pt>
                <c:pt idx="2932">
                  <c:v>1.21</c:v>
                </c:pt>
                <c:pt idx="2933">
                  <c:v>1.33</c:v>
                </c:pt>
                <c:pt idx="2934">
                  <c:v>1.31</c:v>
                </c:pt>
                <c:pt idx="2935">
                  <c:v>1.45</c:v>
                </c:pt>
                <c:pt idx="2936">
                  <c:v>1.4</c:v>
                </c:pt>
                <c:pt idx="2937">
                  <c:v>1.2</c:v>
                </c:pt>
                <c:pt idx="2938">
                  <c:v>1.1100000000000001</c:v>
                </c:pt>
                <c:pt idx="2939">
                  <c:v>1.7</c:v>
                </c:pt>
                <c:pt idx="2940">
                  <c:v>1.88</c:v>
                </c:pt>
                <c:pt idx="2941">
                  <c:v>1.5</c:v>
                </c:pt>
                <c:pt idx="2942">
                  <c:v>1.41</c:v>
                </c:pt>
                <c:pt idx="2943">
                  <c:v>1.44</c:v>
                </c:pt>
                <c:pt idx="2944">
                  <c:v>1.46</c:v>
                </c:pt>
                <c:pt idx="2945">
                  <c:v>1.44</c:v>
                </c:pt>
                <c:pt idx="2946">
                  <c:v>1.42</c:v>
                </c:pt>
                <c:pt idx="2947">
                  <c:v>1.46</c:v>
                </c:pt>
                <c:pt idx="2948">
                  <c:v>1.47</c:v>
                </c:pt>
                <c:pt idx="2949">
                  <c:v>1.59</c:v>
                </c:pt>
                <c:pt idx="2950">
                  <c:v>1.48</c:v>
                </c:pt>
                <c:pt idx="2951">
                  <c:v>1.59</c:v>
                </c:pt>
                <c:pt idx="2952">
                  <c:v>1.45</c:v>
                </c:pt>
                <c:pt idx="2953">
                  <c:v>1.33</c:v>
                </c:pt>
                <c:pt idx="2954">
                  <c:v>1.39</c:v>
                </c:pt>
                <c:pt idx="2955">
                  <c:v>1.43</c:v>
                </c:pt>
                <c:pt idx="2956">
                  <c:v>1.45</c:v>
                </c:pt>
                <c:pt idx="2957">
                  <c:v>1.49</c:v>
                </c:pt>
                <c:pt idx="2958">
                  <c:v>1.4</c:v>
                </c:pt>
                <c:pt idx="2959">
                  <c:v>1.45</c:v>
                </c:pt>
                <c:pt idx="2960">
                  <c:v>1.38</c:v>
                </c:pt>
                <c:pt idx="2961">
                  <c:v>1.18</c:v>
                </c:pt>
                <c:pt idx="2962">
                  <c:v>1.1200000000000001</c:v>
                </c:pt>
                <c:pt idx="2963">
                  <c:v>1.55</c:v>
                </c:pt>
                <c:pt idx="2964">
                  <c:v>1.44</c:v>
                </c:pt>
                <c:pt idx="2965">
                  <c:v>1.1100000000000001</c:v>
                </c:pt>
                <c:pt idx="2966">
                  <c:v>0.82</c:v>
                </c:pt>
                <c:pt idx="2967">
                  <c:v>0.92</c:v>
                </c:pt>
                <c:pt idx="2968">
                  <c:v>0.95</c:v>
                </c:pt>
                <c:pt idx="2969">
                  <c:v>0.74</c:v>
                </c:pt>
                <c:pt idx="2970">
                  <c:v>1.05</c:v>
                </c:pt>
                <c:pt idx="2971">
                  <c:v>1.23</c:v>
                </c:pt>
                <c:pt idx="2972">
                  <c:v>1.1000000000000001</c:v>
                </c:pt>
                <c:pt idx="2973">
                  <c:v>0.91</c:v>
                </c:pt>
                <c:pt idx="2974">
                  <c:v>0.69</c:v>
                </c:pt>
                <c:pt idx="2975">
                  <c:v>0.72</c:v>
                </c:pt>
                <c:pt idx="2976">
                  <c:v>0.83</c:v>
                </c:pt>
                <c:pt idx="2977">
                  <c:v>1.07</c:v>
                </c:pt>
                <c:pt idx="2978">
                  <c:v>0.99</c:v>
                </c:pt>
                <c:pt idx="2979">
                  <c:v>0.88</c:v>
                </c:pt>
                <c:pt idx="2980">
                  <c:v>0.75</c:v>
                </c:pt>
                <c:pt idx="2981">
                  <c:v>0.56000000000000005</c:v>
                </c:pt>
                <c:pt idx="2982">
                  <c:v>0.75</c:v>
                </c:pt>
                <c:pt idx="2983">
                  <c:v>0.76</c:v>
                </c:pt>
                <c:pt idx="2984">
                  <c:v>0.71</c:v>
                </c:pt>
                <c:pt idx="2985">
                  <c:v>0.69</c:v>
                </c:pt>
                <c:pt idx="2986">
                  <c:v>0.72</c:v>
                </c:pt>
                <c:pt idx="2987">
                  <c:v>0.74</c:v>
                </c:pt>
                <c:pt idx="2988">
                  <c:v>0.72</c:v>
                </c:pt>
                <c:pt idx="2989">
                  <c:v>0.8</c:v>
                </c:pt>
                <c:pt idx="2990">
                  <c:v>0.75</c:v>
                </c:pt>
                <c:pt idx="2991">
                  <c:v>0.73</c:v>
                </c:pt>
                <c:pt idx="2992">
                  <c:v>0.73</c:v>
                </c:pt>
                <c:pt idx="2993">
                  <c:v>0.7</c:v>
                </c:pt>
                <c:pt idx="2994">
                  <c:v>0.6</c:v>
                </c:pt>
                <c:pt idx="2995">
                  <c:v>0.59</c:v>
                </c:pt>
                <c:pt idx="2996">
                  <c:v>0.49</c:v>
                </c:pt>
                <c:pt idx="2997">
                  <c:v>0.66</c:v>
                </c:pt>
                <c:pt idx="2998">
                  <c:v>0.55000000000000004</c:v>
                </c:pt>
                <c:pt idx="2999">
                  <c:v>0.72</c:v>
                </c:pt>
                <c:pt idx="3000">
                  <c:v>0.7</c:v>
                </c:pt>
                <c:pt idx="3001">
                  <c:v>0.79</c:v>
                </c:pt>
                <c:pt idx="3002">
                  <c:v>0.81</c:v>
                </c:pt>
                <c:pt idx="3003">
                  <c:v>0.72</c:v>
                </c:pt>
                <c:pt idx="3004">
                  <c:v>0.7</c:v>
                </c:pt>
                <c:pt idx="3005">
                  <c:v>0.7</c:v>
                </c:pt>
                <c:pt idx="3006">
                  <c:v>0.65</c:v>
                </c:pt>
                <c:pt idx="3007">
                  <c:v>0.62</c:v>
                </c:pt>
                <c:pt idx="3008">
                  <c:v>0.69</c:v>
                </c:pt>
                <c:pt idx="3009">
                  <c:v>0.68</c:v>
                </c:pt>
                <c:pt idx="3010">
                  <c:v>0.66</c:v>
                </c:pt>
                <c:pt idx="3011">
                  <c:v>0.77</c:v>
                </c:pt>
                <c:pt idx="3012">
                  <c:v>0.75</c:v>
                </c:pt>
                <c:pt idx="3013">
                  <c:v>0.76</c:v>
                </c:pt>
                <c:pt idx="3014">
                  <c:v>0.78</c:v>
                </c:pt>
                <c:pt idx="3015">
                  <c:v>0.71</c:v>
                </c:pt>
                <c:pt idx="3016">
                  <c:v>0.73</c:v>
                </c:pt>
                <c:pt idx="3017">
                  <c:v>0.83</c:v>
                </c:pt>
                <c:pt idx="3018">
                  <c:v>0.99</c:v>
                </c:pt>
                <c:pt idx="3019">
                  <c:v>0.84</c:v>
                </c:pt>
                <c:pt idx="3020">
                  <c:v>1.02</c:v>
                </c:pt>
                <c:pt idx="3021">
                  <c:v>0.83</c:v>
                </c:pt>
                <c:pt idx="3022">
                  <c:v>0.79</c:v>
                </c:pt>
                <c:pt idx="3023">
                  <c:v>0.76</c:v>
                </c:pt>
                <c:pt idx="3024">
                  <c:v>0.71</c:v>
                </c:pt>
                <c:pt idx="3025">
                  <c:v>0.64</c:v>
                </c:pt>
                <c:pt idx="3026">
                  <c:v>0.56000000000000005</c:v>
                </c:pt>
                <c:pt idx="3027">
                  <c:v>0.63</c:v>
                </c:pt>
                <c:pt idx="3028">
                  <c:v>0.6</c:v>
                </c:pt>
                <c:pt idx="3029">
                  <c:v>0.75</c:v>
                </c:pt>
                <c:pt idx="3030">
                  <c:v>0.76</c:v>
                </c:pt>
                <c:pt idx="3031">
                  <c:v>0.77</c:v>
                </c:pt>
                <c:pt idx="3032">
                  <c:v>0.79</c:v>
                </c:pt>
                <c:pt idx="3033">
                  <c:v>0.75</c:v>
                </c:pt>
                <c:pt idx="3034">
                  <c:v>0.72</c:v>
                </c:pt>
                <c:pt idx="3035">
                  <c:v>0.73</c:v>
                </c:pt>
                <c:pt idx="3036">
                  <c:v>0.7</c:v>
                </c:pt>
                <c:pt idx="3037">
                  <c:v>0.66</c:v>
                </c:pt>
                <c:pt idx="3038">
                  <c:v>0.61</c:v>
                </c:pt>
                <c:pt idx="3039">
                  <c:v>0.7</c:v>
                </c:pt>
                <c:pt idx="3040">
                  <c:v>0.97</c:v>
                </c:pt>
                <c:pt idx="3041">
                  <c:v>0.79</c:v>
                </c:pt>
                <c:pt idx="3042">
                  <c:v>0.51</c:v>
                </c:pt>
                <c:pt idx="3043">
                  <c:v>0.48</c:v>
                </c:pt>
                <c:pt idx="3044">
                  <c:v>0.92</c:v>
                </c:pt>
                <c:pt idx="3045">
                  <c:v>0.96</c:v>
                </c:pt>
                <c:pt idx="3046">
                  <c:v>0.88</c:v>
                </c:pt>
                <c:pt idx="3047">
                  <c:v>0.64</c:v>
                </c:pt>
                <c:pt idx="3048">
                  <c:v>0.62</c:v>
                </c:pt>
                <c:pt idx="3049">
                  <c:v>0.61</c:v>
                </c:pt>
                <c:pt idx="3050">
                  <c:v>0.63</c:v>
                </c:pt>
                <c:pt idx="3051">
                  <c:v>0.72</c:v>
                </c:pt>
                <c:pt idx="3052">
                  <c:v>0.75</c:v>
                </c:pt>
                <c:pt idx="3053">
                  <c:v>0.77</c:v>
                </c:pt>
                <c:pt idx="3054">
                  <c:v>0.8</c:v>
                </c:pt>
                <c:pt idx="3055">
                  <c:v>0.79</c:v>
                </c:pt>
                <c:pt idx="3056">
                  <c:v>0.76</c:v>
                </c:pt>
                <c:pt idx="3057">
                  <c:v>0.73</c:v>
                </c:pt>
                <c:pt idx="3058">
                  <c:v>1.26</c:v>
                </c:pt>
                <c:pt idx="3059">
                  <c:v>1.19</c:v>
                </c:pt>
                <c:pt idx="3060">
                  <c:v>0.45</c:v>
                </c:pt>
                <c:pt idx="3061">
                  <c:v>0.8</c:v>
                </c:pt>
                <c:pt idx="3062">
                  <c:v>0.79</c:v>
                </c:pt>
                <c:pt idx="3063">
                  <c:v>0.67</c:v>
                </c:pt>
                <c:pt idx="3064">
                  <c:v>0.35</c:v>
                </c:pt>
                <c:pt idx="3065">
                  <c:v>0.32</c:v>
                </c:pt>
                <c:pt idx="3066">
                  <c:v>0.27</c:v>
                </c:pt>
                <c:pt idx="3067">
                  <c:v>0.21</c:v>
                </c:pt>
                <c:pt idx="3068">
                  <c:v>0.72</c:v>
                </c:pt>
                <c:pt idx="3069">
                  <c:v>0.7</c:v>
                </c:pt>
                <c:pt idx="3070">
                  <c:v>0.93</c:v>
                </c:pt>
                <c:pt idx="3071">
                  <c:v>0.91</c:v>
                </c:pt>
                <c:pt idx="3072">
                  <c:v>1.1599999999999999</c:v>
                </c:pt>
                <c:pt idx="3073">
                  <c:v>1.1100000000000001</c:v>
                </c:pt>
                <c:pt idx="3074">
                  <c:v>1.01</c:v>
                </c:pt>
                <c:pt idx="3075">
                  <c:v>1.01</c:v>
                </c:pt>
                <c:pt idx="3076">
                  <c:v>0.77</c:v>
                </c:pt>
                <c:pt idx="3077">
                  <c:v>0.7</c:v>
                </c:pt>
                <c:pt idx="3078">
                  <c:v>0.65</c:v>
                </c:pt>
                <c:pt idx="3079">
                  <c:v>0.64</c:v>
                </c:pt>
                <c:pt idx="3080">
                  <c:v>0.87</c:v>
                </c:pt>
                <c:pt idx="3081">
                  <c:v>0.81</c:v>
                </c:pt>
                <c:pt idx="3082">
                  <c:v>0.75</c:v>
                </c:pt>
                <c:pt idx="3083">
                  <c:v>0.77</c:v>
                </c:pt>
                <c:pt idx="3084">
                  <c:v>0.71</c:v>
                </c:pt>
                <c:pt idx="3085">
                  <c:v>0.68</c:v>
                </c:pt>
                <c:pt idx="3086">
                  <c:v>0.74</c:v>
                </c:pt>
                <c:pt idx="3087">
                  <c:v>0.69</c:v>
                </c:pt>
                <c:pt idx="3088">
                  <c:v>0.55000000000000004</c:v>
                </c:pt>
                <c:pt idx="3089">
                  <c:v>0.59</c:v>
                </c:pt>
                <c:pt idx="3090">
                  <c:v>0.49</c:v>
                </c:pt>
                <c:pt idx="3091">
                  <c:v>0.56000000000000005</c:v>
                </c:pt>
                <c:pt idx="3092">
                  <c:v>0.61</c:v>
                </c:pt>
                <c:pt idx="3093">
                  <c:v>0.59</c:v>
                </c:pt>
                <c:pt idx="3094">
                  <c:v>0.65</c:v>
                </c:pt>
                <c:pt idx="3095">
                  <c:v>0.84</c:v>
                </c:pt>
                <c:pt idx="3096">
                  <c:v>0.85</c:v>
                </c:pt>
                <c:pt idx="3097">
                  <c:v>1.1599999999999999</c:v>
                </c:pt>
                <c:pt idx="3098">
                  <c:v>1.1499999999999999</c:v>
                </c:pt>
                <c:pt idx="3099">
                  <c:v>1.1000000000000001</c:v>
                </c:pt>
                <c:pt idx="3100">
                  <c:v>1.24</c:v>
                </c:pt>
                <c:pt idx="3101">
                  <c:v>1.19</c:v>
                </c:pt>
                <c:pt idx="3102">
                  <c:v>1.08</c:v>
                </c:pt>
                <c:pt idx="3103">
                  <c:v>1.19</c:v>
                </c:pt>
                <c:pt idx="3104">
                  <c:v>1.1399999999999999</c:v>
                </c:pt>
                <c:pt idx="3105">
                  <c:v>1.04</c:v>
                </c:pt>
                <c:pt idx="3106">
                  <c:v>0.99</c:v>
                </c:pt>
                <c:pt idx="3107">
                  <c:v>1.01</c:v>
                </c:pt>
                <c:pt idx="3108">
                  <c:v>0.95</c:v>
                </c:pt>
                <c:pt idx="3109">
                  <c:v>0.98</c:v>
                </c:pt>
                <c:pt idx="3110">
                  <c:v>0.93</c:v>
                </c:pt>
                <c:pt idx="3111">
                  <c:v>0.81</c:v>
                </c:pt>
                <c:pt idx="3112">
                  <c:v>0.55000000000000004</c:v>
                </c:pt>
                <c:pt idx="3113">
                  <c:v>0.64</c:v>
                </c:pt>
                <c:pt idx="3114">
                  <c:v>0.69</c:v>
                </c:pt>
                <c:pt idx="3115">
                  <c:v>0.74</c:v>
                </c:pt>
                <c:pt idx="3116">
                  <c:v>0.7</c:v>
                </c:pt>
                <c:pt idx="3117">
                  <c:v>0.75</c:v>
                </c:pt>
                <c:pt idx="3118">
                  <c:v>0.64</c:v>
                </c:pt>
                <c:pt idx="3119">
                  <c:v>0.76</c:v>
                </c:pt>
                <c:pt idx="3120">
                  <c:v>0.78</c:v>
                </c:pt>
                <c:pt idx="3121">
                  <c:v>0.79</c:v>
                </c:pt>
                <c:pt idx="3122">
                  <c:v>0.85</c:v>
                </c:pt>
                <c:pt idx="3123">
                  <c:v>0.7</c:v>
                </c:pt>
                <c:pt idx="3124">
                  <c:v>0.62</c:v>
                </c:pt>
                <c:pt idx="3125">
                  <c:v>0.64</c:v>
                </c:pt>
                <c:pt idx="3126">
                  <c:v>0.6</c:v>
                </c:pt>
                <c:pt idx="3127">
                  <c:v>0.65</c:v>
                </c:pt>
                <c:pt idx="3128">
                  <c:v>0.81</c:v>
                </c:pt>
                <c:pt idx="3129">
                  <c:v>0.89</c:v>
                </c:pt>
                <c:pt idx="3130">
                  <c:v>0.89</c:v>
                </c:pt>
                <c:pt idx="3131">
                  <c:v>1</c:v>
                </c:pt>
                <c:pt idx="3132">
                  <c:v>1.07</c:v>
                </c:pt>
                <c:pt idx="3133">
                  <c:v>1.0900000000000001</c:v>
                </c:pt>
                <c:pt idx="3134">
                  <c:v>1.06</c:v>
                </c:pt>
                <c:pt idx="3135">
                  <c:v>1.1200000000000001</c:v>
                </c:pt>
                <c:pt idx="3136">
                  <c:v>0.64</c:v>
                </c:pt>
                <c:pt idx="3137">
                  <c:v>0.69</c:v>
                </c:pt>
                <c:pt idx="3138">
                  <c:v>0.73</c:v>
                </c:pt>
                <c:pt idx="3139">
                  <c:v>0.55000000000000004</c:v>
                </c:pt>
                <c:pt idx="3140">
                  <c:v>0.53</c:v>
                </c:pt>
                <c:pt idx="3141">
                  <c:v>0.59</c:v>
                </c:pt>
                <c:pt idx="3142">
                  <c:v>0.66</c:v>
                </c:pt>
                <c:pt idx="3143">
                  <c:v>0.96</c:v>
                </c:pt>
                <c:pt idx="3144">
                  <c:v>1.18</c:v>
                </c:pt>
                <c:pt idx="3145">
                  <c:v>1.43</c:v>
                </c:pt>
                <c:pt idx="3146">
                  <c:v>1.7</c:v>
                </c:pt>
                <c:pt idx="3147">
                  <c:v>1.61</c:v>
                </c:pt>
                <c:pt idx="3148">
                  <c:v>1.65</c:v>
                </c:pt>
                <c:pt idx="3149">
                  <c:v>1.35</c:v>
                </c:pt>
                <c:pt idx="3150">
                  <c:v>1.44</c:v>
                </c:pt>
                <c:pt idx="3151">
                  <c:v>1.4</c:v>
                </c:pt>
                <c:pt idx="3152">
                  <c:v>0.95</c:v>
                </c:pt>
                <c:pt idx="3153">
                  <c:v>0.9</c:v>
                </c:pt>
                <c:pt idx="3154">
                  <c:v>0.91</c:v>
                </c:pt>
                <c:pt idx="3155">
                  <c:v>0.83</c:v>
                </c:pt>
                <c:pt idx="3156">
                  <c:v>0.81</c:v>
                </c:pt>
                <c:pt idx="3157">
                  <c:v>0.74</c:v>
                </c:pt>
                <c:pt idx="3158">
                  <c:v>0.85</c:v>
                </c:pt>
                <c:pt idx="3159">
                  <c:v>0.83</c:v>
                </c:pt>
                <c:pt idx="3160">
                  <c:v>0.83</c:v>
                </c:pt>
                <c:pt idx="3161">
                  <c:v>0.93</c:v>
                </c:pt>
                <c:pt idx="3162">
                  <c:v>0.8</c:v>
                </c:pt>
                <c:pt idx="3163">
                  <c:v>0.77</c:v>
                </c:pt>
                <c:pt idx="3164">
                  <c:v>0.8</c:v>
                </c:pt>
                <c:pt idx="3165">
                  <c:v>0.83</c:v>
                </c:pt>
                <c:pt idx="3166">
                  <c:v>0.71</c:v>
                </c:pt>
                <c:pt idx="3167">
                  <c:v>0.79</c:v>
                </c:pt>
                <c:pt idx="3168">
                  <c:v>1.06</c:v>
                </c:pt>
                <c:pt idx="3169">
                  <c:v>1.18</c:v>
                </c:pt>
                <c:pt idx="3170">
                  <c:v>1.23</c:v>
                </c:pt>
                <c:pt idx="3171">
                  <c:v>1.19</c:v>
                </c:pt>
                <c:pt idx="3172">
                  <c:v>1.18</c:v>
                </c:pt>
                <c:pt idx="3173">
                  <c:v>1.1000000000000001</c:v>
                </c:pt>
                <c:pt idx="3174">
                  <c:v>1.1000000000000001</c:v>
                </c:pt>
                <c:pt idx="3175">
                  <c:v>1.17</c:v>
                </c:pt>
                <c:pt idx="3176">
                  <c:v>1.1499999999999999</c:v>
                </c:pt>
                <c:pt idx="3177">
                  <c:v>1.1299999999999999</c:v>
                </c:pt>
                <c:pt idx="3178">
                  <c:v>1.0900000000000001</c:v>
                </c:pt>
                <c:pt idx="3179">
                  <c:v>1.1100000000000001</c:v>
                </c:pt>
                <c:pt idx="3180">
                  <c:v>1.08</c:v>
                </c:pt>
                <c:pt idx="3181">
                  <c:v>1.02</c:v>
                </c:pt>
                <c:pt idx="3182">
                  <c:v>1.03</c:v>
                </c:pt>
                <c:pt idx="3183">
                  <c:v>1.0900000000000001</c:v>
                </c:pt>
                <c:pt idx="3184">
                  <c:v>0.97</c:v>
                </c:pt>
                <c:pt idx="3185">
                  <c:v>0.99</c:v>
                </c:pt>
                <c:pt idx="3186">
                  <c:v>0.94</c:v>
                </c:pt>
                <c:pt idx="3187">
                  <c:v>0.97</c:v>
                </c:pt>
                <c:pt idx="3188">
                  <c:v>0.93</c:v>
                </c:pt>
                <c:pt idx="3189">
                  <c:v>0.99</c:v>
                </c:pt>
                <c:pt idx="3190">
                  <c:v>0.98</c:v>
                </c:pt>
                <c:pt idx="3191">
                  <c:v>1.1100000000000001</c:v>
                </c:pt>
                <c:pt idx="3192">
                  <c:v>1.19</c:v>
                </c:pt>
                <c:pt idx="3193">
                  <c:v>1.1100000000000001</c:v>
                </c:pt>
                <c:pt idx="3194">
                  <c:v>1.1399999999999999</c:v>
                </c:pt>
                <c:pt idx="3195">
                  <c:v>1.1100000000000001</c:v>
                </c:pt>
                <c:pt idx="3196">
                  <c:v>1.1499999999999999</c:v>
                </c:pt>
                <c:pt idx="3197">
                  <c:v>1.1000000000000001</c:v>
                </c:pt>
                <c:pt idx="3198">
                  <c:v>1.1200000000000001</c:v>
                </c:pt>
                <c:pt idx="3199">
                  <c:v>1.05</c:v>
                </c:pt>
                <c:pt idx="3200">
                  <c:v>0.97</c:v>
                </c:pt>
                <c:pt idx="3201">
                  <c:v>1.0900000000000001</c:v>
                </c:pt>
                <c:pt idx="3202">
                  <c:v>1.02</c:v>
                </c:pt>
                <c:pt idx="3203">
                  <c:v>1.24</c:v>
                </c:pt>
                <c:pt idx="3204">
                  <c:v>1.21</c:v>
                </c:pt>
                <c:pt idx="3205">
                  <c:v>1.22</c:v>
                </c:pt>
                <c:pt idx="3206">
                  <c:v>1.3</c:v>
                </c:pt>
                <c:pt idx="3207">
                  <c:v>1.1100000000000001</c:v>
                </c:pt>
                <c:pt idx="3208">
                  <c:v>0.71</c:v>
                </c:pt>
                <c:pt idx="3209">
                  <c:v>0.72</c:v>
                </c:pt>
                <c:pt idx="3210">
                  <c:v>0.61</c:v>
                </c:pt>
                <c:pt idx="3211">
                  <c:v>0.5</c:v>
                </c:pt>
                <c:pt idx="3212">
                  <c:v>0.44</c:v>
                </c:pt>
                <c:pt idx="3213">
                  <c:v>0.6</c:v>
                </c:pt>
                <c:pt idx="3214">
                  <c:v>0.73</c:v>
                </c:pt>
                <c:pt idx="3215">
                  <c:v>0.81</c:v>
                </c:pt>
                <c:pt idx="3216">
                  <c:v>0.85</c:v>
                </c:pt>
                <c:pt idx="3217">
                  <c:v>0.73</c:v>
                </c:pt>
                <c:pt idx="3218">
                  <c:v>0.7</c:v>
                </c:pt>
                <c:pt idx="3219">
                  <c:v>0.88</c:v>
                </c:pt>
                <c:pt idx="3220">
                  <c:v>0.86</c:v>
                </c:pt>
                <c:pt idx="3221">
                  <c:v>0.98</c:v>
                </c:pt>
                <c:pt idx="3222">
                  <c:v>0.96</c:v>
                </c:pt>
                <c:pt idx="3223">
                  <c:v>1.01</c:v>
                </c:pt>
                <c:pt idx="3224">
                  <c:v>1.03</c:v>
                </c:pt>
                <c:pt idx="3225">
                  <c:v>0.86</c:v>
                </c:pt>
                <c:pt idx="3226">
                  <c:v>0.8</c:v>
                </c:pt>
                <c:pt idx="3227">
                  <c:v>0.82</c:v>
                </c:pt>
                <c:pt idx="3228">
                  <c:v>0.84</c:v>
                </c:pt>
                <c:pt idx="3229">
                  <c:v>0.79</c:v>
                </c:pt>
                <c:pt idx="3230">
                  <c:v>0.82</c:v>
                </c:pt>
                <c:pt idx="3231">
                  <c:v>0.8</c:v>
                </c:pt>
                <c:pt idx="3232">
                  <c:v>0.72</c:v>
                </c:pt>
                <c:pt idx="3233">
                  <c:v>0.7</c:v>
                </c:pt>
                <c:pt idx="3234">
                  <c:v>0.74</c:v>
                </c:pt>
                <c:pt idx="3235">
                  <c:v>0.67</c:v>
                </c:pt>
                <c:pt idx="3236">
                  <c:v>0.69</c:v>
                </c:pt>
                <c:pt idx="3237">
                  <c:v>0.72</c:v>
                </c:pt>
                <c:pt idx="3238">
                  <c:v>0.73</c:v>
                </c:pt>
                <c:pt idx="3239">
                  <c:v>0.7</c:v>
                </c:pt>
                <c:pt idx="3240">
                  <c:v>0.65</c:v>
                </c:pt>
                <c:pt idx="3241">
                  <c:v>0.63</c:v>
                </c:pt>
                <c:pt idx="3242">
                  <c:v>0.65</c:v>
                </c:pt>
                <c:pt idx="3243">
                  <c:v>0.71</c:v>
                </c:pt>
                <c:pt idx="3244">
                  <c:v>0.82</c:v>
                </c:pt>
                <c:pt idx="3245">
                  <c:v>0.85</c:v>
                </c:pt>
                <c:pt idx="3246">
                  <c:v>0.75</c:v>
                </c:pt>
                <c:pt idx="3247">
                  <c:v>0.76</c:v>
                </c:pt>
                <c:pt idx="3248">
                  <c:v>0.77</c:v>
                </c:pt>
                <c:pt idx="3249">
                  <c:v>0.74</c:v>
                </c:pt>
                <c:pt idx="3250">
                  <c:v>0.7</c:v>
                </c:pt>
                <c:pt idx="3251">
                  <c:v>0.69</c:v>
                </c:pt>
                <c:pt idx="3252">
                  <c:v>0.79</c:v>
                </c:pt>
                <c:pt idx="3253">
                  <c:v>0.88</c:v>
                </c:pt>
                <c:pt idx="3254">
                  <c:v>0.86</c:v>
                </c:pt>
                <c:pt idx="3255">
                  <c:v>0.88</c:v>
                </c:pt>
                <c:pt idx="3256">
                  <c:v>0.83</c:v>
                </c:pt>
                <c:pt idx="3257">
                  <c:v>0.96</c:v>
                </c:pt>
                <c:pt idx="3258">
                  <c:v>0.84</c:v>
                </c:pt>
                <c:pt idx="3259">
                  <c:v>0.73</c:v>
                </c:pt>
                <c:pt idx="3260">
                  <c:v>0.78</c:v>
                </c:pt>
                <c:pt idx="3261">
                  <c:v>1.1000000000000001</c:v>
                </c:pt>
                <c:pt idx="3262">
                  <c:v>0.75</c:v>
                </c:pt>
                <c:pt idx="3263">
                  <c:v>0.73</c:v>
                </c:pt>
                <c:pt idx="3264">
                  <c:v>0.75</c:v>
                </c:pt>
                <c:pt idx="3265">
                  <c:v>1.05</c:v>
                </c:pt>
                <c:pt idx="3266">
                  <c:v>0.83</c:v>
                </c:pt>
                <c:pt idx="3267">
                  <c:v>0.81</c:v>
                </c:pt>
                <c:pt idx="3268">
                  <c:v>0.81</c:v>
                </c:pt>
                <c:pt idx="3269">
                  <c:v>0.79</c:v>
                </c:pt>
                <c:pt idx="3270">
                  <c:v>0.81</c:v>
                </c:pt>
                <c:pt idx="3271">
                  <c:v>0.84</c:v>
                </c:pt>
                <c:pt idx="3272">
                  <c:v>0.67</c:v>
                </c:pt>
                <c:pt idx="3273">
                  <c:v>0.75</c:v>
                </c:pt>
                <c:pt idx="3274">
                  <c:v>0.71</c:v>
                </c:pt>
                <c:pt idx="3275">
                  <c:v>0.68</c:v>
                </c:pt>
                <c:pt idx="3276">
                  <c:v>0.66</c:v>
                </c:pt>
                <c:pt idx="3277">
                  <c:v>0.73</c:v>
                </c:pt>
                <c:pt idx="3278">
                  <c:v>0.7</c:v>
                </c:pt>
                <c:pt idx="3279">
                  <c:v>0.67</c:v>
                </c:pt>
                <c:pt idx="3280">
                  <c:v>0.72</c:v>
                </c:pt>
                <c:pt idx="3281">
                  <c:v>0.71</c:v>
                </c:pt>
                <c:pt idx="3282">
                  <c:v>0.51</c:v>
                </c:pt>
                <c:pt idx="3283">
                  <c:v>0.54</c:v>
                </c:pt>
                <c:pt idx="3284">
                  <c:v>0.64</c:v>
                </c:pt>
                <c:pt idx="3285">
                  <c:v>0.78</c:v>
                </c:pt>
                <c:pt idx="3286">
                  <c:v>1.06</c:v>
                </c:pt>
                <c:pt idx="3287">
                  <c:v>1.1200000000000001</c:v>
                </c:pt>
                <c:pt idx="3288">
                  <c:v>0.99</c:v>
                </c:pt>
                <c:pt idx="3289">
                  <c:v>0.97</c:v>
                </c:pt>
                <c:pt idx="3290">
                  <c:v>1.08</c:v>
                </c:pt>
                <c:pt idx="3291">
                  <c:v>1</c:v>
                </c:pt>
                <c:pt idx="3292">
                  <c:v>1.1299999999999999</c:v>
                </c:pt>
                <c:pt idx="3293">
                  <c:v>1.04</c:v>
                </c:pt>
                <c:pt idx="3294">
                  <c:v>0.46</c:v>
                </c:pt>
                <c:pt idx="3295">
                  <c:v>0.42</c:v>
                </c:pt>
                <c:pt idx="3296">
                  <c:v>1.02</c:v>
                </c:pt>
                <c:pt idx="3297">
                  <c:v>0.9</c:v>
                </c:pt>
                <c:pt idx="3298">
                  <c:v>0.87</c:v>
                </c:pt>
                <c:pt idx="3299">
                  <c:v>0.86</c:v>
                </c:pt>
                <c:pt idx="3300">
                  <c:v>0.84</c:v>
                </c:pt>
                <c:pt idx="3301">
                  <c:v>0.82</c:v>
                </c:pt>
                <c:pt idx="3302">
                  <c:v>0.84</c:v>
                </c:pt>
                <c:pt idx="3303">
                  <c:v>0.81</c:v>
                </c:pt>
                <c:pt idx="3304">
                  <c:v>0.72</c:v>
                </c:pt>
                <c:pt idx="3305">
                  <c:v>0.7</c:v>
                </c:pt>
                <c:pt idx="3306">
                  <c:v>0.75</c:v>
                </c:pt>
                <c:pt idx="3307">
                  <c:v>0.72</c:v>
                </c:pt>
                <c:pt idx="3308">
                  <c:v>0.7</c:v>
                </c:pt>
                <c:pt idx="3309">
                  <c:v>0.73</c:v>
                </c:pt>
                <c:pt idx="3310">
                  <c:v>0.7</c:v>
                </c:pt>
                <c:pt idx="3311">
                  <c:v>0.74</c:v>
                </c:pt>
                <c:pt idx="3312">
                  <c:v>0.9</c:v>
                </c:pt>
                <c:pt idx="3313">
                  <c:v>0.9</c:v>
                </c:pt>
                <c:pt idx="3314">
                  <c:v>0.87</c:v>
                </c:pt>
                <c:pt idx="3315">
                  <c:v>0.85</c:v>
                </c:pt>
                <c:pt idx="3316">
                  <c:v>0.93</c:v>
                </c:pt>
                <c:pt idx="3317">
                  <c:v>0.95</c:v>
                </c:pt>
                <c:pt idx="3318">
                  <c:v>0.86</c:v>
                </c:pt>
                <c:pt idx="3319">
                  <c:v>0.84</c:v>
                </c:pt>
                <c:pt idx="3320">
                  <c:v>0.65</c:v>
                </c:pt>
                <c:pt idx="3321">
                  <c:v>0.7</c:v>
                </c:pt>
                <c:pt idx="3322">
                  <c:v>0.78</c:v>
                </c:pt>
                <c:pt idx="3323">
                  <c:v>0.76</c:v>
                </c:pt>
                <c:pt idx="3324">
                  <c:v>0.83</c:v>
                </c:pt>
                <c:pt idx="3325">
                  <c:v>0.88</c:v>
                </c:pt>
                <c:pt idx="3326">
                  <c:v>0.81</c:v>
                </c:pt>
                <c:pt idx="3327">
                  <c:v>0.86</c:v>
                </c:pt>
                <c:pt idx="3328">
                  <c:v>0.65</c:v>
                </c:pt>
                <c:pt idx="3329">
                  <c:v>0.75</c:v>
                </c:pt>
                <c:pt idx="3330">
                  <c:v>0.68</c:v>
                </c:pt>
                <c:pt idx="3331">
                  <c:v>0.76</c:v>
                </c:pt>
                <c:pt idx="3332">
                  <c:v>0.79</c:v>
                </c:pt>
                <c:pt idx="3333">
                  <c:v>0.8</c:v>
                </c:pt>
                <c:pt idx="3334">
                  <c:v>0.69</c:v>
                </c:pt>
                <c:pt idx="3335">
                  <c:v>0.57999999999999996</c:v>
                </c:pt>
                <c:pt idx="3336">
                  <c:v>0.75</c:v>
                </c:pt>
                <c:pt idx="3337">
                  <c:v>0.72</c:v>
                </c:pt>
                <c:pt idx="3338">
                  <c:v>0.8</c:v>
                </c:pt>
                <c:pt idx="3339">
                  <c:v>0.77</c:v>
                </c:pt>
                <c:pt idx="3340">
                  <c:v>0.76</c:v>
                </c:pt>
                <c:pt idx="3341">
                  <c:v>0.72</c:v>
                </c:pt>
                <c:pt idx="3342">
                  <c:v>0.78</c:v>
                </c:pt>
                <c:pt idx="3343">
                  <c:v>0.8</c:v>
                </c:pt>
                <c:pt idx="3344">
                  <c:v>0.74</c:v>
                </c:pt>
                <c:pt idx="3345">
                  <c:v>0.69</c:v>
                </c:pt>
                <c:pt idx="3346">
                  <c:v>0.64</c:v>
                </c:pt>
                <c:pt idx="3347">
                  <c:v>0.63</c:v>
                </c:pt>
                <c:pt idx="3348">
                  <c:v>0.66</c:v>
                </c:pt>
                <c:pt idx="3349">
                  <c:v>0.8</c:v>
                </c:pt>
                <c:pt idx="3350">
                  <c:v>0.62</c:v>
                </c:pt>
                <c:pt idx="3351">
                  <c:v>0.6</c:v>
                </c:pt>
                <c:pt idx="3352">
                  <c:v>0.48</c:v>
                </c:pt>
                <c:pt idx="3353">
                  <c:v>0.94</c:v>
                </c:pt>
                <c:pt idx="3354">
                  <c:v>0.85</c:v>
                </c:pt>
                <c:pt idx="3355">
                  <c:v>0.74</c:v>
                </c:pt>
                <c:pt idx="3356">
                  <c:v>0.57999999999999996</c:v>
                </c:pt>
                <c:pt idx="3357">
                  <c:v>0.56000000000000005</c:v>
                </c:pt>
                <c:pt idx="3358">
                  <c:v>0.67</c:v>
                </c:pt>
                <c:pt idx="3359">
                  <c:v>0.71</c:v>
                </c:pt>
                <c:pt idx="3360">
                  <c:v>0.95</c:v>
                </c:pt>
                <c:pt idx="3361">
                  <c:v>0.99</c:v>
                </c:pt>
                <c:pt idx="3362">
                  <c:v>0.93</c:v>
                </c:pt>
                <c:pt idx="3363">
                  <c:v>0.91</c:v>
                </c:pt>
                <c:pt idx="3364">
                  <c:v>0.84</c:v>
                </c:pt>
                <c:pt idx="3365">
                  <c:v>0.78</c:v>
                </c:pt>
                <c:pt idx="3366">
                  <c:v>0.66</c:v>
                </c:pt>
                <c:pt idx="3367">
                  <c:v>0.63</c:v>
                </c:pt>
                <c:pt idx="3368">
                  <c:v>0.62</c:v>
                </c:pt>
                <c:pt idx="3369">
                  <c:v>0.6</c:v>
                </c:pt>
                <c:pt idx="3370">
                  <c:v>0.64</c:v>
                </c:pt>
                <c:pt idx="3371">
                  <c:v>0.65</c:v>
                </c:pt>
                <c:pt idx="3372">
                  <c:v>0.59</c:v>
                </c:pt>
                <c:pt idx="3373">
                  <c:v>0.61</c:v>
                </c:pt>
                <c:pt idx="3374">
                  <c:v>0.63</c:v>
                </c:pt>
                <c:pt idx="3375">
                  <c:v>0.65</c:v>
                </c:pt>
                <c:pt idx="3376">
                  <c:v>0.68</c:v>
                </c:pt>
                <c:pt idx="3377">
                  <c:v>0.62</c:v>
                </c:pt>
                <c:pt idx="3378">
                  <c:v>0.54</c:v>
                </c:pt>
                <c:pt idx="3379">
                  <c:v>0.48</c:v>
                </c:pt>
                <c:pt idx="3380">
                  <c:v>0.46</c:v>
                </c:pt>
                <c:pt idx="3381">
                  <c:v>0.42</c:v>
                </c:pt>
                <c:pt idx="3382">
                  <c:v>0.36</c:v>
                </c:pt>
                <c:pt idx="3383">
                  <c:v>0.31</c:v>
                </c:pt>
                <c:pt idx="3384">
                  <c:v>0.76</c:v>
                </c:pt>
                <c:pt idx="3385">
                  <c:v>0.63</c:v>
                </c:pt>
                <c:pt idx="3386">
                  <c:v>0.77</c:v>
                </c:pt>
                <c:pt idx="3387">
                  <c:v>0.8</c:v>
                </c:pt>
                <c:pt idx="3388">
                  <c:v>0.84</c:v>
                </c:pt>
                <c:pt idx="3389">
                  <c:v>0.76</c:v>
                </c:pt>
                <c:pt idx="3390">
                  <c:v>0.7</c:v>
                </c:pt>
                <c:pt idx="3391">
                  <c:v>0.65</c:v>
                </c:pt>
                <c:pt idx="3392">
                  <c:v>0.55000000000000004</c:v>
                </c:pt>
                <c:pt idx="3393">
                  <c:v>0.57999999999999996</c:v>
                </c:pt>
                <c:pt idx="3394">
                  <c:v>0.56000000000000005</c:v>
                </c:pt>
                <c:pt idx="3395">
                  <c:v>0.59</c:v>
                </c:pt>
                <c:pt idx="3396">
                  <c:v>0.64</c:v>
                </c:pt>
                <c:pt idx="3397">
                  <c:v>0.61</c:v>
                </c:pt>
                <c:pt idx="3398">
                  <c:v>0.6</c:v>
                </c:pt>
                <c:pt idx="3399">
                  <c:v>0.65</c:v>
                </c:pt>
                <c:pt idx="3400">
                  <c:v>0.56000000000000005</c:v>
                </c:pt>
                <c:pt idx="3401">
                  <c:v>0.57999999999999996</c:v>
                </c:pt>
                <c:pt idx="3402">
                  <c:v>0.5</c:v>
                </c:pt>
                <c:pt idx="3403">
                  <c:v>0.56000000000000005</c:v>
                </c:pt>
                <c:pt idx="3404">
                  <c:v>0.5</c:v>
                </c:pt>
                <c:pt idx="3405">
                  <c:v>0.47</c:v>
                </c:pt>
                <c:pt idx="3406">
                  <c:v>0.56000000000000005</c:v>
                </c:pt>
                <c:pt idx="3407">
                  <c:v>0.55000000000000004</c:v>
                </c:pt>
                <c:pt idx="3408">
                  <c:v>0.59</c:v>
                </c:pt>
                <c:pt idx="3409">
                  <c:v>0.62</c:v>
                </c:pt>
                <c:pt idx="3410">
                  <c:v>0.64</c:v>
                </c:pt>
                <c:pt idx="3411">
                  <c:v>0.61</c:v>
                </c:pt>
                <c:pt idx="3412">
                  <c:v>0.62</c:v>
                </c:pt>
                <c:pt idx="3413">
                  <c:v>0.6</c:v>
                </c:pt>
                <c:pt idx="3414">
                  <c:v>0.57999999999999996</c:v>
                </c:pt>
                <c:pt idx="3415">
                  <c:v>0.62</c:v>
                </c:pt>
                <c:pt idx="3416">
                  <c:v>0.64</c:v>
                </c:pt>
                <c:pt idx="3417">
                  <c:v>0.6</c:v>
                </c:pt>
                <c:pt idx="3418">
                  <c:v>0.59</c:v>
                </c:pt>
                <c:pt idx="3419">
                  <c:v>0.57999999999999996</c:v>
                </c:pt>
                <c:pt idx="3420">
                  <c:v>0.59</c:v>
                </c:pt>
                <c:pt idx="3421">
                  <c:v>0.61</c:v>
                </c:pt>
                <c:pt idx="3422">
                  <c:v>0.57999999999999996</c:v>
                </c:pt>
                <c:pt idx="3423">
                  <c:v>0.55000000000000004</c:v>
                </c:pt>
                <c:pt idx="3424">
                  <c:v>0.56000000000000005</c:v>
                </c:pt>
                <c:pt idx="3425">
                  <c:v>0.62</c:v>
                </c:pt>
                <c:pt idx="3426">
                  <c:v>0.67</c:v>
                </c:pt>
                <c:pt idx="3427">
                  <c:v>0.61</c:v>
                </c:pt>
                <c:pt idx="3428">
                  <c:v>0.69</c:v>
                </c:pt>
                <c:pt idx="3429">
                  <c:v>0.66</c:v>
                </c:pt>
                <c:pt idx="3430">
                  <c:v>0.69</c:v>
                </c:pt>
                <c:pt idx="3431">
                  <c:v>0.65</c:v>
                </c:pt>
                <c:pt idx="3432">
                  <c:v>0.83</c:v>
                </c:pt>
                <c:pt idx="3433">
                  <c:v>0.85</c:v>
                </c:pt>
                <c:pt idx="3434">
                  <c:v>0.71</c:v>
                </c:pt>
                <c:pt idx="3435">
                  <c:v>0.68</c:v>
                </c:pt>
                <c:pt idx="3436">
                  <c:v>0.74</c:v>
                </c:pt>
                <c:pt idx="3437">
                  <c:v>0.76</c:v>
                </c:pt>
                <c:pt idx="3438">
                  <c:v>0.68</c:v>
                </c:pt>
                <c:pt idx="3439">
                  <c:v>0.63</c:v>
                </c:pt>
                <c:pt idx="3440">
                  <c:v>0.64</c:v>
                </c:pt>
                <c:pt idx="3441">
                  <c:v>0.62</c:v>
                </c:pt>
                <c:pt idx="3442">
                  <c:v>0.65</c:v>
                </c:pt>
                <c:pt idx="3443">
                  <c:v>0.67</c:v>
                </c:pt>
                <c:pt idx="3444">
                  <c:v>0.66</c:v>
                </c:pt>
                <c:pt idx="3445">
                  <c:v>0.72</c:v>
                </c:pt>
                <c:pt idx="3446">
                  <c:v>0.77</c:v>
                </c:pt>
                <c:pt idx="3447">
                  <c:v>0.73</c:v>
                </c:pt>
                <c:pt idx="3448">
                  <c:v>0.73</c:v>
                </c:pt>
                <c:pt idx="3449">
                  <c:v>0.67</c:v>
                </c:pt>
                <c:pt idx="3450">
                  <c:v>0.79</c:v>
                </c:pt>
                <c:pt idx="3451">
                  <c:v>0.77</c:v>
                </c:pt>
                <c:pt idx="3452">
                  <c:v>0.8</c:v>
                </c:pt>
                <c:pt idx="3453">
                  <c:v>0.7</c:v>
                </c:pt>
                <c:pt idx="3454">
                  <c:v>0.82</c:v>
                </c:pt>
                <c:pt idx="3455">
                  <c:v>0.93</c:v>
                </c:pt>
                <c:pt idx="3456">
                  <c:v>0.97</c:v>
                </c:pt>
                <c:pt idx="3457">
                  <c:v>0.79</c:v>
                </c:pt>
                <c:pt idx="3458">
                  <c:v>0.89</c:v>
                </c:pt>
                <c:pt idx="3459">
                  <c:v>0.8</c:v>
                </c:pt>
                <c:pt idx="3460">
                  <c:v>1.02</c:v>
                </c:pt>
                <c:pt idx="3461">
                  <c:v>1.06</c:v>
                </c:pt>
                <c:pt idx="3462">
                  <c:v>1.19</c:v>
                </c:pt>
                <c:pt idx="3463">
                  <c:v>1.01</c:v>
                </c:pt>
                <c:pt idx="3464">
                  <c:v>0.74</c:v>
                </c:pt>
                <c:pt idx="3465">
                  <c:v>0.98</c:v>
                </c:pt>
                <c:pt idx="3466">
                  <c:v>0.93</c:v>
                </c:pt>
                <c:pt idx="3467">
                  <c:v>0.91</c:v>
                </c:pt>
                <c:pt idx="3468">
                  <c:v>0.87</c:v>
                </c:pt>
                <c:pt idx="3469">
                  <c:v>0.77</c:v>
                </c:pt>
                <c:pt idx="3470">
                  <c:v>0.76</c:v>
                </c:pt>
                <c:pt idx="3471">
                  <c:v>0.79</c:v>
                </c:pt>
                <c:pt idx="3472">
                  <c:v>1.05</c:v>
                </c:pt>
                <c:pt idx="3473">
                  <c:v>0.77</c:v>
                </c:pt>
                <c:pt idx="3474">
                  <c:v>0.76</c:v>
                </c:pt>
                <c:pt idx="3475">
                  <c:v>0.77</c:v>
                </c:pt>
                <c:pt idx="3476">
                  <c:v>0.61</c:v>
                </c:pt>
                <c:pt idx="3477">
                  <c:v>0.67</c:v>
                </c:pt>
                <c:pt idx="3478">
                  <c:v>0.74</c:v>
                </c:pt>
                <c:pt idx="3479">
                  <c:v>0.86</c:v>
                </c:pt>
                <c:pt idx="3480">
                  <c:v>0.88</c:v>
                </c:pt>
                <c:pt idx="3481">
                  <c:v>0.97</c:v>
                </c:pt>
                <c:pt idx="3482">
                  <c:v>0.91</c:v>
                </c:pt>
                <c:pt idx="3483">
                  <c:v>0.93</c:v>
                </c:pt>
                <c:pt idx="3484">
                  <c:v>0.97</c:v>
                </c:pt>
                <c:pt idx="3485">
                  <c:v>0.9</c:v>
                </c:pt>
                <c:pt idx="3486">
                  <c:v>1.06</c:v>
                </c:pt>
                <c:pt idx="3487">
                  <c:v>1.24</c:v>
                </c:pt>
                <c:pt idx="3488">
                  <c:v>1.18</c:v>
                </c:pt>
                <c:pt idx="3489">
                  <c:v>1.1000000000000001</c:v>
                </c:pt>
                <c:pt idx="3490">
                  <c:v>1.1299999999999999</c:v>
                </c:pt>
                <c:pt idx="3491">
                  <c:v>1.1000000000000001</c:v>
                </c:pt>
                <c:pt idx="3492">
                  <c:v>1.1000000000000001</c:v>
                </c:pt>
                <c:pt idx="3493">
                  <c:v>1.06</c:v>
                </c:pt>
                <c:pt idx="3494">
                  <c:v>0.96</c:v>
                </c:pt>
                <c:pt idx="3495">
                  <c:v>0.8</c:v>
                </c:pt>
                <c:pt idx="3496">
                  <c:v>1</c:v>
                </c:pt>
                <c:pt idx="3497">
                  <c:v>0.66</c:v>
                </c:pt>
                <c:pt idx="3498">
                  <c:v>0.57999999999999996</c:v>
                </c:pt>
                <c:pt idx="3499">
                  <c:v>0.9</c:v>
                </c:pt>
                <c:pt idx="3500">
                  <c:v>0.53</c:v>
                </c:pt>
                <c:pt idx="3501">
                  <c:v>0.88</c:v>
                </c:pt>
                <c:pt idx="3502">
                  <c:v>0.39</c:v>
                </c:pt>
                <c:pt idx="3503">
                  <c:v>0.69</c:v>
                </c:pt>
                <c:pt idx="3504">
                  <c:v>0.39</c:v>
                </c:pt>
                <c:pt idx="3505">
                  <c:v>0.73</c:v>
                </c:pt>
                <c:pt idx="3506">
                  <c:v>0.63</c:v>
                </c:pt>
                <c:pt idx="3507">
                  <c:v>0.9</c:v>
                </c:pt>
                <c:pt idx="3508">
                  <c:v>0.76</c:v>
                </c:pt>
                <c:pt idx="3509">
                  <c:v>1.21</c:v>
                </c:pt>
                <c:pt idx="3510">
                  <c:v>1.1499999999999999</c:v>
                </c:pt>
                <c:pt idx="3511">
                  <c:v>1.1299999999999999</c:v>
                </c:pt>
                <c:pt idx="3512">
                  <c:v>1.01</c:v>
                </c:pt>
                <c:pt idx="3513">
                  <c:v>1.04</c:v>
                </c:pt>
                <c:pt idx="3514">
                  <c:v>1.38</c:v>
                </c:pt>
                <c:pt idx="3515">
                  <c:v>1.1499999999999999</c:v>
                </c:pt>
                <c:pt idx="3516">
                  <c:v>1.31</c:v>
                </c:pt>
                <c:pt idx="3517">
                  <c:v>0.91</c:v>
                </c:pt>
                <c:pt idx="3518">
                  <c:v>1.22</c:v>
                </c:pt>
                <c:pt idx="3519">
                  <c:v>0.95</c:v>
                </c:pt>
                <c:pt idx="3520">
                  <c:v>1.17</c:v>
                </c:pt>
                <c:pt idx="3521">
                  <c:v>0.88</c:v>
                </c:pt>
                <c:pt idx="3522">
                  <c:v>0.93</c:v>
                </c:pt>
                <c:pt idx="3523">
                  <c:v>0.9</c:v>
                </c:pt>
                <c:pt idx="3524">
                  <c:v>0.9</c:v>
                </c:pt>
                <c:pt idx="3525">
                  <c:v>0.88</c:v>
                </c:pt>
                <c:pt idx="3526">
                  <c:v>0.81</c:v>
                </c:pt>
                <c:pt idx="3527">
                  <c:v>0.95</c:v>
                </c:pt>
                <c:pt idx="3528">
                  <c:v>0.84</c:v>
                </c:pt>
                <c:pt idx="3529">
                  <c:v>1.21</c:v>
                </c:pt>
                <c:pt idx="3530">
                  <c:v>1.07</c:v>
                </c:pt>
                <c:pt idx="3531">
                  <c:v>1.18</c:v>
                </c:pt>
                <c:pt idx="3532">
                  <c:v>1.03</c:v>
                </c:pt>
                <c:pt idx="3533">
                  <c:v>0.97</c:v>
                </c:pt>
                <c:pt idx="3534">
                  <c:v>1.1100000000000001</c:v>
                </c:pt>
                <c:pt idx="3535">
                  <c:v>0.93</c:v>
                </c:pt>
                <c:pt idx="3536">
                  <c:v>1.07</c:v>
                </c:pt>
                <c:pt idx="3537">
                  <c:v>0.95</c:v>
                </c:pt>
                <c:pt idx="3538">
                  <c:v>0.92</c:v>
                </c:pt>
                <c:pt idx="3539">
                  <c:v>1</c:v>
                </c:pt>
                <c:pt idx="3540">
                  <c:v>0.9</c:v>
                </c:pt>
                <c:pt idx="3541">
                  <c:v>1.02</c:v>
                </c:pt>
                <c:pt idx="3542">
                  <c:v>0.88</c:v>
                </c:pt>
                <c:pt idx="3543">
                  <c:v>0.62</c:v>
                </c:pt>
                <c:pt idx="3544">
                  <c:v>0.86</c:v>
                </c:pt>
                <c:pt idx="3545">
                  <c:v>0.59</c:v>
                </c:pt>
                <c:pt idx="3546">
                  <c:v>0.63</c:v>
                </c:pt>
                <c:pt idx="3547">
                  <c:v>0.79</c:v>
                </c:pt>
                <c:pt idx="3548">
                  <c:v>0.75</c:v>
                </c:pt>
                <c:pt idx="3549">
                  <c:v>0.77</c:v>
                </c:pt>
                <c:pt idx="3550">
                  <c:v>0.85</c:v>
                </c:pt>
                <c:pt idx="3551">
                  <c:v>0.83</c:v>
                </c:pt>
                <c:pt idx="3552">
                  <c:v>0.9</c:v>
                </c:pt>
                <c:pt idx="3553">
                  <c:v>0.92</c:v>
                </c:pt>
                <c:pt idx="3554">
                  <c:v>0.86</c:v>
                </c:pt>
                <c:pt idx="3555">
                  <c:v>0.93</c:v>
                </c:pt>
                <c:pt idx="3556">
                  <c:v>0.87</c:v>
                </c:pt>
                <c:pt idx="3557">
                  <c:v>0.78</c:v>
                </c:pt>
                <c:pt idx="3558">
                  <c:v>0.54</c:v>
                </c:pt>
                <c:pt idx="3559">
                  <c:v>0.46</c:v>
                </c:pt>
                <c:pt idx="3560">
                  <c:v>0.95</c:v>
                </c:pt>
                <c:pt idx="3561">
                  <c:v>1.1000000000000001</c:v>
                </c:pt>
                <c:pt idx="3562">
                  <c:v>1.06</c:v>
                </c:pt>
                <c:pt idx="3563">
                  <c:v>1.01</c:v>
                </c:pt>
                <c:pt idx="3564">
                  <c:v>1.08</c:v>
                </c:pt>
                <c:pt idx="3565">
                  <c:v>1.18</c:v>
                </c:pt>
                <c:pt idx="3566">
                  <c:v>1</c:v>
                </c:pt>
                <c:pt idx="3567">
                  <c:v>0.93</c:v>
                </c:pt>
                <c:pt idx="3568">
                  <c:v>0.94</c:v>
                </c:pt>
                <c:pt idx="3569">
                  <c:v>0.81</c:v>
                </c:pt>
                <c:pt idx="3570">
                  <c:v>0.7</c:v>
                </c:pt>
                <c:pt idx="3571">
                  <c:v>0.63</c:v>
                </c:pt>
                <c:pt idx="3572">
                  <c:v>0.55000000000000004</c:v>
                </c:pt>
                <c:pt idx="3573">
                  <c:v>0.52</c:v>
                </c:pt>
                <c:pt idx="3574">
                  <c:v>1.1599999999999999</c:v>
                </c:pt>
                <c:pt idx="3575">
                  <c:v>1.0900000000000001</c:v>
                </c:pt>
                <c:pt idx="3576">
                  <c:v>1.04</c:v>
                </c:pt>
                <c:pt idx="3577">
                  <c:v>1.1100000000000001</c:v>
                </c:pt>
                <c:pt idx="3578">
                  <c:v>1.06</c:v>
                </c:pt>
                <c:pt idx="3579">
                  <c:v>0.87</c:v>
                </c:pt>
                <c:pt idx="3580">
                  <c:v>0.93</c:v>
                </c:pt>
                <c:pt idx="3581">
                  <c:v>1.04</c:v>
                </c:pt>
                <c:pt idx="3582">
                  <c:v>1.08</c:v>
                </c:pt>
                <c:pt idx="3583">
                  <c:v>0.99</c:v>
                </c:pt>
                <c:pt idx="3584">
                  <c:v>0.9</c:v>
                </c:pt>
                <c:pt idx="3585">
                  <c:v>0.89</c:v>
                </c:pt>
                <c:pt idx="3586">
                  <c:v>0.92</c:v>
                </c:pt>
                <c:pt idx="3587">
                  <c:v>0.98</c:v>
                </c:pt>
                <c:pt idx="3588">
                  <c:v>1</c:v>
                </c:pt>
                <c:pt idx="3589">
                  <c:v>0.97</c:v>
                </c:pt>
                <c:pt idx="3590">
                  <c:v>1.06</c:v>
                </c:pt>
                <c:pt idx="3591">
                  <c:v>1.1499999999999999</c:v>
                </c:pt>
                <c:pt idx="3592">
                  <c:v>1.21</c:v>
                </c:pt>
                <c:pt idx="3593">
                  <c:v>0.98</c:v>
                </c:pt>
                <c:pt idx="3594">
                  <c:v>0.95</c:v>
                </c:pt>
                <c:pt idx="3595">
                  <c:v>0.91</c:v>
                </c:pt>
                <c:pt idx="3596">
                  <c:v>0.73</c:v>
                </c:pt>
                <c:pt idx="3597">
                  <c:v>0.49</c:v>
                </c:pt>
                <c:pt idx="3598">
                  <c:v>0.94</c:v>
                </c:pt>
                <c:pt idx="3599">
                  <c:v>0.96</c:v>
                </c:pt>
                <c:pt idx="3600">
                  <c:v>0.99</c:v>
                </c:pt>
                <c:pt idx="3601">
                  <c:v>1</c:v>
                </c:pt>
                <c:pt idx="3602">
                  <c:v>1.1000000000000001</c:v>
                </c:pt>
                <c:pt idx="3603">
                  <c:v>1.07</c:v>
                </c:pt>
                <c:pt idx="3604">
                  <c:v>1.03</c:v>
                </c:pt>
                <c:pt idx="3605">
                  <c:v>1.08</c:v>
                </c:pt>
                <c:pt idx="3606">
                  <c:v>1.05</c:v>
                </c:pt>
                <c:pt idx="3607">
                  <c:v>1.1499999999999999</c:v>
                </c:pt>
                <c:pt idx="3608">
                  <c:v>1.25</c:v>
                </c:pt>
                <c:pt idx="3609">
                  <c:v>1.22</c:v>
                </c:pt>
                <c:pt idx="3610">
                  <c:v>1.1299999999999999</c:v>
                </c:pt>
                <c:pt idx="3611">
                  <c:v>1.24</c:v>
                </c:pt>
                <c:pt idx="3612">
                  <c:v>1.33</c:v>
                </c:pt>
                <c:pt idx="3613">
                  <c:v>1.43</c:v>
                </c:pt>
                <c:pt idx="3614">
                  <c:v>1.5</c:v>
                </c:pt>
                <c:pt idx="3615">
                  <c:v>1.41</c:v>
                </c:pt>
                <c:pt idx="3616">
                  <c:v>1.32</c:v>
                </c:pt>
                <c:pt idx="3617">
                  <c:v>0.93</c:v>
                </c:pt>
                <c:pt idx="3618">
                  <c:v>0.89</c:v>
                </c:pt>
                <c:pt idx="3619">
                  <c:v>0.92</c:v>
                </c:pt>
                <c:pt idx="3620">
                  <c:v>0.95</c:v>
                </c:pt>
                <c:pt idx="3621">
                  <c:v>0.9</c:v>
                </c:pt>
                <c:pt idx="3622">
                  <c:v>0.56000000000000005</c:v>
                </c:pt>
                <c:pt idx="3623">
                  <c:v>0.5</c:v>
                </c:pt>
                <c:pt idx="3624">
                  <c:v>0.43</c:v>
                </c:pt>
                <c:pt idx="3625">
                  <c:v>0.98</c:v>
                </c:pt>
                <c:pt idx="3626">
                  <c:v>1.03</c:v>
                </c:pt>
                <c:pt idx="3627">
                  <c:v>0.98</c:v>
                </c:pt>
                <c:pt idx="3628">
                  <c:v>1.28</c:v>
                </c:pt>
                <c:pt idx="3629">
                  <c:v>1.55</c:v>
                </c:pt>
                <c:pt idx="3630">
                  <c:v>1.41</c:v>
                </c:pt>
                <c:pt idx="3631">
                  <c:v>1.25</c:v>
                </c:pt>
                <c:pt idx="3632">
                  <c:v>1.08</c:v>
                </c:pt>
                <c:pt idx="3633">
                  <c:v>1.1100000000000001</c:v>
                </c:pt>
                <c:pt idx="3634">
                  <c:v>1.35</c:v>
                </c:pt>
                <c:pt idx="3635">
                  <c:v>1.28</c:v>
                </c:pt>
                <c:pt idx="3636">
                  <c:v>1.56</c:v>
                </c:pt>
                <c:pt idx="3637">
                  <c:v>1.61</c:v>
                </c:pt>
                <c:pt idx="3638">
                  <c:v>1.1499999999999999</c:v>
                </c:pt>
                <c:pt idx="3639">
                  <c:v>1.08</c:v>
                </c:pt>
                <c:pt idx="3640">
                  <c:v>1.24</c:v>
                </c:pt>
                <c:pt idx="3641">
                  <c:v>1.49</c:v>
                </c:pt>
                <c:pt idx="3642">
                  <c:v>1.56</c:v>
                </c:pt>
                <c:pt idx="3643">
                  <c:v>1.63</c:v>
                </c:pt>
                <c:pt idx="3644">
                  <c:v>1.35</c:v>
                </c:pt>
                <c:pt idx="3645">
                  <c:v>1.1299999999999999</c:v>
                </c:pt>
                <c:pt idx="3646">
                  <c:v>1.36</c:v>
                </c:pt>
                <c:pt idx="3647">
                  <c:v>1.38</c:v>
                </c:pt>
                <c:pt idx="3648">
                  <c:v>1.41</c:v>
                </c:pt>
                <c:pt idx="3649">
                  <c:v>1.42</c:v>
                </c:pt>
                <c:pt idx="3650">
                  <c:v>1.46</c:v>
                </c:pt>
                <c:pt idx="3651">
                  <c:v>1.58</c:v>
                </c:pt>
                <c:pt idx="3652">
                  <c:v>1.42</c:v>
                </c:pt>
                <c:pt idx="3653">
                  <c:v>1.58</c:v>
                </c:pt>
                <c:pt idx="3654">
                  <c:v>1.95</c:v>
                </c:pt>
                <c:pt idx="3655">
                  <c:v>1.55</c:v>
                </c:pt>
                <c:pt idx="3656">
                  <c:v>1.45</c:v>
                </c:pt>
                <c:pt idx="3657">
                  <c:v>1.4</c:v>
                </c:pt>
                <c:pt idx="3658">
                  <c:v>1.39</c:v>
                </c:pt>
                <c:pt idx="3659">
                  <c:v>1.57</c:v>
                </c:pt>
                <c:pt idx="3660">
                  <c:v>1.83</c:v>
                </c:pt>
                <c:pt idx="3661">
                  <c:v>1.6</c:v>
                </c:pt>
                <c:pt idx="3662">
                  <c:v>1.54</c:v>
                </c:pt>
                <c:pt idx="3663">
                  <c:v>1.36</c:v>
                </c:pt>
                <c:pt idx="3664">
                  <c:v>1.31</c:v>
                </c:pt>
                <c:pt idx="3665">
                  <c:v>1.21</c:v>
                </c:pt>
                <c:pt idx="3666">
                  <c:v>1.1399999999999999</c:v>
                </c:pt>
                <c:pt idx="3667">
                  <c:v>0.92</c:v>
                </c:pt>
                <c:pt idx="3668">
                  <c:v>0.83</c:v>
                </c:pt>
                <c:pt idx="3669">
                  <c:v>0.45</c:v>
                </c:pt>
                <c:pt idx="3670">
                  <c:v>0.93</c:v>
                </c:pt>
                <c:pt idx="3671">
                  <c:v>0.95</c:v>
                </c:pt>
                <c:pt idx="3672">
                  <c:v>0.94</c:v>
                </c:pt>
                <c:pt idx="3673">
                  <c:v>1.48</c:v>
                </c:pt>
                <c:pt idx="3674">
                  <c:v>1.53</c:v>
                </c:pt>
                <c:pt idx="3675">
                  <c:v>1.49</c:v>
                </c:pt>
                <c:pt idx="3676">
                  <c:v>1.61</c:v>
                </c:pt>
                <c:pt idx="3677">
                  <c:v>1.51</c:v>
                </c:pt>
                <c:pt idx="3678">
                  <c:v>1.95</c:v>
                </c:pt>
                <c:pt idx="3679">
                  <c:v>1.52</c:v>
                </c:pt>
                <c:pt idx="3680">
                  <c:v>1.44</c:v>
                </c:pt>
                <c:pt idx="3681">
                  <c:v>1.56</c:v>
                </c:pt>
                <c:pt idx="3682">
                  <c:v>1.52</c:v>
                </c:pt>
                <c:pt idx="3683">
                  <c:v>1.71</c:v>
                </c:pt>
                <c:pt idx="3684">
                  <c:v>1.66</c:v>
                </c:pt>
                <c:pt idx="3685">
                  <c:v>1.67</c:v>
                </c:pt>
                <c:pt idx="3686">
                  <c:v>1.51</c:v>
                </c:pt>
                <c:pt idx="3687">
                  <c:v>1.56</c:v>
                </c:pt>
                <c:pt idx="3688">
                  <c:v>1.68</c:v>
                </c:pt>
                <c:pt idx="3689">
                  <c:v>1.61</c:v>
                </c:pt>
                <c:pt idx="3690">
                  <c:v>1.59</c:v>
                </c:pt>
                <c:pt idx="3691">
                  <c:v>1.33</c:v>
                </c:pt>
                <c:pt idx="3692">
                  <c:v>1.17</c:v>
                </c:pt>
                <c:pt idx="3693">
                  <c:v>1.21</c:v>
                </c:pt>
                <c:pt idx="3694">
                  <c:v>1.1499999999999999</c:v>
                </c:pt>
                <c:pt idx="3695">
                  <c:v>1.26</c:v>
                </c:pt>
                <c:pt idx="3696">
                  <c:v>1.38</c:v>
                </c:pt>
                <c:pt idx="3697">
                  <c:v>1.36</c:v>
                </c:pt>
                <c:pt idx="3698">
                  <c:v>1.3</c:v>
                </c:pt>
                <c:pt idx="3699">
                  <c:v>1.32</c:v>
                </c:pt>
                <c:pt idx="3700">
                  <c:v>1.35</c:v>
                </c:pt>
                <c:pt idx="3701">
                  <c:v>1.42</c:v>
                </c:pt>
                <c:pt idx="3702">
                  <c:v>1.51</c:v>
                </c:pt>
                <c:pt idx="3703">
                  <c:v>1.36</c:v>
                </c:pt>
                <c:pt idx="3704">
                  <c:v>1.34</c:v>
                </c:pt>
                <c:pt idx="3705">
                  <c:v>1.23</c:v>
                </c:pt>
                <c:pt idx="3706">
                  <c:v>1.25</c:v>
                </c:pt>
                <c:pt idx="3707">
                  <c:v>1.35</c:v>
                </c:pt>
                <c:pt idx="3708">
                  <c:v>1.43</c:v>
                </c:pt>
                <c:pt idx="3709">
                  <c:v>1.49</c:v>
                </c:pt>
                <c:pt idx="3710">
                  <c:v>1.45</c:v>
                </c:pt>
                <c:pt idx="3711">
                  <c:v>1.51</c:v>
                </c:pt>
                <c:pt idx="3712">
                  <c:v>1.5</c:v>
                </c:pt>
                <c:pt idx="3713">
                  <c:v>1.52</c:v>
                </c:pt>
                <c:pt idx="3714">
                  <c:v>1.45</c:v>
                </c:pt>
                <c:pt idx="3715">
                  <c:v>1.19</c:v>
                </c:pt>
                <c:pt idx="3716">
                  <c:v>1.19</c:v>
                </c:pt>
                <c:pt idx="3717">
                  <c:v>1.21</c:v>
                </c:pt>
                <c:pt idx="3718">
                  <c:v>1.26</c:v>
                </c:pt>
                <c:pt idx="3719">
                  <c:v>1.1599999999999999</c:v>
                </c:pt>
                <c:pt idx="3720">
                  <c:v>1.0900000000000001</c:v>
                </c:pt>
                <c:pt idx="3721">
                  <c:v>1.0900000000000001</c:v>
                </c:pt>
                <c:pt idx="3722">
                  <c:v>1.2</c:v>
                </c:pt>
                <c:pt idx="3723">
                  <c:v>1.1100000000000001</c:v>
                </c:pt>
                <c:pt idx="3724">
                  <c:v>1.06</c:v>
                </c:pt>
                <c:pt idx="3725">
                  <c:v>1.0900000000000001</c:v>
                </c:pt>
                <c:pt idx="3726">
                  <c:v>1.06</c:v>
                </c:pt>
                <c:pt idx="3727">
                  <c:v>1.1000000000000001</c:v>
                </c:pt>
                <c:pt idx="3728">
                  <c:v>1.04</c:v>
                </c:pt>
                <c:pt idx="3729">
                  <c:v>1.1000000000000001</c:v>
                </c:pt>
                <c:pt idx="3730">
                  <c:v>1</c:v>
                </c:pt>
                <c:pt idx="3731">
                  <c:v>1.22</c:v>
                </c:pt>
                <c:pt idx="3732">
                  <c:v>0.92</c:v>
                </c:pt>
                <c:pt idx="3733">
                  <c:v>0.84</c:v>
                </c:pt>
                <c:pt idx="3734">
                  <c:v>0.95</c:v>
                </c:pt>
                <c:pt idx="3735">
                  <c:v>0.94</c:v>
                </c:pt>
                <c:pt idx="3736">
                  <c:v>0.99</c:v>
                </c:pt>
                <c:pt idx="3737">
                  <c:v>0.93</c:v>
                </c:pt>
                <c:pt idx="3738">
                  <c:v>0.93</c:v>
                </c:pt>
                <c:pt idx="3739">
                  <c:v>0.88</c:v>
                </c:pt>
                <c:pt idx="3740">
                  <c:v>0.91</c:v>
                </c:pt>
                <c:pt idx="3741">
                  <c:v>0.78</c:v>
                </c:pt>
                <c:pt idx="3742">
                  <c:v>0.85</c:v>
                </c:pt>
                <c:pt idx="3743">
                  <c:v>0.87</c:v>
                </c:pt>
                <c:pt idx="3744">
                  <c:v>0.83</c:v>
                </c:pt>
                <c:pt idx="3745">
                  <c:v>0.86</c:v>
                </c:pt>
                <c:pt idx="3746">
                  <c:v>0.79</c:v>
                </c:pt>
                <c:pt idx="3747">
                  <c:v>0.83</c:v>
                </c:pt>
                <c:pt idx="3748">
                  <c:v>0.86</c:v>
                </c:pt>
                <c:pt idx="3749">
                  <c:v>0.92</c:v>
                </c:pt>
                <c:pt idx="3750">
                  <c:v>0.84</c:v>
                </c:pt>
                <c:pt idx="3751">
                  <c:v>0.9</c:v>
                </c:pt>
                <c:pt idx="3752">
                  <c:v>0.97</c:v>
                </c:pt>
                <c:pt idx="3753">
                  <c:v>0.96</c:v>
                </c:pt>
                <c:pt idx="3754">
                  <c:v>0.97</c:v>
                </c:pt>
                <c:pt idx="3755">
                  <c:v>0.97</c:v>
                </c:pt>
                <c:pt idx="3756">
                  <c:v>0.9</c:v>
                </c:pt>
                <c:pt idx="3757">
                  <c:v>0.92</c:v>
                </c:pt>
                <c:pt idx="3758">
                  <c:v>1.06</c:v>
                </c:pt>
                <c:pt idx="3759">
                  <c:v>1.0900000000000001</c:v>
                </c:pt>
                <c:pt idx="3760">
                  <c:v>1.1000000000000001</c:v>
                </c:pt>
                <c:pt idx="3761">
                  <c:v>0.91</c:v>
                </c:pt>
                <c:pt idx="3762">
                  <c:v>0.81</c:v>
                </c:pt>
                <c:pt idx="3763">
                  <c:v>0.78</c:v>
                </c:pt>
                <c:pt idx="3764">
                  <c:v>0.75</c:v>
                </c:pt>
                <c:pt idx="3765">
                  <c:v>0.84</c:v>
                </c:pt>
                <c:pt idx="3766">
                  <c:v>0.81</c:v>
                </c:pt>
                <c:pt idx="3767">
                  <c:v>0.69</c:v>
                </c:pt>
                <c:pt idx="3768">
                  <c:v>0.68</c:v>
                </c:pt>
                <c:pt idx="3769">
                  <c:v>0.65</c:v>
                </c:pt>
                <c:pt idx="3770">
                  <c:v>0.67</c:v>
                </c:pt>
                <c:pt idx="3771">
                  <c:v>0.67</c:v>
                </c:pt>
                <c:pt idx="3772">
                  <c:v>0.7</c:v>
                </c:pt>
                <c:pt idx="3773">
                  <c:v>0.66</c:v>
                </c:pt>
                <c:pt idx="3774">
                  <c:v>0.63</c:v>
                </c:pt>
                <c:pt idx="3775">
                  <c:v>0.64</c:v>
                </c:pt>
                <c:pt idx="3776">
                  <c:v>0.61</c:v>
                </c:pt>
                <c:pt idx="3777">
                  <c:v>0.62</c:v>
                </c:pt>
                <c:pt idx="3778">
                  <c:v>0.6</c:v>
                </c:pt>
                <c:pt idx="3779">
                  <c:v>0.59</c:v>
                </c:pt>
                <c:pt idx="3780">
                  <c:v>0.62</c:v>
                </c:pt>
                <c:pt idx="3781">
                  <c:v>0.7</c:v>
                </c:pt>
                <c:pt idx="3782">
                  <c:v>0.73</c:v>
                </c:pt>
                <c:pt idx="3783">
                  <c:v>0.68</c:v>
                </c:pt>
                <c:pt idx="3784">
                  <c:v>0.68</c:v>
                </c:pt>
                <c:pt idx="3785">
                  <c:v>0.7</c:v>
                </c:pt>
                <c:pt idx="3786">
                  <c:v>0.68</c:v>
                </c:pt>
                <c:pt idx="3787">
                  <c:v>0.82</c:v>
                </c:pt>
                <c:pt idx="3788">
                  <c:v>0.79</c:v>
                </c:pt>
                <c:pt idx="3789">
                  <c:v>0.82</c:v>
                </c:pt>
                <c:pt idx="3790">
                  <c:v>0.77</c:v>
                </c:pt>
                <c:pt idx="3791">
                  <c:v>0.78</c:v>
                </c:pt>
                <c:pt idx="3792">
                  <c:v>0.73</c:v>
                </c:pt>
                <c:pt idx="3793">
                  <c:v>0.78</c:v>
                </c:pt>
                <c:pt idx="3794">
                  <c:v>0.7</c:v>
                </c:pt>
                <c:pt idx="3795">
                  <c:v>0.71</c:v>
                </c:pt>
                <c:pt idx="3796">
                  <c:v>0.76</c:v>
                </c:pt>
                <c:pt idx="3797">
                  <c:v>0.79</c:v>
                </c:pt>
                <c:pt idx="3798">
                  <c:v>0.81</c:v>
                </c:pt>
                <c:pt idx="3799">
                  <c:v>0.74</c:v>
                </c:pt>
                <c:pt idx="3800">
                  <c:v>0.76</c:v>
                </c:pt>
                <c:pt idx="3801">
                  <c:v>0.73</c:v>
                </c:pt>
                <c:pt idx="3802">
                  <c:v>0.76</c:v>
                </c:pt>
                <c:pt idx="3803">
                  <c:v>0.53</c:v>
                </c:pt>
                <c:pt idx="3804">
                  <c:v>0.55000000000000004</c:v>
                </c:pt>
                <c:pt idx="3805">
                  <c:v>0.42</c:v>
                </c:pt>
                <c:pt idx="3806">
                  <c:v>0.56000000000000005</c:v>
                </c:pt>
                <c:pt idx="3807">
                  <c:v>0.5</c:v>
                </c:pt>
                <c:pt idx="3808">
                  <c:v>0.49</c:v>
                </c:pt>
                <c:pt idx="3809">
                  <c:v>0.55000000000000004</c:v>
                </c:pt>
                <c:pt idx="3810">
                  <c:v>0.59</c:v>
                </c:pt>
                <c:pt idx="3811">
                  <c:v>0.62</c:v>
                </c:pt>
                <c:pt idx="3812">
                  <c:v>0.77</c:v>
                </c:pt>
                <c:pt idx="3813">
                  <c:v>0.72</c:v>
                </c:pt>
                <c:pt idx="3814">
                  <c:v>0.75</c:v>
                </c:pt>
                <c:pt idx="3815">
                  <c:v>0.64</c:v>
                </c:pt>
                <c:pt idx="3816">
                  <c:v>0.66</c:v>
                </c:pt>
                <c:pt idx="3817">
                  <c:v>0.59</c:v>
                </c:pt>
                <c:pt idx="3818">
                  <c:v>0.52</c:v>
                </c:pt>
                <c:pt idx="3819">
                  <c:v>0.61</c:v>
                </c:pt>
                <c:pt idx="3820">
                  <c:v>0.49</c:v>
                </c:pt>
                <c:pt idx="3821">
                  <c:v>0.67</c:v>
                </c:pt>
                <c:pt idx="3822">
                  <c:v>0.86</c:v>
                </c:pt>
                <c:pt idx="3823">
                  <c:v>0.54</c:v>
                </c:pt>
                <c:pt idx="3824">
                  <c:v>0.53</c:v>
                </c:pt>
                <c:pt idx="3825">
                  <c:v>0.39</c:v>
                </c:pt>
                <c:pt idx="3826">
                  <c:v>0.68</c:v>
                </c:pt>
                <c:pt idx="3827">
                  <c:v>0.5</c:v>
                </c:pt>
                <c:pt idx="3828">
                  <c:v>0.65</c:v>
                </c:pt>
                <c:pt idx="3829">
                  <c:v>1.1399999999999999</c:v>
                </c:pt>
                <c:pt idx="3830">
                  <c:v>1.19</c:v>
                </c:pt>
                <c:pt idx="3831">
                  <c:v>1.4</c:v>
                </c:pt>
                <c:pt idx="3832">
                  <c:v>1.2</c:v>
                </c:pt>
                <c:pt idx="3833">
                  <c:v>1.29</c:v>
                </c:pt>
                <c:pt idx="3834">
                  <c:v>0.99</c:v>
                </c:pt>
                <c:pt idx="3835">
                  <c:v>0.95</c:v>
                </c:pt>
                <c:pt idx="3836">
                  <c:v>0.76</c:v>
                </c:pt>
                <c:pt idx="3837">
                  <c:v>0.73</c:v>
                </c:pt>
                <c:pt idx="3838">
                  <c:v>0.64</c:v>
                </c:pt>
                <c:pt idx="3839">
                  <c:v>0.66</c:v>
                </c:pt>
                <c:pt idx="3840">
                  <c:v>0.63</c:v>
                </c:pt>
                <c:pt idx="3841">
                  <c:v>0.61</c:v>
                </c:pt>
                <c:pt idx="3842">
                  <c:v>0.54</c:v>
                </c:pt>
                <c:pt idx="3843">
                  <c:v>0.68</c:v>
                </c:pt>
                <c:pt idx="3844">
                  <c:v>0.59</c:v>
                </c:pt>
                <c:pt idx="3845">
                  <c:v>0.68</c:v>
                </c:pt>
                <c:pt idx="3846">
                  <c:v>0.55000000000000004</c:v>
                </c:pt>
                <c:pt idx="3847">
                  <c:v>0.62</c:v>
                </c:pt>
                <c:pt idx="3848">
                  <c:v>0.59</c:v>
                </c:pt>
                <c:pt idx="3849">
                  <c:v>0.62</c:v>
                </c:pt>
                <c:pt idx="3850">
                  <c:v>0.6</c:v>
                </c:pt>
                <c:pt idx="3851">
                  <c:v>0.66</c:v>
                </c:pt>
                <c:pt idx="3852">
                  <c:v>0.59</c:v>
                </c:pt>
                <c:pt idx="3853">
                  <c:v>0.42</c:v>
                </c:pt>
                <c:pt idx="3854">
                  <c:v>0.39</c:v>
                </c:pt>
                <c:pt idx="3855">
                  <c:v>0.38</c:v>
                </c:pt>
                <c:pt idx="3856">
                  <c:v>0.5</c:v>
                </c:pt>
                <c:pt idx="3857">
                  <c:v>0.53</c:v>
                </c:pt>
                <c:pt idx="3858">
                  <c:v>0.56000000000000005</c:v>
                </c:pt>
                <c:pt idx="3859">
                  <c:v>0.76</c:v>
                </c:pt>
                <c:pt idx="3860">
                  <c:v>0.71</c:v>
                </c:pt>
                <c:pt idx="3861">
                  <c:v>0.77</c:v>
                </c:pt>
                <c:pt idx="3862">
                  <c:v>0.84</c:v>
                </c:pt>
                <c:pt idx="3863">
                  <c:v>0.8</c:v>
                </c:pt>
                <c:pt idx="3864">
                  <c:v>0.77</c:v>
                </c:pt>
                <c:pt idx="3865">
                  <c:v>0.81</c:v>
                </c:pt>
                <c:pt idx="3866">
                  <c:v>0.78</c:v>
                </c:pt>
                <c:pt idx="3867">
                  <c:v>0.63</c:v>
                </c:pt>
                <c:pt idx="3868">
                  <c:v>0.61</c:v>
                </c:pt>
                <c:pt idx="3869">
                  <c:v>0.64</c:v>
                </c:pt>
                <c:pt idx="3870">
                  <c:v>0.62</c:v>
                </c:pt>
                <c:pt idx="3871">
                  <c:v>0.57999999999999996</c:v>
                </c:pt>
                <c:pt idx="3872">
                  <c:v>0.56000000000000005</c:v>
                </c:pt>
                <c:pt idx="3873">
                  <c:v>0.6</c:v>
                </c:pt>
                <c:pt idx="3874">
                  <c:v>0.56999999999999995</c:v>
                </c:pt>
                <c:pt idx="3875">
                  <c:v>0.59</c:v>
                </c:pt>
                <c:pt idx="3876">
                  <c:v>0.57999999999999996</c:v>
                </c:pt>
                <c:pt idx="3877">
                  <c:v>0.61</c:v>
                </c:pt>
                <c:pt idx="3878">
                  <c:v>0.6</c:v>
                </c:pt>
                <c:pt idx="3879">
                  <c:v>0.63</c:v>
                </c:pt>
                <c:pt idx="3880">
                  <c:v>0.59</c:v>
                </c:pt>
                <c:pt idx="3881">
                  <c:v>0.52</c:v>
                </c:pt>
                <c:pt idx="3882">
                  <c:v>0.5</c:v>
                </c:pt>
                <c:pt idx="3883">
                  <c:v>0.48</c:v>
                </c:pt>
                <c:pt idx="3884">
                  <c:v>0.53</c:v>
                </c:pt>
                <c:pt idx="3885">
                  <c:v>0.56999999999999995</c:v>
                </c:pt>
                <c:pt idx="3886">
                  <c:v>0.52</c:v>
                </c:pt>
                <c:pt idx="3887">
                  <c:v>0.59</c:v>
                </c:pt>
                <c:pt idx="3888">
                  <c:v>0.56999999999999995</c:v>
                </c:pt>
                <c:pt idx="3889">
                  <c:v>0.55000000000000004</c:v>
                </c:pt>
                <c:pt idx="3890">
                  <c:v>0.52</c:v>
                </c:pt>
                <c:pt idx="3891">
                  <c:v>0.61</c:v>
                </c:pt>
                <c:pt idx="3892">
                  <c:v>0.64</c:v>
                </c:pt>
                <c:pt idx="3893">
                  <c:v>0.57999999999999996</c:v>
                </c:pt>
                <c:pt idx="3894">
                  <c:v>0.66</c:v>
                </c:pt>
                <c:pt idx="3895">
                  <c:v>0.64</c:v>
                </c:pt>
                <c:pt idx="3896">
                  <c:v>0.61</c:v>
                </c:pt>
                <c:pt idx="3897">
                  <c:v>0.59</c:v>
                </c:pt>
                <c:pt idx="3898">
                  <c:v>0.62</c:v>
                </c:pt>
                <c:pt idx="3899">
                  <c:v>0.47</c:v>
                </c:pt>
                <c:pt idx="3900">
                  <c:v>0.63</c:v>
                </c:pt>
                <c:pt idx="3901">
                  <c:v>0.59</c:v>
                </c:pt>
                <c:pt idx="3902">
                  <c:v>0.6</c:v>
                </c:pt>
                <c:pt idx="3903">
                  <c:v>0.42</c:v>
                </c:pt>
                <c:pt idx="3904">
                  <c:v>0.54</c:v>
                </c:pt>
                <c:pt idx="3905">
                  <c:v>0.67</c:v>
                </c:pt>
                <c:pt idx="3906">
                  <c:v>0.65</c:v>
                </c:pt>
                <c:pt idx="3907">
                  <c:v>0.55000000000000004</c:v>
                </c:pt>
                <c:pt idx="3908">
                  <c:v>0.6</c:v>
                </c:pt>
                <c:pt idx="3909">
                  <c:v>0.68</c:v>
                </c:pt>
                <c:pt idx="3910">
                  <c:v>0.62</c:v>
                </c:pt>
                <c:pt idx="3911">
                  <c:v>0.79</c:v>
                </c:pt>
                <c:pt idx="3912">
                  <c:v>0.69</c:v>
                </c:pt>
                <c:pt idx="3913">
                  <c:v>0.66</c:v>
                </c:pt>
                <c:pt idx="3914">
                  <c:v>0.7</c:v>
                </c:pt>
                <c:pt idx="3915">
                  <c:v>0.78</c:v>
                </c:pt>
                <c:pt idx="3916">
                  <c:v>0.73</c:v>
                </c:pt>
                <c:pt idx="3917">
                  <c:v>0.69</c:v>
                </c:pt>
                <c:pt idx="3918">
                  <c:v>0.72</c:v>
                </c:pt>
                <c:pt idx="3919">
                  <c:v>0.74</c:v>
                </c:pt>
                <c:pt idx="3920">
                  <c:v>0.77</c:v>
                </c:pt>
                <c:pt idx="3921">
                  <c:v>0.79</c:v>
                </c:pt>
                <c:pt idx="3922">
                  <c:v>0.72</c:v>
                </c:pt>
                <c:pt idx="3923">
                  <c:v>0.96</c:v>
                </c:pt>
                <c:pt idx="3924">
                  <c:v>0.7</c:v>
                </c:pt>
                <c:pt idx="3925">
                  <c:v>0.42</c:v>
                </c:pt>
                <c:pt idx="3926">
                  <c:v>0.9</c:v>
                </c:pt>
                <c:pt idx="3927">
                  <c:v>1.62</c:v>
                </c:pt>
                <c:pt idx="3928">
                  <c:v>1.27</c:v>
                </c:pt>
                <c:pt idx="3929">
                  <c:v>1.52</c:v>
                </c:pt>
                <c:pt idx="3930">
                  <c:v>1.87</c:v>
                </c:pt>
                <c:pt idx="3931">
                  <c:v>1.35</c:v>
                </c:pt>
                <c:pt idx="3932">
                  <c:v>0.99</c:v>
                </c:pt>
                <c:pt idx="3933">
                  <c:v>0.92</c:v>
                </c:pt>
                <c:pt idx="3934">
                  <c:v>0.41</c:v>
                </c:pt>
                <c:pt idx="3935">
                  <c:v>1.0900000000000001</c:v>
                </c:pt>
                <c:pt idx="3936">
                  <c:v>0.85</c:v>
                </c:pt>
                <c:pt idx="3937">
                  <c:v>0.98</c:v>
                </c:pt>
                <c:pt idx="3938">
                  <c:v>0.99</c:v>
                </c:pt>
                <c:pt idx="3939">
                  <c:v>0.9</c:v>
                </c:pt>
                <c:pt idx="3940">
                  <c:v>0.79</c:v>
                </c:pt>
                <c:pt idx="3941">
                  <c:v>0.6</c:v>
                </c:pt>
                <c:pt idx="3942">
                  <c:v>0.51</c:v>
                </c:pt>
                <c:pt idx="3943">
                  <c:v>0.43</c:v>
                </c:pt>
                <c:pt idx="3944">
                  <c:v>0.41</c:v>
                </c:pt>
                <c:pt idx="3945">
                  <c:v>0.5</c:v>
                </c:pt>
                <c:pt idx="3946">
                  <c:v>0.48</c:v>
                </c:pt>
                <c:pt idx="3947">
                  <c:v>0.49</c:v>
                </c:pt>
                <c:pt idx="3948">
                  <c:v>0.56000000000000005</c:v>
                </c:pt>
                <c:pt idx="3949">
                  <c:v>0.56999999999999995</c:v>
                </c:pt>
                <c:pt idx="3950">
                  <c:v>0.51</c:v>
                </c:pt>
                <c:pt idx="3951">
                  <c:v>0.49</c:v>
                </c:pt>
                <c:pt idx="3952">
                  <c:v>0.54</c:v>
                </c:pt>
                <c:pt idx="3953">
                  <c:v>0.59</c:v>
                </c:pt>
                <c:pt idx="3954">
                  <c:v>0.622</c:v>
                </c:pt>
                <c:pt idx="3955">
                  <c:v>0.66</c:v>
                </c:pt>
                <c:pt idx="3956">
                  <c:v>0.89</c:v>
                </c:pt>
                <c:pt idx="3957">
                  <c:v>1.19</c:v>
                </c:pt>
                <c:pt idx="3958">
                  <c:v>1.1599999999999999</c:v>
                </c:pt>
                <c:pt idx="3959">
                  <c:v>1.08</c:v>
                </c:pt>
                <c:pt idx="3960">
                  <c:v>1.1000000000000001</c:v>
                </c:pt>
                <c:pt idx="3961">
                  <c:v>1.08</c:v>
                </c:pt>
                <c:pt idx="3962">
                  <c:v>1.2</c:v>
                </c:pt>
                <c:pt idx="3963">
                  <c:v>1.1499999999999999</c:v>
                </c:pt>
                <c:pt idx="3964">
                  <c:v>0.75</c:v>
                </c:pt>
                <c:pt idx="3965">
                  <c:v>0.78</c:v>
                </c:pt>
                <c:pt idx="3966">
                  <c:v>0.74</c:v>
                </c:pt>
                <c:pt idx="3967">
                  <c:v>0.78</c:v>
                </c:pt>
                <c:pt idx="3968">
                  <c:v>0.73</c:v>
                </c:pt>
                <c:pt idx="3969">
                  <c:v>0.7</c:v>
                </c:pt>
                <c:pt idx="3970">
                  <c:v>0.59</c:v>
                </c:pt>
                <c:pt idx="3971">
                  <c:v>0.61</c:v>
                </c:pt>
                <c:pt idx="3972">
                  <c:v>0.62</c:v>
                </c:pt>
                <c:pt idx="3973">
                  <c:v>0.56000000000000005</c:v>
                </c:pt>
                <c:pt idx="3974">
                  <c:v>0.54</c:v>
                </c:pt>
                <c:pt idx="3975">
                  <c:v>0.55000000000000004</c:v>
                </c:pt>
                <c:pt idx="3976">
                  <c:v>0.56000000000000005</c:v>
                </c:pt>
                <c:pt idx="3977">
                  <c:v>0.63</c:v>
                </c:pt>
                <c:pt idx="3978">
                  <c:v>0.59</c:v>
                </c:pt>
                <c:pt idx="3979">
                  <c:v>0.49</c:v>
                </c:pt>
                <c:pt idx="3980">
                  <c:v>0.51</c:v>
                </c:pt>
                <c:pt idx="3981">
                  <c:v>0.5</c:v>
                </c:pt>
                <c:pt idx="3982">
                  <c:v>0.66</c:v>
                </c:pt>
                <c:pt idx="3983">
                  <c:v>0.55000000000000004</c:v>
                </c:pt>
                <c:pt idx="3984">
                  <c:v>0.57999999999999996</c:v>
                </c:pt>
                <c:pt idx="3985">
                  <c:v>0.54</c:v>
                </c:pt>
                <c:pt idx="3986">
                  <c:v>0.55000000000000004</c:v>
                </c:pt>
                <c:pt idx="3987">
                  <c:v>0.5</c:v>
                </c:pt>
                <c:pt idx="3988">
                  <c:v>0.63</c:v>
                </c:pt>
                <c:pt idx="3989">
                  <c:v>0.62</c:v>
                </c:pt>
                <c:pt idx="3990">
                  <c:v>0.57999999999999996</c:v>
                </c:pt>
                <c:pt idx="3991">
                  <c:v>0.56000000000000005</c:v>
                </c:pt>
                <c:pt idx="3992">
                  <c:v>0.57999999999999996</c:v>
                </c:pt>
                <c:pt idx="3993">
                  <c:v>0.56000000000000005</c:v>
                </c:pt>
                <c:pt idx="3994">
                  <c:v>0.57999999999999996</c:v>
                </c:pt>
                <c:pt idx="3995">
                  <c:v>0.69</c:v>
                </c:pt>
                <c:pt idx="3996">
                  <c:v>0.66</c:v>
                </c:pt>
                <c:pt idx="3997">
                  <c:v>0.65</c:v>
                </c:pt>
                <c:pt idx="3998">
                  <c:v>0.63</c:v>
                </c:pt>
                <c:pt idx="3999">
                  <c:v>0.68</c:v>
                </c:pt>
                <c:pt idx="4000">
                  <c:v>0.61</c:v>
                </c:pt>
                <c:pt idx="4001">
                  <c:v>0.55000000000000004</c:v>
                </c:pt>
                <c:pt idx="4002">
                  <c:v>0.57999999999999996</c:v>
                </c:pt>
                <c:pt idx="4003">
                  <c:v>0.6</c:v>
                </c:pt>
                <c:pt idx="4004">
                  <c:v>0.59</c:v>
                </c:pt>
                <c:pt idx="4005">
                  <c:v>0.61</c:v>
                </c:pt>
                <c:pt idx="4006">
                  <c:v>0.44</c:v>
                </c:pt>
                <c:pt idx="4007">
                  <c:v>0.39</c:v>
                </c:pt>
                <c:pt idx="4008">
                  <c:v>0.44</c:v>
                </c:pt>
                <c:pt idx="4009">
                  <c:v>0.56000000000000005</c:v>
                </c:pt>
                <c:pt idx="4010">
                  <c:v>0.61</c:v>
                </c:pt>
                <c:pt idx="4011">
                  <c:v>0.6</c:v>
                </c:pt>
                <c:pt idx="4012">
                  <c:v>0.8</c:v>
                </c:pt>
                <c:pt idx="4013">
                  <c:v>0.7</c:v>
                </c:pt>
                <c:pt idx="4014">
                  <c:v>0.75</c:v>
                </c:pt>
                <c:pt idx="4015">
                  <c:v>0.8</c:v>
                </c:pt>
                <c:pt idx="4016">
                  <c:v>0.86</c:v>
                </c:pt>
                <c:pt idx="4017">
                  <c:v>0.78</c:v>
                </c:pt>
                <c:pt idx="4018">
                  <c:v>0.7</c:v>
                </c:pt>
                <c:pt idx="4019">
                  <c:v>0.62</c:v>
                </c:pt>
                <c:pt idx="4020">
                  <c:v>0.57999999999999996</c:v>
                </c:pt>
                <c:pt idx="4021">
                  <c:v>0.62</c:v>
                </c:pt>
                <c:pt idx="4022">
                  <c:v>0.59</c:v>
                </c:pt>
                <c:pt idx="4023">
                  <c:v>0.53</c:v>
                </c:pt>
                <c:pt idx="4024">
                  <c:v>0.5</c:v>
                </c:pt>
                <c:pt idx="4025">
                  <c:v>0.42</c:v>
                </c:pt>
                <c:pt idx="4026">
                  <c:v>0.44</c:v>
                </c:pt>
                <c:pt idx="4027">
                  <c:v>0.46</c:v>
                </c:pt>
                <c:pt idx="4028">
                  <c:v>0.47</c:v>
                </c:pt>
                <c:pt idx="4029">
                  <c:v>0.5</c:v>
                </c:pt>
                <c:pt idx="4030">
                  <c:v>0.49</c:v>
                </c:pt>
                <c:pt idx="4031">
                  <c:v>0.5</c:v>
                </c:pt>
                <c:pt idx="4032">
                  <c:v>0.49</c:v>
                </c:pt>
                <c:pt idx="4033">
                  <c:v>0.55000000000000004</c:v>
                </c:pt>
                <c:pt idx="4034">
                  <c:v>0.54</c:v>
                </c:pt>
                <c:pt idx="4035">
                  <c:v>0.51</c:v>
                </c:pt>
                <c:pt idx="4036">
                  <c:v>0.47</c:v>
                </c:pt>
                <c:pt idx="4037">
                  <c:v>0.45</c:v>
                </c:pt>
                <c:pt idx="4038">
                  <c:v>0.48</c:v>
                </c:pt>
                <c:pt idx="4039">
                  <c:v>0.44</c:v>
                </c:pt>
                <c:pt idx="4040">
                  <c:v>0.5</c:v>
                </c:pt>
                <c:pt idx="4041">
                  <c:v>0.47</c:v>
                </c:pt>
                <c:pt idx="4042">
                  <c:v>0.45</c:v>
                </c:pt>
                <c:pt idx="4043">
                  <c:v>0.57999999999999996</c:v>
                </c:pt>
                <c:pt idx="4044">
                  <c:v>0.62</c:v>
                </c:pt>
                <c:pt idx="4045">
                  <c:v>1.64</c:v>
                </c:pt>
                <c:pt idx="4046">
                  <c:v>1.5</c:v>
                </c:pt>
                <c:pt idx="4047">
                  <c:v>1.2</c:v>
                </c:pt>
                <c:pt idx="4048">
                  <c:v>1.53</c:v>
                </c:pt>
                <c:pt idx="4049">
                  <c:v>1.36</c:v>
                </c:pt>
                <c:pt idx="4050">
                  <c:v>0.62</c:v>
                </c:pt>
                <c:pt idx="4051">
                  <c:v>1.1499999999999999</c:v>
                </c:pt>
                <c:pt idx="4052">
                  <c:v>0.66</c:v>
                </c:pt>
                <c:pt idx="4053">
                  <c:v>0.63</c:v>
                </c:pt>
                <c:pt idx="4054">
                  <c:v>0.6</c:v>
                </c:pt>
                <c:pt idx="4055">
                  <c:v>0.54</c:v>
                </c:pt>
                <c:pt idx="4056">
                  <c:v>0.52</c:v>
                </c:pt>
                <c:pt idx="4057">
                  <c:v>0.84</c:v>
                </c:pt>
                <c:pt idx="4058">
                  <c:v>0.82</c:v>
                </c:pt>
                <c:pt idx="4059">
                  <c:v>0.79</c:v>
                </c:pt>
                <c:pt idx="4060">
                  <c:v>0.7</c:v>
                </c:pt>
                <c:pt idx="4061">
                  <c:v>0.64</c:v>
                </c:pt>
                <c:pt idx="4062">
                  <c:v>0.64</c:v>
                </c:pt>
                <c:pt idx="4063">
                  <c:v>0.59</c:v>
                </c:pt>
                <c:pt idx="4064">
                  <c:v>0.61</c:v>
                </c:pt>
                <c:pt idx="4065">
                  <c:v>0.55000000000000004</c:v>
                </c:pt>
                <c:pt idx="4066">
                  <c:v>0.55000000000000004</c:v>
                </c:pt>
                <c:pt idx="4067">
                  <c:v>0.51</c:v>
                </c:pt>
                <c:pt idx="4068">
                  <c:v>0.53</c:v>
                </c:pt>
                <c:pt idx="4069">
                  <c:v>0.56999999999999995</c:v>
                </c:pt>
                <c:pt idx="4070">
                  <c:v>0.65</c:v>
                </c:pt>
                <c:pt idx="4071">
                  <c:v>0.66</c:v>
                </c:pt>
                <c:pt idx="4072">
                  <c:v>0.51</c:v>
                </c:pt>
                <c:pt idx="4073">
                  <c:v>0.53</c:v>
                </c:pt>
                <c:pt idx="4074">
                  <c:v>0.55000000000000004</c:v>
                </c:pt>
                <c:pt idx="4075">
                  <c:v>0.47</c:v>
                </c:pt>
                <c:pt idx="4076">
                  <c:v>0.44</c:v>
                </c:pt>
                <c:pt idx="4077">
                  <c:v>0.55000000000000004</c:v>
                </c:pt>
                <c:pt idx="4078">
                  <c:v>0.51</c:v>
                </c:pt>
                <c:pt idx="4079">
                  <c:v>0.5</c:v>
                </c:pt>
                <c:pt idx="4080">
                  <c:v>0.54</c:v>
                </c:pt>
                <c:pt idx="4081">
                  <c:v>0.51</c:v>
                </c:pt>
                <c:pt idx="4082">
                  <c:v>0.52</c:v>
                </c:pt>
                <c:pt idx="4083">
                  <c:v>0.49</c:v>
                </c:pt>
                <c:pt idx="4084">
                  <c:v>0.53</c:v>
                </c:pt>
                <c:pt idx="4085">
                  <c:v>0.48</c:v>
                </c:pt>
                <c:pt idx="4086">
                  <c:v>0.5</c:v>
                </c:pt>
                <c:pt idx="4087">
                  <c:v>0.54</c:v>
                </c:pt>
                <c:pt idx="4088">
                  <c:v>0.45</c:v>
                </c:pt>
                <c:pt idx="4089">
                  <c:v>0.52</c:v>
                </c:pt>
                <c:pt idx="4090">
                  <c:v>0.59</c:v>
                </c:pt>
                <c:pt idx="4091">
                  <c:v>0.5</c:v>
                </c:pt>
                <c:pt idx="4092">
                  <c:v>0.5</c:v>
                </c:pt>
                <c:pt idx="4093">
                  <c:v>0.48</c:v>
                </c:pt>
                <c:pt idx="4094">
                  <c:v>0.56999999999999995</c:v>
                </c:pt>
                <c:pt idx="4095">
                  <c:v>0.63</c:v>
                </c:pt>
                <c:pt idx="4096">
                  <c:v>0.56999999999999995</c:v>
                </c:pt>
                <c:pt idx="4097">
                  <c:v>0.51</c:v>
                </c:pt>
                <c:pt idx="4098">
                  <c:v>0.54</c:v>
                </c:pt>
                <c:pt idx="4099">
                  <c:v>0.6</c:v>
                </c:pt>
                <c:pt idx="4100">
                  <c:v>0.59</c:v>
                </c:pt>
                <c:pt idx="4101">
                  <c:v>0.63</c:v>
                </c:pt>
                <c:pt idx="4102">
                  <c:v>0.61</c:v>
                </c:pt>
                <c:pt idx="4103">
                  <c:v>0.64</c:v>
                </c:pt>
                <c:pt idx="4104">
                  <c:v>0.62</c:v>
                </c:pt>
                <c:pt idx="4105">
                  <c:v>0.56999999999999995</c:v>
                </c:pt>
                <c:pt idx="4106">
                  <c:v>0.55000000000000004</c:v>
                </c:pt>
                <c:pt idx="4107">
                  <c:v>0.63</c:v>
                </c:pt>
                <c:pt idx="4108">
                  <c:v>0.56999999999999995</c:v>
                </c:pt>
                <c:pt idx="4109">
                  <c:v>0.54</c:v>
                </c:pt>
                <c:pt idx="4110">
                  <c:v>0.6</c:v>
                </c:pt>
                <c:pt idx="4111">
                  <c:v>0.55000000000000004</c:v>
                </c:pt>
                <c:pt idx="4112">
                  <c:v>0.52</c:v>
                </c:pt>
                <c:pt idx="4113">
                  <c:v>0.5</c:v>
                </c:pt>
                <c:pt idx="4114">
                  <c:v>0.51</c:v>
                </c:pt>
                <c:pt idx="4115">
                  <c:v>0.5</c:v>
                </c:pt>
                <c:pt idx="4116">
                  <c:v>0.53</c:v>
                </c:pt>
                <c:pt idx="4117">
                  <c:v>0.56999999999999995</c:v>
                </c:pt>
                <c:pt idx="4118">
                  <c:v>0.56000000000000005</c:v>
                </c:pt>
                <c:pt idx="4119">
                  <c:v>0.64</c:v>
                </c:pt>
                <c:pt idx="4120">
                  <c:v>0.64</c:v>
                </c:pt>
                <c:pt idx="4121">
                  <c:v>0.6</c:v>
                </c:pt>
                <c:pt idx="4122">
                  <c:v>0.56999999999999995</c:v>
                </c:pt>
                <c:pt idx="4123">
                  <c:v>0.56999999999999995</c:v>
                </c:pt>
                <c:pt idx="4124">
                  <c:v>0.69</c:v>
                </c:pt>
                <c:pt idx="4125">
                  <c:v>0.72</c:v>
                </c:pt>
                <c:pt idx="4126">
                  <c:v>0.72</c:v>
                </c:pt>
                <c:pt idx="4127">
                  <c:v>0.75</c:v>
                </c:pt>
                <c:pt idx="4128">
                  <c:v>0.71</c:v>
                </c:pt>
                <c:pt idx="4129">
                  <c:v>0.73</c:v>
                </c:pt>
                <c:pt idx="4130">
                  <c:v>0.69</c:v>
                </c:pt>
                <c:pt idx="4131">
                  <c:v>0.51</c:v>
                </c:pt>
                <c:pt idx="4132">
                  <c:v>0.68</c:v>
                </c:pt>
                <c:pt idx="4133">
                  <c:v>0.62</c:v>
                </c:pt>
                <c:pt idx="4134">
                  <c:v>0.6</c:v>
                </c:pt>
                <c:pt idx="4135">
                  <c:v>0.67</c:v>
                </c:pt>
                <c:pt idx="4136">
                  <c:v>0.64</c:v>
                </c:pt>
                <c:pt idx="4137">
                  <c:v>0.64</c:v>
                </c:pt>
                <c:pt idx="4138">
                  <c:v>0.61</c:v>
                </c:pt>
                <c:pt idx="4139">
                  <c:v>0.64</c:v>
                </c:pt>
                <c:pt idx="4140">
                  <c:v>0.51</c:v>
                </c:pt>
                <c:pt idx="4141">
                  <c:v>0.56999999999999995</c:v>
                </c:pt>
                <c:pt idx="4142">
                  <c:v>0.52</c:v>
                </c:pt>
                <c:pt idx="4143">
                  <c:v>0.59</c:v>
                </c:pt>
                <c:pt idx="4144">
                  <c:v>0.67</c:v>
                </c:pt>
                <c:pt idx="4145">
                  <c:v>0.51</c:v>
                </c:pt>
                <c:pt idx="4146">
                  <c:v>0.55000000000000004</c:v>
                </c:pt>
                <c:pt idx="4147">
                  <c:v>0.57999999999999996</c:v>
                </c:pt>
                <c:pt idx="4148">
                  <c:v>0.64</c:v>
                </c:pt>
                <c:pt idx="4149">
                  <c:v>0.6</c:v>
                </c:pt>
                <c:pt idx="4150">
                  <c:v>0.72</c:v>
                </c:pt>
                <c:pt idx="4151">
                  <c:v>0.75</c:v>
                </c:pt>
                <c:pt idx="4152">
                  <c:v>1.06</c:v>
                </c:pt>
                <c:pt idx="4153">
                  <c:v>0.89</c:v>
                </c:pt>
                <c:pt idx="4154">
                  <c:v>0.87</c:v>
                </c:pt>
                <c:pt idx="4155">
                  <c:v>0.88</c:v>
                </c:pt>
                <c:pt idx="4156">
                  <c:v>0.75</c:v>
                </c:pt>
                <c:pt idx="4157">
                  <c:v>0.74</c:v>
                </c:pt>
                <c:pt idx="4158">
                  <c:v>0.81</c:v>
                </c:pt>
                <c:pt idx="4159">
                  <c:v>0.82</c:v>
                </c:pt>
                <c:pt idx="4160">
                  <c:v>0.83</c:v>
                </c:pt>
                <c:pt idx="4161">
                  <c:v>0.73</c:v>
                </c:pt>
                <c:pt idx="4162">
                  <c:v>0.75</c:v>
                </c:pt>
                <c:pt idx="4163">
                  <c:v>0.74</c:v>
                </c:pt>
                <c:pt idx="4164">
                  <c:v>0.81</c:v>
                </c:pt>
                <c:pt idx="4165">
                  <c:v>0.78</c:v>
                </c:pt>
                <c:pt idx="4166">
                  <c:v>0.8</c:v>
                </c:pt>
                <c:pt idx="4167">
                  <c:v>0.77</c:v>
                </c:pt>
                <c:pt idx="4168">
                  <c:v>0.76</c:v>
                </c:pt>
                <c:pt idx="4169">
                  <c:v>0.72</c:v>
                </c:pt>
                <c:pt idx="4170">
                  <c:v>0.79</c:v>
                </c:pt>
                <c:pt idx="4171">
                  <c:v>0.76</c:v>
                </c:pt>
                <c:pt idx="4172">
                  <c:v>0.73</c:v>
                </c:pt>
                <c:pt idx="4173">
                  <c:v>0.71</c:v>
                </c:pt>
                <c:pt idx="4174">
                  <c:v>0.79</c:v>
                </c:pt>
                <c:pt idx="4175">
                  <c:v>0.75</c:v>
                </c:pt>
                <c:pt idx="4176">
                  <c:v>0.71</c:v>
                </c:pt>
                <c:pt idx="4177">
                  <c:v>0.74</c:v>
                </c:pt>
                <c:pt idx="4178">
                  <c:v>0.72</c:v>
                </c:pt>
                <c:pt idx="4179">
                  <c:v>0.75</c:v>
                </c:pt>
                <c:pt idx="4180">
                  <c:v>0.7</c:v>
                </c:pt>
                <c:pt idx="4181">
                  <c:v>0.66</c:v>
                </c:pt>
                <c:pt idx="4182">
                  <c:v>0.69</c:v>
                </c:pt>
                <c:pt idx="4183">
                  <c:v>0.73</c:v>
                </c:pt>
                <c:pt idx="4184">
                  <c:v>0.71</c:v>
                </c:pt>
                <c:pt idx="4185">
                  <c:v>0.68</c:v>
                </c:pt>
                <c:pt idx="4186">
                  <c:v>0.65</c:v>
                </c:pt>
                <c:pt idx="4187">
                  <c:v>0.74</c:v>
                </c:pt>
                <c:pt idx="4188">
                  <c:v>0.75</c:v>
                </c:pt>
                <c:pt idx="4189">
                  <c:v>0.76</c:v>
                </c:pt>
                <c:pt idx="4190">
                  <c:v>0.75</c:v>
                </c:pt>
                <c:pt idx="4191">
                  <c:v>0.75</c:v>
                </c:pt>
                <c:pt idx="4192">
                  <c:v>0.7</c:v>
                </c:pt>
                <c:pt idx="4193">
                  <c:v>0.67</c:v>
                </c:pt>
                <c:pt idx="4194">
                  <c:v>0.71</c:v>
                </c:pt>
                <c:pt idx="4195">
                  <c:v>0.63</c:v>
                </c:pt>
                <c:pt idx="4196">
                  <c:v>0.57999999999999996</c:v>
                </c:pt>
                <c:pt idx="4197">
                  <c:v>0.64</c:v>
                </c:pt>
                <c:pt idx="4198">
                  <c:v>0.68</c:v>
                </c:pt>
                <c:pt idx="4199">
                  <c:v>0.73</c:v>
                </c:pt>
                <c:pt idx="4200">
                  <c:v>0.68</c:v>
                </c:pt>
                <c:pt idx="4201">
                  <c:v>0.7</c:v>
                </c:pt>
                <c:pt idx="4202">
                  <c:v>0.71</c:v>
                </c:pt>
                <c:pt idx="4203">
                  <c:v>0.7</c:v>
                </c:pt>
                <c:pt idx="4204">
                  <c:v>0.73</c:v>
                </c:pt>
                <c:pt idx="4205">
                  <c:v>0.75</c:v>
                </c:pt>
                <c:pt idx="4206">
                  <c:v>0.71</c:v>
                </c:pt>
                <c:pt idx="4207">
                  <c:v>0.69</c:v>
                </c:pt>
                <c:pt idx="4208">
                  <c:v>0.72</c:v>
                </c:pt>
                <c:pt idx="4209">
                  <c:v>0.74</c:v>
                </c:pt>
                <c:pt idx="4210">
                  <c:v>0.69</c:v>
                </c:pt>
                <c:pt idx="4211">
                  <c:v>0.66</c:v>
                </c:pt>
                <c:pt idx="4212">
                  <c:v>0.73</c:v>
                </c:pt>
                <c:pt idx="4213">
                  <c:v>0.78</c:v>
                </c:pt>
                <c:pt idx="4214">
                  <c:v>0.81</c:v>
                </c:pt>
                <c:pt idx="4215">
                  <c:v>0.83</c:v>
                </c:pt>
                <c:pt idx="4216">
                  <c:v>0.76</c:v>
                </c:pt>
                <c:pt idx="4217">
                  <c:v>0.75</c:v>
                </c:pt>
                <c:pt idx="4218">
                  <c:v>0.86</c:v>
                </c:pt>
                <c:pt idx="4219">
                  <c:v>0.62</c:v>
                </c:pt>
                <c:pt idx="4220">
                  <c:v>0.6</c:v>
                </c:pt>
                <c:pt idx="4221">
                  <c:v>0.86</c:v>
                </c:pt>
                <c:pt idx="4222">
                  <c:v>0.8</c:v>
                </c:pt>
                <c:pt idx="4223">
                  <c:v>0.86</c:v>
                </c:pt>
                <c:pt idx="4224">
                  <c:v>0.73</c:v>
                </c:pt>
                <c:pt idx="4225">
                  <c:v>0.77</c:v>
                </c:pt>
                <c:pt idx="4226">
                  <c:v>0.74</c:v>
                </c:pt>
                <c:pt idx="4227">
                  <c:v>0.75</c:v>
                </c:pt>
                <c:pt idx="4228">
                  <c:v>0.81</c:v>
                </c:pt>
                <c:pt idx="4229">
                  <c:v>0.83</c:v>
                </c:pt>
                <c:pt idx="4230">
                  <c:v>0.88</c:v>
                </c:pt>
                <c:pt idx="4231">
                  <c:v>0.96</c:v>
                </c:pt>
                <c:pt idx="4232">
                  <c:v>0.84</c:v>
                </c:pt>
                <c:pt idx="4233">
                  <c:v>0.9</c:v>
                </c:pt>
                <c:pt idx="4234">
                  <c:v>0.82</c:v>
                </c:pt>
                <c:pt idx="4235">
                  <c:v>0.94</c:v>
                </c:pt>
                <c:pt idx="4236">
                  <c:v>0.72</c:v>
                </c:pt>
                <c:pt idx="4237">
                  <c:v>0.6</c:v>
                </c:pt>
                <c:pt idx="4238">
                  <c:v>0.57999999999999996</c:v>
                </c:pt>
                <c:pt idx="4239">
                  <c:v>0.65</c:v>
                </c:pt>
                <c:pt idx="4240">
                  <c:v>0.68</c:v>
                </c:pt>
                <c:pt idx="4241">
                  <c:v>0.64</c:v>
                </c:pt>
                <c:pt idx="4242">
                  <c:v>0.73</c:v>
                </c:pt>
                <c:pt idx="4243">
                  <c:v>0.48</c:v>
                </c:pt>
                <c:pt idx="4244">
                  <c:v>0.53</c:v>
                </c:pt>
                <c:pt idx="4245">
                  <c:v>0.51</c:v>
                </c:pt>
                <c:pt idx="4246">
                  <c:v>0.41</c:v>
                </c:pt>
                <c:pt idx="4247">
                  <c:v>0.47</c:v>
                </c:pt>
                <c:pt idx="4248">
                  <c:v>0.66</c:v>
                </c:pt>
                <c:pt idx="4249">
                  <c:v>0.56999999999999995</c:v>
                </c:pt>
                <c:pt idx="4250">
                  <c:v>0.52</c:v>
                </c:pt>
                <c:pt idx="4251">
                  <c:v>0.54</c:v>
                </c:pt>
                <c:pt idx="4252">
                  <c:v>0.56000000000000005</c:v>
                </c:pt>
                <c:pt idx="4253">
                  <c:v>0.53</c:v>
                </c:pt>
                <c:pt idx="4254">
                  <c:v>0.5</c:v>
                </c:pt>
                <c:pt idx="4255">
                  <c:v>0.55000000000000004</c:v>
                </c:pt>
                <c:pt idx="4256">
                  <c:v>0.56999999999999995</c:v>
                </c:pt>
                <c:pt idx="4257">
                  <c:v>0.52</c:v>
                </c:pt>
                <c:pt idx="4258">
                  <c:v>0.57999999999999996</c:v>
                </c:pt>
                <c:pt idx="4259">
                  <c:v>0.49</c:v>
                </c:pt>
                <c:pt idx="4260">
                  <c:v>0.65</c:v>
                </c:pt>
                <c:pt idx="4261">
                  <c:v>0.61</c:v>
                </c:pt>
                <c:pt idx="4262">
                  <c:v>0.62</c:v>
                </c:pt>
                <c:pt idx="4263">
                  <c:v>0.65</c:v>
                </c:pt>
                <c:pt idx="4264">
                  <c:v>0.57999999999999996</c:v>
                </c:pt>
                <c:pt idx="4265">
                  <c:v>0.54</c:v>
                </c:pt>
                <c:pt idx="4266">
                  <c:v>0.55000000000000004</c:v>
                </c:pt>
                <c:pt idx="4267">
                  <c:v>0.6</c:v>
                </c:pt>
                <c:pt idx="4268">
                  <c:v>0.61</c:v>
                </c:pt>
                <c:pt idx="4269">
                  <c:v>0.59</c:v>
                </c:pt>
                <c:pt idx="4270">
                  <c:v>0.56999999999999995</c:v>
                </c:pt>
                <c:pt idx="4271">
                  <c:v>0.62</c:v>
                </c:pt>
                <c:pt idx="4272">
                  <c:v>0.56000000000000005</c:v>
                </c:pt>
                <c:pt idx="4273">
                  <c:v>0.53</c:v>
                </c:pt>
                <c:pt idx="4274">
                  <c:v>0.6</c:v>
                </c:pt>
                <c:pt idx="4275">
                  <c:v>0.62</c:v>
                </c:pt>
                <c:pt idx="4276">
                  <c:v>0.6</c:v>
                </c:pt>
                <c:pt idx="4277">
                  <c:v>0.56999999999999995</c:v>
                </c:pt>
                <c:pt idx="4278">
                  <c:v>0.61</c:v>
                </c:pt>
                <c:pt idx="4279">
                  <c:v>0.68</c:v>
                </c:pt>
                <c:pt idx="4280">
                  <c:v>0.86</c:v>
                </c:pt>
                <c:pt idx="4281">
                  <c:v>0.63</c:v>
                </c:pt>
                <c:pt idx="4282">
                  <c:v>0.6</c:v>
                </c:pt>
                <c:pt idx="4283">
                  <c:v>0.49</c:v>
                </c:pt>
                <c:pt idx="4284">
                  <c:v>0.51</c:v>
                </c:pt>
                <c:pt idx="4285">
                  <c:v>0.46</c:v>
                </c:pt>
                <c:pt idx="4286">
                  <c:v>0.52</c:v>
                </c:pt>
                <c:pt idx="4287">
                  <c:v>0.57999999999999996</c:v>
                </c:pt>
                <c:pt idx="4288">
                  <c:v>0.55000000000000004</c:v>
                </c:pt>
                <c:pt idx="4289">
                  <c:v>0.56000000000000005</c:v>
                </c:pt>
                <c:pt idx="4290">
                  <c:v>0.61</c:v>
                </c:pt>
                <c:pt idx="4291">
                  <c:v>0.57999999999999996</c:v>
                </c:pt>
                <c:pt idx="4292">
                  <c:v>0.61</c:v>
                </c:pt>
                <c:pt idx="4293">
                  <c:v>0.6</c:v>
                </c:pt>
                <c:pt idx="4294">
                  <c:v>0.56000000000000005</c:v>
                </c:pt>
                <c:pt idx="4295">
                  <c:v>0.57999999999999996</c:v>
                </c:pt>
                <c:pt idx="4296">
                  <c:v>0.63</c:v>
                </c:pt>
                <c:pt idx="4297">
                  <c:v>0.61</c:v>
                </c:pt>
                <c:pt idx="4298">
                  <c:v>0.62</c:v>
                </c:pt>
                <c:pt idx="4299">
                  <c:v>0.69</c:v>
                </c:pt>
                <c:pt idx="4300">
                  <c:v>0.65</c:v>
                </c:pt>
                <c:pt idx="4301">
                  <c:v>0.68</c:v>
                </c:pt>
                <c:pt idx="4302">
                  <c:v>0.63</c:v>
                </c:pt>
                <c:pt idx="4303">
                  <c:v>0.67</c:v>
                </c:pt>
                <c:pt idx="4304">
                  <c:v>0.66</c:v>
                </c:pt>
                <c:pt idx="4305">
                  <c:v>0.64</c:v>
                </c:pt>
                <c:pt idx="4306">
                  <c:v>0.62</c:v>
                </c:pt>
                <c:pt idx="4307">
                  <c:v>0.71</c:v>
                </c:pt>
                <c:pt idx="4308">
                  <c:v>0.69</c:v>
                </c:pt>
                <c:pt idx="4309">
                  <c:v>0.57999999999999996</c:v>
                </c:pt>
                <c:pt idx="4310">
                  <c:v>0.63</c:v>
                </c:pt>
                <c:pt idx="4311">
                  <c:v>0.68</c:v>
                </c:pt>
                <c:pt idx="4312">
                  <c:v>0.62</c:v>
                </c:pt>
                <c:pt idx="4313">
                  <c:v>0.53</c:v>
                </c:pt>
                <c:pt idx="4314">
                  <c:v>0.66</c:v>
                </c:pt>
                <c:pt idx="4315">
                  <c:v>0.72</c:v>
                </c:pt>
                <c:pt idx="4316">
                  <c:v>0.61</c:v>
                </c:pt>
                <c:pt idx="4317">
                  <c:v>0.74</c:v>
                </c:pt>
                <c:pt idx="4318">
                  <c:v>0.85</c:v>
                </c:pt>
                <c:pt idx="4319">
                  <c:v>0.84</c:v>
                </c:pt>
                <c:pt idx="4320">
                  <c:v>0.87</c:v>
                </c:pt>
                <c:pt idx="4321">
                  <c:v>0.87</c:v>
                </c:pt>
                <c:pt idx="4322">
                  <c:v>0.83</c:v>
                </c:pt>
                <c:pt idx="4323">
                  <c:v>0.56999999999999995</c:v>
                </c:pt>
                <c:pt idx="4324">
                  <c:v>0.59</c:v>
                </c:pt>
                <c:pt idx="4325">
                  <c:v>0.49</c:v>
                </c:pt>
                <c:pt idx="4326">
                  <c:v>0.51</c:v>
                </c:pt>
                <c:pt idx="4327">
                  <c:v>0.45</c:v>
                </c:pt>
                <c:pt idx="4328">
                  <c:v>0.51</c:v>
                </c:pt>
                <c:pt idx="4329">
                  <c:v>0.54</c:v>
                </c:pt>
                <c:pt idx="4330">
                  <c:v>0.6</c:v>
                </c:pt>
                <c:pt idx="4331">
                  <c:v>0.56999999999999995</c:v>
                </c:pt>
                <c:pt idx="4332">
                  <c:v>0.56000000000000005</c:v>
                </c:pt>
                <c:pt idx="4333">
                  <c:v>0.87</c:v>
                </c:pt>
                <c:pt idx="4334">
                  <c:v>1.04</c:v>
                </c:pt>
                <c:pt idx="4335">
                  <c:v>0.95</c:v>
                </c:pt>
                <c:pt idx="4336">
                  <c:v>0.97</c:v>
                </c:pt>
                <c:pt idx="4337">
                  <c:v>0.98</c:v>
                </c:pt>
                <c:pt idx="4338">
                  <c:v>0.89</c:v>
                </c:pt>
                <c:pt idx="4339">
                  <c:v>0.83</c:v>
                </c:pt>
                <c:pt idx="4340">
                  <c:v>0.81</c:v>
                </c:pt>
                <c:pt idx="4341">
                  <c:v>0.79</c:v>
                </c:pt>
                <c:pt idx="4342">
                  <c:v>0.77</c:v>
                </c:pt>
                <c:pt idx="4343">
                  <c:v>0.81</c:v>
                </c:pt>
                <c:pt idx="4344">
                  <c:v>0.76</c:v>
                </c:pt>
                <c:pt idx="4345">
                  <c:v>0.79</c:v>
                </c:pt>
                <c:pt idx="4346">
                  <c:v>0.66</c:v>
                </c:pt>
                <c:pt idx="4347">
                  <c:v>0.69</c:v>
                </c:pt>
                <c:pt idx="4348">
                  <c:v>0.65</c:v>
                </c:pt>
                <c:pt idx="4349">
                  <c:v>0.7</c:v>
                </c:pt>
                <c:pt idx="4350">
                  <c:v>0.78</c:v>
                </c:pt>
                <c:pt idx="4351">
                  <c:v>0.86</c:v>
                </c:pt>
                <c:pt idx="4352">
                  <c:v>0.91</c:v>
                </c:pt>
                <c:pt idx="4353">
                  <c:v>1.02</c:v>
                </c:pt>
                <c:pt idx="4354">
                  <c:v>0.8</c:v>
                </c:pt>
                <c:pt idx="4355">
                  <c:v>0.82</c:v>
                </c:pt>
                <c:pt idx="4356">
                  <c:v>0.84</c:v>
                </c:pt>
                <c:pt idx="4357">
                  <c:v>0.9</c:v>
                </c:pt>
                <c:pt idx="4358">
                  <c:v>0.87</c:v>
                </c:pt>
                <c:pt idx="4359">
                  <c:v>0.87</c:v>
                </c:pt>
                <c:pt idx="4360">
                  <c:v>0.82</c:v>
                </c:pt>
                <c:pt idx="4361">
                  <c:v>0.8</c:v>
                </c:pt>
                <c:pt idx="4362">
                  <c:v>0.8</c:v>
                </c:pt>
                <c:pt idx="4363">
                  <c:v>0.81</c:v>
                </c:pt>
                <c:pt idx="4364">
                  <c:v>0.68</c:v>
                </c:pt>
                <c:pt idx="4365">
                  <c:v>0.69</c:v>
                </c:pt>
                <c:pt idx="4366">
                  <c:v>0.64</c:v>
                </c:pt>
                <c:pt idx="4367">
                  <c:v>0.62</c:v>
                </c:pt>
                <c:pt idx="4368">
                  <c:v>0.67</c:v>
                </c:pt>
                <c:pt idx="4369">
                  <c:v>0.65</c:v>
                </c:pt>
                <c:pt idx="4370">
                  <c:v>0.68</c:v>
                </c:pt>
                <c:pt idx="4371">
                  <c:v>0.64</c:v>
                </c:pt>
                <c:pt idx="4372">
                  <c:v>0.62</c:v>
                </c:pt>
                <c:pt idx="4373">
                  <c:v>0.65</c:v>
                </c:pt>
                <c:pt idx="4374">
                  <c:v>0.62</c:v>
                </c:pt>
                <c:pt idx="4375">
                  <c:v>0.54</c:v>
                </c:pt>
                <c:pt idx="4376">
                  <c:v>0.51</c:v>
                </c:pt>
                <c:pt idx="4377">
                  <c:v>0.63</c:v>
                </c:pt>
                <c:pt idx="4378">
                  <c:v>0.72</c:v>
                </c:pt>
                <c:pt idx="4379">
                  <c:v>0.7</c:v>
                </c:pt>
                <c:pt idx="4380">
                  <c:v>0.68</c:v>
                </c:pt>
                <c:pt idx="4381">
                  <c:v>0.64</c:v>
                </c:pt>
                <c:pt idx="4382">
                  <c:v>0.61</c:v>
                </c:pt>
                <c:pt idx="4383">
                  <c:v>0.6</c:v>
                </c:pt>
                <c:pt idx="4384">
                  <c:v>0.8</c:v>
                </c:pt>
                <c:pt idx="4385">
                  <c:v>0.74</c:v>
                </c:pt>
                <c:pt idx="4386">
                  <c:v>0.75</c:v>
                </c:pt>
                <c:pt idx="4387">
                  <c:v>0.74</c:v>
                </c:pt>
                <c:pt idx="4388">
                  <c:v>0.79</c:v>
                </c:pt>
                <c:pt idx="4389">
                  <c:v>0.91</c:v>
                </c:pt>
                <c:pt idx="4390">
                  <c:v>0.8</c:v>
                </c:pt>
                <c:pt idx="4391">
                  <c:v>0.74</c:v>
                </c:pt>
                <c:pt idx="4392">
                  <c:v>0.75</c:v>
                </c:pt>
                <c:pt idx="4393">
                  <c:v>0.73</c:v>
                </c:pt>
                <c:pt idx="4394">
                  <c:v>0.68</c:v>
                </c:pt>
                <c:pt idx="4395">
                  <c:v>0.77</c:v>
                </c:pt>
                <c:pt idx="4396">
                  <c:v>0.8</c:v>
                </c:pt>
                <c:pt idx="4397">
                  <c:v>0.82</c:v>
                </c:pt>
                <c:pt idx="4398">
                  <c:v>0.79</c:v>
                </c:pt>
                <c:pt idx="4399">
                  <c:v>0.75</c:v>
                </c:pt>
                <c:pt idx="4400">
                  <c:v>0.86</c:v>
                </c:pt>
                <c:pt idx="4401">
                  <c:v>0.94</c:v>
                </c:pt>
                <c:pt idx="4402">
                  <c:v>0.25</c:v>
                </c:pt>
                <c:pt idx="4403">
                  <c:v>0.92</c:v>
                </c:pt>
                <c:pt idx="4404">
                  <c:v>0.8</c:v>
                </c:pt>
                <c:pt idx="4405">
                  <c:v>0.76</c:v>
                </c:pt>
                <c:pt idx="4406">
                  <c:v>0.91</c:v>
                </c:pt>
                <c:pt idx="4407">
                  <c:v>0.85</c:v>
                </c:pt>
                <c:pt idx="4408">
                  <c:v>0.84</c:v>
                </c:pt>
                <c:pt idx="4409">
                  <c:v>0.82</c:v>
                </c:pt>
                <c:pt idx="4410">
                  <c:v>1.46</c:v>
                </c:pt>
                <c:pt idx="4411">
                  <c:v>1.44</c:v>
                </c:pt>
                <c:pt idx="4412">
                  <c:v>0.82</c:v>
                </c:pt>
                <c:pt idx="4413">
                  <c:v>0.79</c:v>
                </c:pt>
                <c:pt idx="4414">
                  <c:v>0.75</c:v>
                </c:pt>
                <c:pt idx="4415">
                  <c:v>0.71</c:v>
                </c:pt>
                <c:pt idx="4416">
                  <c:v>0.7</c:v>
                </c:pt>
                <c:pt idx="4417">
                  <c:v>0.61</c:v>
                </c:pt>
                <c:pt idx="4418">
                  <c:v>0.64</c:v>
                </c:pt>
                <c:pt idx="4419">
                  <c:v>0.61</c:v>
                </c:pt>
                <c:pt idx="4420">
                  <c:v>0.62</c:v>
                </c:pt>
                <c:pt idx="4421">
                  <c:v>0.56000000000000005</c:v>
                </c:pt>
                <c:pt idx="4422">
                  <c:v>0.54</c:v>
                </c:pt>
                <c:pt idx="4423">
                  <c:v>0.55000000000000004</c:v>
                </c:pt>
                <c:pt idx="4424">
                  <c:v>0.51</c:v>
                </c:pt>
                <c:pt idx="4425">
                  <c:v>0.65</c:v>
                </c:pt>
                <c:pt idx="4426">
                  <c:v>0.71</c:v>
                </c:pt>
                <c:pt idx="4427">
                  <c:v>0.95</c:v>
                </c:pt>
                <c:pt idx="4428">
                  <c:v>0.83</c:v>
                </c:pt>
                <c:pt idx="4429">
                  <c:v>0.76</c:v>
                </c:pt>
                <c:pt idx="4430">
                  <c:v>0.66</c:v>
                </c:pt>
                <c:pt idx="4431">
                  <c:v>0.7</c:v>
                </c:pt>
                <c:pt idx="4432">
                  <c:v>0.6</c:v>
                </c:pt>
                <c:pt idx="4433">
                  <c:v>0.59</c:v>
                </c:pt>
                <c:pt idx="4434">
                  <c:v>0.62</c:v>
                </c:pt>
                <c:pt idx="4435">
                  <c:v>0.65</c:v>
                </c:pt>
                <c:pt idx="4436">
                  <c:v>0.66</c:v>
                </c:pt>
                <c:pt idx="4437">
                  <c:v>0.56000000000000005</c:v>
                </c:pt>
                <c:pt idx="4438">
                  <c:v>0.46</c:v>
                </c:pt>
                <c:pt idx="4439">
                  <c:v>0.4</c:v>
                </c:pt>
                <c:pt idx="4440">
                  <c:v>0.44</c:v>
                </c:pt>
                <c:pt idx="4441">
                  <c:v>0.52</c:v>
                </c:pt>
                <c:pt idx="4442">
                  <c:v>0.54</c:v>
                </c:pt>
                <c:pt idx="4443">
                  <c:v>0.5</c:v>
                </c:pt>
                <c:pt idx="4444">
                  <c:v>0.48</c:v>
                </c:pt>
                <c:pt idx="4445">
                  <c:v>0.46</c:v>
                </c:pt>
                <c:pt idx="4446">
                  <c:v>0.49</c:v>
                </c:pt>
                <c:pt idx="4447">
                  <c:v>0.41</c:v>
                </c:pt>
                <c:pt idx="4448">
                  <c:v>0.43</c:v>
                </c:pt>
                <c:pt idx="4449">
                  <c:v>0.45</c:v>
                </c:pt>
                <c:pt idx="4450">
                  <c:v>0.74</c:v>
                </c:pt>
                <c:pt idx="4451">
                  <c:v>0.82</c:v>
                </c:pt>
                <c:pt idx="4452">
                  <c:v>0.75</c:v>
                </c:pt>
                <c:pt idx="4453">
                  <c:v>0.71</c:v>
                </c:pt>
                <c:pt idx="4454">
                  <c:v>0.74</c:v>
                </c:pt>
                <c:pt idx="4455">
                  <c:v>0.75</c:v>
                </c:pt>
                <c:pt idx="4456">
                  <c:v>0.69</c:v>
                </c:pt>
                <c:pt idx="4457">
                  <c:v>0.67</c:v>
                </c:pt>
                <c:pt idx="4458">
                  <c:v>1.03</c:v>
                </c:pt>
                <c:pt idx="4459">
                  <c:v>0.64</c:v>
                </c:pt>
                <c:pt idx="4460">
                  <c:v>0.55000000000000004</c:v>
                </c:pt>
                <c:pt idx="4461">
                  <c:v>0.56999999999999995</c:v>
                </c:pt>
                <c:pt idx="4462">
                  <c:v>0.46</c:v>
                </c:pt>
                <c:pt idx="4463">
                  <c:v>0.47</c:v>
                </c:pt>
                <c:pt idx="4464">
                  <c:v>0.48</c:v>
                </c:pt>
                <c:pt idx="4465">
                  <c:v>0.42</c:v>
                </c:pt>
                <c:pt idx="4466">
                  <c:v>0.5</c:v>
                </c:pt>
                <c:pt idx="4467">
                  <c:v>0.46</c:v>
                </c:pt>
                <c:pt idx="4468">
                  <c:v>0.4</c:v>
                </c:pt>
                <c:pt idx="4469">
                  <c:v>0.42</c:v>
                </c:pt>
                <c:pt idx="4470">
                  <c:v>0.43</c:v>
                </c:pt>
                <c:pt idx="4471">
                  <c:v>0.51</c:v>
                </c:pt>
                <c:pt idx="4472">
                  <c:v>0.54</c:v>
                </c:pt>
                <c:pt idx="4473">
                  <c:v>0.59</c:v>
                </c:pt>
                <c:pt idx="4474">
                  <c:v>0.57999999999999996</c:v>
                </c:pt>
                <c:pt idx="4475">
                  <c:v>0.6</c:v>
                </c:pt>
                <c:pt idx="4476">
                  <c:v>0.55000000000000004</c:v>
                </c:pt>
                <c:pt idx="4477">
                  <c:v>0.52</c:v>
                </c:pt>
                <c:pt idx="4478">
                  <c:v>0.48</c:v>
                </c:pt>
                <c:pt idx="4479">
                  <c:v>0.5</c:v>
                </c:pt>
                <c:pt idx="4480">
                  <c:v>0.49</c:v>
                </c:pt>
                <c:pt idx="4481">
                  <c:v>0.47</c:v>
                </c:pt>
                <c:pt idx="4482">
                  <c:v>0.47</c:v>
                </c:pt>
                <c:pt idx="4483">
                  <c:v>0.49</c:v>
                </c:pt>
                <c:pt idx="4484">
                  <c:v>0.63</c:v>
                </c:pt>
                <c:pt idx="4485">
                  <c:v>0.56000000000000005</c:v>
                </c:pt>
                <c:pt idx="4486">
                  <c:v>0.55000000000000004</c:v>
                </c:pt>
                <c:pt idx="4487">
                  <c:v>0.52</c:v>
                </c:pt>
                <c:pt idx="4488">
                  <c:v>0.54</c:v>
                </c:pt>
                <c:pt idx="4489">
                  <c:v>0.46</c:v>
                </c:pt>
                <c:pt idx="4490">
                  <c:v>0.46</c:v>
                </c:pt>
                <c:pt idx="4491">
                  <c:v>0.49</c:v>
                </c:pt>
                <c:pt idx="4492">
                  <c:v>0.45</c:v>
                </c:pt>
                <c:pt idx="4493">
                  <c:v>0.5</c:v>
                </c:pt>
                <c:pt idx="4494">
                  <c:v>0.44</c:v>
                </c:pt>
                <c:pt idx="4495">
                  <c:v>0.4</c:v>
                </c:pt>
                <c:pt idx="4496">
                  <c:v>0.78</c:v>
                </c:pt>
                <c:pt idx="4497">
                  <c:v>0.72</c:v>
                </c:pt>
                <c:pt idx="4498">
                  <c:v>0.43</c:v>
                </c:pt>
                <c:pt idx="4499">
                  <c:v>0.66</c:v>
                </c:pt>
                <c:pt idx="4500">
                  <c:v>0.68</c:v>
                </c:pt>
                <c:pt idx="4501">
                  <c:v>0.59</c:v>
                </c:pt>
                <c:pt idx="4502">
                  <c:v>0.7</c:v>
                </c:pt>
                <c:pt idx="4503">
                  <c:v>0.6</c:v>
                </c:pt>
                <c:pt idx="4504">
                  <c:v>0.57999999999999996</c:v>
                </c:pt>
                <c:pt idx="4505">
                  <c:v>0.62</c:v>
                </c:pt>
                <c:pt idx="4506">
                  <c:v>0.73</c:v>
                </c:pt>
                <c:pt idx="4507">
                  <c:v>0.7</c:v>
                </c:pt>
                <c:pt idx="4508">
                  <c:v>0.75</c:v>
                </c:pt>
                <c:pt idx="4509">
                  <c:v>0.28999999999999998</c:v>
                </c:pt>
                <c:pt idx="4510">
                  <c:v>0.69</c:v>
                </c:pt>
                <c:pt idx="4511">
                  <c:v>0.66</c:v>
                </c:pt>
                <c:pt idx="4512">
                  <c:v>0.64</c:v>
                </c:pt>
                <c:pt idx="4513">
                  <c:v>0.61</c:v>
                </c:pt>
                <c:pt idx="4514">
                  <c:v>0.6</c:v>
                </c:pt>
                <c:pt idx="4515">
                  <c:v>0.62</c:v>
                </c:pt>
                <c:pt idx="4516">
                  <c:v>0.64</c:v>
                </c:pt>
                <c:pt idx="4517">
                  <c:v>0.62</c:v>
                </c:pt>
                <c:pt idx="4518">
                  <c:v>0.48</c:v>
                </c:pt>
                <c:pt idx="4519">
                  <c:v>0.54</c:v>
                </c:pt>
                <c:pt idx="4520">
                  <c:v>0.52</c:v>
                </c:pt>
                <c:pt idx="4521">
                  <c:v>0.55000000000000004</c:v>
                </c:pt>
                <c:pt idx="4522">
                  <c:v>1.06</c:v>
                </c:pt>
                <c:pt idx="4523">
                  <c:v>0.96</c:v>
                </c:pt>
                <c:pt idx="4524">
                  <c:v>1.05</c:v>
                </c:pt>
                <c:pt idx="4525">
                  <c:v>0.92</c:v>
                </c:pt>
                <c:pt idx="4526">
                  <c:v>0.97</c:v>
                </c:pt>
                <c:pt idx="4527">
                  <c:v>0.87</c:v>
                </c:pt>
                <c:pt idx="4528">
                  <c:v>0.83</c:v>
                </c:pt>
                <c:pt idx="4529">
                  <c:v>0.64</c:v>
                </c:pt>
                <c:pt idx="4530">
                  <c:v>0.85</c:v>
                </c:pt>
                <c:pt idx="4531">
                  <c:v>0.81</c:v>
                </c:pt>
                <c:pt idx="4532">
                  <c:v>1.22</c:v>
                </c:pt>
                <c:pt idx="4533">
                  <c:v>1.49</c:v>
                </c:pt>
                <c:pt idx="4534">
                  <c:v>1.54</c:v>
                </c:pt>
                <c:pt idx="4535">
                  <c:v>1.47</c:v>
                </c:pt>
                <c:pt idx="4536">
                  <c:v>1.39</c:v>
                </c:pt>
                <c:pt idx="4537">
                  <c:v>1.42</c:v>
                </c:pt>
                <c:pt idx="4538">
                  <c:v>1.48</c:v>
                </c:pt>
                <c:pt idx="4539">
                  <c:v>1.53</c:v>
                </c:pt>
                <c:pt idx="4540">
                  <c:v>1.46</c:v>
                </c:pt>
                <c:pt idx="4541">
                  <c:v>0.83</c:v>
                </c:pt>
                <c:pt idx="4542">
                  <c:v>0.82</c:v>
                </c:pt>
                <c:pt idx="4543">
                  <c:v>0.82</c:v>
                </c:pt>
                <c:pt idx="4544">
                  <c:v>0.81</c:v>
                </c:pt>
                <c:pt idx="4545">
                  <c:v>0.71</c:v>
                </c:pt>
                <c:pt idx="4546">
                  <c:v>0.84</c:v>
                </c:pt>
                <c:pt idx="4547">
                  <c:v>0.8</c:v>
                </c:pt>
                <c:pt idx="4548">
                  <c:v>0.84</c:v>
                </c:pt>
                <c:pt idx="4549">
                  <c:v>1.08</c:v>
                </c:pt>
                <c:pt idx="4550">
                  <c:v>1.03</c:v>
                </c:pt>
                <c:pt idx="4551">
                  <c:v>0.98</c:v>
                </c:pt>
                <c:pt idx="4552">
                  <c:v>0.93</c:v>
                </c:pt>
                <c:pt idx="4553">
                  <c:v>1.04</c:v>
                </c:pt>
                <c:pt idx="4554">
                  <c:v>1.01</c:v>
                </c:pt>
                <c:pt idx="4555">
                  <c:v>1.1000000000000001</c:v>
                </c:pt>
                <c:pt idx="4556">
                  <c:v>0.97</c:v>
                </c:pt>
                <c:pt idx="4557">
                  <c:v>0.89</c:v>
                </c:pt>
                <c:pt idx="4558">
                  <c:v>0.86</c:v>
                </c:pt>
                <c:pt idx="4559">
                  <c:v>0.87</c:v>
                </c:pt>
                <c:pt idx="4560">
                  <c:v>0.88</c:v>
                </c:pt>
                <c:pt idx="4561">
                  <c:v>0.86</c:v>
                </c:pt>
                <c:pt idx="4562">
                  <c:v>0.77</c:v>
                </c:pt>
                <c:pt idx="4563">
                  <c:v>0.79</c:v>
                </c:pt>
                <c:pt idx="4564">
                  <c:v>0.74</c:v>
                </c:pt>
                <c:pt idx="4565">
                  <c:v>0.84</c:v>
                </c:pt>
                <c:pt idx="4566">
                  <c:v>0.78</c:v>
                </c:pt>
                <c:pt idx="4567">
                  <c:v>0.76</c:v>
                </c:pt>
                <c:pt idx="4568">
                  <c:v>1.04</c:v>
                </c:pt>
                <c:pt idx="4569">
                  <c:v>0.92</c:v>
                </c:pt>
                <c:pt idx="4570">
                  <c:v>0.68</c:v>
                </c:pt>
                <c:pt idx="4571">
                  <c:v>1.38</c:v>
                </c:pt>
                <c:pt idx="4572">
                  <c:v>0.93</c:v>
                </c:pt>
                <c:pt idx="4573">
                  <c:v>1.2</c:v>
                </c:pt>
                <c:pt idx="4574">
                  <c:v>1.01</c:v>
                </c:pt>
                <c:pt idx="4575">
                  <c:v>1.05</c:v>
                </c:pt>
                <c:pt idx="4576">
                  <c:v>0.88</c:v>
                </c:pt>
                <c:pt idx="4577">
                  <c:v>0.86</c:v>
                </c:pt>
                <c:pt idx="4578">
                  <c:v>0.88</c:v>
                </c:pt>
                <c:pt idx="4579">
                  <c:v>0.91</c:v>
                </c:pt>
                <c:pt idx="4580">
                  <c:v>0.85</c:v>
                </c:pt>
                <c:pt idx="4581">
                  <c:v>0.78</c:v>
                </c:pt>
                <c:pt idx="4582">
                  <c:v>0.85</c:v>
                </c:pt>
                <c:pt idx="4583">
                  <c:v>0.73</c:v>
                </c:pt>
                <c:pt idx="4584">
                  <c:v>0.61</c:v>
                </c:pt>
                <c:pt idx="4585">
                  <c:v>0.88</c:v>
                </c:pt>
                <c:pt idx="4586">
                  <c:v>0.8</c:v>
                </c:pt>
                <c:pt idx="4587">
                  <c:v>0.94</c:v>
                </c:pt>
                <c:pt idx="4588">
                  <c:v>1.24</c:v>
                </c:pt>
                <c:pt idx="4589">
                  <c:v>1.2</c:v>
                </c:pt>
                <c:pt idx="4590">
                  <c:v>0.74</c:v>
                </c:pt>
                <c:pt idx="4591">
                  <c:v>0.63</c:v>
                </c:pt>
                <c:pt idx="4592">
                  <c:v>0.67</c:v>
                </c:pt>
                <c:pt idx="4593">
                  <c:v>0.65</c:v>
                </c:pt>
                <c:pt idx="4594">
                  <c:v>0.7</c:v>
                </c:pt>
                <c:pt idx="4595">
                  <c:v>0.71</c:v>
                </c:pt>
                <c:pt idx="4596">
                  <c:v>0.71</c:v>
                </c:pt>
                <c:pt idx="4597">
                  <c:v>0.87</c:v>
                </c:pt>
                <c:pt idx="4598">
                  <c:v>0.9</c:v>
                </c:pt>
                <c:pt idx="4599">
                  <c:v>0.92</c:v>
                </c:pt>
                <c:pt idx="4600">
                  <c:v>0.88</c:v>
                </c:pt>
                <c:pt idx="4601">
                  <c:v>0.84</c:v>
                </c:pt>
                <c:pt idx="4602">
                  <c:v>0.88</c:v>
                </c:pt>
                <c:pt idx="4603">
                  <c:v>0.96</c:v>
                </c:pt>
                <c:pt idx="4604">
                  <c:v>0.9</c:v>
                </c:pt>
                <c:pt idx="4605">
                  <c:v>0.94</c:v>
                </c:pt>
                <c:pt idx="4606">
                  <c:v>0.93</c:v>
                </c:pt>
                <c:pt idx="4607">
                  <c:v>0.89</c:v>
                </c:pt>
                <c:pt idx="4608">
                  <c:v>0.98</c:v>
                </c:pt>
                <c:pt idx="4609">
                  <c:v>0.98</c:v>
                </c:pt>
                <c:pt idx="4610">
                  <c:v>0.97</c:v>
                </c:pt>
                <c:pt idx="4611">
                  <c:v>0.94</c:v>
                </c:pt>
                <c:pt idx="4612">
                  <c:v>0.65</c:v>
                </c:pt>
                <c:pt idx="4613">
                  <c:v>0.59</c:v>
                </c:pt>
                <c:pt idx="4614">
                  <c:v>0.34</c:v>
                </c:pt>
                <c:pt idx="4615">
                  <c:v>1.03</c:v>
                </c:pt>
                <c:pt idx="4616">
                  <c:v>0.97</c:v>
                </c:pt>
                <c:pt idx="4617">
                  <c:v>0.99</c:v>
                </c:pt>
                <c:pt idx="4618">
                  <c:v>1.02</c:v>
                </c:pt>
                <c:pt idx="4619">
                  <c:v>1</c:v>
                </c:pt>
                <c:pt idx="4620">
                  <c:v>0.96</c:v>
                </c:pt>
                <c:pt idx="4621">
                  <c:v>0.99</c:v>
                </c:pt>
                <c:pt idx="4622">
                  <c:v>1.02</c:v>
                </c:pt>
                <c:pt idx="4623">
                  <c:v>0.99</c:v>
                </c:pt>
                <c:pt idx="4624">
                  <c:v>0.99</c:v>
                </c:pt>
                <c:pt idx="4625">
                  <c:v>0.96</c:v>
                </c:pt>
                <c:pt idx="4626">
                  <c:v>0.8</c:v>
                </c:pt>
                <c:pt idx="4627">
                  <c:v>0.72</c:v>
                </c:pt>
                <c:pt idx="4628">
                  <c:v>0.71</c:v>
                </c:pt>
                <c:pt idx="4629">
                  <c:v>0.7</c:v>
                </c:pt>
                <c:pt idx="4630">
                  <c:v>0.7</c:v>
                </c:pt>
                <c:pt idx="4631">
                  <c:v>0.57999999999999996</c:v>
                </c:pt>
                <c:pt idx="4632">
                  <c:v>0.61</c:v>
                </c:pt>
                <c:pt idx="4633">
                  <c:v>0.62</c:v>
                </c:pt>
                <c:pt idx="4634">
                  <c:v>0.62</c:v>
                </c:pt>
                <c:pt idx="4635">
                  <c:v>0.6</c:v>
                </c:pt>
                <c:pt idx="4636">
                  <c:v>1.04</c:v>
                </c:pt>
                <c:pt idx="4637">
                  <c:v>0.96</c:v>
                </c:pt>
                <c:pt idx="4638">
                  <c:v>0.84</c:v>
                </c:pt>
                <c:pt idx="4639">
                  <c:v>0.68</c:v>
                </c:pt>
                <c:pt idx="4640">
                  <c:v>0.87</c:v>
                </c:pt>
                <c:pt idx="4641">
                  <c:v>0.99</c:v>
                </c:pt>
                <c:pt idx="4642">
                  <c:v>1.1100000000000001</c:v>
                </c:pt>
                <c:pt idx="4643">
                  <c:v>0.87</c:v>
                </c:pt>
                <c:pt idx="4644">
                  <c:v>1.1100000000000001</c:v>
                </c:pt>
                <c:pt idx="4645">
                  <c:v>0.79</c:v>
                </c:pt>
                <c:pt idx="4646">
                  <c:v>0.78</c:v>
                </c:pt>
                <c:pt idx="4647">
                  <c:v>0.88</c:v>
                </c:pt>
                <c:pt idx="4648">
                  <c:v>0.94</c:v>
                </c:pt>
                <c:pt idx="4649">
                  <c:v>0.91</c:v>
                </c:pt>
                <c:pt idx="4650">
                  <c:v>0.66</c:v>
                </c:pt>
                <c:pt idx="4651">
                  <c:v>0.94</c:v>
                </c:pt>
                <c:pt idx="4652">
                  <c:v>0.91</c:v>
                </c:pt>
                <c:pt idx="4653">
                  <c:v>0.97</c:v>
                </c:pt>
                <c:pt idx="4654">
                  <c:v>0.93</c:v>
                </c:pt>
                <c:pt idx="4655">
                  <c:v>0.97</c:v>
                </c:pt>
                <c:pt idx="4656">
                  <c:v>0.88</c:v>
                </c:pt>
                <c:pt idx="4657">
                  <c:v>0.85</c:v>
                </c:pt>
                <c:pt idx="4658">
                  <c:v>0.92</c:v>
                </c:pt>
                <c:pt idx="4659">
                  <c:v>0.95</c:v>
                </c:pt>
                <c:pt idx="4660">
                  <c:v>0.93</c:v>
                </c:pt>
                <c:pt idx="4661">
                  <c:v>0.87</c:v>
                </c:pt>
                <c:pt idx="4662">
                  <c:v>0.55000000000000004</c:v>
                </c:pt>
                <c:pt idx="4663">
                  <c:v>0.69</c:v>
                </c:pt>
                <c:pt idx="4664">
                  <c:v>0.94</c:v>
                </c:pt>
                <c:pt idx="4665">
                  <c:v>1.6</c:v>
                </c:pt>
                <c:pt idx="4666">
                  <c:v>1.1200000000000001</c:v>
                </c:pt>
                <c:pt idx="4667">
                  <c:v>1.03</c:v>
                </c:pt>
                <c:pt idx="4668">
                  <c:v>0.84</c:v>
                </c:pt>
                <c:pt idx="4669">
                  <c:v>0.69</c:v>
                </c:pt>
                <c:pt idx="4670">
                  <c:v>0.54</c:v>
                </c:pt>
                <c:pt idx="4671">
                  <c:v>0.46</c:v>
                </c:pt>
                <c:pt idx="4672">
                  <c:v>0.64</c:v>
                </c:pt>
                <c:pt idx="4673">
                  <c:v>0.74</c:v>
                </c:pt>
                <c:pt idx="4674">
                  <c:v>0.66</c:v>
                </c:pt>
                <c:pt idx="4675">
                  <c:v>0.7</c:v>
                </c:pt>
                <c:pt idx="4676">
                  <c:v>0.82</c:v>
                </c:pt>
                <c:pt idx="4677">
                  <c:v>1.01</c:v>
                </c:pt>
                <c:pt idx="4678">
                  <c:v>1.53</c:v>
                </c:pt>
                <c:pt idx="4679">
                  <c:v>0.88</c:v>
                </c:pt>
                <c:pt idx="4680">
                  <c:v>0.5</c:v>
                </c:pt>
                <c:pt idx="4681">
                  <c:v>1.35</c:v>
                </c:pt>
                <c:pt idx="4682">
                  <c:v>1.42</c:v>
                </c:pt>
                <c:pt idx="4683">
                  <c:v>1.3</c:v>
                </c:pt>
                <c:pt idx="4684">
                  <c:v>1.24</c:v>
                </c:pt>
                <c:pt idx="4685">
                  <c:v>1.48</c:v>
                </c:pt>
                <c:pt idx="4686">
                  <c:v>1.35</c:v>
                </c:pt>
                <c:pt idx="4687">
                  <c:v>1.56</c:v>
                </c:pt>
                <c:pt idx="4688">
                  <c:v>1.46</c:v>
                </c:pt>
                <c:pt idx="4689">
                  <c:v>1.25</c:v>
                </c:pt>
                <c:pt idx="4690">
                  <c:v>1.49</c:v>
                </c:pt>
                <c:pt idx="4691">
                  <c:v>1.45</c:v>
                </c:pt>
                <c:pt idx="4692">
                  <c:v>1.4</c:v>
                </c:pt>
                <c:pt idx="4693">
                  <c:v>1.4</c:v>
                </c:pt>
                <c:pt idx="4694">
                  <c:v>1.42</c:v>
                </c:pt>
                <c:pt idx="4695">
                  <c:v>0.83</c:v>
                </c:pt>
                <c:pt idx="4696">
                  <c:v>0.82</c:v>
                </c:pt>
                <c:pt idx="4697">
                  <c:v>0.82</c:v>
                </c:pt>
                <c:pt idx="4698">
                  <c:v>0.81</c:v>
                </c:pt>
                <c:pt idx="4699">
                  <c:v>0.71</c:v>
                </c:pt>
                <c:pt idx="4700">
                  <c:v>0.84</c:v>
                </c:pt>
                <c:pt idx="4701">
                  <c:v>0.8</c:v>
                </c:pt>
                <c:pt idx="4702">
                  <c:v>0.84</c:v>
                </c:pt>
                <c:pt idx="4703">
                  <c:v>1.08</c:v>
                </c:pt>
                <c:pt idx="4704">
                  <c:v>1.03</c:v>
                </c:pt>
                <c:pt idx="4705">
                  <c:v>0.98</c:v>
                </c:pt>
                <c:pt idx="4706">
                  <c:v>0.93</c:v>
                </c:pt>
                <c:pt idx="4707">
                  <c:v>1.04</c:v>
                </c:pt>
                <c:pt idx="4708">
                  <c:v>1.04</c:v>
                </c:pt>
                <c:pt idx="4709">
                  <c:v>1.1000000000000001</c:v>
                </c:pt>
                <c:pt idx="4710">
                  <c:v>0.97</c:v>
                </c:pt>
                <c:pt idx="4711">
                  <c:v>0.89</c:v>
                </c:pt>
                <c:pt idx="4712">
                  <c:v>0.86</c:v>
                </c:pt>
                <c:pt idx="4713">
                  <c:v>0.87</c:v>
                </c:pt>
                <c:pt idx="4714">
                  <c:v>0.88</c:v>
                </c:pt>
                <c:pt idx="4715">
                  <c:v>0.86</c:v>
                </c:pt>
                <c:pt idx="4716">
                  <c:v>0.77</c:v>
                </c:pt>
                <c:pt idx="4717">
                  <c:v>0.79</c:v>
                </c:pt>
                <c:pt idx="4718">
                  <c:v>0.74</c:v>
                </c:pt>
                <c:pt idx="4719">
                  <c:v>0.84</c:v>
                </c:pt>
                <c:pt idx="4720">
                  <c:v>0.78</c:v>
                </c:pt>
                <c:pt idx="4721">
                  <c:v>0.76</c:v>
                </c:pt>
                <c:pt idx="4722">
                  <c:v>1.04</c:v>
                </c:pt>
                <c:pt idx="4723">
                  <c:v>0.92</c:v>
                </c:pt>
                <c:pt idx="4724">
                  <c:v>0.68</c:v>
                </c:pt>
                <c:pt idx="4725">
                  <c:v>1.38</c:v>
                </c:pt>
                <c:pt idx="4726">
                  <c:v>0.93</c:v>
                </c:pt>
                <c:pt idx="4727">
                  <c:v>1.2</c:v>
                </c:pt>
                <c:pt idx="4728">
                  <c:v>1.01</c:v>
                </c:pt>
                <c:pt idx="4729">
                  <c:v>1.05</c:v>
                </c:pt>
                <c:pt idx="4730">
                  <c:v>0.88</c:v>
                </c:pt>
                <c:pt idx="4731">
                  <c:v>0.86</c:v>
                </c:pt>
                <c:pt idx="4732">
                  <c:v>0.88</c:v>
                </c:pt>
                <c:pt idx="4733">
                  <c:v>0.91</c:v>
                </c:pt>
                <c:pt idx="4734">
                  <c:v>0.85</c:v>
                </c:pt>
                <c:pt idx="4735">
                  <c:v>0.78</c:v>
                </c:pt>
                <c:pt idx="4736">
                  <c:v>0.85</c:v>
                </c:pt>
                <c:pt idx="4737">
                  <c:v>0.73</c:v>
                </c:pt>
                <c:pt idx="4738">
                  <c:v>0.61</c:v>
                </c:pt>
                <c:pt idx="4739">
                  <c:v>0.88</c:v>
                </c:pt>
                <c:pt idx="4740">
                  <c:v>0.8</c:v>
                </c:pt>
                <c:pt idx="4741">
                  <c:v>0.94</c:v>
                </c:pt>
                <c:pt idx="4742">
                  <c:v>1.24</c:v>
                </c:pt>
                <c:pt idx="4743">
                  <c:v>1.2</c:v>
                </c:pt>
                <c:pt idx="4744">
                  <c:v>0.74</c:v>
                </c:pt>
                <c:pt idx="4745">
                  <c:v>0.63</c:v>
                </c:pt>
                <c:pt idx="4746">
                  <c:v>0.67</c:v>
                </c:pt>
                <c:pt idx="4747">
                  <c:v>0.65</c:v>
                </c:pt>
                <c:pt idx="4748">
                  <c:v>0.7</c:v>
                </c:pt>
                <c:pt idx="4749">
                  <c:v>0.71</c:v>
                </c:pt>
                <c:pt idx="4750">
                  <c:v>0.71</c:v>
                </c:pt>
                <c:pt idx="4751">
                  <c:v>0.87</c:v>
                </c:pt>
                <c:pt idx="4752">
                  <c:v>0.9</c:v>
                </c:pt>
                <c:pt idx="4753">
                  <c:v>0.92</c:v>
                </c:pt>
                <c:pt idx="4754">
                  <c:v>0.88</c:v>
                </c:pt>
                <c:pt idx="4755">
                  <c:v>0.84</c:v>
                </c:pt>
                <c:pt idx="4756">
                  <c:v>0.88</c:v>
                </c:pt>
                <c:pt idx="4757">
                  <c:v>0.96</c:v>
                </c:pt>
                <c:pt idx="4758">
                  <c:v>0.9</c:v>
                </c:pt>
                <c:pt idx="4759">
                  <c:v>0.94</c:v>
                </c:pt>
                <c:pt idx="4760">
                  <c:v>0.93</c:v>
                </c:pt>
                <c:pt idx="4761">
                  <c:v>0.89</c:v>
                </c:pt>
                <c:pt idx="4762">
                  <c:v>0.95</c:v>
                </c:pt>
                <c:pt idx="4763">
                  <c:v>0.98</c:v>
                </c:pt>
                <c:pt idx="4764">
                  <c:v>0.97</c:v>
                </c:pt>
                <c:pt idx="4765">
                  <c:v>0.94</c:v>
                </c:pt>
                <c:pt idx="4766">
                  <c:v>0.59</c:v>
                </c:pt>
                <c:pt idx="4767">
                  <c:v>0.75</c:v>
                </c:pt>
                <c:pt idx="4768">
                  <c:v>0.73</c:v>
                </c:pt>
                <c:pt idx="4769">
                  <c:v>0.78</c:v>
                </c:pt>
                <c:pt idx="4770">
                  <c:v>0.83</c:v>
                </c:pt>
                <c:pt idx="4771">
                  <c:v>0.84</c:v>
                </c:pt>
                <c:pt idx="4772">
                  <c:v>0.82</c:v>
                </c:pt>
                <c:pt idx="4773">
                  <c:v>0.34</c:v>
                </c:pt>
                <c:pt idx="4774">
                  <c:v>0.38</c:v>
                </c:pt>
                <c:pt idx="4775">
                  <c:v>0.37</c:v>
                </c:pt>
                <c:pt idx="4776">
                  <c:v>0.38</c:v>
                </c:pt>
                <c:pt idx="4777">
                  <c:v>0.37</c:v>
                </c:pt>
                <c:pt idx="4778">
                  <c:v>0.39</c:v>
                </c:pt>
                <c:pt idx="4779">
                  <c:v>0.42</c:v>
                </c:pt>
                <c:pt idx="4780">
                  <c:v>0.42</c:v>
                </c:pt>
                <c:pt idx="4781">
                  <c:v>0.43</c:v>
                </c:pt>
                <c:pt idx="4782">
                  <c:v>0.36</c:v>
                </c:pt>
                <c:pt idx="4783">
                  <c:v>0.6</c:v>
                </c:pt>
                <c:pt idx="4784">
                  <c:v>0.67</c:v>
                </c:pt>
                <c:pt idx="4785">
                  <c:v>0.65</c:v>
                </c:pt>
                <c:pt idx="4786">
                  <c:v>0.62</c:v>
                </c:pt>
                <c:pt idx="4787">
                  <c:v>0.6</c:v>
                </c:pt>
                <c:pt idx="4788">
                  <c:v>0.45</c:v>
                </c:pt>
                <c:pt idx="4789">
                  <c:v>0.36</c:v>
                </c:pt>
                <c:pt idx="4790">
                  <c:v>0.41</c:v>
                </c:pt>
                <c:pt idx="4791">
                  <c:v>0.27</c:v>
                </c:pt>
                <c:pt idx="4792">
                  <c:v>0.26</c:v>
                </c:pt>
                <c:pt idx="4793">
                  <c:v>0.34</c:v>
                </c:pt>
                <c:pt idx="4794">
                  <c:v>0.61</c:v>
                </c:pt>
                <c:pt idx="4795">
                  <c:v>0.57999999999999996</c:v>
                </c:pt>
                <c:pt idx="4796">
                  <c:v>0.76</c:v>
                </c:pt>
                <c:pt idx="4798">
                  <c:v>0.9</c:v>
                </c:pt>
                <c:pt idx="4799">
                  <c:v>0.98</c:v>
                </c:pt>
                <c:pt idx="4800">
                  <c:v>0.74</c:v>
                </c:pt>
                <c:pt idx="4801">
                  <c:v>0.7</c:v>
                </c:pt>
                <c:pt idx="4802">
                  <c:v>1.05</c:v>
                </c:pt>
                <c:pt idx="4803">
                  <c:v>1.1000000000000001</c:v>
                </c:pt>
                <c:pt idx="4804">
                  <c:v>0.95</c:v>
                </c:pt>
                <c:pt idx="4805">
                  <c:v>1.1200000000000001</c:v>
                </c:pt>
                <c:pt idx="4806">
                  <c:v>1.33</c:v>
                </c:pt>
                <c:pt idx="4807">
                  <c:v>0.95</c:v>
                </c:pt>
                <c:pt idx="4808">
                  <c:v>0.83</c:v>
                </c:pt>
                <c:pt idx="4809">
                  <c:v>0.84</c:v>
                </c:pt>
                <c:pt idx="4810">
                  <c:v>0.64</c:v>
                </c:pt>
                <c:pt idx="4811">
                  <c:v>0.52</c:v>
                </c:pt>
                <c:pt idx="4812">
                  <c:v>0.51</c:v>
                </c:pt>
                <c:pt idx="4813">
                  <c:v>0.62</c:v>
                </c:pt>
                <c:pt idx="4814">
                  <c:v>0.68</c:v>
                </c:pt>
                <c:pt idx="4815">
                  <c:v>0.75</c:v>
                </c:pt>
                <c:pt idx="4816">
                  <c:v>0.79</c:v>
                </c:pt>
                <c:pt idx="4817">
                  <c:v>0.76</c:v>
                </c:pt>
                <c:pt idx="4818">
                  <c:v>0.68</c:v>
                </c:pt>
                <c:pt idx="4819">
                  <c:v>0.7</c:v>
                </c:pt>
                <c:pt idx="4820">
                  <c:v>0.66</c:v>
                </c:pt>
                <c:pt idx="4821">
                  <c:v>0.59</c:v>
                </c:pt>
                <c:pt idx="4822">
                  <c:v>0.67</c:v>
                </c:pt>
                <c:pt idx="4823">
                  <c:v>0.63</c:v>
                </c:pt>
                <c:pt idx="4824">
                  <c:v>0.44</c:v>
                </c:pt>
                <c:pt idx="4825">
                  <c:v>0.42</c:v>
                </c:pt>
                <c:pt idx="4826">
                  <c:v>0.4</c:v>
                </c:pt>
                <c:pt idx="4827">
                  <c:v>0.38</c:v>
                </c:pt>
                <c:pt idx="4828">
                  <c:v>0.41</c:v>
                </c:pt>
                <c:pt idx="4829">
                  <c:v>0.47</c:v>
                </c:pt>
                <c:pt idx="4830">
                  <c:v>0.54</c:v>
                </c:pt>
                <c:pt idx="4831">
                  <c:v>0.54</c:v>
                </c:pt>
                <c:pt idx="4832">
                  <c:v>0.42</c:v>
                </c:pt>
                <c:pt idx="4833">
                  <c:v>0.36</c:v>
                </c:pt>
                <c:pt idx="4834">
                  <c:v>0.31</c:v>
                </c:pt>
                <c:pt idx="4835">
                  <c:v>0.24</c:v>
                </c:pt>
                <c:pt idx="4836">
                  <c:v>0.28000000000000003</c:v>
                </c:pt>
                <c:pt idx="4837">
                  <c:v>0.24</c:v>
                </c:pt>
                <c:pt idx="4838">
                  <c:v>0.21</c:v>
                </c:pt>
                <c:pt idx="4839">
                  <c:v>0.27</c:v>
                </c:pt>
                <c:pt idx="4840">
                  <c:v>0.36</c:v>
                </c:pt>
                <c:pt idx="4841">
                  <c:v>0.34</c:v>
                </c:pt>
                <c:pt idx="4842">
                  <c:v>0.37</c:v>
                </c:pt>
                <c:pt idx="4843">
                  <c:v>0.31</c:v>
                </c:pt>
                <c:pt idx="4844">
                  <c:v>0.35</c:v>
                </c:pt>
                <c:pt idx="4845">
                  <c:v>0.4</c:v>
                </c:pt>
                <c:pt idx="4846">
                  <c:v>0.4</c:v>
                </c:pt>
                <c:pt idx="4847">
                  <c:v>0.43</c:v>
                </c:pt>
                <c:pt idx="4848">
                  <c:v>0.5</c:v>
                </c:pt>
                <c:pt idx="4849">
                  <c:v>0.47</c:v>
                </c:pt>
                <c:pt idx="4850">
                  <c:v>0.48</c:v>
                </c:pt>
                <c:pt idx="4851">
                  <c:v>0.52</c:v>
                </c:pt>
                <c:pt idx="4852">
                  <c:v>0.5</c:v>
                </c:pt>
                <c:pt idx="4853">
                  <c:v>0.46</c:v>
                </c:pt>
                <c:pt idx="4854">
                  <c:v>0.44</c:v>
                </c:pt>
                <c:pt idx="4855">
                  <c:v>0.38</c:v>
                </c:pt>
                <c:pt idx="4856">
                  <c:v>0.46</c:v>
                </c:pt>
                <c:pt idx="4857">
                  <c:v>0.47</c:v>
                </c:pt>
                <c:pt idx="4858">
                  <c:v>0.41</c:v>
                </c:pt>
                <c:pt idx="4859">
                  <c:v>0.43</c:v>
                </c:pt>
                <c:pt idx="4860">
                  <c:v>0.4</c:v>
                </c:pt>
                <c:pt idx="4861">
                  <c:v>0.42</c:v>
                </c:pt>
                <c:pt idx="4862">
                  <c:v>0.46</c:v>
                </c:pt>
                <c:pt idx="4863">
                  <c:v>0.48</c:v>
                </c:pt>
                <c:pt idx="4864">
                  <c:v>0.56000000000000005</c:v>
                </c:pt>
                <c:pt idx="4865">
                  <c:v>0.44</c:v>
                </c:pt>
                <c:pt idx="4866">
                  <c:v>0.76</c:v>
                </c:pt>
                <c:pt idx="4867">
                  <c:v>0.67</c:v>
                </c:pt>
                <c:pt idx="4868">
                  <c:v>0.56000000000000005</c:v>
                </c:pt>
                <c:pt idx="4869">
                  <c:v>0.49</c:v>
                </c:pt>
                <c:pt idx="4870">
                  <c:v>0.42</c:v>
                </c:pt>
                <c:pt idx="4871">
                  <c:v>0.41</c:v>
                </c:pt>
                <c:pt idx="4872">
                  <c:v>0.43</c:v>
                </c:pt>
                <c:pt idx="4873">
                  <c:v>0.24</c:v>
                </c:pt>
                <c:pt idx="4874">
                  <c:v>0.26</c:v>
                </c:pt>
                <c:pt idx="4875">
                  <c:v>0.28999999999999998</c:v>
                </c:pt>
                <c:pt idx="4876">
                  <c:v>0.25</c:v>
                </c:pt>
                <c:pt idx="4877">
                  <c:v>0.27</c:v>
                </c:pt>
                <c:pt idx="4878">
                  <c:v>0.26</c:v>
                </c:pt>
                <c:pt idx="4879">
                  <c:v>0.27</c:v>
                </c:pt>
                <c:pt idx="4880">
                  <c:v>0.56999999999999995</c:v>
                </c:pt>
                <c:pt idx="4881">
                  <c:v>0.51</c:v>
                </c:pt>
                <c:pt idx="4882">
                  <c:v>0.46</c:v>
                </c:pt>
                <c:pt idx="4883">
                  <c:v>0.41</c:v>
                </c:pt>
                <c:pt idx="4884">
                  <c:v>0.43</c:v>
                </c:pt>
                <c:pt idx="4885">
                  <c:v>0.47</c:v>
                </c:pt>
                <c:pt idx="4886">
                  <c:v>0.44</c:v>
                </c:pt>
                <c:pt idx="4887">
                  <c:v>0.4</c:v>
                </c:pt>
                <c:pt idx="4888">
                  <c:v>0.8</c:v>
                </c:pt>
                <c:pt idx="4889">
                  <c:v>0.84</c:v>
                </c:pt>
                <c:pt idx="4890">
                  <c:v>0.56999999999999995</c:v>
                </c:pt>
                <c:pt idx="4891">
                  <c:v>0.67</c:v>
                </c:pt>
                <c:pt idx="4892">
                  <c:v>0.25</c:v>
                </c:pt>
                <c:pt idx="4893">
                  <c:v>0.28999999999999998</c:v>
                </c:pt>
                <c:pt idx="4894">
                  <c:v>0.28000000000000003</c:v>
                </c:pt>
                <c:pt idx="4895">
                  <c:v>0.44</c:v>
                </c:pt>
                <c:pt idx="4896">
                  <c:v>0.51</c:v>
                </c:pt>
                <c:pt idx="4897">
                  <c:v>0.53</c:v>
                </c:pt>
                <c:pt idx="4898">
                  <c:v>0.57999999999999996</c:v>
                </c:pt>
                <c:pt idx="4899">
                  <c:v>0.65</c:v>
                </c:pt>
                <c:pt idx="4900">
                  <c:v>0.63</c:v>
                </c:pt>
                <c:pt idx="4901">
                  <c:v>0.61</c:v>
                </c:pt>
                <c:pt idx="4902">
                  <c:v>0.54</c:v>
                </c:pt>
                <c:pt idx="4903">
                  <c:v>0.4</c:v>
                </c:pt>
                <c:pt idx="4904">
                  <c:v>0.38</c:v>
                </c:pt>
                <c:pt idx="4905">
                  <c:v>0.36</c:v>
                </c:pt>
                <c:pt idx="4906">
                  <c:v>0.39</c:v>
                </c:pt>
                <c:pt idx="4907">
                  <c:v>0.36</c:v>
                </c:pt>
                <c:pt idx="4908">
                  <c:v>0.34</c:v>
                </c:pt>
                <c:pt idx="4909">
                  <c:v>0.37</c:v>
                </c:pt>
                <c:pt idx="4910">
                  <c:v>0.3</c:v>
                </c:pt>
                <c:pt idx="4911">
                  <c:v>0.25</c:v>
                </c:pt>
                <c:pt idx="4912">
                  <c:v>0.27</c:v>
                </c:pt>
                <c:pt idx="4913">
                  <c:v>0.24</c:v>
                </c:pt>
                <c:pt idx="4914">
                  <c:v>0.43</c:v>
                </c:pt>
                <c:pt idx="4915">
                  <c:v>0.49</c:v>
                </c:pt>
                <c:pt idx="4916">
                  <c:v>0.52</c:v>
                </c:pt>
                <c:pt idx="4917">
                  <c:v>0.47</c:v>
                </c:pt>
                <c:pt idx="4918">
                  <c:v>0.46</c:v>
                </c:pt>
                <c:pt idx="4919">
                  <c:v>0.51</c:v>
                </c:pt>
                <c:pt idx="4920">
                  <c:v>0.56000000000000005</c:v>
                </c:pt>
                <c:pt idx="4921">
                  <c:v>0.59</c:v>
                </c:pt>
                <c:pt idx="4922">
                  <c:v>0.61</c:v>
                </c:pt>
                <c:pt idx="4923">
                  <c:v>0.43</c:v>
                </c:pt>
                <c:pt idx="4924">
                  <c:v>0.4</c:v>
                </c:pt>
                <c:pt idx="4925">
                  <c:v>0.38</c:v>
                </c:pt>
                <c:pt idx="4926">
                  <c:v>0.36</c:v>
                </c:pt>
                <c:pt idx="4927">
                  <c:v>0.27</c:v>
                </c:pt>
                <c:pt idx="4928">
                  <c:v>0.25</c:v>
                </c:pt>
                <c:pt idx="4929">
                  <c:v>0.31</c:v>
                </c:pt>
                <c:pt idx="4930">
                  <c:v>0.28000000000000003</c:v>
                </c:pt>
                <c:pt idx="4931">
                  <c:v>0.32</c:v>
                </c:pt>
                <c:pt idx="4932">
                  <c:v>0.3</c:v>
                </c:pt>
                <c:pt idx="4933">
                  <c:v>0.33</c:v>
                </c:pt>
                <c:pt idx="4934">
                  <c:v>0.21</c:v>
                </c:pt>
                <c:pt idx="4935">
                  <c:v>0.48</c:v>
                </c:pt>
                <c:pt idx="4936">
                  <c:v>0.22</c:v>
                </c:pt>
                <c:pt idx="4937">
                  <c:v>0.24</c:v>
                </c:pt>
                <c:pt idx="4938">
                  <c:v>0.55000000000000004</c:v>
                </c:pt>
                <c:pt idx="4939">
                  <c:v>0.48</c:v>
                </c:pt>
                <c:pt idx="4940">
                  <c:v>0.73</c:v>
                </c:pt>
                <c:pt idx="4941">
                  <c:v>0.5</c:v>
                </c:pt>
                <c:pt idx="4942">
                  <c:v>0.98</c:v>
                </c:pt>
                <c:pt idx="4943">
                  <c:v>0.9</c:v>
                </c:pt>
                <c:pt idx="4944">
                  <c:v>0.49</c:v>
                </c:pt>
                <c:pt idx="4945">
                  <c:v>0.45</c:v>
                </c:pt>
                <c:pt idx="4946">
                  <c:v>0.52</c:v>
                </c:pt>
                <c:pt idx="4947">
                  <c:v>0.51</c:v>
                </c:pt>
                <c:pt idx="4948">
                  <c:v>0.45</c:v>
                </c:pt>
                <c:pt idx="4949">
                  <c:v>0.52</c:v>
                </c:pt>
                <c:pt idx="4950">
                  <c:v>0.54</c:v>
                </c:pt>
                <c:pt idx="4951">
                  <c:v>0.48</c:v>
                </c:pt>
                <c:pt idx="4952">
                  <c:v>0.46</c:v>
                </c:pt>
                <c:pt idx="4953">
                  <c:v>0.44</c:v>
                </c:pt>
                <c:pt idx="4954">
                  <c:v>0.45</c:v>
                </c:pt>
                <c:pt idx="4955">
                  <c:v>0.5</c:v>
                </c:pt>
                <c:pt idx="4956">
                  <c:v>0.5</c:v>
                </c:pt>
                <c:pt idx="4957">
                  <c:v>0.41</c:v>
                </c:pt>
                <c:pt idx="4958">
                  <c:v>0.42</c:v>
                </c:pt>
                <c:pt idx="4959">
                  <c:v>0.41</c:v>
                </c:pt>
                <c:pt idx="4960">
                  <c:v>0.55000000000000004</c:v>
                </c:pt>
                <c:pt idx="4961">
                  <c:v>0.49</c:v>
                </c:pt>
                <c:pt idx="4962">
                  <c:v>0.44</c:v>
                </c:pt>
                <c:pt idx="4963">
                  <c:v>0.44</c:v>
                </c:pt>
                <c:pt idx="4964">
                  <c:v>0.48</c:v>
                </c:pt>
                <c:pt idx="4965">
                  <c:v>0.48</c:v>
                </c:pt>
                <c:pt idx="4966">
                  <c:v>0.37</c:v>
                </c:pt>
                <c:pt idx="4967">
                  <c:v>0.37</c:v>
                </c:pt>
                <c:pt idx="4968">
                  <c:v>0.39</c:v>
                </c:pt>
                <c:pt idx="4969">
                  <c:v>0.35</c:v>
                </c:pt>
                <c:pt idx="4970">
                  <c:v>0.33</c:v>
                </c:pt>
                <c:pt idx="4971">
                  <c:v>0.32</c:v>
                </c:pt>
                <c:pt idx="4972">
                  <c:v>0.33</c:v>
                </c:pt>
                <c:pt idx="4973">
                  <c:v>0.32</c:v>
                </c:pt>
                <c:pt idx="4974">
                  <c:v>0.34</c:v>
                </c:pt>
                <c:pt idx="4975">
                  <c:v>0.33</c:v>
                </c:pt>
                <c:pt idx="4976">
                  <c:v>0.31</c:v>
                </c:pt>
                <c:pt idx="4977">
                  <c:v>0.32</c:v>
                </c:pt>
                <c:pt idx="4978">
                  <c:v>0.4</c:v>
                </c:pt>
                <c:pt idx="4979">
                  <c:v>0.33</c:v>
                </c:pt>
                <c:pt idx="4980">
                  <c:v>0.32</c:v>
                </c:pt>
                <c:pt idx="4981">
                  <c:v>0.26</c:v>
                </c:pt>
                <c:pt idx="4982">
                  <c:v>0.28000000000000003</c:v>
                </c:pt>
                <c:pt idx="4983">
                  <c:v>0.26</c:v>
                </c:pt>
                <c:pt idx="4984">
                  <c:v>0.22</c:v>
                </c:pt>
                <c:pt idx="4985">
                  <c:v>0.19</c:v>
                </c:pt>
                <c:pt idx="4986">
                  <c:v>0.56000000000000005</c:v>
                </c:pt>
                <c:pt idx="4987">
                  <c:v>0.57999999999999996</c:v>
                </c:pt>
                <c:pt idx="4988">
                  <c:v>0.54</c:v>
                </c:pt>
                <c:pt idx="4989">
                  <c:v>0.44</c:v>
                </c:pt>
                <c:pt idx="4990">
                  <c:v>0.45</c:v>
                </c:pt>
                <c:pt idx="4991">
                  <c:v>0.46</c:v>
                </c:pt>
                <c:pt idx="4992">
                  <c:v>0.41</c:v>
                </c:pt>
                <c:pt idx="4993">
                  <c:v>0.46</c:v>
                </c:pt>
                <c:pt idx="4994">
                  <c:v>0.42</c:v>
                </c:pt>
                <c:pt idx="4995">
                  <c:v>0.4</c:v>
                </c:pt>
                <c:pt idx="4996">
                  <c:v>0.43</c:v>
                </c:pt>
                <c:pt idx="4997">
                  <c:v>0.37</c:v>
                </c:pt>
                <c:pt idx="4998">
                  <c:v>0.28000000000000003</c:v>
                </c:pt>
                <c:pt idx="4999">
                  <c:v>0.27</c:v>
                </c:pt>
                <c:pt idx="5000">
                  <c:v>0.28999999999999998</c:v>
                </c:pt>
                <c:pt idx="5001">
                  <c:v>0.37</c:v>
                </c:pt>
                <c:pt idx="5002">
                  <c:v>0.4</c:v>
                </c:pt>
                <c:pt idx="5003">
                  <c:v>0.38</c:v>
                </c:pt>
                <c:pt idx="5004">
                  <c:v>0.38</c:v>
                </c:pt>
                <c:pt idx="5005">
                  <c:v>0.23</c:v>
                </c:pt>
                <c:pt idx="5006">
                  <c:v>0.31</c:v>
                </c:pt>
                <c:pt idx="5007">
                  <c:v>0.35</c:v>
                </c:pt>
                <c:pt idx="5008">
                  <c:v>0.48</c:v>
                </c:pt>
                <c:pt idx="5009">
                  <c:v>0.05</c:v>
                </c:pt>
                <c:pt idx="5010">
                  <c:v>0.31</c:v>
                </c:pt>
                <c:pt idx="5011">
                  <c:v>0.34</c:v>
                </c:pt>
                <c:pt idx="5012">
                  <c:v>0.36</c:v>
                </c:pt>
                <c:pt idx="5013">
                  <c:v>0.49</c:v>
                </c:pt>
                <c:pt idx="5014">
                  <c:v>0.52</c:v>
                </c:pt>
                <c:pt idx="5015">
                  <c:v>0.54</c:v>
                </c:pt>
                <c:pt idx="5016">
                  <c:v>0.51</c:v>
                </c:pt>
                <c:pt idx="5017">
                  <c:v>0.56000000000000005</c:v>
                </c:pt>
                <c:pt idx="5018">
                  <c:v>0.49</c:v>
                </c:pt>
                <c:pt idx="5019">
                  <c:v>0.51</c:v>
                </c:pt>
                <c:pt idx="5020">
                  <c:v>0.48</c:v>
                </c:pt>
                <c:pt idx="5021">
                  <c:v>0.55000000000000004</c:v>
                </c:pt>
                <c:pt idx="5022">
                  <c:v>0.43</c:v>
                </c:pt>
                <c:pt idx="5023">
                  <c:v>0.49</c:v>
                </c:pt>
                <c:pt idx="5024">
                  <c:v>0.41</c:v>
                </c:pt>
                <c:pt idx="5025">
                  <c:v>0.42</c:v>
                </c:pt>
                <c:pt idx="5026">
                  <c:v>0.39</c:v>
                </c:pt>
                <c:pt idx="5027">
                  <c:v>0.33</c:v>
                </c:pt>
                <c:pt idx="5028">
                  <c:v>0.48</c:v>
                </c:pt>
                <c:pt idx="5029">
                  <c:v>0.49</c:v>
                </c:pt>
                <c:pt idx="5030">
                  <c:v>0.5</c:v>
                </c:pt>
                <c:pt idx="5031">
                  <c:v>0.47</c:v>
                </c:pt>
                <c:pt idx="5032">
                  <c:v>0.44</c:v>
                </c:pt>
                <c:pt idx="5033">
                  <c:v>0.47</c:v>
                </c:pt>
                <c:pt idx="5034">
                  <c:v>0.48</c:v>
                </c:pt>
                <c:pt idx="5035">
                  <c:v>0.48</c:v>
                </c:pt>
                <c:pt idx="5036">
                  <c:v>0.46</c:v>
                </c:pt>
                <c:pt idx="5037">
                  <c:v>0.49</c:v>
                </c:pt>
                <c:pt idx="5038">
                  <c:v>0.54</c:v>
                </c:pt>
                <c:pt idx="5039">
                  <c:v>0.51</c:v>
                </c:pt>
                <c:pt idx="5040">
                  <c:v>0.52</c:v>
                </c:pt>
                <c:pt idx="5041">
                  <c:v>0.56999999999999995</c:v>
                </c:pt>
                <c:pt idx="5042">
                  <c:v>0.57999999999999996</c:v>
                </c:pt>
                <c:pt idx="5043">
                  <c:v>0.56000000000000005</c:v>
                </c:pt>
                <c:pt idx="5044">
                  <c:v>0.54</c:v>
                </c:pt>
                <c:pt idx="5045">
                  <c:v>0.48</c:v>
                </c:pt>
                <c:pt idx="5046">
                  <c:v>0.52</c:v>
                </c:pt>
                <c:pt idx="5047">
                  <c:v>0.47</c:v>
                </c:pt>
                <c:pt idx="5048">
                  <c:v>0.47</c:v>
                </c:pt>
                <c:pt idx="5049">
                  <c:v>0.55000000000000004</c:v>
                </c:pt>
                <c:pt idx="5050">
                  <c:v>0.39</c:v>
                </c:pt>
                <c:pt idx="5051">
                  <c:v>0.67</c:v>
                </c:pt>
                <c:pt idx="5052">
                  <c:v>0.57999999999999996</c:v>
                </c:pt>
                <c:pt idx="5053">
                  <c:v>0.38</c:v>
                </c:pt>
                <c:pt idx="5054">
                  <c:v>0.27</c:v>
                </c:pt>
                <c:pt idx="5055">
                  <c:v>0.25</c:v>
                </c:pt>
                <c:pt idx="5056">
                  <c:v>0.28999999999999998</c:v>
                </c:pt>
                <c:pt idx="5057">
                  <c:v>0.36</c:v>
                </c:pt>
                <c:pt idx="5058">
                  <c:v>0.39</c:v>
                </c:pt>
                <c:pt idx="5059">
                  <c:v>0.5</c:v>
                </c:pt>
                <c:pt idx="5060">
                  <c:v>0.51</c:v>
                </c:pt>
                <c:pt idx="5061">
                  <c:v>0.28999999999999998</c:v>
                </c:pt>
                <c:pt idx="5062">
                  <c:v>0.36</c:v>
                </c:pt>
                <c:pt idx="5063">
                  <c:v>0.38</c:v>
                </c:pt>
                <c:pt idx="5064">
                  <c:v>0.37</c:v>
                </c:pt>
                <c:pt idx="5065">
                  <c:v>0.46</c:v>
                </c:pt>
                <c:pt idx="5066">
                  <c:v>0.44</c:v>
                </c:pt>
                <c:pt idx="5067">
                  <c:v>0.44</c:v>
                </c:pt>
                <c:pt idx="5068">
                  <c:v>0.46</c:v>
                </c:pt>
                <c:pt idx="5069">
                  <c:v>0.28999999999999998</c:v>
                </c:pt>
                <c:pt idx="5070">
                  <c:v>0.24</c:v>
                </c:pt>
                <c:pt idx="5071">
                  <c:v>0.28000000000000003</c:v>
                </c:pt>
                <c:pt idx="5072">
                  <c:v>0.26</c:v>
                </c:pt>
                <c:pt idx="5073">
                  <c:v>0.3</c:v>
                </c:pt>
                <c:pt idx="5074">
                  <c:v>0.27</c:v>
                </c:pt>
                <c:pt idx="5075">
                  <c:v>0.25</c:v>
                </c:pt>
                <c:pt idx="5076">
                  <c:v>0.26</c:v>
                </c:pt>
                <c:pt idx="5077">
                  <c:v>0.25</c:v>
                </c:pt>
                <c:pt idx="5078">
                  <c:v>0.54</c:v>
                </c:pt>
                <c:pt idx="5079">
                  <c:v>0.59</c:v>
                </c:pt>
                <c:pt idx="5080">
                  <c:v>0.56999999999999995</c:v>
                </c:pt>
                <c:pt idx="5081">
                  <c:v>0.59</c:v>
                </c:pt>
                <c:pt idx="5082">
                  <c:v>0.54</c:v>
                </c:pt>
                <c:pt idx="5083">
                  <c:v>0.54</c:v>
                </c:pt>
                <c:pt idx="5084">
                  <c:v>0.53</c:v>
                </c:pt>
                <c:pt idx="5085">
                  <c:v>0.59</c:v>
                </c:pt>
                <c:pt idx="5086">
                  <c:v>0.65</c:v>
                </c:pt>
                <c:pt idx="5087">
                  <c:v>0.62</c:v>
                </c:pt>
                <c:pt idx="5088">
                  <c:v>0.67</c:v>
                </c:pt>
                <c:pt idx="5089">
                  <c:v>0.52</c:v>
                </c:pt>
                <c:pt idx="5090">
                  <c:v>0.65</c:v>
                </c:pt>
                <c:pt idx="5091">
                  <c:v>0.61</c:v>
                </c:pt>
                <c:pt idx="5092">
                  <c:v>0.54</c:v>
                </c:pt>
                <c:pt idx="5093">
                  <c:v>0.47</c:v>
                </c:pt>
                <c:pt idx="5094">
                  <c:v>0.44</c:v>
                </c:pt>
                <c:pt idx="5095">
                  <c:v>0.39</c:v>
                </c:pt>
                <c:pt idx="5096">
                  <c:v>0.38</c:v>
                </c:pt>
                <c:pt idx="5097">
                  <c:v>0.37</c:v>
                </c:pt>
                <c:pt idx="5098">
                  <c:v>0.46</c:v>
                </c:pt>
                <c:pt idx="5099">
                  <c:v>0.41</c:v>
                </c:pt>
                <c:pt idx="5100">
                  <c:v>0.53</c:v>
                </c:pt>
                <c:pt idx="5101">
                  <c:v>0.41</c:v>
                </c:pt>
                <c:pt idx="5102">
                  <c:v>0.44</c:v>
                </c:pt>
                <c:pt idx="5103">
                  <c:v>0.51</c:v>
                </c:pt>
                <c:pt idx="5104">
                  <c:v>0.47</c:v>
                </c:pt>
                <c:pt idx="5105">
                  <c:v>0.44</c:v>
                </c:pt>
                <c:pt idx="5106">
                  <c:v>0.64</c:v>
                </c:pt>
                <c:pt idx="5107">
                  <c:v>0.57999999999999996</c:v>
                </c:pt>
                <c:pt idx="5108">
                  <c:v>0.52</c:v>
                </c:pt>
                <c:pt idx="5109">
                  <c:v>0.49</c:v>
                </c:pt>
                <c:pt idx="5110">
                  <c:v>0.57999999999999996</c:v>
                </c:pt>
                <c:pt idx="5111">
                  <c:v>0.46</c:v>
                </c:pt>
                <c:pt idx="5112">
                  <c:v>0.47</c:v>
                </c:pt>
                <c:pt idx="5113">
                  <c:v>0.52</c:v>
                </c:pt>
                <c:pt idx="5114">
                  <c:v>0.48</c:v>
                </c:pt>
                <c:pt idx="5115">
                  <c:v>0.43</c:v>
                </c:pt>
                <c:pt idx="5116">
                  <c:v>0.49</c:v>
                </c:pt>
                <c:pt idx="5117">
                  <c:v>0.45</c:v>
                </c:pt>
                <c:pt idx="5118">
                  <c:v>0.42</c:v>
                </c:pt>
                <c:pt idx="5119">
                  <c:v>0.5</c:v>
                </c:pt>
                <c:pt idx="5120">
                  <c:v>0.53</c:v>
                </c:pt>
                <c:pt idx="5121">
                  <c:v>0.45</c:v>
                </c:pt>
                <c:pt idx="5122">
                  <c:v>0.4</c:v>
                </c:pt>
                <c:pt idx="5123">
                  <c:v>0.36</c:v>
                </c:pt>
                <c:pt idx="5124">
                  <c:v>0.34</c:v>
                </c:pt>
                <c:pt idx="5125">
                  <c:v>0.55000000000000004</c:v>
                </c:pt>
                <c:pt idx="5126">
                  <c:v>0.28000000000000003</c:v>
                </c:pt>
                <c:pt idx="5127">
                  <c:v>0.59</c:v>
                </c:pt>
                <c:pt idx="5128">
                  <c:v>0.5</c:v>
                </c:pt>
                <c:pt idx="5129">
                  <c:v>0.51</c:v>
                </c:pt>
                <c:pt idx="5130">
                  <c:v>0.41</c:v>
                </c:pt>
                <c:pt idx="5131">
                  <c:v>0.65</c:v>
                </c:pt>
                <c:pt idx="5132">
                  <c:v>0.53</c:v>
                </c:pt>
                <c:pt idx="5133">
                  <c:v>0.36</c:v>
                </c:pt>
                <c:pt idx="5134">
                  <c:v>0.61</c:v>
                </c:pt>
                <c:pt idx="5135">
                  <c:v>0.42</c:v>
                </c:pt>
                <c:pt idx="5136">
                  <c:v>0.6</c:v>
                </c:pt>
                <c:pt idx="5137">
                  <c:v>0.5</c:v>
                </c:pt>
                <c:pt idx="5138">
                  <c:v>0.48</c:v>
                </c:pt>
                <c:pt idx="5139">
                  <c:v>0.61</c:v>
                </c:pt>
                <c:pt idx="5140">
                  <c:v>0.39</c:v>
                </c:pt>
                <c:pt idx="5141">
                  <c:v>0.43</c:v>
                </c:pt>
                <c:pt idx="5142">
                  <c:v>0.37</c:v>
                </c:pt>
                <c:pt idx="5143">
                  <c:v>0.62</c:v>
                </c:pt>
                <c:pt idx="5144">
                  <c:v>0.4</c:v>
                </c:pt>
                <c:pt idx="5145">
                  <c:v>0.3</c:v>
                </c:pt>
                <c:pt idx="5146">
                  <c:v>1.41</c:v>
                </c:pt>
                <c:pt idx="5147">
                  <c:v>1.06</c:v>
                </c:pt>
                <c:pt idx="5148">
                  <c:v>0.86</c:v>
                </c:pt>
                <c:pt idx="5149">
                  <c:v>0.77</c:v>
                </c:pt>
                <c:pt idx="5150">
                  <c:v>0.71</c:v>
                </c:pt>
                <c:pt idx="5151">
                  <c:v>0.56000000000000005</c:v>
                </c:pt>
                <c:pt idx="5152">
                  <c:v>0.53</c:v>
                </c:pt>
                <c:pt idx="5153">
                  <c:v>0.66</c:v>
                </c:pt>
                <c:pt idx="5154">
                  <c:v>0.53</c:v>
                </c:pt>
                <c:pt idx="5155">
                  <c:v>0.36</c:v>
                </c:pt>
                <c:pt idx="5156">
                  <c:v>0.39</c:v>
                </c:pt>
                <c:pt idx="5157">
                  <c:v>0.48</c:v>
                </c:pt>
                <c:pt idx="5158">
                  <c:v>0.49</c:v>
                </c:pt>
                <c:pt idx="5159">
                  <c:v>0.46</c:v>
                </c:pt>
                <c:pt idx="5160">
                  <c:v>0.44</c:v>
                </c:pt>
                <c:pt idx="5161">
                  <c:v>0.49</c:v>
                </c:pt>
                <c:pt idx="5162">
                  <c:v>0.44</c:v>
                </c:pt>
                <c:pt idx="5163">
                  <c:v>0.46</c:v>
                </c:pt>
                <c:pt idx="5164">
                  <c:v>0.46</c:v>
                </c:pt>
                <c:pt idx="5165">
                  <c:v>0.4</c:v>
                </c:pt>
                <c:pt idx="5166">
                  <c:v>0.36</c:v>
                </c:pt>
                <c:pt idx="5167">
                  <c:v>0.27</c:v>
                </c:pt>
                <c:pt idx="5168">
                  <c:v>0.38</c:v>
                </c:pt>
                <c:pt idx="5169">
                  <c:v>0.35</c:v>
                </c:pt>
                <c:pt idx="5170">
                  <c:v>0.5</c:v>
                </c:pt>
                <c:pt idx="5171">
                  <c:v>0.55000000000000004</c:v>
                </c:pt>
                <c:pt idx="5172">
                  <c:v>0.52</c:v>
                </c:pt>
                <c:pt idx="5173">
                  <c:v>0.51</c:v>
                </c:pt>
                <c:pt idx="5174">
                  <c:v>0.45</c:v>
                </c:pt>
                <c:pt idx="5175">
                  <c:v>0.42</c:v>
                </c:pt>
                <c:pt idx="5176">
                  <c:v>0.39</c:v>
                </c:pt>
                <c:pt idx="5177">
                  <c:v>0.38</c:v>
                </c:pt>
                <c:pt idx="5178">
                  <c:v>0.42</c:v>
                </c:pt>
                <c:pt idx="5179">
                  <c:v>0.43</c:v>
                </c:pt>
                <c:pt idx="5180">
                  <c:v>0.46</c:v>
                </c:pt>
                <c:pt idx="5181">
                  <c:v>0.44</c:v>
                </c:pt>
                <c:pt idx="5182">
                  <c:v>0.4</c:v>
                </c:pt>
                <c:pt idx="5183">
                  <c:v>0.43</c:v>
                </c:pt>
                <c:pt idx="5184">
                  <c:v>0.37</c:v>
                </c:pt>
                <c:pt idx="5185">
                  <c:v>0.45</c:v>
                </c:pt>
                <c:pt idx="5186">
                  <c:v>0.4</c:v>
                </c:pt>
                <c:pt idx="5187">
                  <c:v>0.43</c:v>
                </c:pt>
                <c:pt idx="5188">
                  <c:v>0.36</c:v>
                </c:pt>
                <c:pt idx="5189">
                  <c:v>0.39</c:v>
                </c:pt>
                <c:pt idx="5190">
                  <c:v>0.41</c:v>
                </c:pt>
                <c:pt idx="5191">
                  <c:v>0.24</c:v>
                </c:pt>
                <c:pt idx="5192">
                  <c:v>0.27</c:v>
                </c:pt>
                <c:pt idx="5193">
                  <c:v>0.5</c:v>
                </c:pt>
                <c:pt idx="5194">
                  <c:v>0.5</c:v>
                </c:pt>
                <c:pt idx="5195">
                  <c:v>0.49</c:v>
                </c:pt>
                <c:pt idx="5196">
                  <c:v>0.45</c:v>
                </c:pt>
                <c:pt idx="5197">
                  <c:v>0.37</c:v>
                </c:pt>
                <c:pt idx="5198">
                  <c:v>0.39</c:v>
                </c:pt>
                <c:pt idx="5199">
                  <c:v>0.65</c:v>
                </c:pt>
                <c:pt idx="5200">
                  <c:v>0.61</c:v>
                </c:pt>
                <c:pt idx="5201">
                  <c:v>0.56999999999999995</c:v>
                </c:pt>
                <c:pt idx="5202">
                  <c:v>0.59</c:v>
                </c:pt>
                <c:pt idx="5203">
                  <c:v>0.68</c:v>
                </c:pt>
                <c:pt idx="5204">
                  <c:v>0.61</c:v>
                </c:pt>
                <c:pt idx="5205">
                  <c:v>0.57999999999999996</c:v>
                </c:pt>
                <c:pt idx="5206">
                  <c:v>0.55000000000000004</c:v>
                </c:pt>
                <c:pt idx="5207">
                  <c:v>0.67</c:v>
                </c:pt>
                <c:pt idx="5208">
                  <c:v>0.5</c:v>
                </c:pt>
                <c:pt idx="5209">
                  <c:v>0.38</c:v>
                </c:pt>
                <c:pt idx="5210">
                  <c:v>0.41</c:v>
                </c:pt>
                <c:pt idx="5211">
                  <c:v>0.41</c:v>
                </c:pt>
                <c:pt idx="5212">
                  <c:v>0.44</c:v>
                </c:pt>
                <c:pt idx="5213">
                  <c:v>0.44</c:v>
                </c:pt>
                <c:pt idx="5214">
                  <c:v>0.41</c:v>
                </c:pt>
                <c:pt idx="5215">
                  <c:v>0.41</c:v>
                </c:pt>
                <c:pt idx="5216">
                  <c:v>0.37</c:v>
                </c:pt>
                <c:pt idx="5217">
                  <c:v>0.32</c:v>
                </c:pt>
                <c:pt idx="5218">
                  <c:v>0.38</c:v>
                </c:pt>
                <c:pt idx="5219">
                  <c:v>0.35</c:v>
                </c:pt>
                <c:pt idx="5220">
                  <c:v>0.2</c:v>
                </c:pt>
                <c:pt idx="5221">
                  <c:v>0.17</c:v>
                </c:pt>
                <c:pt idx="5222">
                  <c:v>0.26</c:v>
                </c:pt>
                <c:pt idx="5223">
                  <c:v>0.39</c:v>
                </c:pt>
                <c:pt idx="5224">
                  <c:v>0.6</c:v>
                </c:pt>
                <c:pt idx="5225">
                  <c:v>0.68</c:v>
                </c:pt>
                <c:pt idx="5226">
                  <c:v>0.6</c:v>
                </c:pt>
                <c:pt idx="5227">
                  <c:v>0.63</c:v>
                </c:pt>
                <c:pt idx="5228">
                  <c:v>0.56000000000000005</c:v>
                </c:pt>
                <c:pt idx="5229">
                  <c:v>0.51</c:v>
                </c:pt>
                <c:pt idx="5230">
                  <c:v>0.56000000000000005</c:v>
                </c:pt>
                <c:pt idx="5231">
                  <c:v>0.44</c:v>
                </c:pt>
                <c:pt idx="5232">
                  <c:v>0.42</c:v>
                </c:pt>
                <c:pt idx="5233">
                  <c:v>0.47</c:v>
                </c:pt>
                <c:pt idx="5234">
                  <c:v>0.53</c:v>
                </c:pt>
                <c:pt idx="5235">
                  <c:v>0.5</c:v>
                </c:pt>
                <c:pt idx="5236">
                  <c:v>0.27</c:v>
                </c:pt>
                <c:pt idx="5237">
                  <c:v>0.31</c:v>
                </c:pt>
                <c:pt idx="5238">
                  <c:v>0.5</c:v>
                </c:pt>
                <c:pt idx="5239">
                  <c:v>0.43</c:v>
                </c:pt>
                <c:pt idx="5240">
                  <c:v>0.51</c:v>
                </c:pt>
                <c:pt idx="5241">
                  <c:v>0.47</c:v>
                </c:pt>
                <c:pt idx="5242">
                  <c:v>0.5</c:v>
                </c:pt>
                <c:pt idx="5243">
                  <c:v>0.36</c:v>
                </c:pt>
                <c:pt idx="5244">
                  <c:v>0.33</c:v>
                </c:pt>
                <c:pt idx="5245">
                  <c:v>0.34</c:v>
                </c:pt>
                <c:pt idx="5246">
                  <c:v>0.34</c:v>
                </c:pt>
                <c:pt idx="5247">
                  <c:v>0.33</c:v>
                </c:pt>
                <c:pt idx="5248">
                  <c:v>0.35</c:v>
                </c:pt>
                <c:pt idx="5249">
                  <c:v>0.31</c:v>
                </c:pt>
                <c:pt idx="5250">
                  <c:v>0.31</c:v>
                </c:pt>
                <c:pt idx="5251">
                  <c:v>0.35</c:v>
                </c:pt>
                <c:pt idx="5252">
                  <c:v>0.39</c:v>
                </c:pt>
                <c:pt idx="5253">
                  <c:v>0.47</c:v>
                </c:pt>
                <c:pt idx="5254">
                  <c:v>0.49</c:v>
                </c:pt>
                <c:pt idx="5255">
                  <c:v>0.52</c:v>
                </c:pt>
                <c:pt idx="5256">
                  <c:v>0.52</c:v>
                </c:pt>
                <c:pt idx="5257">
                  <c:v>0.54</c:v>
                </c:pt>
                <c:pt idx="5258">
                  <c:v>0.51</c:v>
                </c:pt>
                <c:pt idx="5259">
                  <c:v>0.45</c:v>
                </c:pt>
                <c:pt idx="5260">
                  <c:v>0.56999999999999995</c:v>
                </c:pt>
                <c:pt idx="5261">
                  <c:v>0.52</c:v>
                </c:pt>
                <c:pt idx="5262">
                  <c:v>0.52</c:v>
                </c:pt>
                <c:pt idx="5263">
                  <c:v>0.51</c:v>
                </c:pt>
                <c:pt idx="5264">
                  <c:v>0.5</c:v>
                </c:pt>
                <c:pt idx="5265">
                  <c:v>0.55000000000000004</c:v>
                </c:pt>
                <c:pt idx="5266">
                  <c:v>0.54</c:v>
                </c:pt>
                <c:pt idx="5267">
                  <c:v>0.54</c:v>
                </c:pt>
                <c:pt idx="5268">
                  <c:v>0.5</c:v>
                </c:pt>
                <c:pt idx="5269">
                  <c:v>0.48</c:v>
                </c:pt>
                <c:pt idx="5270">
                  <c:v>0.49</c:v>
                </c:pt>
                <c:pt idx="5271">
                  <c:v>0.33</c:v>
                </c:pt>
                <c:pt idx="5272">
                  <c:v>0.36</c:v>
                </c:pt>
                <c:pt idx="5273">
                  <c:v>0.37</c:v>
                </c:pt>
                <c:pt idx="5274">
                  <c:v>0.27</c:v>
                </c:pt>
                <c:pt idx="5275">
                  <c:v>0.28999999999999998</c:v>
                </c:pt>
                <c:pt idx="5276">
                  <c:v>0.27</c:v>
                </c:pt>
                <c:pt idx="5277">
                  <c:v>0.69</c:v>
                </c:pt>
                <c:pt idx="5278">
                  <c:v>0.52</c:v>
                </c:pt>
                <c:pt idx="5279">
                  <c:v>0.5</c:v>
                </c:pt>
                <c:pt idx="5280">
                  <c:v>0.64</c:v>
                </c:pt>
                <c:pt idx="5281">
                  <c:v>0.56000000000000005</c:v>
                </c:pt>
                <c:pt idx="5282">
                  <c:v>0.48</c:v>
                </c:pt>
                <c:pt idx="5283">
                  <c:v>0.5</c:v>
                </c:pt>
                <c:pt idx="5284">
                  <c:v>0.48</c:v>
                </c:pt>
                <c:pt idx="5285">
                  <c:v>0.32</c:v>
                </c:pt>
                <c:pt idx="5286">
                  <c:v>0.4</c:v>
                </c:pt>
                <c:pt idx="5287">
                  <c:v>0.52</c:v>
                </c:pt>
                <c:pt idx="5288">
                  <c:v>0.48</c:v>
                </c:pt>
                <c:pt idx="5289">
                  <c:v>0.56999999999999995</c:v>
                </c:pt>
                <c:pt idx="5290">
                  <c:v>0.49</c:v>
                </c:pt>
                <c:pt idx="5291">
                  <c:v>0.51</c:v>
                </c:pt>
                <c:pt idx="5292">
                  <c:v>0.55000000000000004</c:v>
                </c:pt>
                <c:pt idx="5293">
                  <c:v>0.54</c:v>
                </c:pt>
                <c:pt idx="5294">
                  <c:v>0.5</c:v>
                </c:pt>
                <c:pt idx="5295">
                  <c:v>0.46</c:v>
                </c:pt>
                <c:pt idx="5296">
                  <c:v>0.45</c:v>
                </c:pt>
                <c:pt idx="5297">
                  <c:v>0.44</c:v>
                </c:pt>
                <c:pt idx="5298">
                  <c:v>0.45</c:v>
                </c:pt>
                <c:pt idx="5299">
                  <c:v>0.48</c:v>
                </c:pt>
                <c:pt idx="5300">
                  <c:v>0.43</c:v>
                </c:pt>
                <c:pt idx="5301">
                  <c:v>0.47</c:v>
                </c:pt>
                <c:pt idx="5302">
                  <c:v>0.51</c:v>
                </c:pt>
                <c:pt idx="5303">
                  <c:v>0.46</c:v>
                </c:pt>
                <c:pt idx="5304">
                  <c:v>0.48</c:v>
                </c:pt>
                <c:pt idx="5305">
                  <c:v>0.52</c:v>
                </c:pt>
                <c:pt idx="5306">
                  <c:v>0.59</c:v>
                </c:pt>
                <c:pt idx="5307">
                  <c:v>0.61</c:v>
                </c:pt>
                <c:pt idx="5308">
                  <c:v>0.49</c:v>
                </c:pt>
                <c:pt idx="5309">
                  <c:v>0.44</c:v>
                </c:pt>
                <c:pt idx="5310">
                  <c:v>0.46</c:v>
                </c:pt>
                <c:pt idx="5311">
                  <c:v>0.41</c:v>
                </c:pt>
                <c:pt idx="5312">
                  <c:v>0.37</c:v>
                </c:pt>
                <c:pt idx="5313">
                  <c:v>0.33</c:v>
                </c:pt>
                <c:pt idx="5314">
                  <c:v>0.23</c:v>
                </c:pt>
                <c:pt idx="5315">
                  <c:v>0.27</c:v>
                </c:pt>
                <c:pt idx="5316">
                  <c:v>0.22</c:v>
                </c:pt>
                <c:pt idx="5317">
                  <c:v>0.22</c:v>
                </c:pt>
                <c:pt idx="5318">
                  <c:v>0.35</c:v>
                </c:pt>
                <c:pt idx="5319">
                  <c:v>0.39</c:v>
                </c:pt>
                <c:pt idx="5320">
                  <c:v>0.43</c:v>
                </c:pt>
                <c:pt idx="5321">
                  <c:v>0.46</c:v>
                </c:pt>
                <c:pt idx="5322">
                  <c:v>0.54</c:v>
                </c:pt>
                <c:pt idx="5323">
                  <c:v>0.41</c:v>
                </c:pt>
                <c:pt idx="5324">
                  <c:v>0.39</c:v>
                </c:pt>
                <c:pt idx="5325">
                  <c:v>0.22</c:v>
                </c:pt>
                <c:pt idx="5326">
                  <c:v>0.31</c:v>
                </c:pt>
                <c:pt idx="5327">
                  <c:v>0.62</c:v>
                </c:pt>
                <c:pt idx="5328">
                  <c:v>0.56000000000000005</c:v>
                </c:pt>
                <c:pt idx="5329">
                  <c:v>0.5</c:v>
                </c:pt>
                <c:pt idx="5330">
                  <c:v>0.43</c:v>
                </c:pt>
                <c:pt idx="5331">
                  <c:v>0.43</c:v>
                </c:pt>
                <c:pt idx="5332">
                  <c:v>0.49</c:v>
                </c:pt>
                <c:pt idx="5333">
                  <c:v>0.51</c:v>
                </c:pt>
                <c:pt idx="5334">
                  <c:v>0.53</c:v>
                </c:pt>
                <c:pt idx="5335">
                  <c:v>0.54</c:v>
                </c:pt>
                <c:pt idx="5336">
                  <c:v>0.51</c:v>
                </c:pt>
                <c:pt idx="5337">
                  <c:v>0.48</c:v>
                </c:pt>
                <c:pt idx="5338">
                  <c:v>0.5</c:v>
                </c:pt>
                <c:pt idx="5339">
                  <c:v>0.45</c:v>
                </c:pt>
                <c:pt idx="5340">
                  <c:v>0.43</c:v>
                </c:pt>
                <c:pt idx="5341">
                  <c:v>0.48</c:v>
                </c:pt>
                <c:pt idx="5342">
                  <c:v>0.5</c:v>
                </c:pt>
                <c:pt idx="5343">
                  <c:v>0.55000000000000004</c:v>
                </c:pt>
                <c:pt idx="5344">
                  <c:v>0.49</c:v>
                </c:pt>
                <c:pt idx="5345">
                  <c:v>0.56999999999999995</c:v>
                </c:pt>
                <c:pt idx="5346">
                  <c:v>0.51</c:v>
                </c:pt>
                <c:pt idx="5347">
                  <c:v>0.48</c:v>
                </c:pt>
                <c:pt idx="5348">
                  <c:v>0.5</c:v>
                </c:pt>
                <c:pt idx="5349">
                  <c:v>0.47</c:v>
                </c:pt>
                <c:pt idx="5350">
                  <c:v>0.45</c:v>
                </c:pt>
                <c:pt idx="5351">
                  <c:v>0.41</c:v>
                </c:pt>
                <c:pt idx="5352">
                  <c:v>0.43</c:v>
                </c:pt>
                <c:pt idx="5353">
                  <c:v>0.42</c:v>
                </c:pt>
                <c:pt idx="5354">
                  <c:v>0.4</c:v>
                </c:pt>
                <c:pt idx="5355">
                  <c:v>0.52</c:v>
                </c:pt>
                <c:pt idx="5356">
                  <c:v>0.47</c:v>
                </c:pt>
                <c:pt idx="5357">
                  <c:v>0.6</c:v>
                </c:pt>
                <c:pt idx="5358">
                  <c:v>0.66</c:v>
                </c:pt>
                <c:pt idx="5359">
                  <c:v>0.63</c:v>
                </c:pt>
                <c:pt idx="5360">
                  <c:v>0.49</c:v>
                </c:pt>
                <c:pt idx="5361">
                  <c:v>0.53</c:v>
                </c:pt>
                <c:pt idx="5362">
                  <c:v>0.59</c:v>
                </c:pt>
                <c:pt idx="5363">
                  <c:v>0.55000000000000004</c:v>
                </c:pt>
                <c:pt idx="5364">
                  <c:v>0.6</c:v>
                </c:pt>
                <c:pt idx="5365">
                  <c:v>0.53</c:v>
                </c:pt>
                <c:pt idx="5366">
                  <c:v>0.45</c:v>
                </c:pt>
                <c:pt idx="5367">
                  <c:v>0.48</c:v>
                </c:pt>
                <c:pt idx="5368">
                  <c:v>0.46</c:v>
                </c:pt>
                <c:pt idx="5369">
                  <c:v>0.47</c:v>
                </c:pt>
                <c:pt idx="5370">
                  <c:v>0.49</c:v>
                </c:pt>
                <c:pt idx="5371">
                  <c:v>0.47</c:v>
                </c:pt>
                <c:pt idx="5372">
                  <c:v>0.4</c:v>
                </c:pt>
                <c:pt idx="5373">
                  <c:v>0.53</c:v>
                </c:pt>
                <c:pt idx="5374">
                  <c:v>0.5</c:v>
                </c:pt>
                <c:pt idx="5375">
                  <c:v>0.48</c:v>
                </c:pt>
                <c:pt idx="5376">
                  <c:v>0.4</c:v>
                </c:pt>
                <c:pt idx="5377">
                  <c:v>0.38</c:v>
                </c:pt>
                <c:pt idx="5378">
                  <c:v>0.43</c:v>
                </c:pt>
                <c:pt idx="5379">
                  <c:v>0.44</c:v>
                </c:pt>
                <c:pt idx="5380">
                  <c:v>0.5</c:v>
                </c:pt>
                <c:pt idx="5381">
                  <c:v>0.34</c:v>
                </c:pt>
                <c:pt idx="5382">
                  <c:v>0.37</c:v>
                </c:pt>
                <c:pt idx="5383">
                  <c:v>0.35</c:v>
                </c:pt>
                <c:pt idx="5384">
                  <c:v>1.38</c:v>
                </c:pt>
                <c:pt idx="5385">
                  <c:v>1.39</c:v>
                </c:pt>
                <c:pt idx="5386">
                  <c:v>0.48</c:v>
                </c:pt>
                <c:pt idx="5387">
                  <c:v>0.4</c:v>
                </c:pt>
                <c:pt idx="5388">
                  <c:v>0.49</c:v>
                </c:pt>
                <c:pt idx="5389">
                  <c:v>0.52</c:v>
                </c:pt>
                <c:pt idx="5390">
                  <c:v>0.41</c:v>
                </c:pt>
                <c:pt idx="5391">
                  <c:v>0.48</c:v>
                </c:pt>
                <c:pt idx="5392">
                  <c:v>0.39</c:v>
                </c:pt>
                <c:pt idx="5393">
                  <c:v>0.5</c:v>
                </c:pt>
                <c:pt idx="5394">
                  <c:v>0.5</c:v>
                </c:pt>
                <c:pt idx="5395">
                  <c:v>0.47</c:v>
                </c:pt>
                <c:pt idx="5396">
                  <c:v>0.42</c:v>
                </c:pt>
                <c:pt idx="5397">
                  <c:v>0.45</c:v>
                </c:pt>
                <c:pt idx="5398">
                  <c:v>0.44</c:v>
                </c:pt>
                <c:pt idx="5399">
                  <c:v>0.42</c:v>
                </c:pt>
                <c:pt idx="5400">
                  <c:v>0.4</c:v>
                </c:pt>
                <c:pt idx="5401">
                  <c:v>0.56000000000000005</c:v>
                </c:pt>
                <c:pt idx="5402">
                  <c:v>0.41</c:v>
                </c:pt>
                <c:pt idx="5403">
                  <c:v>0.53</c:v>
                </c:pt>
                <c:pt idx="5404">
                  <c:v>0.43</c:v>
                </c:pt>
                <c:pt idx="5405">
                  <c:v>0.88</c:v>
                </c:pt>
                <c:pt idx="5406">
                  <c:v>0.41</c:v>
                </c:pt>
                <c:pt idx="5407">
                  <c:v>0.43</c:v>
                </c:pt>
                <c:pt idx="5408">
                  <c:v>0.37</c:v>
                </c:pt>
                <c:pt idx="5409">
                  <c:v>0.39</c:v>
                </c:pt>
                <c:pt idx="5410">
                  <c:v>0.35</c:v>
                </c:pt>
                <c:pt idx="5411">
                  <c:v>0.41</c:v>
                </c:pt>
                <c:pt idx="5412">
                  <c:v>0.15</c:v>
                </c:pt>
                <c:pt idx="5413">
                  <c:v>0.38</c:v>
                </c:pt>
                <c:pt idx="5414">
                  <c:v>0.25</c:v>
                </c:pt>
                <c:pt idx="5415">
                  <c:v>0.37</c:v>
                </c:pt>
                <c:pt idx="5416">
                  <c:v>0.28999999999999998</c:v>
                </c:pt>
                <c:pt idx="5417">
                  <c:v>0.34</c:v>
                </c:pt>
                <c:pt idx="5418">
                  <c:v>0.56000000000000005</c:v>
                </c:pt>
                <c:pt idx="5419">
                  <c:v>0.55000000000000004</c:v>
                </c:pt>
                <c:pt idx="5420">
                  <c:v>0.66</c:v>
                </c:pt>
                <c:pt idx="5421">
                  <c:v>0.8</c:v>
                </c:pt>
                <c:pt idx="5422">
                  <c:v>0.65</c:v>
                </c:pt>
                <c:pt idx="5423">
                  <c:v>0.51</c:v>
                </c:pt>
                <c:pt idx="5424">
                  <c:v>0.41</c:v>
                </c:pt>
                <c:pt idx="5425">
                  <c:v>0.43</c:v>
                </c:pt>
                <c:pt idx="5426">
                  <c:v>0.4</c:v>
                </c:pt>
                <c:pt idx="5427">
                  <c:v>0.51</c:v>
                </c:pt>
                <c:pt idx="5428">
                  <c:v>0.54</c:v>
                </c:pt>
                <c:pt idx="5429">
                  <c:v>0.56000000000000005</c:v>
                </c:pt>
                <c:pt idx="5430">
                  <c:v>0.86</c:v>
                </c:pt>
                <c:pt idx="5431">
                  <c:v>0.59</c:v>
                </c:pt>
                <c:pt idx="5432">
                  <c:v>0.69</c:v>
                </c:pt>
                <c:pt idx="5433">
                  <c:v>0.65</c:v>
                </c:pt>
                <c:pt idx="5434">
                  <c:v>0.6</c:v>
                </c:pt>
                <c:pt idx="5435">
                  <c:v>0.59</c:v>
                </c:pt>
                <c:pt idx="5436">
                  <c:v>0.66</c:v>
                </c:pt>
                <c:pt idx="5437">
                  <c:v>0.54</c:v>
                </c:pt>
                <c:pt idx="5438">
                  <c:v>0.48</c:v>
                </c:pt>
                <c:pt idx="5439">
                  <c:v>0.43</c:v>
                </c:pt>
                <c:pt idx="5440">
                  <c:v>0.39</c:v>
                </c:pt>
                <c:pt idx="5441">
                  <c:v>0.31</c:v>
                </c:pt>
                <c:pt idx="5442">
                  <c:v>0.38</c:v>
                </c:pt>
                <c:pt idx="5443">
                  <c:v>0.41</c:v>
                </c:pt>
                <c:pt idx="5444">
                  <c:v>0.36</c:v>
                </c:pt>
                <c:pt idx="5445">
                  <c:v>0.37</c:v>
                </c:pt>
                <c:pt idx="5446">
                  <c:v>0.35</c:v>
                </c:pt>
                <c:pt idx="5447">
                  <c:v>0.41</c:v>
                </c:pt>
                <c:pt idx="5448">
                  <c:v>0.3</c:v>
                </c:pt>
                <c:pt idx="5449">
                  <c:v>0.28999999999999998</c:v>
                </c:pt>
                <c:pt idx="5450">
                  <c:v>0.64</c:v>
                </c:pt>
                <c:pt idx="5451">
                  <c:v>0.77</c:v>
                </c:pt>
                <c:pt idx="5452">
                  <c:v>0.71</c:v>
                </c:pt>
                <c:pt idx="5453">
                  <c:v>0.76</c:v>
                </c:pt>
                <c:pt idx="5454">
                  <c:v>0.71</c:v>
                </c:pt>
                <c:pt idx="5455">
                  <c:v>0.64</c:v>
                </c:pt>
                <c:pt idx="5456">
                  <c:v>0.59</c:v>
                </c:pt>
                <c:pt idx="5457">
                  <c:v>0.59</c:v>
                </c:pt>
                <c:pt idx="5458">
                  <c:v>0.34</c:v>
                </c:pt>
                <c:pt idx="5459">
                  <c:v>0.28999999999999998</c:v>
                </c:pt>
                <c:pt idx="5460">
                  <c:v>0.25</c:v>
                </c:pt>
                <c:pt idx="5461">
                  <c:v>0.28999999999999998</c:v>
                </c:pt>
                <c:pt idx="5462">
                  <c:v>0.33</c:v>
                </c:pt>
                <c:pt idx="5463">
                  <c:v>0.31</c:v>
                </c:pt>
                <c:pt idx="5464">
                  <c:v>0.35</c:v>
                </c:pt>
                <c:pt idx="5465">
                  <c:v>0.34</c:v>
                </c:pt>
                <c:pt idx="5466">
                  <c:v>0.43</c:v>
                </c:pt>
                <c:pt idx="5467">
                  <c:v>0.49</c:v>
                </c:pt>
                <c:pt idx="5468">
                  <c:v>0.51</c:v>
                </c:pt>
                <c:pt idx="5469">
                  <c:v>0.54</c:v>
                </c:pt>
                <c:pt idx="5470">
                  <c:v>0.52</c:v>
                </c:pt>
                <c:pt idx="5471">
                  <c:v>0.41</c:v>
                </c:pt>
                <c:pt idx="5472">
                  <c:v>0.44</c:v>
                </c:pt>
                <c:pt idx="5473">
                  <c:v>0.47</c:v>
                </c:pt>
                <c:pt idx="5474">
                  <c:v>0.49</c:v>
                </c:pt>
                <c:pt idx="5475">
                  <c:v>0.54</c:v>
                </c:pt>
                <c:pt idx="5476">
                  <c:v>0.55000000000000004</c:v>
                </c:pt>
                <c:pt idx="5477">
                  <c:v>0.65</c:v>
                </c:pt>
                <c:pt idx="5478">
                  <c:v>0.7</c:v>
                </c:pt>
                <c:pt idx="5479">
                  <c:v>0.87</c:v>
                </c:pt>
                <c:pt idx="5480">
                  <c:v>0.67</c:v>
                </c:pt>
                <c:pt idx="5481">
                  <c:v>0.62</c:v>
                </c:pt>
                <c:pt idx="5482">
                  <c:v>0.61</c:v>
                </c:pt>
                <c:pt idx="5483">
                  <c:v>0.28999999999999998</c:v>
                </c:pt>
                <c:pt idx="5484">
                  <c:v>0.33</c:v>
                </c:pt>
                <c:pt idx="5485">
                  <c:v>0.23</c:v>
                </c:pt>
                <c:pt idx="5486">
                  <c:v>0.42</c:v>
                </c:pt>
                <c:pt idx="5487">
                  <c:v>0.44</c:v>
                </c:pt>
                <c:pt idx="5488">
                  <c:v>0.61</c:v>
                </c:pt>
                <c:pt idx="5489">
                  <c:v>0.55000000000000004</c:v>
                </c:pt>
                <c:pt idx="5490">
                  <c:v>0.6</c:v>
                </c:pt>
                <c:pt idx="5491">
                  <c:v>0.56999999999999995</c:v>
                </c:pt>
                <c:pt idx="5492">
                  <c:v>0.56000000000000005</c:v>
                </c:pt>
                <c:pt idx="5493">
                  <c:v>0.52</c:v>
                </c:pt>
                <c:pt idx="5494">
                  <c:v>0.62</c:v>
                </c:pt>
                <c:pt idx="5495">
                  <c:v>0.61</c:v>
                </c:pt>
                <c:pt idx="5496">
                  <c:v>0.46</c:v>
                </c:pt>
                <c:pt idx="5497">
                  <c:v>0.43</c:v>
                </c:pt>
                <c:pt idx="5498">
                  <c:v>0.45</c:v>
                </c:pt>
                <c:pt idx="5499">
                  <c:v>0.49</c:v>
                </c:pt>
                <c:pt idx="5500">
                  <c:v>0.52</c:v>
                </c:pt>
                <c:pt idx="5501">
                  <c:v>0.46</c:v>
                </c:pt>
                <c:pt idx="5502">
                  <c:v>0.43</c:v>
                </c:pt>
                <c:pt idx="5503">
                  <c:v>0.51</c:v>
                </c:pt>
                <c:pt idx="5504">
                  <c:v>0.35</c:v>
                </c:pt>
                <c:pt idx="5505">
                  <c:v>0.4</c:v>
                </c:pt>
                <c:pt idx="5506">
                  <c:v>0.38</c:v>
                </c:pt>
                <c:pt idx="5507">
                  <c:v>0.37</c:v>
                </c:pt>
                <c:pt idx="5508">
                  <c:v>0.41</c:v>
                </c:pt>
                <c:pt idx="5509">
                  <c:v>0.41</c:v>
                </c:pt>
                <c:pt idx="5510">
                  <c:v>0.45</c:v>
                </c:pt>
                <c:pt idx="5511">
                  <c:v>0.48</c:v>
                </c:pt>
                <c:pt idx="5512">
                  <c:v>0.5</c:v>
                </c:pt>
                <c:pt idx="5513">
                  <c:v>0.48</c:v>
                </c:pt>
                <c:pt idx="5514">
                  <c:v>0.52</c:v>
                </c:pt>
                <c:pt idx="5515">
                  <c:v>0.5</c:v>
                </c:pt>
                <c:pt idx="5516">
                  <c:v>0.51</c:v>
                </c:pt>
                <c:pt idx="5517">
                  <c:v>0.53</c:v>
                </c:pt>
                <c:pt idx="5518">
                  <c:v>0.54</c:v>
                </c:pt>
                <c:pt idx="5519">
                  <c:v>0.53</c:v>
                </c:pt>
                <c:pt idx="5520">
                  <c:v>0.56000000000000005</c:v>
                </c:pt>
                <c:pt idx="5521">
                  <c:v>0.47</c:v>
                </c:pt>
                <c:pt idx="5522">
                  <c:v>0.47</c:v>
                </c:pt>
                <c:pt idx="5523">
                  <c:v>0.56000000000000005</c:v>
                </c:pt>
                <c:pt idx="5524">
                  <c:v>0.49</c:v>
                </c:pt>
                <c:pt idx="5525">
                  <c:v>0.22</c:v>
                </c:pt>
                <c:pt idx="5526">
                  <c:v>0.2</c:v>
                </c:pt>
                <c:pt idx="5527">
                  <c:v>0.2</c:v>
                </c:pt>
                <c:pt idx="5528">
                  <c:v>0.11</c:v>
                </c:pt>
                <c:pt idx="5529">
                  <c:v>0.14000000000000001</c:v>
                </c:pt>
                <c:pt idx="5530">
                  <c:v>0.36</c:v>
                </c:pt>
                <c:pt idx="5531">
                  <c:v>0.77</c:v>
                </c:pt>
                <c:pt idx="5532">
                  <c:v>1.01</c:v>
                </c:pt>
                <c:pt idx="5533">
                  <c:v>1.04</c:v>
                </c:pt>
                <c:pt idx="5534">
                  <c:v>0.79</c:v>
                </c:pt>
                <c:pt idx="5535">
                  <c:v>0.74</c:v>
                </c:pt>
                <c:pt idx="5536">
                  <c:v>0.56000000000000005</c:v>
                </c:pt>
                <c:pt idx="5537">
                  <c:v>0.28999999999999998</c:v>
                </c:pt>
                <c:pt idx="5538">
                  <c:v>0.44</c:v>
                </c:pt>
                <c:pt idx="5539">
                  <c:v>0.41</c:v>
                </c:pt>
                <c:pt idx="5540">
                  <c:v>0.48</c:v>
                </c:pt>
                <c:pt idx="5541">
                  <c:v>0.5</c:v>
                </c:pt>
                <c:pt idx="5542">
                  <c:v>0.48</c:v>
                </c:pt>
                <c:pt idx="5543">
                  <c:v>0.33</c:v>
                </c:pt>
                <c:pt idx="5544">
                  <c:v>0.38</c:v>
                </c:pt>
                <c:pt idx="5545">
                  <c:v>0.44</c:v>
                </c:pt>
                <c:pt idx="5546">
                  <c:v>0.43</c:v>
                </c:pt>
                <c:pt idx="5547">
                  <c:v>0.47</c:v>
                </c:pt>
                <c:pt idx="5548">
                  <c:v>0.51</c:v>
                </c:pt>
                <c:pt idx="5549">
                  <c:v>0.53</c:v>
                </c:pt>
                <c:pt idx="5550">
                  <c:v>0.35</c:v>
                </c:pt>
                <c:pt idx="5551">
                  <c:v>0.33</c:v>
                </c:pt>
                <c:pt idx="5552">
                  <c:v>0.21</c:v>
                </c:pt>
                <c:pt idx="5553">
                  <c:v>0.32</c:v>
                </c:pt>
                <c:pt idx="5554">
                  <c:v>0.34</c:v>
                </c:pt>
                <c:pt idx="5555">
                  <c:v>0.33</c:v>
                </c:pt>
                <c:pt idx="5556">
                  <c:v>0.38</c:v>
                </c:pt>
                <c:pt idx="5557">
                  <c:v>0.98</c:v>
                </c:pt>
                <c:pt idx="5558">
                  <c:v>0.44</c:v>
                </c:pt>
                <c:pt idx="5559">
                  <c:v>0.56000000000000005</c:v>
                </c:pt>
                <c:pt idx="5560">
                  <c:v>0.49</c:v>
                </c:pt>
                <c:pt idx="5561">
                  <c:v>0.47</c:v>
                </c:pt>
                <c:pt idx="5562">
                  <c:v>0.33</c:v>
                </c:pt>
                <c:pt idx="5563">
                  <c:v>0.45</c:v>
                </c:pt>
                <c:pt idx="5564">
                  <c:v>0.55000000000000004</c:v>
                </c:pt>
                <c:pt idx="5565">
                  <c:v>0.51</c:v>
                </c:pt>
                <c:pt idx="5566">
                  <c:v>0.46</c:v>
                </c:pt>
                <c:pt idx="5567">
                  <c:v>0.54</c:v>
                </c:pt>
                <c:pt idx="5568">
                  <c:v>0.53</c:v>
                </c:pt>
                <c:pt idx="5569">
                  <c:v>0.65</c:v>
                </c:pt>
                <c:pt idx="5570">
                  <c:v>0.57999999999999996</c:v>
                </c:pt>
                <c:pt idx="5571">
                  <c:v>0.63</c:v>
                </c:pt>
                <c:pt idx="5572">
                  <c:v>0.62</c:v>
                </c:pt>
                <c:pt idx="5573">
                  <c:v>0.55000000000000004</c:v>
                </c:pt>
                <c:pt idx="5574">
                  <c:v>0.52</c:v>
                </c:pt>
                <c:pt idx="5575">
                  <c:v>0.57999999999999996</c:v>
                </c:pt>
                <c:pt idx="5576">
                  <c:v>0.5</c:v>
                </c:pt>
                <c:pt idx="5577">
                  <c:v>0.56000000000000005</c:v>
                </c:pt>
                <c:pt idx="5578">
                  <c:v>0.51</c:v>
                </c:pt>
                <c:pt idx="5579">
                  <c:v>0.47</c:v>
                </c:pt>
                <c:pt idx="5580">
                  <c:v>0.5</c:v>
                </c:pt>
                <c:pt idx="5581">
                  <c:v>0.48</c:v>
                </c:pt>
                <c:pt idx="5582">
                  <c:v>0.52</c:v>
                </c:pt>
                <c:pt idx="5583">
                  <c:v>0.55000000000000004</c:v>
                </c:pt>
                <c:pt idx="5584">
                  <c:v>0.43</c:v>
                </c:pt>
                <c:pt idx="5585">
                  <c:v>0.42</c:v>
                </c:pt>
                <c:pt idx="5586">
                  <c:v>0.28999999999999998</c:v>
                </c:pt>
                <c:pt idx="5587">
                  <c:v>0.28000000000000003</c:v>
                </c:pt>
                <c:pt idx="5588">
                  <c:v>0.43</c:v>
                </c:pt>
                <c:pt idx="5589">
                  <c:v>0.22</c:v>
                </c:pt>
                <c:pt idx="5590">
                  <c:v>0.51</c:v>
                </c:pt>
                <c:pt idx="5591">
                  <c:v>0.46</c:v>
                </c:pt>
                <c:pt idx="5592">
                  <c:v>0.28000000000000003</c:v>
                </c:pt>
                <c:pt idx="5593">
                  <c:v>0.46</c:v>
                </c:pt>
                <c:pt idx="5594">
                  <c:v>0.37</c:v>
                </c:pt>
                <c:pt idx="5595">
                  <c:v>0.43</c:v>
                </c:pt>
                <c:pt idx="5596">
                  <c:v>0.44</c:v>
                </c:pt>
                <c:pt idx="5597">
                  <c:v>0.42</c:v>
                </c:pt>
                <c:pt idx="5598">
                  <c:v>0.46</c:v>
                </c:pt>
                <c:pt idx="5599">
                  <c:v>0.32</c:v>
                </c:pt>
                <c:pt idx="5600">
                  <c:v>0.6</c:v>
                </c:pt>
                <c:pt idx="5601">
                  <c:v>0.56999999999999995</c:v>
                </c:pt>
                <c:pt idx="5602">
                  <c:v>0.48</c:v>
                </c:pt>
                <c:pt idx="5603">
                  <c:v>0.54</c:v>
                </c:pt>
                <c:pt idx="5604">
                  <c:v>0.56000000000000005</c:v>
                </c:pt>
                <c:pt idx="5605">
                  <c:v>0.57999999999999996</c:v>
                </c:pt>
                <c:pt idx="5606">
                  <c:v>0.7</c:v>
                </c:pt>
                <c:pt idx="5607">
                  <c:v>0.56000000000000005</c:v>
                </c:pt>
                <c:pt idx="5608">
                  <c:v>0.52</c:v>
                </c:pt>
                <c:pt idx="5609">
                  <c:v>0.45</c:v>
                </c:pt>
                <c:pt idx="5610">
                  <c:v>0.47</c:v>
                </c:pt>
                <c:pt idx="5611">
                  <c:v>0.49</c:v>
                </c:pt>
                <c:pt idx="5612">
                  <c:v>0.33</c:v>
                </c:pt>
                <c:pt idx="5613">
                  <c:v>0.35</c:v>
                </c:pt>
                <c:pt idx="5614">
                  <c:v>0.27</c:v>
                </c:pt>
                <c:pt idx="5615">
                  <c:v>0.33</c:v>
                </c:pt>
                <c:pt idx="5616">
                  <c:v>0.57999999999999996</c:v>
                </c:pt>
                <c:pt idx="5617">
                  <c:v>0.43</c:v>
                </c:pt>
                <c:pt idx="5618">
                  <c:v>0.38</c:v>
                </c:pt>
                <c:pt idx="5619">
                  <c:v>0.33</c:v>
                </c:pt>
                <c:pt idx="5620">
                  <c:v>0.4</c:v>
                </c:pt>
                <c:pt idx="5621">
                  <c:v>0.53</c:v>
                </c:pt>
                <c:pt idx="5622">
                  <c:v>0.5</c:v>
                </c:pt>
                <c:pt idx="5623">
                  <c:v>0.46</c:v>
                </c:pt>
                <c:pt idx="5624">
                  <c:v>0.55000000000000004</c:v>
                </c:pt>
                <c:pt idx="5625">
                  <c:v>0.5</c:v>
                </c:pt>
                <c:pt idx="5626">
                  <c:v>0.53</c:v>
                </c:pt>
                <c:pt idx="5627">
                  <c:v>0.6</c:v>
                </c:pt>
                <c:pt idx="5628">
                  <c:v>0.59</c:v>
                </c:pt>
                <c:pt idx="5629">
                  <c:v>0.48</c:v>
                </c:pt>
                <c:pt idx="5630">
                  <c:v>0.49</c:v>
                </c:pt>
                <c:pt idx="5631">
                  <c:v>0.48</c:v>
                </c:pt>
                <c:pt idx="5632">
                  <c:v>0.74</c:v>
                </c:pt>
                <c:pt idx="5633">
                  <c:v>0.56000000000000005</c:v>
                </c:pt>
                <c:pt idx="5634">
                  <c:v>0.5</c:v>
                </c:pt>
                <c:pt idx="5635">
                  <c:v>0.33</c:v>
                </c:pt>
                <c:pt idx="5636">
                  <c:v>0.59</c:v>
                </c:pt>
                <c:pt idx="5637">
                  <c:v>0.55000000000000004</c:v>
                </c:pt>
                <c:pt idx="5638">
                  <c:v>0.64</c:v>
                </c:pt>
                <c:pt idx="5639">
                  <c:v>0.61</c:v>
                </c:pt>
                <c:pt idx="5640">
                  <c:v>0.59</c:v>
                </c:pt>
                <c:pt idx="5641">
                  <c:v>0.56999999999999995</c:v>
                </c:pt>
                <c:pt idx="5642">
                  <c:v>0.43</c:v>
                </c:pt>
                <c:pt idx="5643">
                  <c:v>0.39</c:v>
                </c:pt>
                <c:pt idx="5644">
                  <c:v>0.45</c:v>
                </c:pt>
                <c:pt idx="5645">
                  <c:v>0.56000000000000005</c:v>
                </c:pt>
                <c:pt idx="5646">
                  <c:v>0.4</c:v>
                </c:pt>
                <c:pt idx="5647">
                  <c:v>0.45</c:v>
                </c:pt>
                <c:pt idx="5648">
                  <c:v>0.49</c:v>
                </c:pt>
                <c:pt idx="5649">
                  <c:v>0.38</c:v>
                </c:pt>
                <c:pt idx="5650">
                  <c:v>0.4</c:v>
                </c:pt>
                <c:pt idx="5651">
                  <c:v>0.39</c:v>
                </c:pt>
                <c:pt idx="5652">
                  <c:v>0.35</c:v>
                </c:pt>
                <c:pt idx="5653">
                  <c:v>0.42</c:v>
                </c:pt>
                <c:pt idx="5654">
                  <c:v>0.43</c:v>
                </c:pt>
                <c:pt idx="5655">
                  <c:v>0.43</c:v>
                </c:pt>
                <c:pt idx="5656">
                  <c:v>0.42</c:v>
                </c:pt>
                <c:pt idx="5657">
                  <c:v>0.37</c:v>
                </c:pt>
                <c:pt idx="5658">
                  <c:v>0.45</c:v>
                </c:pt>
                <c:pt idx="5659">
                  <c:v>0.47</c:v>
                </c:pt>
                <c:pt idx="5660">
                  <c:v>0.63</c:v>
                </c:pt>
                <c:pt idx="5661">
                  <c:v>0.56000000000000005</c:v>
                </c:pt>
                <c:pt idx="5662">
                  <c:v>0.75</c:v>
                </c:pt>
                <c:pt idx="5663">
                  <c:v>0.7</c:v>
                </c:pt>
                <c:pt idx="5664">
                  <c:v>0.51</c:v>
                </c:pt>
                <c:pt idx="5665">
                  <c:v>0.46</c:v>
                </c:pt>
                <c:pt idx="5666">
                  <c:v>0.45</c:v>
                </c:pt>
                <c:pt idx="5667">
                  <c:v>0.48</c:v>
                </c:pt>
                <c:pt idx="5668">
                  <c:v>0.52</c:v>
                </c:pt>
                <c:pt idx="5669">
                  <c:v>0.47</c:v>
                </c:pt>
                <c:pt idx="5670">
                  <c:v>0.42</c:v>
                </c:pt>
                <c:pt idx="5671">
                  <c:v>0.46</c:v>
                </c:pt>
                <c:pt idx="5672">
                  <c:v>0.43</c:v>
                </c:pt>
                <c:pt idx="5673">
                  <c:v>0.31</c:v>
                </c:pt>
                <c:pt idx="5674">
                  <c:v>0.3</c:v>
                </c:pt>
                <c:pt idx="5675">
                  <c:v>0.32</c:v>
                </c:pt>
                <c:pt idx="5676">
                  <c:v>0.28000000000000003</c:v>
                </c:pt>
                <c:pt idx="5677">
                  <c:v>0.27</c:v>
                </c:pt>
                <c:pt idx="5678">
                  <c:v>0.48</c:v>
                </c:pt>
                <c:pt idx="5679">
                  <c:v>0.53</c:v>
                </c:pt>
                <c:pt idx="5680">
                  <c:v>0.42</c:v>
                </c:pt>
                <c:pt idx="5681">
                  <c:v>0.67</c:v>
                </c:pt>
                <c:pt idx="5682">
                  <c:v>0.63</c:v>
                </c:pt>
                <c:pt idx="5683">
                  <c:v>0.56000000000000005</c:v>
                </c:pt>
                <c:pt idx="5684">
                  <c:v>0.65</c:v>
                </c:pt>
                <c:pt idx="5685">
                  <c:v>0.72</c:v>
                </c:pt>
                <c:pt idx="5686">
                  <c:v>0.72</c:v>
                </c:pt>
                <c:pt idx="5687">
                  <c:v>0.76</c:v>
                </c:pt>
                <c:pt idx="5688">
                  <c:v>0.61</c:v>
                </c:pt>
                <c:pt idx="5689">
                  <c:v>0.55000000000000004</c:v>
                </c:pt>
                <c:pt idx="5690">
                  <c:v>0.53</c:v>
                </c:pt>
                <c:pt idx="5691">
                  <c:v>0.43</c:v>
                </c:pt>
                <c:pt idx="5692">
                  <c:v>0.46</c:v>
                </c:pt>
                <c:pt idx="5693">
                  <c:v>0.47</c:v>
                </c:pt>
                <c:pt idx="5694">
                  <c:v>0.65</c:v>
                </c:pt>
                <c:pt idx="5695">
                  <c:v>0.69</c:v>
                </c:pt>
                <c:pt idx="5696">
                  <c:v>0.7</c:v>
                </c:pt>
                <c:pt idx="5697">
                  <c:v>0.68</c:v>
                </c:pt>
                <c:pt idx="5698">
                  <c:v>0.72</c:v>
                </c:pt>
                <c:pt idx="5699">
                  <c:v>0.61</c:v>
                </c:pt>
                <c:pt idx="5700">
                  <c:v>0.6</c:v>
                </c:pt>
                <c:pt idx="5701">
                  <c:v>0.49</c:v>
                </c:pt>
                <c:pt idx="5702">
                  <c:v>0.48</c:v>
                </c:pt>
                <c:pt idx="5703">
                  <c:v>0.51</c:v>
                </c:pt>
                <c:pt idx="5704">
                  <c:v>0.5</c:v>
                </c:pt>
                <c:pt idx="5705">
                  <c:v>0.33</c:v>
                </c:pt>
                <c:pt idx="5706">
                  <c:v>0.64</c:v>
                </c:pt>
                <c:pt idx="5707">
                  <c:v>0.7</c:v>
                </c:pt>
                <c:pt idx="5708">
                  <c:v>0.53</c:v>
                </c:pt>
                <c:pt idx="5709">
                  <c:v>0.55000000000000004</c:v>
                </c:pt>
                <c:pt idx="5710">
                  <c:v>0.52</c:v>
                </c:pt>
                <c:pt idx="5711">
                  <c:v>0.57999999999999996</c:v>
                </c:pt>
                <c:pt idx="5712">
                  <c:v>0.43</c:v>
                </c:pt>
                <c:pt idx="5713">
                  <c:v>0.44</c:v>
                </c:pt>
                <c:pt idx="5714">
                  <c:v>0.47</c:v>
                </c:pt>
                <c:pt idx="5715">
                  <c:v>0.48</c:v>
                </c:pt>
                <c:pt idx="5716">
                  <c:v>0.45</c:v>
                </c:pt>
                <c:pt idx="5717">
                  <c:v>0.41</c:v>
                </c:pt>
                <c:pt idx="5718">
                  <c:v>0.4</c:v>
                </c:pt>
                <c:pt idx="5719">
                  <c:v>0.39</c:v>
                </c:pt>
                <c:pt idx="5720">
                  <c:v>0.51</c:v>
                </c:pt>
                <c:pt idx="5721">
                  <c:v>0.55000000000000004</c:v>
                </c:pt>
                <c:pt idx="5722">
                  <c:v>0.56000000000000005</c:v>
                </c:pt>
                <c:pt idx="5723">
                  <c:v>0.35</c:v>
                </c:pt>
                <c:pt idx="5724">
                  <c:v>0.38</c:v>
                </c:pt>
                <c:pt idx="5725">
                  <c:v>0.42</c:v>
                </c:pt>
                <c:pt idx="5726">
                  <c:v>0.54</c:v>
                </c:pt>
                <c:pt idx="5727">
                  <c:v>0.48</c:v>
                </c:pt>
                <c:pt idx="5728">
                  <c:v>0.55000000000000004</c:v>
                </c:pt>
                <c:pt idx="5729">
                  <c:v>0.5</c:v>
                </c:pt>
                <c:pt idx="5730">
                  <c:v>0.52</c:v>
                </c:pt>
                <c:pt idx="5731">
                  <c:v>0.5</c:v>
                </c:pt>
                <c:pt idx="5732">
                  <c:v>0.48</c:v>
                </c:pt>
                <c:pt idx="5733">
                  <c:v>0.44</c:v>
                </c:pt>
                <c:pt idx="5734">
                  <c:v>0.48</c:v>
                </c:pt>
                <c:pt idx="5735">
                  <c:v>0.44</c:v>
                </c:pt>
                <c:pt idx="5736">
                  <c:v>0.46</c:v>
                </c:pt>
                <c:pt idx="5737">
                  <c:v>0.45</c:v>
                </c:pt>
                <c:pt idx="5738">
                  <c:v>0.47</c:v>
                </c:pt>
                <c:pt idx="5739">
                  <c:v>0.43</c:v>
                </c:pt>
                <c:pt idx="5740">
                  <c:v>0.4</c:v>
                </c:pt>
                <c:pt idx="5741">
                  <c:v>0.34</c:v>
                </c:pt>
                <c:pt idx="5742">
                  <c:v>0.31</c:v>
                </c:pt>
                <c:pt idx="5743">
                  <c:v>0.38</c:v>
                </c:pt>
                <c:pt idx="5744">
                  <c:v>0.48</c:v>
                </c:pt>
                <c:pt idx="5745">
                  <c:v>0.61</c:v>
                </c:pt>
                <c:pt idx="5746">
                  <c:v>0.64</c:v>
                </c:pt>
                <c:pt idx="5747">
                  <c:v>0.55000000000000004</c:v>
                </c:pt>
                <c:pt idx="5748">
                  <c:v>0.48</c:v>
                </c:pt>
                <c:pt idx="5749">
                  <c:v>0.47</c:v>
                </c:pt>
                <c:pt idx="5750">
                  <c:v>0.48</c:v>
                </c:pt>
                <c:pt idx="5751">
                  <c:v>0.44</c:v>
                </c:pt>
                <c:pt idx="5752">
                  <c:v>0.53</c:v>
                </c:pt>
                <c:pt idx="5753">
                  <c:v>0.56999999999999995</c:v>
                </c:pt>
                <c:pt idx="5754">
                  <c:v>0.6</c:v>
                </c:pt>
                <c:pt idx="5755">
                  <c:v>0.5</c:v>
                </c:pt>
                <c:pt idx="5756">
                  <c:v>0.62</c:v>
                </c:pt>
                <c:pt idx="5757">
                  <c:v>0.57999999999999996</c:v>
                </c:pt>
                <c:pt idx="5758">
                  <c:v>0.53</c:v>
                </c:pt>
                <c:pt idx="5759">
                  <c:v>0.5</c:v>
                </c:pt>
                <c:pt idx="5760">
                  <c:v>0.24</c:v>
                </c:pt>
                <c:pt idx="5761">
                  <c:v>0.28999999999999998</c:v>
                </c:pt>
                <c:pt idx="5762">
                  <c:v>0.3</c:v>
                </c:pt>
                <c:pt idx="5763">
                  <c:v>0.35</c:v>
                </c:pt>
                <c:pt idx="5764">
                  <c:v>0.34</c:v>
                </c:pt>
                <c:pt idx="5765">
                  <c:v>0.33</c:v>
                </c:pt>
                <c:pt idx="5766">
                  <c:v>0.34</c:v>
                </c:pt>
                <c:pt idx="5767">
                  <c:v>0.42</c:v>
                </c:pt>
                <c:pt idx="5768">
                  <c:v>0.48</c:v>
                </c:pt>
                <c:pt idx="5769">
                  <c:v>0.43</c:v>
                </c:pt>
                <c:pt idx="5770">
                  <c:v>0.37</c:v>
                </c:pt>
                <c:pt idx="5771">
                  <c:v>0.28000000000000003</c:v>
                </c:pt>
                <c:pt idx="5772">
                  <c:v>0.4</c:v>
                </c:pt>
                <c:pt idx="5773">
                  <c:v>0.6</c:v>
                </c:pt>
                <c:pt idx="5774">
                  <c:v>0.52</c:v>
                </c:pt>
                <c:pt idx="5775">
                  <c:v>0.55000000000000004</c:v>
                </c:pt>
                <c:pt idx="5776">
                  <c:v>0.57999999999999996</c:v>
                </c:pt>
                <c:pt idx="5777">
                  <c:v>0.54</c:v>
                </c:pt>
                <c:pt idx="5778">
                  <c:v>0.5</c:v>
                </c:pt>
                <c:pt idx="5779">
                  <c:v>0.47</c:v>
                </c:pt>
                <c:pt idx="5780">
                  <c:v>0.44</c:v>
                </c:pt>
                <c:pt idx="5781">
                  <c:v>0.43</c:v>
                </c:pt>
                <c:pt idx="5782">
                  <c:v>0.44</c:v>
                </c:pt>
                <c:pt idx="5783">
                  <c:v>0.42</c:v>
                </c:pt>
                <c:pt idx="5784">
                  <c:v>0.4</c:v>
                </c:pt>
                <c:pt idx="5785">
                  <c:v>0.45</c:v>
                </c:pt>
                <c:pt idx="5786">
                  <c:v>0.43</c:v>
                </c:pt>
                <c:pt idx="5787">
                  <c:v>0.38</c:v>
                </c:pt>
                <c:pt idx="5788">
                  <c:v>0.44</c:v>
                </c:pt>
                <c:pt idx="5789">
                  <c:v>0.42</c:v>
                </c:pt>
                <c:pt idx="5790">
                  <c:v>0.47</c:v>
                </c:pt>
                <c:pt idx="5791">
                  <c:v>0.56999999999999995</c:v>
                </c:pt>
                <c:pt idx="5792">
                  <c:v>0.47</c:v>
                </c:pt>
                <c:pt idx="5793">
                  <c:v>0.54</c:v>
                </c:pt>
                <c:pt idx="5794">
                  <c:v>0.59</c:v>
                </c:pt>
                <c:pt idx="5795">
                  <c:v>0.55000000000000004</c:v>
                </c:pt>
                <c:pt idx="5796">
                  <c:v>0.46</c:v>
                </c:pt>
                <c:pt idx="5797">
                  <c:v>0.41</c:v>
                </c:pt>
                <c:pt idx="5798">
                  <c:v>0.43</c:v>
                </c:pt>
                <c:pt idx="5799">
                  <c:v>0.45</c:v>
                </c:pt>
                <c:pt idx="5800">
                  <c:v>0.43</c:v>
                </c:pt>
                <c:pt idx="5801">
                  <c:v>0.45</c:v>
                </c:pt>
                <c:pt idx="5802">
                  <c:v>0.38</c:v>
                </c:pt>
                <c:pt idx="5803">
                  <c:v>0.34</c:v>
                </c:pt>
                <c:pt idx="5804">
                  <c:v>0.26</c:v>
                </c:pt>
                <c:pt idx="5805">
                  <c:v>0.28000000000000003</c:v>
                </c:pt>
                <c:pt idx="5806">
                  <c:v>0.21</c:v>
                </c:pt>
                <c:pt idx="5807">
                  <c:v>0.64</c:v>
                </c:pt>
                <c:pt idx="5808">
                  <c:v>1.1499999999999999</c:v>
                </c:pt>
                <c:pt idx="5809">
                  <c:v>0.84</c:v>
                </c:pt>
                <c:pt idx="5810">
                  <c:v>0.61</c:v>
                </c:pt>
                <c:pt idx="5811">
                  <c:v>0.73</c:v>
                </c:pt>
                <c:pt idx="5812">
                  <c:v>0.77</c:v>
                </c:pt>
                <c:pt idx="5813">
                  <c:v>0.67</c:v>
                </c:pt>
                <c:pt idx="5814">
                  <c:v>0.44</c:v>
                </c:pt>
                <c:pt idx="5815">
                  <c:v>0.28999999999999998</c:v>
                </c:pt>
                <c:pt idx="5816">
                  <c:v>0.31</c:v>
                </c:pt>
                <c:pt idx="5817">
                  <c:v>0.35</c:v>
                </c:pt>
                <c:pt idx="5818">
                  <c:v>0.36</c:v>
                </c:pt>
                <c:pt idx="5819">
                  <c:v>0.33</c:v>
                </c:pt>
                <c:pt idx="5820">
                  <c:v>0.39</c:v>
                </c:pt>
                <c:pt idx="5821">
                  <c:v>0.46</c:v>
                </c:pt>
                <c:pt idx="5822">
                  <c:v>0.4</c:v>
                </c:pt>
                <c:pt idx="5823">
                  <c:v>0.45</c:v>
                </c:pt>
                <c:pt idx="5824">
                  <c:v>0.39</c:v>
                </c:pt>
                <c:pt idx="5825">
                  <c:v>0.76</c:v>
                </c:pt>
                <c:pt idx="5826">
                  <c:v>0.61</c:v>
                </c:pt>
                <c:pt idx="5827">
                  <c:v>0.49</c:v>
                </c:pt>
                <c:pt idx="5828">
                  <c:v>0.41</c:v>
                </c:pt>
                <c:pt idx="5829">
                  <c:v>0.43</c:v>
                </c:pt>
                <c:pt idx="5830">
                  <c:v>0.4</c:v>
                </c:pt>
                <c:pt idx="5831">
                  <c:v>0.42</c:v>
                </c:pt>
                <c:pt idx="5832">
                  <c:v>0.39</c:v>
                </c:pt>
                <c:pt idx="5833">
                  <c:v>0.47</c:v>
                </c:pt>
                <c:pt idx="5834">
                  <c:v>0.4</c:v>
                </c:pt>
                <c:pt idx="5835">
                  <c:v>0.48</c:v>
                </c:pt>
                <c:pt idx="5836">
                  <c:v>0.74</c:v>
                </c:pt>
                <c:pt idx="5837">
                  <c:v>0.51</c:v>
                </c:pt>
                <c:pt idx="5838">
                  <c:v>0.73</c:v>
                </c:pt>
                <c:pt idx="5839">
                  <c:v>0.55000000000000004</c:v>
                </c:pt>
                <c:pt idx="5840">
                  <c:v>0.6</c:v>
                </c:pt>
                <c:pt idx="5841">
                  <c:v>0.51</c:v>
                </c:pt>
                <c:pt idx="5842">
                  <c:v>0.51</c:v>
                </c:pt>
                <c:pt idx="5843">
                  <c:v>0.67</c:v>
                </c:pt>
                <c:pt idx="5844">
                  <c:v>0.64</c:v>
                </c:pt>
                <c:pt idx="5845">
                  <c:v>0.48</c:v>
                </c:pt>
                <c:pt idx="5846">
                  <c:v>0.46</c:v>
                </c:pt>
                <c:pt idx="5847">
                  <c:v>0.5</c:v>
                </c:pt>
                <c:pt idx="5848">
                  <c:v>0.52</c:v>
                </c:pt>
                <c:pt idx="5849">
                  <c:v>0.55000000000000004</c:v>
                </c:pt>
                <c:pt idx="5850">
                  <c:v>0.59</c:v>
                </c:pt>
                <c:pt idx="5851">
                  <c:v>0.4</c:v>
                </c:pt>
                <c:pt idx="5852">
                  <c:v>0.38</c:v>
                </c:pt>
                <c:pt idx="5853">
                  <c:v>0.26</c:v>
                </c:pt>
                <c:pt idx="5854">
                  <c:v>0.25</c:v>
                </c:pt>
                <c:pt idx="5855">
                  <c:v>0.42</c:v>
                </c:pt>
                <c:pt idx="5856">
                  <c:v>0.49</c:v>
                </c:pt>
                <c:pt idx="5857">
                  <c:v>0.33</c:v>
                </c:pt>
                <c:pt idx="5858">
                  <c:v>0.3</c:v>
                </c:pt>
                <c:pt idx="5859">
                  <c:v>0.33</c:v>
                </c:pt>
                <c:pt idx="5860">
                  <c:v>0.6</c:v>
                </c:pt>
                <c:pt idx="5861">
                  <c:v>0.3</c:v>
                </c:pt>
                <c:pt idx="5862">
                  <c:v>0.46</c:v>
                </c:pt>
                <c:pt idx="5863">
                  <c:v>0.24</c:v>
                </c:pt>
                <c:pt idx="5864">
                  <c:v>0.44</c:v>
                </c:pt>
                <c:pt idx="5865">
                  <c:v>0.46</c:v>
                </c:pt>
                <c:pt idx="5866">
                  <c:v>0.4</c:v>
                </c:pt>
                <c:pt idx="5867">
                  <c:v>0.38</c:v>
                </c:pt>
                <c:pt idx="5868">
                  <c:v>0.42</c:v>
                </c:pt>
                <c:pt idx="5869">
                  <c:v>0.57999999999999996</c:v>
                </c:pt>
                <c:pt idx="5870">
                  <c:v>0.68</c:v>
                </c:pt>
                <c:pt idx="5871">
                  <c:v>0.55000000000000004</c:v>
                </c:pt>
                <c:pt idx="5872">
                  <c:v>0.5</c:v>
                </c:pt>
                <c:pt idx="5873">
                  <c:v>0.53</c:v>
                </c:pt>
                <c:pt idx="5874">
                  <c:v>0.32</c:v>
                </c:pt>
                <c:pt idx="5875">
                  <c:v>0.31</c:v>
                </c:pt>
                <c:pt idx="5876">
                  <c:v>0.38</c:v>
                </c:pt>
                <c:pt idx="5877">
                  <c:v>0.48</c:v>
                </c:pt>
                <c:pt idx="5878">
                  <c:v>0.49</c:v>
                </c:pt>
                <c:pt idx="5879">
                  <c:v>0.5</c:v>
                </c:pt>
                <c:pt idx="5880">
                  <c:v>0.48</c:v>
                </c:pt>
                <c:pt idx="5881">
                  <c:v>0.49</c:v>
                </c:pt>
                <c:pt idx="5882">
                  <c:v>0.56000000000000005</c:v>
                </c:pt>
                <c:pt idx="5883">
                  <c:v>0.52</c:v>
                </c:pt>
                <c:pt idx="5884">
                  <c:v>0.48</c:v>
                </c:pt>
                <c:pt idx="5885">
                  <c:v>0.5</c:v>
                </c:pt>
                <c:pt idx="5886">
                  <c:v>0.49</c:v>
                </c:pt>
                <c:pt idx="5887">
                  <c:v>0.44</c:v>
                </c:pt>
                <c:pt idx="5888">
                  <c:v>0.54</c:v>
                </c:pt>
                <c:pt idx="5889">
                  <c:v>0.39</c:v>
                </c:pt>
                <c:pt idx="5890">
                  <c:v>0.28999999999999998</c:v>
                </c:pt>
                <c:pt idx="5891">
                  <c:v>0.34</c:v>
                </c:pt>
                <c:pt idx="5892">
                  <c:v>0.43</c:v>
                </c:pt>
                <c:pt idx="5893">
                  <c:v>0.4</c:v>
                </c:pt>
                <c:pt idx="5894">
                  <c:v>0.47</c:v>
                </c:pt>
                <c:pt idx="5895">
                  <c:v>0.44</c:v>
                </c:pt>
                <c:pt idx="5896">
                  <c:v>0.48</c:v>
                </c:pt>
                <c:pt idx="5897">
                  <c:v>0.52</c:v>
                </c:pt>
                <c:pt idx="5898">
                  <c:v>0.5</c:v>
                </c:pt>
                <c:pt idx="5899">
                  <c:v>0.47</c:v>
                </c:pt>
                <c:pt idx="5900">
                  <c:v>0.37</c:v>
                </c:pt>
                <c:pt idx="5901">
                  <c:v>0.35</c:v>
                </c:pt>
                <c:pt idx="5902">
                  <c:v>0.39</c:v>
                </c:pt>
                <c:pt idx="5903">
                  <c:v>0.41</c:v>
                </c:pt>
                <c:pt idx="5904">
                  <c:v>0.38</c:v>
                </c:pt>
                <c:pt idx="5905">
                  <c:v>0.38</c:v>
                </c:pt>
                <c:pt idx="5906">
                  <c:v>0.41</c:v>
                </c:pt>
                <c:pt idx="5907">
                  <c:v>0.49</c:v>
                </c:pt>
                <c:pt idx="5908">
                  <c:v>0.73</c:v>
                </c:pt>
                <c:pt idx="5909">
                  <c:v>0.27</c:v>
                </c:pt>
                <c:pt idx="5910">
                  <c:v>0.34</c:v>
                </c:pt>
                <c:pt idx="5911">
                  <c:v>0.42</c:v>
                </c:pt>
                <c:pt idx="5912">
                  <c:v>0.45</c:v>
                </c:pt>
                <c:pt idx="5913">
                  <c:v>0.43</c:v>
                </c:pt>
                <c:pt idx="5914">
                  <c:v>0.38</c:v>
                </c:pt>
                <c:pt idx="5915">
                  <c:v>0.35</c:v>
                </c:pt>
                <c:pt idx="5916">
                  <c:v>0.5</c:v>
                </c:pt>
                <c:pt idx="5917">
                  <c:v>0.49</c:v>
                </c:pt>
                <c:pt idx="5918">
                  <c:v>0.55000000000000004</c:v>
                </c:pt>
                <c:pt idx="5919">
                  <c:v>0.57999999999999996</c:v>
                </c:pt>
                <c:pt idx="5920">
                  <c:v>0.56000000000000005</c:v>
                </c:pt>
                <c:pt idx="5921">
                  <c:v>0.62</c:v>
                </c:pt>
                <c:pt idx="5922">
                  <c:v>0.54</c:v>
                </c:pt>
                <c:pt idx="5923">
                  <c:v>0.52</c:v>
                </c:pt>
                <c:pt idx="5924">
                  <c:v>0.54</c:v>
                </c:pt>
                <c:pt idx="5925">
                  <c:v>0.44</c:v>
                </c:pt>
                <c:pt idx="5926">
                  <c:v>0.56000000000000005</c:v>
                </c:pt>
                <c:pt idx="5927">
                  <c:v>0.48</c:v>
                </c:pt>
                <c:pt idx="5928">
                  <c:v>0.52</c:v>
                </c:pt>
                <c:pt idx="5929">
                  <c:v>0.35</c:v>
                </c:pt>
                <c:pt idx="5930">
                  <c:v>0.33</c:v>
                </c:pt>
                <c:pt idx="5931">
                  <c:v>0.48</c:v>
                </c:pt>
                <c:pt idx="5932">
                  <c:v>0.3</c:v>
                </c:pt>
                <c:pt idx="5933">
                  <c:v>0.42</c:v>
                </c:pt>
                <c:pt idx="5934">
                  <c:v>0.44</c:v>
                </c:pt>
                <c:pt idx="5935">
                  <c:v>0.28999999999999998</c:v>
                </c:pt>
                <c:pt idx="5936">
                  <c:v>0.24</c:v>
                </c:pt>
                <c:pt idx="5937">
                  <c:v>0.85</c:v>
                </c:pt>
                <c:pt idx="5938">
                  <c:v>0.62</c:v>
                </c:pt>
                <c:pt idx="5939">
                  <c:v>0.65</c:v>
                </c:pt>
                <c:pt idx="5940">
                  <c:v>0.67</c:v>
                </c:pt>
                <c:pt idx="5941">
                  <c:v>0.62</c:v>
                </c:pt>
                <c:pt idx="5942">
                  <c:v>0.53</c:v>
                </c:pt>
                <c:pt idx="5943">
                  <c:v>0.49</c:v>
                </c:pt>
                <c:pt idx="5944">
                  <c:v>0.42</c:v>
                </c:pt>
                <c:pt idx="5945">
                  <c:v>0.51</c:v>
                </c:pt>
                <c:pt idx="5946">
                  <c:v>0.49</c:v>
                </c:pt>
                <c:pt idx="5947">
                  <c:v>0.55000000000000004</c:v>
                </c:pt>
                <c:pt idx="5948">
                  <c:v>0.53</c:v>
                </c:pt>
                <c:pt idx="5949">
                  <c:v>0.46</c:v>
                </c:pt>
                <c:pt idx="5950">
                  <c:v>0.48</c:v>
                </c:pt>
                <c:pt idx="5951">
                  <c:v>0.49</c:v>
                </c:pt>
                <c:pt idx="5952">
                  <c:v>0.34</c:v>
                </c:pt>
                <c:pt idx="5953">
                  <c:v>0.44</c:v>
                </c:pt>
                <c:pt idx="5954">
                  <c:v>0.42</c:v>
                </c:pt>
                <c:pt idx="5955">
                  <c:v>0.41</c:v>
                </c:pt>
                <c:pt idx="5956">
                  <c:v>0.33</c:v>
                </c:pt>
                <c:pt idx="5957">
                  <c:v>0.48</c:v>
                </c:pt>
                <c:pt idx="5958">
                  <c:v>0.41</c:v>
                </c:pt>
                <c:pt idx="5959">
                  <c:v>0.46</c:v>
                </c:pt>
                <c:pt idx="5960">
                  <c:v>0.49</c:v>
                </c:pt>
                <c:pt idx="5961">
                  <c:v>0.44</c:v>
                </c:pt>
                <c:pt idx="5962">
                  <c:v>0.43</c:v>
                </c:pt>
                <c:pt idx="5963">
                  <c:v>0.45</c:v>
                </c:pt>
                <c:pt idx="5964">
                  <c:v>0.4</c:v>
                </c:pt>
                <c:pt idx="5965">
                  <c:v>0.43</c:v>
                </c:pt>
                <c:pt idx="5966">
                  <c:v>0.46</c:v>
                </c:pt>
                <c:pt idx="5967">
                  <c:v>0.47</c:v>
                </c:pt>
                <c:pt idx="5968">
                  <c:v>0.38</c:v>
                </c:pt>
                <c:pt idx="5969">
                  <c:v>0.43</c:v>
                </c:pt>
                <c:pt idx="5970">
                  <c:v>0.44</c:v>
                </c:pt>
                <c:pt idx="5971">
                  <c:v>0.4</c:v>
                </c:pt>
                <c:pt idx="5972">
                  <c:v>0.45</c:v>
                </c:pt>
                <c:pt idx="5973">
                  <c:v>0.43</c:v>
                </c:pt>
                <c:pt idx="5974">
                  <c:v>0.46</c:v>
                </c:pt>
                <c:pt idx="5975">
                  <c:v>0.23</c:v>
                </c:pt>
                <c:pt idx="5976">
                  <c:v>0.28999999999999998</c:v>
                </c:pt>
                <c:pt idx="5977">
                  <c:v>0.47</c:v>
                </c:pt>
                <c:pt idx="5978">
                  <c:v>0.22</c:v>
                </c:pt>
                <c:pt idx="5979">
                  <c:v>0.21</c:v>
                </c:pt>
                <c:pt idx="5980">
                  <c:v>0.48</c:v>
                </c:pt>
                <c:pt idx="5981">
                  <c:v>0.56999999999999995</c:v>
                </c:pt>
                <c:pt idx="5982">
                  <c:v>0.54</c:v>
                </c:pt>
                <c:pt idx="5983">
                  <c:v>0.46</c:v>
                </c:pt>
                <c:pt idx="5984">
                  <c:v>0.44</c:v>
                </c:pt>
                <c:pt idx="5985">
                  <c:v>0.45</c:v>
                </c:pt>
                <c:pt idx="5986">
                  <c:v>0.48</c:v>
                </c:pt>
                <c:pt idx="5987">
                  <c:v>0.53</c:v>
                </c:pt>
                <c:pt idx="5988">
                  <c:v>0.49</c:v>
                </c:pt>
                <c:pt idx="5989">
                  <c:v>0.45</c:v>
                </c:pt>
                <c:pt idx="5990">
                  <c:v>0.4</c:v>
                </c:pt>
                <c:pt idx="5991">
                  <c:v>0.33</c:v>
                </c:pt>
                <c:pt idx="5992">
                  <c:v>0.3</c:v>
                </c:pt>
                <c:pt idx="5993">
                  <c:v>0.34</c:v>
                </c:pt>
                <c:pt idx="5994">
                  <c:v>0.38</c:v>
                </c:pt>
                <c:pt idx="5995">
                  <c:v>0.37</c:v>
                </c:pt>
                <c:pt idx="5996">
                  <c:v>0.43</c:v>
                </c:pt>
                <c:pt idx="5997">
                  <c:v>0.39</c:v>
                </c:pt>
                <c:pt idx="5998">
                  <c:v>0.34</c:v>
                </c:pt>
                <c:pt idx="5999">
                  <c:v>0.43</c:v>
                </c:pt>
                <c:pt idx="6000">
                  <c:v>0.44</c:v>
                </c:pt>
                <c:pt idx="6001">
                  <c:v>0.41</c:v>
                </c:pt>
                <c:pt idx="6002">
                  <c:v>0.47</c:v>
                </c:pt>
                <c:pt idx="6003">
                  <c:v>0.48</c:v>
                </c:pt>
                <c:pt idx="6004">
                  <c:v>0.49</c:v>
                </c:pt>
                <c:pt idx="6005">
                  <c:v>0.44</c:v>
                </c:pt>
                <c:pt idx="6006">
                  <c:v>0.41</c:v>
                </c:pt>
                <c:pt idx="6007">
                  <c:v>0.38</c:v>
                </c:pt>
                <c:pt idx="6008">
                  <c:v>0.57999999999999996</c:v>
                </c:pt>
                <c:pt idx="6009">
                  <c:v>0.54</c:v>
                </c:pt>
                <c:pt idx="6010">
                  <c:v>0.46</c:v>
                </c:pt>
                <c:pt idx="6011">
                  <c:v>0.45</c:v>
                </c:pt>
                <c:pt idx="6012">
                  <c:v>0.43</c:v>
                </c:pt>
                <c:pt idx="6013">
                  <c:v>0.4</c:v>
                </c:pt>
                <c:pt idx="6014">
                  <c:v>0.39</c:v>
                </c:pt>
                <c:pt idx="6015">
                  <c:v>0.46</c:v>
                </c:pt>
                <c:pt idx="6016">
                  <c:v>0.41</c:v>
                </c:pt>
                <c:pt idx="6017">
                  <c:v>0.38</c:v>
                </c:pt>
                <c:pt idx="6018">
                  <c:v>0.43</c:v>
                </c:pt>
                <c:pt idx="6019">
                  <c:v>0.4</c:v>
                </c:pt>
                <c:pt idx="6020">
                  <c:v>0.39</c:v>
                </c:pt>
                <c:pt idx="6021">
                  <c:v>0.42</c:v>
                </c:pt>
                <c:pt idx="6022">
                  <c:v>0.45</c:v>
                </c:pt>
                <c:pt idx="6023">
                  <c:v>0.54</c:v>
                </c:pt>
                <c:pt idx="6024">
                  <c:v>0.49</c:v>
                </c:pt>
                <c:pt idx="6025">
                  <c:v>0.48</c:v>
                </c:pt>
                <c:pt idx="6026">
                  <c:v>0.54</c:v>
                </c:pt>
                <c:pt idx="6027">
                  <c:v>0.51</c:v>
                </c:pt>
                <c:pt idx="6028">
                  <c:v>0.48</c:v>
                </c:pt>
                <c:pt idx="6029">
                  <c:v>0.63</c:v>
                </c:pt>
                <c:pt idx="6030">
                  <c:v>0.49</c:v>
                </c:pt>
                <c:pt idx="6031">
                  <c:v>0.45</c:v>
                </c:pt>
                <c:pt idx="6032">
                  <c:v>0.52</c:v>
                </c:pt>
                <c:pt idx="6033">
                  <c:v>0.64</c:v>
                </c:pt>
                <c:pt idx="6034">
                  <c:v>0.62</c:v>
                </c:pt>
                <c:pt idx="6035">
                  <c:v>0.55000000000000004</c:v>
                </c:pt>
                <c:pt idx="6036">
                  <c:v>0.56000000000000005</c:v>
                </c:pt>
                <c:pt idx="6037">
                  <c:v>0.63</c:v>
                </c:pt>
                <c:pt idx="6038">
                  <c:v>0.61</c:v>
                </c:pt>
                <c:pt idx="6039">
                  <c:v>0.6</c:v>
                </c:pt>
                <c:pt idx="6040">
                  <c:v>0.65</c:v>
                </c:pt>
                <c:pt idx="6041">
                  <c:v>0.41</c:v>
                </c:pt>
                <c:pt idx="6042">
                  <c:v>0.39</c:v>
                </c:pt>
                <c:pt idx="6043">
                  <c:v>0.4</c:v>
                </c:pt>
                <c:pt idx="6044">
                  <c:v>0.31</c:v>
                </c:pt>
                <c:pt idx="6045">
                  <c:v>0.35</c:v>
                </c:pt>
                <c:pt idx="6046">
                  <c:v>0.38</c:v>
                </c:pt>
                <c:pt idx="6047">
                  <c:v>0.46</c:v>
                </c:pt>
                <c:pt idx="6048">
                  <c:v>0.51</c:v>
                </c:pt>
                <c:pt idx="6049">
                  <c:v>0.55000000000000004</c:v>
                </c:pt>
                <c:pt idx="6050">
                  <c:v>0.51</c:v>
                </c:pt>
                <c:pt idx="6051">
                  <c:v>0.5</c:v>
                </c:pt>
                <c:pt idx="6052">
                  <c:v>0.44</c:v>
                </c:pt>
                <c:pt idx="6053">
                  <c:v>0.53</c:v>
                </c:pt>
                <c:pt idx="6054">
                  <c:v>0.53</c:v>
                </c:pt>
                <c:pt idx="6055">
                  <c:v>0.47</c:v>
                </c:pt>
                <c:pt idx="6056">
                  <c:v>0.4</c:v>
                </c:pt>
                <c:pt idx="6057">
                  <c:v>0.51</c:v>
                </c:pt>
                <c:pt idx="6058">
                  <c:v>0.46</c:v>
                </c:pt>
                <c:pt idx="6059">
                  <c:v>0.42</c:v>
                </c:pt>
                <c:pt idx="6060">
                  <c:v>0.55000000000000004</c:v>
                </c:pt>
                <c:pt idx="6061">
                  <c:v>0.49</c:v>
                </c:pt>
                <c:pt idx="6062">
                  <c:v>0.44</c:v>
                </c:pt>
                <c:pt idx="6063">
                  <c:v>0.42</c:v>
                </c:pt>
                <c:pt idx="6064">
                  <c:v>0.43</c:v>
                </c:pt>
                <c:pt idx="6065">
                  <c:v>0.34</c:v>
                </c:pt>
                <c:pt idx="6066">
                  <c:v>0.3</c:v>
                </c:pt>
                <c:pt idx="6067">
                  <c:v>0.28999999999999998</c:v>
                </c:pt>
                <c:pt idx="6068">
                  <c:v>0.36</c:v>
                </c:pt>
                <c:pt idx="6069">
                  <c:v>0.4</c:v>
                </c:pt>
                <c:pt idx="6070">
                  <c:v>0.41</c:v>
                </c:pt>
                <c:pt idx="6071">
                  <c:v>0.47</c:v>
                </c:pt>
                <c:pt idx="6072">
                  <c:v>0.45</c:v>
                </c:pt>
                <c:pt idx="6073">
                  <c:v>0.5</c:v>
                </c:pt>
                <c:pt idx="6074">
                  <c:v>0.97</c:v>
                </c:pt>
                <c:pt idx="6075">
                  <c:v>0.57999999999999996</c:v>
                </c:pt>
                <c:pt idx="6076">
                  <c:v>0.41</c:v>
                </c:pt>
                <c:pt idx="6077">
                  <c:v>0.71</c:v>
                </c:pt>
                <c:pt idx="6078">
                  <c:v>0.49</c:v>
                </c:pt>
                <c:pt idx="6079">
                  <c:v>0.49</c:v>
                </c:pt>
                <c:pt idx="6080">
                  <c:v>0.48</c:v>
                </c:pt>
                <c:pt idx="6081">
                  <c:v>0.47</c:v>
                </c:pt>
                <c:pt idx="6082">
                  <c:v>0.52</c:v>
                </c:pt>
                <c:pt idx="6083">
                  <c:v>0.5</c:v>
                </c:pt>
                <c:pt idx="6084">
                  <c:v>0.46</c:v>
                </c:pt>
                <c:pt idx="6085">
                  <c:v>0.42</c:v>
                </c:pt>
                <c:pt idx="6086">
                  <c:v>0.44</c:v>
                </c:pt>
                <c:pt idx="6087">
                  <c:v>0.47</c:v>
                </c:pt>
                <c:pt idx="6088">
                  <c:v>0.46</c:v>
                </c:pt>
                <c:pt idx="6089">
                  <c:v>0.43</c:v>
                </c:pt>
                <c:pt idx="6090">
                  <c:v>0.45</c:v>
                </c:pt>
                <c:pt idx="6091">
                  <c:v>0.49</c:v>
                </c:pt>
                <c:pt idx="6092">
                  <c:v>0.48</c:v>
                </c:pt>
                <c:pt idx="6093">
                  <c:v>0.47</c:v>
                </c:pt>
                <c:pt idx="6094">
                  <c:v>0.45</c:v>
                </c:pt>
                <c:pt idx="6095">
                  <c:v>0.44</c:v>
                </c:pt>
                <c:pt idx="6096">
                  <c:v>0.42</c:v>
                </c:pt>
                <c:pt idx="6097">
                  <c:v>0.34</c:v>
                </c:pt>
                <c:pt idx="6098">
                  <c:v>0.44</c:v>
                </c:pt>
                <c:pt idx="6099">
                  <c:v>0.36</c:v>
                </c:pt>
                <c:pt idx="6100">
                  <c:v>0.46</c:v>
                </c:pt>
                <c:pt idx="6101">
                  <c:v>0.47</c:v>
                </c:pt>
                <c:pt idx="6102">
                  <c:v>0.48</c:v>
                </c:pt>
                <c:pt idx="6103">
                  <c:v>0.57999999999999996</c:v>
                </c:pt>
                <c:pt idx="6104">
                  <c:v>0.55000000000000004</c:v>
                </c:pt>
                <c:pt idx="6105">
                  <c:v>0.5</c:v>
                </c:pt>
                <c:pt idx="6106">
                  <c:v>0.57999999999999996</c:v>
                </c:pt>
                <c:pt idx="6107">
                  <c:v>0.56000000000000005</c:v>
                </c:pt>
                <c:pt idx="6108">
                  <c:v>0.56000000000000005</c:v>
                </c:pt>
                <c:pt idx="6109">
                  <c:v>0.51</c:v>
                </c:pt>
                <c:pt idx="6110">
                  <c:v>0.48</c:v>
                </c:pt>
                <c:pt idx="6111">
                  <c:v>0.46</c:v>
                </c:pt>
                <c:pt idx="6112">
                  <c:v>0.45</c:v>
                </c:pt>
                <c:pt idx="6113">
                  <c:v>0.43</c:v>
                </c:pt>
                <c:pt idx="6114">
                  <c:v>0.4</c:v>
                </c:pt>
                <c:pt idx="6115">
                  <c:v>0.41</c:v>
                </c:pt>
                <c:pt idx="6116">
                  <c:v>0.43</c:v>
                </c:pt>
                <c:pt idx="6117">
                  <c:v>0.44</c:v>
                </c:pt>
                <c:pt idx="6118">
                  <c:v>0.53</c:v>
                </c:pt>
                <c:pt idx="6119">
                  <c:v>0.51</c:v>
                </c:pt>
                <c:pt idx="6120">
                  <c:v>0.48</c:v>
                </c:pt>
                <c:pt idx="6121">
                  <c:v>0.44</c:v>
                </c:pt>
                <c:pt idx="6122">
                  <c:v>0.46</c:v>
                </c:pt>
                <c:pt idx="6123">
                  <c:v>0.49</c:v>
                </c:pt>
                <c:pt idx="6124">
                  <c:v>0.45</c:v>
                </c:pt>
                <c:pt idx="6125">
                  <c:v>0.43</c:v>
                </c:pt>
                <c:pt idx="6126">
                  <c:v>0.28999999999999998</c:v>
                </c:pt>
                <c:pt idx="6127">
                  <c:v>0.27</c:v>
                </c:pt>
                <c:pt idx="6128">
                  <c:v>0.48</c:v>
                </c:pt>
                <c:pt idx="6129">
                  <c:v>0.5</c:v>
                </c:pt>
                <c:pt idx="6130">
                  <c:v>0.47</c:v>
                </c:pt>
                <c:pt idx="6131">
                  <c:v>0.57999999999999996</c:v>
                </c:pt>
                <c:pt idx="6132">
                  <c:v>0.56999999999999995</c:v>
                </c:pt>
                <c:pt idx="6133">
                  <c:v>0.54</c:v>
                </c:pt>
                <c:pt idx="6134">
                  <c:v>0.49</c:v>
                </c:pt>
                <c:pt idx="6135">
                  <c:v>0.47</c:v>
                </c:pt>
                <c:pt idx="6136">
                  <c:v>0.41</c:v>
                </c:pt>
                <c:pt idx="6137">
                  <c:v>0.37</c:v>
                </c:pt>
                <c:pt idx="6138">
                  <c:v>0.38</c:v>
                </c:pt>
                <c:pt idx="6139">
                  <c:v>0.38</c:v>
                </c:pt>
                <c:pt idx="6140">
                  <c:v>0.37</c:v>
                </c:pt>
                <c:pt idx="6141">
                  <c:v>0.35</c:v>
                </c:pt>
                <c:pt idx="6142">
                  <c:v>0.33</c:v>
                </c:pt>
                <c:pt idx="6143">
                  <c:v>0.31</c:v>
                </c:pt>
                <c:pt idx="6144">
                  <c:v>0.36</c:v>
                </c:pt>
                <c:pt idx="6145">
                  <c:v>0.43</c:v>
                </c:pt>
                <c:pt idx="6146">
                  <c:v>0.47</c:v>
                </c:pt>
                <c:pt idx="6147">
                  <c:v>0.49</c:v>
                </c:pt>
                <c:pt idx="6148">
                  <c:v>0.48</c:v>
                </c:pt>
                <c:pt idx="6149">
                  <c:v>0.47</c:v>
                </c:pt>
                <c:pt idx="6150">
                  <c:v>0.49</c:v>
                </c:pt>
                <c:pt idx="6151">
                  <c:v>0.62</c:v>
                </c:pt>
                <c:pt idx="6152">
                  <c:v>0.59</c:v>
                </c:pt>
                <c:pt idx="6153">
                  <c:v>0.56999999999999995</c:v>
                </c:pt>
                <c:pt idx="6154">
                  <c:v>0.59</c:v>
                </c:pt>
                <c:pt idx="6155">
                  <c:v>0.52</c:v>
                </c:pt>
                <c:pt idx="6156">
                  <c:v>0.46</c:v>
                </c:pt>
                <c:pt idx="6157">
                  <c:v>0.43</c:v>
                </c:pt>
                <c:pt idx="6158">
                  <c:v>0.41</c:v>
                </c:pt>
                <c:pt idx="6159">
                  <c:v>0.39</c:v>
                </c:pt>
                <c:pt idx="6160">
                  <c:v>0.4</c:v>
                </c:pt>
                <c:pt idx="6161">
                  <c:v>0.42</c:v>
                </c:pt>
                <c:pt idx="6162">
                  <c:v>0.36</c:v>
                </c:pt>
                <c:pt idx="6163">
                  <c:v>0.31</c:v>
                </c:pt>
                <c:pt idx="6164">
                  <c:v>0.27</c:v>
                </c:pt>
                <c:pt idx="6165">
                  <c:v>0.33</c:v>
                </c:pt>
                <c:pt idx="6166">
                  <c:v>0.39</c:v>
                </c:pt>
                <c:pt idx="6167">
                  <c:v>0.41</c:v>
                </c:pt>
                <c:pt idx="6168">
                  <c:v>0.28000000000000003</c:v>
                </c:pt>
                <c:pt idx="6169">
                  <c:v>0.41</c:v>
                </c:pt>
                <c:pt idx="6170">
                  <c:v>0.35</c:v>
                </c:pt>
                <c:pt idx="6171">
                  <c:v>0.37</c:v>
                </c:pt>
                <c:pt idx="6172">
                  <c:v>0.32</c:v>
                </c:pt>
                <c:pt idx="6173">
                  <c:v>0.35</c:v>
                </c:pt>
                <c:pt idx="6174">
                  <c:v>0.4</c:v>
                </c:pt>
                <c:pt idx="6175">
                  <c:v>0.46</c:v>
                </c:pt>
                <c:pt idx="6176">
                  <c:v>0.47</c:v>
                </c:pt>
                <c:pt idx="6177">
                  <c:v>0.42</c:v>
                </c:pt>
                <c:pt idx="6178">
                  <c:v>0.48</c:v>
                </c:pt>
                <c:pt idx="6179">
                  <c:v>0.43</c:v>
                </c:pt>
                <c:pt idx="6180">
                  <c:v>0.44</c:v>
                </c:pt>
                <c:pt idx="6181">
                  <c:v>0.39</c:v>
                </c:pt>
                <c:pt idx="6182">
                  <c:v>0.37</c:v>
                </c:pt>
                <c:pt idx="6183">
                  <c:v>0.34</c:v>
                </c:pt>
                <c:pt idx="6184">
                  <c:v>0.32</c:v>
                </c:pt>
                <c:pt idx="6185">
                  <c:v>0.34</c:v>
                </c:pt>
                <c:pt idx="6186">
                  <c:v>0.33</c:v>
                </c:pt>
                <c:pt idx="6187">
                  <c:v>0.21</c:v>
                </c:pt>
                <c:pt idx="6188">
                  <c:v>0.3</c:v>
                </c:pt>
                <c:pt idx="6189">
                  <c:v>0.31</c:v>
                </c:pt>
                <c:pt idx="6190">
                  <c:v>0.55000000000000004</c:v>
                </c:pt>
                <c:pt idx="6191">
                  <c:v>0.52</c:v>
                </c:pt>
                <c:pt idx="6192">
                  <c:v>0.73</c:v>
                </c:pt>
                <c:pt idx="6193">
                  <c:v>0.68</c:v>
                </c:pt>
                <c:pt idx="6194">
                  <c:v>0.5</c:v>
                </c:pt>
                <c:pt idx="6195">
                  <c:v>0.56999999999999995</c:v>
                </c:pt>
                <c:pt idx="6196">
                  <c:v>0.54</c:v>
                </c:pt>
                <c:pt idx="6197">
                  <c:v>0.53</c:v>
                </c:pt>
                <c:pt idx="6198">
                  <c:v>0.49</c:v>
                </c:pt>
                <c:pt idx="6199">
                  <c:v>0.36</c:v>
                </c:pt>
                <c:pt idx="6200">
                  <c:v>0.43</c:v>
                </c:pt>
                <c:pt idx="6201">
                  <c:v>0.52</c:v>
                </c:pt>
                <c:pt idx="6202">
                  <c:v>0.48</c:v>
                </c:pt>
                <c:pt idx="6203">
                  <c:v>0.5</c:v>
                </c:pt>
                <c:pt idx="6204">
                  <c:v>0.53</c:v>
                </c:pt>
                <c:pt idx="6205">
                  <c:v>0.51</c:v>
                </c:pt>
                <c:pt idx="6206">
                  <c:v>0.54</c:v>
                </c:pt>
                <c:pt idx="6207">
                  <c:v>0.51</c:v>
                </c:pt>
                <c:pt idx="6208">
                  <c:v>0.65</c:v>
                </c:pt>
                <c:pt idx="6209">
                  <c:v>0.67</c:v>
                </c:pt>
                <c:pt idx="6210">
                  <c:v>0.86</c:v>
                </c:pt>
                <c:pt idx="6211">
                  <c:v>0.64</c:v>
                </c:pt>
                <c:pt idx="6212">
                  <c:v>0.7</c:v>
                </c:pt>
                <c:pt idx="6213">
                  <c:v>0.73</c:v>
                </c:pt>
                <c:pt idx="6214">
                  <c:v>0.71</c:v>
                </c:pt>
                <c:pt idx="6215">
                  <c:v>0.69</c:v>
                </c:pt>
                <c:pt idx="6216">
                  <c:v>0.42</c:v>
                </c:pt>
                <c:pt idx="6217">
                  <c:v>0.38</c:v>
                </c:pt>
                <c:pt idx="6218">
                  <c:v>0.39</c:v>
                </c:pt>
                <c:pt idx="6219">
                  <c:v>0.37</c:v>
                </c:pt>
                <c:pt idx="6220">
                  <c:v>0.36</c:v>
                </c:pt>
                <c:pt idx="6221">
                  <c:v>0.38</c:v>
                </c:pt>
                <c:pt idx="6222">
                  <c:v>0.42</c:v>
                </c:pt>
                <c:pt idx="6223">
                  <c:v>0.49</c:v>
                </c:pt>
                <c:pt idx="6224">
                  <c:v>0.51</c:v>
                </c:pt>
                <c:pt idx="6225">
                  <c:v>0.48</c:v>
                </c:pt>
                <c:pt idx="6226">
                  <c:v>0.53</c:v>
                </c:pt>
                <c:pt idx="6227">
                  <c:v>0.47</c:v>
                </c:pt>
                <c:pt idx="6228">
                  <c:v>0.46</c:v>
                </c:pt>
                <c:pt idx="6229">
                  <c:v>0.48</c:v>
                </c:pt>
                <c:pt idx="6230">
                  <c:v>0.49</c:v>
                </c:pt>
                <c:pt idx="6231">
                  <c:v>0.47</c:v>
                </c:pt>
                <c:pt idx="6232">
                  <c:v>0.45</c:v>
                </c:pt>
                <c:pt idx="6233">
                  <c:v>0.45</c:v>
                </c:pt>
                <c:pt idx="6234">
                  <c:v>0.44</c:v>
                </c:pt>
                <c:pt idx="6235">
                  <c:v>0.43</c:v>
                </c:pt>
                <c:pt idx="6236">
                  <c:v>0.42</c:v>
                </c:pt>
                <c:pt idx="6237">
                  <c:v>0.42</c:v>
                </c:pt>
                <c:pt idx="6238">
                  <c:v>0.48</c:v>
                </c:pt>
                <c:pt idx="6239">
                  <c:v>0.49</c:v>
                </c:pt>
                <c:pt idx="6240">
                  <c:v>0.49</c:v>
                </c:pt>
                <c:pt idx="6241">
                  <c:v>0.38</c:v>
                </c:pt>
                <c:pt idx="6242">
                  <c:v>0.51</c:v>
                </c:pt>
                <c:pt idx="6243">
                  <c:v>0.44</c:v>
                </c:pt>
                <c:pt idx="6244">
                  <c:v>0.45</c:v>
                </c:pt>
                <c:pt idx="6245">
                  <c:v>0.5</c:v>
                </c:pt>
                <c:pt idx="6246">
                  <c:v>0.48</c:v>
                </c:pt>
                <c:pt idx="6247">
                  <c:v>0.42</c:v>
                </c:pt>
                <c:pt idx="6248">
                  <c:v>0.4</c:v>
                </c:pt>
                <c:pt idx="6249">
                  <c:v>0.41</c:v>
                </c:pt>
                <c:pt idx="6250">
                  <c:v>0.45</c:v>
                </c:pt>
                <c:pt idx="6251">
                  <c:v>0.43</c:v>
                </c:pt>
                <c:pt idx="6252">
                  <c:v>0.48</c:v>
                </c:pt>
                <c:pt idx="6253">
                  <c:v>0.38</c:v>
                </c:pt>
                <c:pt idx="6254">
                  <c:v>0.36</c:v>
                </c:pt>
                <c:pt idx="6255">
                  <c:v>0.37</c:v>
                </c:pt>
                <c:pt idx="6256">
                  <c:v>0.49</c:v>
                </c:pt>
                <c:pt idx="6257">
                  <c:v>0.5</c:v>
                </c:pt>
                <c:pt idx="6258">
                  <c:v>0.46</c:v>
                </c:pt>
                <c:pt idx="6259">
                  <c:v>0.24</c:v>
                </c:pt>
                <c:pt idx="6260">
                  <c:v>0.3</c:v>
                </c:pt>
                <c:pt idx="6261">
                  <c:v>0.31</c:v>
                </c:pt>
                <c:pt idx="6262">
                  <c:v>0.41</c:v>
                </c:pt>
                <c:pt idx="6263">
                  <c:v>0.55000000000000004</c:v>
                </c:pt>
                <c:pt idx="6264">
                  <c:v>0.48</c:v>
                </c:pt>
                <c:pt idx="6265">
                  <c:v>0.5</c:v>
                </c:pt>
                <c:pt idx="6266">
                  <c:v>0.44</c:v>
                </c:pt>
                <c:pt idx="6267">
                  <c:v>0.42</c:v>
                </c:pt>
                <c:pt idx="6268">
                  <c:v>0.45</c:v>
                </c:pt>
                <c:pt idx="6269">
                  <c:v>0.47</c:v>
                </c:pt>
                <c:pt idx="6270">
                  <c:v>0.65</c:v>
                </c:pt>
                <c:pt idx="6271">
                  <c:v>0.6</c:v>
                </c:pt>
                <c:pt idx="6272">
                  <c:v>0.46</c:v>
                </c:pt>
                <c:pt idx="6273">
                  <c:v>0.42</c:v>
                </c:pt>
                <c:pt idx="6274">
                  <c:v>0.39</c:v>
                </c:pt>
                <c:pt idx="6275">
                  <c:v>0.4</c:v>
                </c:pt>
                <c:pt idx="6276">
                  <c:v>0.41</c:v>
                </c:pt>
                <c:pt idx="6277">
                  <c:v>0.38</c:v>
                </c:pt>
                <c:pt idx="6278">
                  <c:v>0.37</c:v>
                </c:pt>
                <c:pt idx="6279">
                  <c:v>0.42</c:v>
                </c:pt>
                <c:pt idx="6280">
                  <c:v>0.36</c:v>
                </c:pt>
                <c:pt idx="6281">
                  <c:v>0.4</c:v>
                </c:pt>
                <c:pt idx="6282">
                  <c:v>0.38</c:v>
                </c:pt>
                <c:pt idx="6283">
                  <c:v>0.26</c:v>
                </c:pt>
                <c:pt idx="6284">
                  <c:v>0.43</c:v>
                </c:pt>
                <c:pt idx="6285">
                  <c:v>0.49</c:v>
                </c:pt>
                <c:pt idx="6286">
                  <c:v>0.63</c:v>
                </c:pt>
                <c:pt idx="6287">
                  <c:v>1.2</c:v>
                </c:pt>
                <c:pt idx="6288">
                  <c:v>1</c:v>
                </c:pt>
                <c:pt idx="6289">
                  <c:v>0.49</c:v>
                </c:pt>
                <c:pt idx="6290">
                  <c:v>0.52</c:v>
                </c:pt>
                <c:pt idx="6291">
                  <c:v>0.69</c:v>
                </c:pt>
                <c:pt idx="6292">
                  <c:v>0.44</c:v>
                </c:pt>
                <c:pt idx="6293">
                  <c:v>0.3</c:v>
                </c:pt>
                <c:pt idx="6294">
                  <c:v>0.31</c:v>
                </c:pt>
                <c:pt idx="6295">
                  <c:v>0.56000000000000005</c:v>
                </c:pt>
                <c:pt idx="6296">
                  <c:v>0.82</c:v>
                </c:pt>
                <c:pt idx="6297">
                  <c:v>0.53</c:v>
                </c:pt>
                <c:pt idx="6298">
                  <c:v>0.44</c:v>
                </c:pt>
                <c:pt idx="6299">
                  <c:v>0.63</c:v>
                </c:pt>
                <c:pt idx="6300">
                  <c:v>0.59</c:v>
                </c:pt>
                <c:pt idx="6301">
                  <c:v>0.53</c:v>
                </c:pt>
                <c:pt idx="6302">
                  <c:v>0.59</c:v>
                </c:pt>
                <c:pt idx="6303">
                  <c:v>0.56999999999999995</c:v>
                </c:pt>
                <c:pt idx="6304">
                  <c:v>0.62</c:v>
                </c:pt>
                <c:pt idx="6305">
                  <c:v>0.65</c:v>
                </c:pt>
                <c:pt idx="6306">
                  <c:v>0.68</c:v>
                </c:pt>
                <c:pt idx="6307">
                  <c:v>0.63</c:v>
                </c:pt>
                <c:pt idx="6308">
                  <c:v>0.61</c:v>
                </c:pt>
                <c:pt idx="6309">
                  <c:v>0.63</c:v>
                </c:pt>
                <c:pt idx="6310">
                  <c:v>0.62</c:v>
                </c:pt>
                <c:pt idx="6311">
                  <c:v>0.54</c:v>
                </c:pt>
                <c:pt idx="6312">
                  <c:v>0.5</c:v>
                </c:pt>
                <c:pt idx="6313">
                  <c:v>0.42</c:v>
                </c:pt>
                <c:pt idx="6314">
                  <c:v>0.39</c:v>
                </c:pt>
                <c:pt idx="6315">
                  <c:v>0.37</c:v>
                </c:pt>
                <c:pt idx="6316">
                  <c:v>0.38</c:v>
                </c:pt>
                <c:pt idx="6317">
                  <c:v>0.36</c:v>
                </c:pt>
                <c:pt idx="6318">
                  <c:v>0.36</c:v>
                </c:pt>
                <c:pt idx="6319">
                  <c:v>0.78</c:v>
                </c:pt>
                <c:pt idx="6320">
                  <c:v>0.86</c:v>
                </c:pt>
                <c:pt idx="6321">
                  <c:v>0.74</c:v>
                </c:pt>
                <c:pt idx="6322">
                  <c:v>0.71</c:v>
                </c:pt>
                <c:pt idx="6323">
                  <c:v>0.71</c:v>
                </c:pt>
                <c:pt idx="6324">
                  <c:v>0.7</c:v>
                </c:pt>
                <c:pt idx="6325">
                  <c:v>0.53</c:v>
                </c:pt>
                <c:pt idx="6326">
                  <c:v>0.66</c:v>
                </c:pt>
                <c:pt idx="6327">
                  <c:v>0.49</c:v>
                </c:pt>
                <c:pt idx="6328">
                  <c:v>0.46</c:v>
                </c:pt>
                <c:pt idx="6329">
                  <c:v>0.55000000000000004</c:v>
                </c:pt>
                <c:pt idx="6330">
                  <c:v>0.45</c:v>
                </c:pt>
                <c:pt idx="6331">
                  <c:v>0.48</c:v>
                </c:pt>
                <c:pt idx="6332">
                  <c:v>0.47</c:v>
                </c:pt>
                <c:pt idx="6333">
                  <c:v>0.49</c:v>
                </c:pt>
                <c:pt idx="6334">
                  <c:v>0.56999999999999995</c:v>
                </c:pt>
                <c:pt idx="6335">
                  <c:v>0.46</c:v>
                </c:pt>
                <c:pt idx="6336">
                  <c:v>0.44</c:v>
                </c:pt>
                <c:pt idx="6337">
                  <c:v>0.3</c:v>
                </c:pt>
                <c:pt idx="6338">
                  <c:v>0.24</c:v>
                </c:pt>
                <c:pt idx="6339">
                  <c:v>0.3</c:v>
                </c:pt>
                <c:pt idx="6340">
                  <c:v>0.35</c:v>
                </c:pt>
                <c:pt idx="6341">
                  <c:v>0.47</c:v>
                </c:pt>
                <c:pt idx="6342">
                  <c:v>0.48</c:v>
                </c:pt>
                <c:pt idx="6343">
                  <c:v>0.57999999999999996</c:v>
                </c:pt>
                <c:pt idx="6344">
                  <c:v>0.6</c:v>
                </c:pt>
                <c:pt idx="6345">
                  <c:v>0.64</c:v>
                </c:pt>
                <c:pt idx="6346">
                  <c:v>0.56000000000000005</c:v>
                </c:pt>
                <c:pt idx="6347">
                  <c:v>0.51</c:v>
                </c:pt>
                <c:pt idx="6348">
                  <c:v>0.47</c:v>
                </c:pt>
                <c:pt idx="6349">
                  <c:v>0.42</c:v>
                </c:pt>
                <c:pt idx="6350">
                  <c:v>0.4</c:v>
                </c:pt>
                <c:pt idx="6351">
                  <c:v>0.41</c:v>
                </c:pt>
                <c:pt idx="6352">
                  <c:v>0.4</c:v>
                </c:pt>
                <c:pt idx="6353">
                  <c:v>0.37</c:v>
                </c:pt>
                <c:pt idx="6354">
                  <c:v>0.39</c:v>
                </c:pt>
                <c:pt idx="6355">
                  <c:v>0.45</c:v>
                </c:pt>
                <c:pt idx="6356">
                  <c:v>0.46</c:v>
                </c:pt>
                <c:pt idx="6357">
                  <c:v>0.44</c:v>
                </c:pt>
                <c:pt idx="6358">
                  <c:v>0.49</c:v>
                </c:pt>
                <c:pt idx="6359">
                  <c:v>0.33</c:v>
                </c:pt>
                <c:pt idx="6360">
                  <c:v>0.22</c:v>
                </c:pt>
                <c:pt idx="6361">
                  <c:v>0.34</c:v>
                </c:pt>
                <c:pt idx="6362">
                  <c:v>0.4</c:v>
                </c:pt>
                <c:pt idx="6363">
                  <c:v>0.28000000000000003</c:v>
                </c:pt>
                <c:pt idx="6364">
                  <c:v>0.3</c:v>
                </c:pt>
                <c:pt idx="6365">
                  <c:v>0.3</c:v>
                </c:pt>
                <c:pt idx="6366">
                  <c:v>0.21</c:v>
                </c:pt>
                <c:pt idx="6367">
                  <c:v>0.26</c:v>
                </c:pt>
                <c:pt idx="6368">
                  <c:v>0.59</c:v>
                </c:pt>
                <c:pt idx="6369">
                  <c:v>0.56999999999999995</c:v>
                </c:pt>
                <c:pt idx="6370">
                  <c:v>0.59</c:v>
                </c:pt>
                <c:pt idx="6371">
                  <c:v>0.48</c:v>
                </c:pt>
                <c:pt idx="6372">
                  <c:v>0.44</c:v>
                </c:pt>
                <c:pt idx="6373">
                  <c:v>0.41</c:v>
                </c:pt>
                <c:pt idx="6374">
                  <c:v>0.45</c:v>
                </c:pt>
                <c:pt idx="6375">
                  <c:v>0.35</c:v>
                </c:pt>
                <c:pt idx="6376">
                  <c:v>0.32</c:v>
                </c:pt>
                <c:pt idx="6377">
                  <c:v>0.3</c:v>
                </c:pt>
                <c:pt idx="6378">
                  <c:v>0.2</c:v>
                </c:pt>
                <c:pt idx="6379">
                  <c:v>0.18</c:v>
                </c:pt>
                <c:pt idx="6380">
                  <c:v>0.3</c:v>
                </c:pt>
                <c:pt idx="6381">
                  <c:v>0.13</c:v>
                </c:pt>
                <c:pt idx="6382">
                  <c:v>0.18</c:v>
                </c:pt>
                <c:pt idx="6383">
                  <c:v>0.19</c:v>
                </c:pt>
                <c:pt idx="6384">
                  <c:v>1.22</c:v>
                </c:pt>
                <c:pt idx="6385">
                  <c:v>0.42</c:v>
                </c:pt>
                <c:pt idx="6386">
                  <c:v>0.67</c:v>
                </c:pt>
                <c:pt idx="6387">
                  <c:v>0.6</c:v>
                </c:pt>
                <c:pt idx="6388">
                  <c:v>0.56000000000000005</c:v>
                </c:pt>
                <c:pt idx="6389">
                  <c:v>0.54</c:v>
                </c:pt>
                <c:pt idx="6390">
                  <c:v>0.67</c:v>
                </c:pt>
                <c:pt idx="6391">
                  <c:v>0.44</c:v>
                </c:pt>
                <c:pt idx="6392">
                  <c:v>0.39</c:v>
                </c:pt>
                <c:pt idx="6393">
                  <c:v>0.73</c:v>
                </c:pt>
                <c:pt idx="6394">
                  <c:v>0.5</c:v>
                </c:pt>
                <c:pt idx="6395">
                  <c:v>0.51</c:v>
                </c:pt>
                <c:pt idx="6396">
                  <c:v>0.45</c:v>
                </c:pt>
                <c:pt idx="6397">
                  <c:v>0.4</c:v>
                </c:pt>
                <c:pt idx="6398">
                  <c:v>0.42</c:v>
                </c:pt>
                <c:pt idx="6399">
                  <c:v>0.43</c:v>
                </c:pt>
                <c:pt idx="6400">
                  <c:v>0.46</c:v>
                </c:pt>
                <c:pt idx="6401">
                  <c:v>0.47</c:v>
                </c:pt>
                <c:pt idx="6402">
                  <c:v>0.49</c:v>
                </c:pt>
                <c:pt idx="6403">
                  <c:v>0.46</c:v>
                </c:pt>
                <c:pt idx="6404">
                  <c:v>0.48</c:v>
                </c:pt>
                <c:pt idx="6405">
                  <c:v>0.43</c:v>
                </c:pt>
                <c:pt idx="6406">
                  <c:v>0.46</c:v>
                </c:pt>
                <c:pt idx="6407">
                  <c:v>0.45</c:v>
                </c:pt>
                <c:pt idx="6408">
                  <c:v>0.55000000000000004</c:v>
                </c:pt>
                <c:pt idx="6409">
                  <c:v>0.65</c:v>
                </c:pt>
                <c:pt idx="6410">
                  <c:v>0.49</c:v>
                </c:pt>
                <c:pt idx="6411">
                  <c:v>0.55000000000000004</c:v>
                </c:pt>
                <c:pt idx="6412">
                  <c:v>0.45</c:v>
                </c:pt>
                <c:pt idx="6413">
                  <c:v>0.45</c:v>
                </c:pt>
                <c:pt idx="6414">
                  <c:v>0.42</c:v>
                </c:pt>
                <c:pt idx="6415">
                  <c:v>0.43</c:v>
                </c:pt>
                <c:pt idx="6416">
                  <c:v>0.47</c:v>
                </c:pt>
                <c:pt idx="6417">
                  <c:v>0.51</c:v>
                </c:pt>
                <c:pt idx="6418">
                  <c:v>0.28999999999999998</c:v>
                </c:pt>
                <c:pt idx="6419">
                  <c:v>0.51</c:v>
                </c:pt>
                <c:pt idx="6420">
                  <c:v>0.53</c:v>
                </c:pt>
                <c:pt idx="6421">
                  <c:v>0.5</c:v>
                </c:pt>
                <c:pt idx="6422">
                  <c:v>0.47</c:v>
                </c:pt>
                <c:pt idx="6423">
                  <c:v>0.47</c:v>
                </c:pt>
                <c:pt idx="6424">
                  <c:v>0.44</c:v>
                </c:pt>
                <c:pt idx="6425">
                  <c:v>0.45</c:v>
                </c:pt>
                <c:pt idx="6426">
                  <c:v>0.49</c:v>
                </c:pt>
                <c:pt idx="6427">
                  <c:v>0.44</c:v>
                </c:pt>
                <c:pt idx="6428">
                  <c:v>0.45</c:v>
                </c:pt>
                <c:pt idx="6429">
                  <c:v>0.35</c:v>
                </c:pt>
                <c:pt idx="6430">
                  <c:v>0.33</c:v>
                </c:pt>
                <c:pt idx="6431">
                  <c:v>0.3</c:v>
                </c:pt>
                <c:pt idx="6432">
                  <c:v>0.66</c:v>
                </c:pt>
                <c:pt idx="6433">
                  <c:v>0.71</c:v>
                </c:pt>
                <c:pt idx="6434">
                  <c:v>0.43</c:v>
                </c:pt>
                <c:pt idx="6435">
                  <c:v>0.4</c:v>
                </c:pt>
                <c:pt idx="6436">
                  <c:v>0.38</c:v>
                </c:pt>
                <c:pt idx="6437">
                  <c:v>0.37</c:v>
                </c:pt>
                <c:pt idx="6438">
                  <c:v>0.51</c:v>
                </c:pt>
                <c:pt idx="6439">
                  <c:v>0.56000000000000005</c:v>
                </c:pt>
                <c:pt idx="6440">
                  <c:v>0.54</c:v>
                </c:pt>
                <c:pt idx="6441">
                  <c:v>0.56000000000000005</c:v>
                </c:pt>
                <c:pt idx="6442">
                  <c:v>1.28</c:v>
                </c:pt>
                <c:pt idx="6443">
                  <c:v>0.99</c:v>
                </c:pt>
                <c:pt idx="6444">
                  <c:v>0.83</c:v>
                </c:pt>
                <c:pt idx="6445">
                  <c:v>0.78</c:v>
                </c:pt>
                <c:pt idx="6446">
                  <c:v>0.71</c:v>
                </c:pt>
                <c:pt idx="6447">
                  <c:v>0.63</c:v>
                </c:pt>
                <c:pt idx="6448">
                  <c:v>0.69</c:v>
                </c:pt>
                <c:pt idx="6449">
                  <c:v>0.73</c:v>
                </c:pt>
                <c:pt idx="6450">
                  <c:v>0.78</c:v>
                </c:pt>
                <c:pt idx="6451">
                  <c:v>0.65</c:v>
                </c:pt>
                <c:pt idx="6452">
                  <c:v>0.49</c:v>
                </c:pt>
                <c:pt idx="6453">
                  <c:v>0.56000000000000005</c:v>
                </c:pt>
                <c:pt idx="6454">
                  <c:v>0.45</c:v>
                </c:pt>
                <c:pt idx="6455">
                  <c:v>0.43</c:v>
                </c:pt>
                <c:pt idx="6456">
                  <c:v>0.64</c:v>
                </c:pt>
                <c:pt idx="6457">
                  <c:v>0.57999999999999996</c:v>
                </c:pt>
                <c:pt idx="6458">
                  <c:v>0.56000000000000005</c:v>
                </c:pt>
                <c:pt idx="6459">
                  <c:v>0.72</c:v>
                </c:pt>
                <c:pt idx="6460">
                  <c:v>0.67</c:v>
                </c:pt>
                <c:pt idx="6461">
                  <c:v>0.66</c:v>
                </c:pt>
                <c:pt idx="6462">
                  <c:v>0.64</c:v>
                </c:pt>
                <c:pt idx="6463">
                  <c:v>0.62</c:v>
                </c:pt>
                <c:pt idx="6464">
                  <c:v>0.6</c:v>
                </c:pt>
                <c:pt idx="6465">
                  <c:v>0.56000000000000005</c:v>
                </c:pt>
                <c:pt idx="6466">
                  <c:v>0.55000000000000004</c:v>
                </c:pt>
                <c:pt idx="6467">
                  <c:v>0.52</c:v>
                </c:pt>
                <c:pt idx="6468">
                  <c:v>0.54</c:v>
                </c:pt>
                <c:pt idx="6469">
                  <c:v>0.54</c:v>
                </c:pt>
                <c:pt idx="6470">
                  <c:v>0.51</c:v>
                </c:pt>
                <c:pt idx="6471">
                  <c:v>0.51</c:v>
                </c:pt>
                <c:pt idx="6472">
                  <c:v>0.49</c:v>
                </c:pt>
                <c:pt idx="6473">
                  <c:v>0.53</c:v>
                </c:pt>
                <c:pt idx="6474">
                  <c:v>0.46</c:v>
                </c:pt>
                <c:pt idx="6475">
                  <c:v>0.44</c:v>
                </c:pt>
                <c:pt idx="6476">
                  <c:v>0.5</c:v>
                </c:pt>
                <c:pt idx="6477">
                  <c:v>0.48</c:v>
                </c:pt>
                <c:pt idx="6478">
                  <c:v>0.47</c:v>
                </c:pt>
                <c:pt idx="6479">
                  <c:v>0.45</c:v>
                </c:pt>
                <c:pt idx="6480">
                  <c:v>0.52</c:v>
                </c:pt>
                <c:pt idx="6481">
                  <c:v>0.49</c:v>
                </c:pt>
                <c:pt idx="6482">
                  <c:v>0.44</c:v>
                </c:pt>
                <c:pt idx="6483">
                  <c:v>0.46</c:v>
                </c:pt>
                <c:pt idx="6484">
                  <c:v>0.42</c:v>
                </c:pt>
                <c:pt idx="6485">
                  <c:v>0.5</c:v>
                </c:pt>
                <c:pt idx="6486">
                  <c:v>0.45</c:v>
                </c:pt>
                <c:pt idx="6487">
                  <c:v>0.45</c:v>
                </c:pt>
                <c:pt idx="6488">
                  <c:v>0.47</c:v>
                </c:pt>
                <c:pt idx="6489">
                  <c:v>0.48</c:v>
                </c:pt>
                <c:pt idx="6490">
                  <c:v>0.44</c:v>
                </c:pt>
                <c:pt idx="6491">
                  <c:v>0.42</c:v>
                </c:pt>
                <c:pt idx="6492">
                  <c:v>0.49</c:v>
                </c:pt>
                <c:pt idx="6493">
                  <c:v>0.45</c:v>
                </c:pt>
                <c:pt idx="6494">
                  <c:v>0.43</c:v>
                </c:pt>
                <c:pt idx="6495">
                  <c:v>0.47</c:v>
                </c:pt>
                <c:pt idx="6496">
                  <c:v>0.5</c:v>
                </c:pt>
                <c:pt idx="6497">
                  <c:v>0.49</c:v>
                </c:pt>
                <c:pt idx="6498">
                  <c:v>0.46</c:v>
                </c:pt>
                <c:pt idx="6499">
                  <c:v>0.47</c:v>
                </c:pt>
                <c:pt idx="6500">
                  <c:v>0.46</c:v>
                </c:pt>
                <c:pt idx="6501">
                  <c:v>0.42</c:v>
                </c:pt>
                <c:pt idx="6502">
                  <c:v>0.45</c:v>
                </c:pt>
                <c:pt idx="6503">
                  <c:v>0.44</c:v>
                </c:pt>
                <c:pt idx="6504">
                  <c:v>0.45</c:v>
                </c:pt>
                <c:pt idx="6505">
                  <c:v>0.43</c:v>
                </c:pt>
                <c:pt idx="6506">
                  <c:v>0.44</c:v>
                </c:pt>
                <c:pt idx="6507">
                  <c:v>0.44</c:v>
                </c:pt>
                <c:pt idx="6508">
                  <c:v>0.4</c:v>
                </c:pt>
                <c:pt idx="6509">
                  <c:v>0.48</c:v>
                </c:pt>
                <c:pt idx="6510">
                  <c:v>0.47</c:v>
                </c:pt>
                <c:pt idx="6511">
                  <c:v>0.45</c:v>
                </c:pt>
                <c:pt idx="6512">
                  <c:v>0.48</c:v>
                </c:pt>
                <c:pt idx="6513">
                  <c:v>0.45</c:v>
                </c:pt>
                <c:pt idx="6514">
                  <c:v>0.42</c:v>
                </c:pt>
                <c:pt idx="6515">
                  <c:v>0.44</c:v>
                </c:pt>
                <c:pt idx="6516">
                  <c:v>0.38</c:v>
                </c:pt>
                <c:pt idx="6517">
                  <c:v>0.4</c:v>
                </c:pt>
                <c:pt idx="6518">
                  <c:v>0.41</c:v>
                </c:pt>
                <c:pt idx="6519">
                  <c:v>0.43</c:v>
                </c:pt>
                <c:pt idx="6520">
                  <c:v>0.41</c:v>
                </c:pt>
                <c:pt idx="6521">
                  <c:v>0.38</c:v>
                </c:pt>
                <c:pt idx="6522">
                  <c:v>0.43</c:v>
                </c:pt>
                <c:pt idx="6523">
                  <c:v>0.4</c:v>
                </c:pt>
                <c:pt idx="6524">
                  <c:v>0.38</c:v>
                </c:pt>
                <c:pt idx="6525">
                  <c:v>0.37</c:v>
                </c:pt>
                <c:pt idx="6526">
                  <c:v>0.36</c:v>
                </c:pt>
                <c:pt idx="6527">
                  <c:v>0.37</c:v>
                </c:pt>
                <c:pt idx="6528">
                  <c:v>0.34</c:v>
                </c:pt>
                <c:pt idx="6529">
                  <c:v>0.44</c:v>
                </c:pt>
                <c:pt idx="6530">
                  <c:v>0.39</c:v>
                </c:pt>
                <c:pt idx="6531">
                  <c:v>0.6</c:v>
                </c:pt>
                <c:pt idx="6532">
                  <c:v>0.5</c:v>
                </c:pt>
                <c:pt idx="6533">
                  <c:v>0.35</c:v>
                </c:pt>
                <c:pt idx="6534">
                  <c:v>0.41</c:v>
                </c:pt>
                <c:pt idx="6535">
                  <c:v>0.4</c:v>
                </c:pt>
                <c:pt idx="6536">
                  <c:v>0.48</c:v>
                </c:pt>
                <c:pt idx="6537">
                  <c:v>0.44</c:v>
                </c:pt>
                <c:pt idx="6538">
                  <c:v>0.46</c:v>
                </c:pt>
                <c:pt idx="6539">
                  <c:v>0.43</c:v>
                </c:pt>
                <c:pt idx="6540">
                  <c:v>0.45</c:v>
                </c:pt>
                <c:pt idx="6541">
                  <c:v>0.41</c:v>
                </c:pt>
                <c:pt idx="6542">
                  <c:v>0.46</c:v>
                </c:pt>
                <c:pt idx="6543">
                  <c:v>0.44</c:v>
                </c:pt>
                <c:pt idx="6544">
                  <c:v>0.45</c:v>
                </c:pt>
                <c:pt idx="6545">
                  <c:v>0.43</c:v>
                </c:pt>
                <c:pt idx="6546">
                  <c:v>0.42</c:v>
                </c:pt>
                <c:pt idx="6547">
                  <c:v>0.44</c:v>
                </c:pt>
                <c:pt idx="6548">
                  <c:v>0.41</c:v>
                </c:pt>
                <c:pt idx="6549">
                  <c:v>0.4</c:v>
                </c:pt>
                <c:pt idx="6550">
                  <c:v>0.41</c:v>
                </c:pt>
                <c:pt idx="6551">
                  <c:v>0.41</c:v>
                </c:pt>
                <c:pt idx="6552">
                  <c:v>0.4</c:v>
                </c:pt>
                <c:pt idx="6553">
                  <c:v>0.44</c:v>
                </c:pt>
                <c:pt idx="6554">
                  <c:v>0.41</c:v>
                </c:pt>
                <c:pt idx="6555">
                  <c:v>0.43</c:v>
                </c:pt>
                <c:pt idx="6556">
                  <c:v>0.43</c:v>
                </c:pt>
                <c:pt idx="6557">
                  <c:v>0.42</c:v>
                </c:pt>
                <c:pt idx="6558">
                  <c:v>0.41</c:v>
                </c:pt>
                <c:pt idx="6559">
                  <c:v>0.33</c:v>
                </c:pt>
                <c:pt idx="6560">
                  <c:v>0.25</c:v>
                </c:pt>
                <c:pt idx="6561">
                  <c:v>0.37</c:v>
                </c:pt>
                <c:pt idx="6562">
                  <c:v>0.39</c:v>
                </c:pt>
                <c:pt idx="6563">
                  <c:v>0.4</c:v>
                </c:pt>
                <c:pt idx="6564">
                  <c:v>0.39</c:v>
                </c:pt>
                <c:pt idx="6565">
                  <c:v>0.38</c:v>
                </c:pt>
                <c:pt idx="6566">
                  <c:v>0.4</c:v>
                </c:pt>
                <c:pt idx="6567">
                  <c:v>0.34</c:v>
                </c:pt>
                <c:pt idx="6568">
                  <c:v>0.36</c:v>
                </c:pt>
                <c:pt idx="6569">
                  <c:v>0.43</c:v>
                </c:pt>
                <c:pt idx="6570">
                  <c:v>0.44</c:v>
                </c:pt>
                <c:pt idx="6571">
                  <c:v>0.43</c:v>
                </c:pt>
                <c:pt idx="6572">
                  <c:v>0.36</c:v>
                </c:pt>
                <c:pt idx="6573">
                  <c:v>0.38</c:v>
                </c:pt>
                <c:pt idx="6574">
                  <c:v>0.39</c:v>
                </c:pt>
                <c:pt idx="6575">
                  <c:v>0.27</c:v>
                </c:pt>
                <c:pt idx="6576">
                  <c:v>0.32</c:v>
                </c:pt>
                <c:pt idx="6577">
                  <c:v>0.24</c:v>
                </c:pt>
                <c:pt idx="6578">
                  <c:v>0.31</c:v>
                </c:pt>
                <c:pt idx="6579">
                  <c:v>0.45</c:v>
                </c:pt>
                <c:pt idx="6580">
                  <c:v>0.61</c:v>
                </c:pt>
                <c:pt idx="6581">
                  <c:v>0.56000000000000005</c:v>
                </c:pt>
                <c:pt idx="6582">
                  <c:v>0.59</c:v>
                </c:pt>
                <c:pt idx="6583">
                  <c:v>0.49</c:v>
                </c:pt>
                <c:pt idx="6584">
                  <c:v>0.46</c:v>
                </c:pt>
                <c:pt idx="6585">
                  <c:v>0.47</c:v>
                </c:pt>
                <c:pt idx="6586">
                  <c:v>0.48</c:v>
                </c:pt>
                <c:pt idx="6587">
                  <c:v>0.47</c:v>
                </c:pt>
                <c:pt idx="6588">
                  <c:v>0.45</c:v>
                </c:pt>
                <c:pt idx="6589">
                  <c:v>0.44</c:v>
                </c:pt>
                <c:pt idx="6590">
                  <c:v>0.45</c:v>
                </c:pt>
                <c:pt idx="6591">
                  <c:v>0.45</c:v>
                </c:pt>
                <c:pt idx="6592">
                  <c:v>0.41</c:v>
                </c:pt>
                <c:pt idx="6593">
                  <c:v>0.43</c:v>
                </c:pt>
                <c:pt idx="6594">
                  <c:v>0.4</c:v>
                </c:pt>
                <c:pt idx="6595">
                  <c:v>0.33</c:v>
                </c:pt>
                <c:pt idx="6596">
                  <c:v>0.28000000000000003</c:v>
                </c:pt>
                <c:pt idx="6597">
                  <c:v>0.34</c:v>
                </c:pt>
                <c:pt idx="6598">
                  <c:v>0.36</c:v>
                </c:pt>
                <c:pt idx="6599">
                  <c:v>0.37</c:v>
                </c:pt>
                <c:pt idx="6600">
                  <c:v>0.28999999999999998</c:v>
                </c:pt>
                <c:pt idx="6601">
                  <c:v>0.31</c:v>
                </c:pt>
                <c:pt idx="6602">
                  <c:v>0.18</c:v>
                </c:pt>
                <c:pt idx="6603">
                  <c:v>0.18</c:v>
                </c:pt>
                <c:pt idx="6604">
                  <c:v>0.06</c:v>
                </c:pt>
                <c:pt idx="6605">
                  <c:v>0.05</c:v>
                </c:pt>
                <c:pt idx="6606">
                  <c:v>0</c:v>
                </c:pt>
                <c:pt idx="6607">
                  <c:v>0</c:v>
                </c:pt>
                <c:pt idx="6608">
                  <c:v>0</c:v>
                </c:pt>
                <c:pt idx="6609">
                  <c:v>0</c:v>
                </c:pt>
                <c:pt idx="6610">
                  <c:v>0.01</c:v>
                </c:pt>
                <c:pt idx="6611">
                  <c:v>0.03</c:v>
                </c:pt>
                <c:pt idx="6612">
                  <c:v>0.04</c:v>
                </c:pt>
                <c:pt idx="6613">
                  <c:v>0.12</c:v>
                </c:pt>
                <c:pt idx="6614">
                  <c:v>1.37</c:v>
                </c:pt>
                <c:pt idx="6615">
                  <c:v>0.97</c:v>
                </c:pt>
                <c:pt idx="6616">
                  <c:v>0.88</c:v>
                </c:pt>
                <c:pt idx="6617">
                  <c:v>1.69</c:v>
                </c:pt>
                <c:pt idx="6618">
                  <c:v>1.22</c:v>
                </c:pt>
                <c:pt idx="6619">
                  <c:v>0.27</c:v>
                </c:pt>
                <c:pt idx="6620">
                  <c:v>0.36</c:v>
                </c:pt>
                <c:pt idx="6621">
                  <c:v>1.01</c:v>
                </c:pt>
                <c:pt idx="6622">
                  <c:v>0.65</c:v>
                </c:pt>
                <c:pt idx="6623">
                  <c:v>0.56999999999999995</c:v>
                </c:pt>
                <c:pt idx="6624">
                  <c:v>0.46</c:v>
                </c:pt>
                <c:pt idx="6625">
                  <c:v>0.45</c:v>
                </c:pt>
                <c:pt idx="6626">
                  <c:v>0.47</c:v>
                </c:pt>
                <c:pt idx="6627">
                  <c:v>0.42</c:v>
                </c:pt>
                <c:pt idx="6628">
                  <c:v>0.41</c:v>
                </c:pt>
                <c:pt idx="6629">
                  <c:v>0.45</c:v>
                </c:pt>
                <c:pt idx="6630">
                  <c:v>0.42</c:v>
                </c:pt>
                <c:pt idx="6631">
                  <c:v>0.47</c:v>
                </c:pt>
                <c:pt idx="6632">
                  <c:v>0.49</c:v>
                </c:pt>
                <c:pt idx="6633">
                  <c:v>0.46</c:v>
                </c:pt>
                <c:pt idx="6634">
                  <c:v>0.22</c:v>
                </c:pt>
                <c:pt idx="6635">
                  <c:v>0.24</c:v>
                </c:pt>
                <c:pt idx="6636">
                  <c:v>0.28000000000000003</c:v>
                </c:pt>
                <c:pt idx="6637">
                  <c:v>0.3</c:v>
                </c:pt>
                <c:pt idx="6638">
                  <c:v>0.47</c:v>
                </c:pt>
                <c:pt idx="6639">
                  <c:v>0.44</c:v>
                </c:pt>
                <c:pt idx="6640">
                  <c:v>0.46</c:v>
                </c:pt>
                <c:pt idx="6641">
                  <c:v>0.43</c:v>
                </c:pt>
                <c:pt idx="6642">
                  <c:v>0.39</c:v>
                </c:pt>
                <c:pt idx="6643">
                  <c:v>0.33</c:v>
                </c:pt>
                <c:pt idx="6644">
                  <c:v>0.3</c:v>
                </c:pt>
                <c:pt idx="6645">
                  <c:v>0.31</c:v>
                </c:pt>
                <c:pt idx="6646">
                  <c:v>0.27</c:v>
                </c:pt>
                <c:pt idx="6647">
                  <c:v>0.36</c:v>
                </c:pt>
                <c:pt idx="6648">
                  <c:v>0.39</c:v>
                </c:pt>
                <c:pt idx="6649">
                  <c:v>0.31</c:v>
                </c:pt>
                <c:pt idx="6650">
                  <c:v>0.33</c:v>
                </c:pt>
                <c:pt idx="6651">
                  <c:v>0.26</c:v>
                </c:pt>
                <c:pt idx="6652">
                  <c:v>0.31</c:v>
                </c:pt>
                <c:pt idx="6653">
                  <c:v>0.34</c:v>
                </c:pt>
                <c:pt idx="6654">
                  <c:v>0.3</c:v>
                </c:pt>
                <c:pt idx="6655">
                  <c:v>0.34</c:v>
                </c:pt>
                <c:pt idx="6656">
                  <c:v>0.27</c:v>
                </c:pt>
                <c:pt idx="6657">
                  <c:v>0.21</c:v>
                </c:pt>
                <c:pt idx="6658">
                  <c:v>0.19</c:v>
                </c:pt>
                <c:pt idx="6659">
                  <c:v>0.21</c:v>
                </c:pt>
                <c:pt idx="6660">
                  <c:v>0.24</c:v>
                </c:pt>
                <c:pt idx="6661">
                  <c:v>0.25</c:v>
                </c:pt>
                <c:pt idx="6662">
                  <c:v>0.33</c:v>
                </c:pt>
                <c:pt idx="6663">
                  <c:v>0.41</c:v>
                </c:pt>
                <c:pt idx="6664">
                  <c:v>0.51</c:v>
                </c:pt>
                <c:pt idx="6665">
                  <c:v>0.48</c:v>
                </c:pt>
                <c:pt idx="6666">
                  <c:v>0.45</c:v>
                </c:pt>
                <c:pt idx="6667">
                  <c:v>0.4</c:v>
                </c:pt>
                <c:pt idx="6668">
                  <c:v>0.41</c:v>
                </c:pt>
                <c:pt idx="6669">
                  <c:v>0.39</c:v>
                </c:pt>
                <c:pt idx="6670">
                  <c:v>0.43</c:v>
                </c:pt>
                <c:pt idx="6671">
                  <c:v>0.43</c:v>
                </c:pt>
                <c:pt idx="6672">
                  <c:v>0.42</c:v>
                </c:pt>
                <c:pt idx="6673">
                  <c:v>0.44</c:v>
                </c:pt>
                <c:pt idx="6674">
                  <c:v>0.42</c:v>
                </c:pt>
                <c:pt idx="6675">
                  <c:v>0.33</c:v>
                </c:pt>
                <c:pt idx="6676">
                  <c:v>0.43</c:v>
                </c:pt>
                <c:pt idx="6677">
                  <c:v>0.43</c:v>
                </c:pt>
                <c:pt idx="6678">
                  <c:v>0.32</c:v>
                </c:pt>
                <c:pt idx="6679">
                  <c:v>0.38</c:v>
                </c:pt>
                <c:pt idx="6680">
                  <c:v>0.37</c:v>
                </c:pt>
                <c:pt idx="6681">
                  <c:v>0.36</c:v>
                </c:pt>
                <c:pt idx="6682">
                  <c:v>0.31</c:v>
                </c:pt>
                <c:pt idx="6683">
                  <c:v>0.22</c:v>
                </c:pt>
                <c:pt idx="6684">
                  <c:v>0.84</c:v>
                </c:pt>
                <c:pt idx="6685">
                  <c:v>0.9</c:v>
                </c:pt>
                <c:pt idx="6686">
                  <c:v>1.03</c:v>
                </c:pt>
                <c:pt idx="6687">
                  <c:v>1.36</c:v>
                </c:pt>
                <c:pt idx="6688">
                  <c:v>0.9</c:v>
                </c:pt>
                <c:pt idx="6689">
                  <c:v>1.1499999999999999</c:v>
                </c:pt>
                <c:pt idx="6690">
                  <c:v>0.92</c:v>
                </c:pt>
                <c:pt idx="6691">
                  <c:v>0.96</c:v>
                </c:pt>
                <c:pt idx="6692">
                  <c:v>1.1299999999999999</c:v>
                </c:pt>
                <c:pt idx="6693">
                  <c:v>1.27</c:v>
                </c:pt>
                <c:pt idx="6694">
                  <c:v>1.35</c:v>
                </c:pt>
                <c:pt idx="6695">
                  <c:v>0.95</c:v>
                </c:pt>
                <c:pt idx="6696">
                  <c:v>0.98</c:v>
                </c:pt>
                <c:pt idx="6697">
                  <c:v>0.88</c:v>
                </c:pt>
                <c:pt idx="6698">
                  <c:v>1.02</c:v>
                </c:pt>
                <c:pt idx="6699">
                  <c:v>1.04</c:v>
                </c:pt>
                <c:pt idx="6700">
                  <c:v>1.05</c:v>
                </c:pt>
                <c:pt idx="6701">
                  <c:v>1.1100000000000001</c:v>
                </c:pt>
                <c:pt idx="6702">
                  <c:v>1.1499999999999999</c:v>
                </c:pt>
                <c:pt idx="6703">
                  <c:v>1.19</c:v>
                </c:pt>
                <c:pt idx="6704">
                  <c:v>1.08</c:v>
                </c:pt>
                <c:pt idx="6705">
                  <c:v>0.95</c:v>
                </c:pt>
                <c:pt idx="6706">
                  <c:v>1.0900000000000001</c:v>
                </c:pt>
                <c:pt idx="6707">
                  <c:v>1.2</c:v>
                </c:pt>
                <c:pt idx="6708">
                  <c:v>1.1399999999999999</c:v>
                </c:pt>
                <c:pt idx="6709">
                  <c:v>1.03</c:v>
                </c:pt>
                <c:pt idx="6710">
                  <c:v>1.01</c:v>
                </c:pt>
                <c:pt idx="6711">
                  <c:v>1</c:v>
                </c:pt>
                <c:pt idx="6712">
                  <c:v>0.7</c:v>
                </c:pt>
                <c:pt idx="6713">
                  <c:v>0.71</c:v>
                </c:pt>
                <c:pt idx="6714">
                  <c:v>1.06</c:v>
                </c:pt>
                <c:pt idx="6715">
                  <c:v>1.1000000000000001</c:v>
                </c:pt>
                <c:pt idx="6716">
                  <c:v>1.1399999999999999</c:v>
                </c:pt>
                <c:pt idx="6717">
                  <c:v>1.08</c:v>
                </c:pt>
                <c:pt idx="6718">
                  <c:v>1.02</c:v>
                </c:pt>
                <c:pt idx="6719">
                  <c:v>0.8</c:v>
                </c:pt>
                <c:pt idx="6720">
                  <c:v>0.76</c:v>
                </c:pt>
                <c:pt idx="6721">
                  <c:v>0.77</c:v>
                </c:pt>
                <c:pt idx="6722">
                  <c:v>0.57999999999999996</c:v>
                </c:pt>
                <c:pt idx="6723">
                  <c:v>0.92</c:v>
                </c:pt>
                <c:pt idx="6724">
                  <c:v>1.19</c:v>
                </c:pt>
                <c:pt idx="6725">
                  <c:v>1.55</c:v>
                </c:pt>
                <c:pt idx="6726">
                  <c:v>1.56</c:v>
                </c:pt>
                <c:pt idx="6727">
                  <c:v>1.58</c:v>
                </c:pt>
                <c:pt idx="6728">
                  <c:v>1.47</c:v>
                </c:pt>
                <c:pt idx="6729">
                  <c:v>1.47</c:v>
                </c:pt>
                <c:pt idx="6730">
                  <c:v>1.51</c:v>
                </c:pt>
                <c:pt idx="6731">
                  <c:v>1.4</c:v>
                </c:pt>
                <c:pt idx="6732">
                  <c:v>1.29</c:v>
                </c:pt>
                <c:pt idx="6733">
                  <c:v>1.21</c:v>
                </c:pt>
                <c:pt idx="6734">
                  <c:v>1.25</c:v>
                </c:pt>
                <c:pt idx="6735">
                  <c:v>1.1100000000000001</c:v>
                </c:pt>
                <c:pt idx="6736">
                  <c:v>1.21</c:v>
                </c:pt>
                <c:pt idx="6737">
                  <c:v>1.06</c:v>
                </c:pt>
                <c:pt idx="6738">
                  <c:v>1.1200000000000001</c:v>
                </c:pt>
                <c:pt idx="6739">
                  <c:v>1.29</c:v>
                </c:pt>
                <c:pt idx="6740">
                  <c:v>1.37</c:v>
                </c:pt>
                <c:pt idx="6741">
                  <c:v>1.0900000000000001</c:v>
                </c:pt>
                <c:pt idx="6742">
                  <c:v>0.93</c:v>
                </c:pt>
                <c:pt idx="6743">
                  <c:v>0.91</c:v>
                </c:pt>
                <c:pt idx="6744">
                  <c:v>0.89</c:v>
                </c:pt>
                <c:pt idx="6745">
                  <c:v>0.88</c:v>
                </c:pt>
                <c:pt idx="6746">
                  <c:v>0.88</c:v>
                </c:pt>
                <c:pt idx="6747">
                  <c:v>0.87</c:v>
                </c:pt>
                <c:pt idx="6748">
                  <c:v>1.19</c:v>
                </c:pt>
                <c:pt idx="6749">
                  <c:v>1.05</c:v>
                </c:pt>
                <c:pt idx="6750">
                  <c:v>0.81</c:v>
                </c:pt>
                <c:pt idx="6751">
                  <c:v>0.73</c:v>
                </c:pt>
                <c:pt idx="6752">
                  <c:v>0.74</c:v>
                </c:pt>
                <c:pt idx="6753">
                  <c:v>0.73</c:v>
                </c:pt>
                <c:pt idx="6754">
                  <c:v>0.61</c:v>
                </c:pt>
                <c:pt idx="6755">
                  <c:v>0.56999999999999995</c:v>
                </c:pt>
                <c:pt idx="6756">
                  <c:v>0.73</c:v>
                </c:pt>
                <c:pt idx="6757">
                  <c:v>0.64</c:v>
                </c:pt>
                <c:pt idx="6758">
                  <c:v>0.68</c:v>
                </c:pt>
                <c:pt idx="6759">
                  <c:v>0.59</c:v>
                </c:pt>
                <c:pt idx="6760">
                  <c:v>0.47</c:v>
                </c:pt>
                <c:pt idx="6761">
                  <c:v>0.47</c:v>
                </c:pt>
                <c:pt idx="6762">
                  <c:v>0.52</c:v>
                </c:pt>
                <c:pt idx="6763">
                  <c:v>0.44</c:v>
                </c:pt>
                <c:pt idx="6764">
                  <c:v>0.41</c:v>
                </c:pt>
                <c:pt idx="6765">
                  <c:v>0.43</c:v>
                </c:pt>
                <c:pt idx="6766">
                  <c:v>0.56000000000000005</c:v>
                </c:pt>
                <c:pt idx="6767">
                  <c:v>0.49</c:v>
                </c:pt>
                <c:pt idx="6768">
                  <c:v>0.48</c:v>
                </c:pt>
                <c:pt idx="6769">
                  <c:v>0.46</c:v>
                </c:pt>
                <c:pt idx="6770">
                  <c:v>0.41</c:v>
                </c:pt>
                <c:pt idx="6771">
                  <c:v>0.43</c:v>
                </c:pt>
                <c:pt idx="6772">
                  <c:v>0.54</c:v>
                </c:pt>
                <c:pt idx="6773">
                  <c:v>0.56999999999999995</c:v>
                </c:pt>
                <c:pt idx="6774">
                  <c:v>0.56000000000000005</c:v>
                </c:pt>
                <c:pt idx="6775">
                  <c:v>0.52</c:v>
                </c:pt>
                <c:pt idx="6776">
                  <c:v>0.56000000000000005</c:v>
                </c:pt>
                <c:pt idx="6777">
                  <c:v>0.55000000000000004</c:v>
                </c:pt>
                <c:pt idx="6778">
                  <c:v>0.56000000000000005</c:v>
                </c:pt>
                <c:pt idx="6779">
                  <c:v>0.56999999999999995</c:v>
                </c:pt>
                <c:pt idx="6780">
                  <c:v>0.57999999999999996</c:v>
                </c:pt>
                <c:pt idx="6781">
                  <c:v>0.55000000000000004</c:v>
                </c:pt>
                <c:pt idx="6782">
                  <c:v>0.56000000000000005</c:v>
                </c:pt>
                <c:pt idx="6783">
                  <c:v>0.55000000000000004</c:v>
                </c:pt>
                <c:pt idx="6784">
                  <c:v>0.56000000000000005</c:v>
                </c:pt>
                <c:pt idx="6785">
                  <c:v>0.51</c:v>
                </c:pt>
                <c:pt idx="6786">
                  <c:v>0.53</c:v>
                </c:pt>
                <c:pt idx="6787">
                  <c:v>0.5</c:v>
                </c:pt>
                <c:pt idx="6788">
                  <c:v>0.38</c:v>
                </c:pt>
                <c:pt idx="6789">
                  <c:v>0.4</c:v>
                </c:pt>
                <c:pt idx="6790">
                  <c:v>0.39</c:v>
                </c:pt>
                <c:pt idx="6791">
                  <c:v>0.45</c:v>
                </c:pt>
                <c:pt idx="6792">
                  <c:v>0.42</c:v>
                </c:pt>
                <c:pt idx="6793">
                  <c:v>0.44</c:v>
                </c:pt>
                <c:pt idx="6794">
                  <c:v>0.41</c:v>
                </c:pt>
                <c:pt idx="6795">
                  <c:v>0.43</c:v>
                </c:pt>
                <c:pt idx="6796">
                  <c:v>0.46</c:v>
                </c:pt>
                <c:pt idx="6797">
                  <c:v>0.32</c:v>
                </c:pt>
                <c:pt idx="6798">
                  <c:v>0.39</c:v>
                </c:pt>
                <c:pt idx="6799">
                  <c:v>0.44</c:v>
                </c:pt>
                <c:pt idx="6800">
                  <c:v>0.48</c:v>
                </c:pt>
                <c:pt idx="6801">
                  <c:v>0.51</c:v>
                </c:pt>
                <c:pt idx="6802">
                  <c:v>0.55000000000000004</c:v>
                </c:pt>
                <c:pt idx="6803">
                  <c:v>0.59</c:v>
                </c:pt>
                <c:pt idx="6804">
                  <c:v>0.36</c:v>
                </c:pt>
                <c:pt idx="6805">
                  <c:v>0.42</c:v>
                </c:pt>
                <c:pt idx="6806">
                  <c:v>0.43</c:v>
                </c:pt>
                <c:pt idx="6807">
                  <c:v>0.38</c:v>
                </c:pt>
                <c:pt idx="6808">
                  <c:v>0.41</c:v>
                </c:pt>
                <c:pt idx="6809">
                  <c:v>0.38</c:v>
                </c:pt>
                <c:pt idx="6810">
                  <c:v>0.32</c:v>
                </c:pt>
                <c:pt idx="6811">
                  <c:v>0.33</c:v>
                </c:pt>
                <c:pt idx="6812">
                  <c:v>0.25</c:v>
                </c:pt>
                <c:pt idx="6813">
                  <c:v>0.33</c:v>
                </c:pt>
                <c:pt idx="6814">
                  <c:v>0.28999999999999998</c:v>
                </c:pt>
                <c:pt idx="6815">
                  <c:v>0.31</c:v>
                </c:pt>
                <c:pt idx="6816">
                  <c:v>0.61</c:v>
                </c:pt>
                <c:pt idx="6817">
                  <c:v>0.49</c:v>
                </c:pt>
                <c:pt idx="6818">
                  <c:v>0.52</c:v>
                </c:pt>
                <c:pt idx="6819">
                  <c:v>0.48</c:v>
                </c:pt>
                <c:pt idx="6820">
                  <c:v>0.64</c:v>
                </c:pt>
                <c:pt idx="6821">
                  <c:v>0.69</c:v>
                </c:pt>
                <c:pt idx="6822">
                  <c:v>0.61</c:v>
                </c:pt>
                <c:pt idx="6823">
                  <c:v>0.53</c:v>
                </c:pt>
                <c:pt idx="6824">
                  <c:v>0.55000000000000004</c:v>
                </c:pt>
                <c:pt idx="6825">
                  <c:v>0.53</c:v>
                </c:pt>
                <c:pt idx="6826">
                  <c:v>0.49</c:v>
                </c:pt>
                <c:pt idx="6827">
                  <c:v>0.43</c:v>
                </c:pt>
                <c:pt idx="6828">
                  <c:v>0.17</c:v>
                </c:pt>
                <c:pt idx="6829">
                  <c:v>0.37</c:v>
                </c:pt>
                <c:pt idx="6830">
                  <c:v>0.92</c:v>
                </c:pt>
                <c:pt idx="6831">
                  <c:v>0.76</c:v>
                </c:pt>
                <c:pt idx="6832">
                  <c:v>0.75</c:v>
                </c:pt>
                <c:pt idx="6833">
                  <c:v>0.94</c:v>
                </c:pt>
                <c:pt idx="6834">
                  <c:v>1.01</c:v>
                </c:pt>
                <c:pt idx="6835">
                  <c:v>0.79</c:v>
                </c:pt>
                <c:pt idx="6836">
                  <c:v>0.38</c:v>
                </c:pt>
                <c:pt idx="6837">
                  <c:v>0.38</c:v>
                </c:pt>
                <c:pt idx="6838">
                  <c:v>0.5</c:v>
                </c:pt>
                <c:pt idx="6839">
                  <c:v>0.53</c:v>
                </c:pt>
                <c:pt idx="6840">
                  <c:v>0.51</c:v>
                </c:pt>
                <c:pt idx="6841">
                  <c:v>0.49</c:v>
                </c:pt>
                <c:pt idx="6842">
                  <c:v>0.52</c:v>
                </c:pt>
                <c:pt idx="6843">
                  <c:v>0.5</c:v>
                </c:pt>
                <c:pt idx="6844">
                  <c:v>0.48</c:v>
                </c:pt>
                <c:pt idx="6845">
                  <c:v>0.55000000000000004</c:v>
                </c:pt>
                <c:pt idx="6846">
                  <c:v>0.67</c:v>
                </c:pt>
                <c:pt idx="6847">
                  <c:v>0.5</c:v>
                </c:pt>
                <c:pt idx="6848">
                  <c:v>0.48</c:v>
                </c:pt>
                <c:pt idx="6849">
                  <c:v>0.5</c:v>
                </c:pt>
                <c:pt idx="6850">
                  <c:v>0.49</c:v>
                </c:pt>
                <c:pt idx="6851">
                  <c:v>0.99</c:v>
                </c:pt>
                <c:pt idx="6852">
                  <c:v>0.98</c:v>
                </c:pt>
                <c:pt idx="6853">
                  <c:v>0.89</c:v>
                </c:pt>
                <c:pt idx="6854">
                  <c:v>0.69</c:v>
                </c:pt>
                <c:pt idx="6855">
                  <c:v>0.6</c:v>
                </c:pt>
                <c:pt idx="6856">
                  <c:v>0.64</c:v>
                </c:pt>
                <c:pt idx="6857">
                  <c:v>0.55000000000000004</c:v>
                </c:pt>
                <c:pt idx="6858">
                  <c:v>0.47</c:v>
                </c:pt>
                <c:pt idx="6859">
                  <c:v>0.49</c:v>
                </c:pt>
                <c:pt idx="6860">
                  <c:v>0.49</c:v>
                </c:pt>
                <c:pt idx="6861">
                  <c:v>0.47</c:v>
                </c:pt>
                <c:pt idx="6862">
                  <c:v>0.4</c:v>
                </c:pt>
                <c:pt idx="6863">
                  <c:v>0.36</c:v>
                </c:pt>
                <c:pt idx="6864">
                  <c:v>0.42</c:v>
                </c:pt>
                <c:pt idx="6865">
                  <c:v>0.45</c:v>
                </c:pt>
                <c:pt idx="6866">
                  <c:v>0.38</c:v>
                </c:pt>
                <c:pt idx="6867">
                  <c:v>0.44</c:v>
                </c:pt>
                <c:pt idx="6868">
                  <c:v>0.35</c:v>
                </c:pt>
                <c:pt idx="6869">
                  <c:v>0.39</c:v>
                </c:pt>
                <c:pt idx="6870">
                  <c:v>0.36</c:v>
                </c:pt>
                <c:pt idx="6871">
                  <c:v>0.38</c:v>
                </c:pt>
                <c:pt idx="6872">
                  <c:v>0.4</c:v>
                </c:pt>
                <c:pt idx="6873">
                  <c:v>0.43</c:v>
                </c:pt>
                <c:pt idx="6874">
                  <c:v>0.37</c:v>
                </c:pt>
                <c:pt idx="6875">
                  <c:v>0.39</c:v>
                </c:pt>
                <c:pt idx="6876">
                  <c:v>0.36</c:v>
                </c:pt>
                <c:pt idx="6877">
                  <c:v>0.42</c:v>
                </c:pt>
                <c:pt idx="6878">
                  <c:v>0.26</c:v>
                </c:pt>
                <c:pt idx="6879">
                  <c:v>0.34</c:v>
                </c:pt>
                <c:pt idx="6880">
                  <c:v>0.38</c:v>
                </c:pt>
                <c:pt idx="6881">
                  <c:v>0.45</c:v>
                </c:pt>
                <c:pt idx="6882">
                  <c:v>0.43</c:v>
                </c:pt>
                <c:pt idx="6883">
                  <c:v>0.45</c:v>
                </c:pt>
                <c:pt idx="6884">
                  <c:v>0.41</c:v>
                </c:pt>
                <c:pt idx="6885">
                  <c:v>0.46</c:v>
                </c:pt>
                <c:pt idx="6886">
                  <c:v>0.31</c:v>
                </c:pt>
                <c:pt idx="6887">
                  <c:v>0.38</c:v>
                </c:pt>
                <c:pt idx="6888">
                  <c:v>0.35</c:v>
                </c:pt>
                <c:pt idx="6889">
                  <c:v>0.33</c:v>
                </c:pt>
                <c:pt idx="6890">
                  <c:v>0.32</c:v>
                </c:pt>
                <c:pt idx="6891">
                  <c:v>0.34</c:v>
                </c:pt>
                <c:pt idx="6892">
                  <c:v>0.39</c:v>
                </c:pt>
                <c:pt idx="6893">
                  <c:v>0.41</c:v>
                </c:pt>
                <c:pt idx="6894">
                  <c:v>0.4</c:v>
                </c:pt>
                <c:pt idx="6895">
                  <c:v>0.37</c:v>
                </c:pt>
                <c:pt idx="6896">
                  <c:v>0.34</c:v>
                </c:pt>
                <c:pt idx="6897">
                  <c:v>0.35</c:v>
                </c:pt>
                <c:pt idx="6898">
                  <c:v>0.32</c:v>
                </c:pt>
                <c:pt idx="6899">
                  <c:v>0.25</c:v>
                </c:pt>
                <c:pt idx="6900">
                  <c:v>0.24</c:v>
                </c:pt>
                <c:pt idx="6901">
                  <c:v>0.49</c:v>
                </c:pt>
                <c:pt idx="6902">
                  <c:v>0.48</c:v>
                </c:pt>
                <c:pt idx="6903">
                  <c:v>0.44</c:v>
                </c:pt>
                <c:pt idx="6904">
                  <c:v>0.42</c:v>
                </c:pt>
                <c:pt idx="6905">
                  <c:v>0.44</c:v>
                </c:pt>
                <c:pt idx="6906">
                  <c:v>0.43</c:v>
                </c:pt>
                <c:pt idx="6907">
                  <c:v>0.48</c:v>
                </c:pt>
                <c:pt idx="6908">
                  <c:v>0.46</c:v>
                </c:pt>
                <c:pt idx="6909">
                  <c:v>0.44</c:v>
                </c:pt>
                <c:pt idx="6910">
                  <c:v>0.25</c:v>
                </c:pt>
                <c:pt idx="6911">
                  <c:v>0.23</c:v>
                </c:pt>
                <c:pt idx="6912">
                  <c:v>0.21</c:v>
                </c:pt>
                <c:pt idx="6913">
                  <c:v>0.14000000000000001</c:v>
                </c:pt>
                <c:pt idx="6914">
                  <c:v>0.15</c:v>
                </c:pt>
                <c:pt idx="6915">
                  <c:v>0.16</c:v>
                </c:pt>
                <c:pt idx="6916">
                  <c:v>0.22</c:v>
                </c:pt>
                <c:pt idx="6917">
                  <c:v>0.17</c:v>
                </c:pt>
                <c:pt idx="6918">
                  <c:v>0.5</c:v>
                </c:pt>
                <c:pt idx="6919">
                  <c:v>0.59</c:v>
                </c:pt>
                <c:pt idx="6920">
                  <c:v>0.44</c:v>
                </c:pt>
                <c:pt idx="6921">
                  <c:v>0.15</c:v>
                </c:pt>
                <c:pt idx="6922">
                  <c:v>0.16</c:v>
                </c:pt>
                <c:pt idx="6923">
                  <c:v>7.0000000000000007E-2</c:v>
                </c:pt>
                <c:pt idx="6924">
                  <c:v>0.4</c:v>
                </c:pt>
                <c:pt idx="6925">
                  <c:v>0.66</c:v>
                </c:pt>
                <c:pt idx="6926">
                  <c:v>0.63</c:v>
                </c:pt>
                <c:pt idx="6927">
                  <c:v>0.59</c:v>
                </c:pt>
                <c:pt idx="6928">
                  <c:v>0.2</c:v>
                </c:pt>
                <c:pt idx="6929">
                  <c:v>0.12</c:v>
                </c:pt>
                <c:pt idx="6930">
                  <c:v>0.27</c:v>
                </c:pt>
                <c:pt idx="6931">
                  <c:v>0.35</c:v>
                </c:pt>
                <c:pt idx="6932">
                  <c:v>0.68</c:v>
                </c:pt>
                <c:pt idx="6933">
                  <c:v>0.59</c:v>
                </c:pt>
                <c:pt idx="6934">
                  <c:v>0.63</c:v>
                </c:pt>
                <c:pt idx="6935">
                  <c:v>0.69</c:v>
                </c:pt>
                <c:pt idx="6936">
                  <c:v>0.78</c:v>
                </c:pt>
                <c:pt idx="6937">
                  <c:v>0.86</c:v>
                </c:pt>
                <c:pt idx="6938">
                  <c:v>0.89</c:v>
                </c:pt>
                <c:pt idx="6939">
                  <c:v>0.91</c:v>
                </c:pt>
                <c:pt idx="6940">
                  <c:v>0.38</c:v>
                </c:pt>
                <c:pt idx="6941">
                  <c:v>0.18</c:v>
                </c:pt>
                <c:pt idx="6942">
                  <c:v>0.4</c:v>
                </c:pt>
                <c:pt idx="6943">
                  <c:v>0.59</c:v>
                </c:pt>
                <c:pt idx="6944">
                  <c:v>0.99</c:v>
                </c:pt>
                <c:pt idx="6945">
                  <c:v>0.91</c:v>
                </c:pt>
                <c:pt idx="6946">
                  <c:v>0.75</c:v>
                </c:pt>
                <c:pt idx="6947">
                  <c:v>0.24</c:v>
                </c:pt>
                <c:pt idx="6948">
                  <c:v>0.26</c:v>
                </c:pt>
                <c:pt idx="6949">
                  <c:v>0.5</c:v>
                </c:pt>
                <c:pt idx="6950">
                  <c:v>0.59</c:v>
                </c:pt>
                <c:pt idx="6951">
                  <c:v>0.64</c:v>
                </c:pt>
                <c:pt idx="6952">
                  <c:v>0.69</c:v>
                </c:pt>
                <c:pt idx="6953">
                  <c:v>0.38</c:v>
                </c:pt>
                <c:pt idx="6954">
                  <c:v>0.1</c:v>
                </c:pt>
                <c:pt idx="6955">
                  <c:v>0.28999999999999998</c:v>
                </c:pt>
                <c:pt idx="6956">
                  <c:v>1.8</c:v>
                </c:pt>
                <c:pt idx="6957">
                  <c:v>1.61</c:v>
                </c:pt>
                <c:pt idx="6958">
                  <c:v>1.38</c:v>
                </c:pt>
                <c:pt idx="6959">
                  <c:v>1.46</c:v>
                </c:pt>
                <c:pt idx="6960">
                  <c:v>1.24</c:v>
                </c:pt>
                <c:pt idx="6961">
                  <c:v>1.44</c:v>
                </c:pt>
                <c:pt idx="6962">
                  <c:v>1.25</c:v>
                </c:pt>
                <c:pt idx="6963">
                  <c:v>1.2</c:v>
                </c:pt>
                <c:pt idx="6964">
                  <c:v>1.06</c:v>
                </c:pt>
                <c:pt idx="6965">
                  <c:v>1.2</c:v>
                </c:pt>
                <c:pt idx="6966">
                  <c:v>1.1599999999999999</c:v>
                </c:pt>
                <c:pt idx="6967">
                  <c:v>0.52</c:v>
                </c:pt>
                <c:pt idx="6968">
                  <c:v>0.67</c:v>
                </c:pt>
                <c:pt idx="6969">
                  <c:v>0.52</c:v>
                </c:pt>
                <c:pt idx="6970">
                  <c:v>0.55000000000000004</c:v>
                </c:pt>
                <c:pt idx="6971">
                  <c:v>0.49</c:v>
                </c:pt>
                <c:pt idx="6972">
                  <c:v>0.53</c:v>
                </c:pt>
                <c:pt idx="6973">
                  <c:v>0.51</c:v>
                </c:pt>
                <c:pt idx="6974">
                  <c:v>0.51</c:v>
                </c:pt>
                <c:pt idx="6975">
                  <c:v>0.41</c:v>
                </c:pt>
                <c:pt idx="6976">
                  <c:v>0.3</c:v>
                </c:pt>
                <c:pt idx="6977">
                  <c:v>0.34</c:v>
                </c:pt>
                <c:pt idx="6978">
                  <c:v>0.4</c:v>
                </c:pt>
                <c:pt idx="6979">
                  <c:v>0.46</c:v>
                </c:pt>
                <c:pt idx="6980">
                  <c:v>0.41</c:v>
                </c:pt>
                <c:pt idx="6981">
                  <c:v>0.3</c:v>
                </c:pt>
                <c:pt idx="6982">
                  <c:v>0.31</c:v>
                </c:pt>
                <c:pt idx="6983">
                  <c:v>0.27</c:v>
                </c:pt>
                <c:pt idx="6984">
                  <c:v>0.33</c:v>
                </c:pt>
                <c:pt idx="6985">
                  <c:v>0.36</c:v>
                </c:pt>
                <c:pt idx="6986">
                  <c:v>0.35</c:v>
                </c:pt>
                <c:pt idx="6987">
                  <c:v>0.34</c:v>
                </c:pt>
                <c:pt idx="6988">
                  <c:v>0.18</c:v>
                </c:pt>
                <c:pt idx="6989">
                  <c:v>0.42</c:v>
                </c:pt>
                <c:pt idx="6990">
                  <c:v>0.45</c:v>
                </c:pt>
                <c:pt idx="6991">
                  <c:v>0.31</c:v>
                </c:pt>
                <c:pt idx="6992">
                  <c:v>0.56000000000000005</c:v>
                </c:pt>
                <c:pt idx="6993">
                  <c:v>0.63</c:v>
                </c:pt>
                <c:pt idx="6994">
                  <c:v>0.86</c:v>
                </c:pt>
                <c:pt idx="6995">
                  <c:v>0.66</c:v>
                </c:pt>
                <c:pt idx="6996">
                  <c:v>0.45</c:v>
                </c:pt>
                <c:pt idx="6997">
                  <c:v>0.2</c:v>
                </c:pt>
                <c:pt idx="6998">
                  <c:v>0.36</c:v>
                </c:pt>
                <c:pt idx="6999">
                  <c:v>0.36</c:v>
                </c:pt>
                <c:pt idx="7000">
                  <c:v>0.33</c:v>
                </c:pt>
                <c:pt idx="7001">
                  <c:v>0.37</c:v>
                </c:pt>
                <c:pt idx="7002">
                  <c:v>0.52</c:v>
                </c:pt>
                <c:pt idx="7003">
                  <c:v>0.74</c:v>
                </c:pt>
                <c:pt idx="7004">
                  <c:v>0.67</c:v>
                </c:pt>
                <c:pt idx="7005">
                  <c:v>0.74</c:v>
                </c:pt>
                <c:pt idx="7006">
                  <c:v>0.75</c:v>
                </c:pt>
                <c:pt idx="7007">
                  <c:v>0.75</c:v>
                </c:pt>
                <c:pt idx="7008">
                  <c:v>0.7</c:v>
                </c:pt>
                <c:pt idx="7009">
                  <c:v>0.68</c:v>
                </c:pt>
                <c:pt idx="7010">
                  <c:v>0.66</c:v>
                </c:pt>
                <c:pt idx="7011">
                  <c:v>0.65</c:v>
                </c:pt>
                <c:pt idx="7012">
                  <c:v>0.63</c:v>
                </c:pt>
                <c:pt idx="7013">
                  <c:v>0.68</c:v>
                </c:pt>
                <c:pt idx="7014">
                  <c:v>0.73</c:v>
                </c:pt>
                <c:pt idx="7015">
                  <c:v>0.71</c:v>
                </c:pt>
                <c:pt idx="7016">
                  <c:v>0.7</c:v>
                </c:pt>
                <c:pt idx="7017">
                  <c:v>0.65</c:v>
                </c:pt>
                <c:pt idx="7018">
                  <c:v>0.5</c:v>
                </c:pt>
                <c:pt idx="7019">
                  <c:v>0.85</c:v>
                </c:pt>
                <c:pt idx="7020">
                  <c:v>1.24</c:v>
                </c:pt>
                <c:pt idx="7021">
                  <c:v>0.98</c:v>
                </c:pt>
                <c:pt idx="7022">
                  <c:v>1.38</c:v>
                </c:pt>
                <c:pt idx="7023">
                  <c:v>0.6</c:v>
                </c:pt>
                <c:pt idx="7024">
                  <c:v>0.23</c:v>
                </c:pt>
                <c:pt idx="7025">
                  <c:v>0.09</c:v>
                </c:pt>
                <c:pt idx="7026">
                  <c:v>0.13</c:v>
                </c:pt>
                <c:pt idx="7027">
                  <c:v>0.22</c:v>
                </c:pt>
                <c:pt idx="7028">
                  <c:v>0.7</c:v>
                </c:pt>
                <c:pt idx="7029">
                  <c:v>0.63</c:v>
                </c:pt>
                <c:pt idx="7030">
                  <c:v>1</c:v>
                </c:pt>
                <c:pt idx="7031">
                  <c:v>1.08</c:v>
                </c:pt>
                <c:pt idx="7032">
                  <c:v>1</c:v>
                </c:pt>
                <c:pt idx="7033">
                  <c:v>1.41</c:v>
                </c:pt>
                <c:pt idx="7034">
                  <c:v>1.2</c:v>
                </c:pt>
                <c:pt idx="7035">
                  <c:v>1.1399999999999999</c:v>
                </c:pt>
                <c:pt idx="7036">
                  <c:v>0.56999999999999995</c:v>
                </c:pt>
                <c:pt idx="7037">
                  <c:v>0.59</c:v>
                </c:pt>
                <c:pt idx="7038">
                  <c:v>0.72</c:v>
                </c:pt>
                <c:pt idx="7039">
                  <c:v>0.89</c:v>
                </c:pt>
                <c:pt idx="7040">
                  <c:v>0.9</c:v>
                </c:pt>
                <c:pt idx="7041">
                  <c:v>1.03</c:v>
                </c:pt>
                <c:pt idx="7042">
                  <c:v>0.98</c:v>
                </c:pt>
                <c:pt idx="7043">
                  <c:v>0.77</c:v>
                </c:pt>
                <c:pt idx="7044">
                  <c:v>0.59</c:v>
                </c:pt>
                <c:pt idx="7045">
                  <c:v>0.57999999999999996</c:v>
                </c:pt>
                <c:pt idx="7046">
                  <c:v>0.61</c:v>
                </c:pt>
                <c:pt idx="7047">
                  <c:v>0.53</c:v>
                </c:pt>
                <c:pt idx="7048">
                  <c:v>0.49</c:v>
                </c:pt>
                <c:pt idx="7049">
                  <c:v>0.5</c:v>
                </c:pt>
                <c:pt idx="7050">
                  <c:v>0.54</c:v>
                </c:pt>
                <c:pt idx="7051">
                  <c:v>0.52</c:v>
                </c:pt>
                <c:pt idx="7052">
                  <c:v>0.56000000000000005</c:v>
                </c:pt>
                <c:pt idx="7053">
                  <c:v>0.49</c:v>
                </c:pt>
                <c:pt idx="7054">
                  <c:v>0.44</c:v>
                </c:pt>
                <c:pt idx="7055">
                  <c:v>0.41</c:v>
                </c:pt>
                <c:pt idx="7056">
                  <c:v>0.4</c:v>
                </c:pt>
                <c:pt idx="7057">
                  <c:v>0.43</c:v>
                </c:pt>
                <c:pt idx="7058">
                  <c:v>0.34</c:v>
                </c:pt>
                <c:pt idx="7059">
                  <c:v>0.36</c:v>
                </c:pt>
                <c:pt idx="7060">
                  <c:v>0.38</c:v>
                </c:pt>
                <c:pt idx="7061">
                  <c:v>0.35</c:v>
                </c:pt>
                <c:pt idx="7062">
                  <c:v>0.36</c:v>
                </c:pt>
                <c:pt idx="7063">
                  <c:v>0.38</c:v>
                </c:pt>
                <c:pt idx="7064">
                  <c:v>0.36</c:v>
                </c:pt>
                <c:pt idx="7065">
                  <c:v>0.3</c:v>
                </c:pt>
                <c:pt idx="7066">
                  <c:v>0.22</c:v>
                </c:pt>
                <c:pt idx="7067">
                  <c:v>0.3</c:v>
                </c:pt>
                <c:pt idx="7068">
                  <c:v>0.45</c:v>
                </c:pt>
                <c:pt idx="7069">
                  <c:v>0.5</c:v>
                </c:pt>
                <c:pt idx="7070">
                  <c:v>0.53</c:v>
                </c:pt>
                <c:pt idx="7071">
                  <c:v>0.43</c:v>
                </c:pt>
                <c:pt idx="7072">
                  <c:v>0.41</c:v>
                </c:pt>
                <c:pt idx="7073">
                  <c:v>0.4</c:v>
                </c:pt>
                <c:pt idx="7074">
                  <c:v>0.38</c:v>
                </c:pt>
                <c:pt idx="7075">
                  <c:v>0.39</c:v>
                </c:pt>
                <c:pt idx="7076">
                  <c:v>0.36</c:v>
                </c:pt>
                <c:pt idx="7077">
                  <c:v>0.42</c:v>
                </c:pt>
                <c:pt idx="7078">
                  <c:v>0.39</c:v>
                </c:pt>
                <c:pt idx="7079">
                  <c:v>0.36</c:v>
                </c:pt>
                <c:pt idx="7080">
                  <c:v>0.35</c:v>
                </c:pt>
                <c:pt idx="7081">
                  <c:v>0.4</c:v>
                </c:pt>
                <c:pt idx="7082">
                  <c:v>0.39</c:v>
                </c:pt>
                <c:pt idx="7083">
                  <c:v>0.56000000000000005</c:v>
                </c:pt>
                <c:pt idx="7084">
                  <c:v>0.55000000000000004</c:v>
                </c:pt>
                <c:pt idx="7085">
                  <c:v>0.48</c:v>
                </c:pt>
                <c:pt idx="7086">
                  <c:v>0.26</c:v>
                </c:pt>
                <c:pt idx="7087">
                  <c:v>0.24</c:v>
                </c:pt>
                <c:pt idx="7088">
                  <c:v>0.33</c:v>
                </c:pt>
                <c:pt idx="7089">
                  <c:v>0.43</c:v>
                </c:pt>
                <c:pt idx="7090">
                  <c:v>0.44</c:v>
                </c:pt>
                <c:pt idx="7091">
                  <c:v>0.45</c:v>
                </c:pt>
                <c:pt idx="7092">
                  <c:v>0.34</c:v>
                </c:pt>
                <c:pt idx="7093">
                  <c:v>0.35</c:v>
                </c:pt>
                <c:pt idx="7094">
                  <c:v>0.5</c:v>
                </c:pt>
                <c:pt idx="7095">
                  <c:v>0.4</c:v>
                </c:pt>
                <c:pt idx="7096">
                  <c:v>0.36</c:v>
                </c:pt>
                <c:pt idx="7097">
                  <c:v>0.33</c:v>
                </c:pt>
                <c:pt idx="7098">
                  <c:v>0.4</c:v>
                </c:pt>
                <c:pt idx="7099">
                  <c:v>0.43</c:v>
                </c:pt>
                <c:pt idx="7100">
                  <c:v>0.49</c:v>
                </c:pt>
                <c:pt idx="7101">
                  <c:v>0.52</c:v>
                </c:pt>
                <c:pt idx="7102">
                  <c:v>0.44</c:v>
                </c:pt>
                <c:pt idx="7103">
                  <c:v>0.44</c:v>
                </c:pt>
                <c:pt idx="7104">
                  <c:v>0.46</c:v>
                </c:pt>
                <c:pt idx="7105">
                  <c:v>0.41</c:v>
                </c:pt>
                <c:pt idx="7106">
                  <c:v>0.5</c:v>
                </c:pt>
                <c:pt idx="7107">
                  <c:v>0.52</c:v>
                </c:pt>
                <c:pt idx="7108">
                  <c:v>0.48</c:v>
                </c:pt>
                <c:pt idx="7109">
                  <c:v>0.45</c:v>
                </c:pt>
                <c:pt idx="7110">
                  <c:v>0.47</c:v>
                </c:pt>
                <c:pt idx="7111">
                  <c:v>0.41</c:v>
                </c:pt>
                <c:pt idx="7112">
                  <c:v>0.38</c:v>
                </c:pt>
                <c:pt idx="7113">
                  <c:v>0.32</c:v>
                </c:pt>
                <c:pt idx="7114">
                  <c:v>0.48</c:v>
                </c:pt>
                <c:pt idx="7115">
                  <c:v>0.49</c:v>
                </c:pt>
                <c:pt idx="7116">
                  <c:v>0.52</c:v>
                </c:pt>
                <c:pt idx="7117">
                  <c:v>0.68</c:v>
                </c:pt>
                <c:pt idx="7118">
                  <c:v>0.49</c:v>
                </c:pt>
                <c:pt idx="7119">
                  <c:v>0.46</c:v>
                </c:pt>
                <c:pt idx="7120">
                  <c:v>0.44</c:v>
                </c:pt>
                <c:pt idx="7121">
                  <c:v>0.41</c:v>
                </c:pt>
                <c:pt idx="7122">
                  <c:v>0.51</c:v>
                </c:pt>
                <c:pt idx="7123">
                  <c:v>0.41</c:v>
                </c:pt>
                <c:pt idx="7124">
                  <c:v>0.36</c:v>
                </c:pt>
                <c:pt idx="7125">
                  <c:v>0.39</c:v>
                </c:pt>
                <c:pt idx="7126">
                  <c:v>0.36</c:v>
                </c:pt>
                <c:pt idx="7127">
                  <c:v>0.38</c:v>
                </c:pt>
                <c:pt idx="7128">
                  <c:v>0.44</c:v>
                </c:pt>
                <c:pt idx="7129">
                  <c:v>0.45</c:v>
                </c:pt>
                <c:pt idx="7130">
                  <c:v>0.48</c:v>
                </c:pt>
                <c:pt idx="7131">
                  <c:v>0.57999999999999996</c:v>
                </c:pt>
                <c:pt idx="7132">
                  <c:v>0.36</c:v>
                </c:pt>
                <c:pt idx="7133">
                  <c:v>0.34</c:v>
                </c:pt>
                <c:pt idx="7134">
                  <c:v>0.43</c:v>
                </c:pt>
                <c:pt idx="7135">
                  <c:v>0.39</c:v>
                </c:pt>
                <c:pt idx="7136">
                  <c:v>0.5</c:v>
                </c:pt>
                <c:pt idx="7137">
                  <c:v>0.45</c:v>
                </c:pt>
                <c:pt idx="7138">
                  <c:v>0.43</c:v>
                </c:pt>
                <c:pt idx="7139">
                  <c:v>0.49</c:v>
                </c:pt>
                <c:pt idx="7140">
                  <c:v>0.74</c:v>
                </c:pt>
                <c:pt idx="7141">
                  <c:v>0.7</c:v>
                </c:pt>
                <c:pt idx="7142">
                  <c:v>0.65</c:v>
                </c:pt>
                <c:pt idx="7143">
                  <c:v>0.57999999999999996</c:v>
                </c:pt>
                <c:pt idx="7144">
                  <c:v>0.39</c:v>
                </c:pt>
                <c:pt idx="7145">
                  <c:v>0.33</c:v>
                </c:pt>
                <c:pt idx="7146">
                  <c:v>0.35</c:v>
                </c:pt>
                <c:pt idx="7147">
                  <c:v>0.33</c:v>
                </c:pt>
                <c:pt idx="7148">
                  <c:v>0.3</c:v>
                </c:pt>
                <c:pt idx="7149">
                  <c:v>0.38</c:v>
                </c:pt>
                <c:pt idx="7150">
                  <c:v>0.41</c:v>
                </c:pt>
                <c:pt idx="7151">
                  <c:v>0.35</c:v>
                </c:pt>
                <c:pt idx="7152">
                  <c:v>0.15</c:v>
                </c:pt>
                <c:pt idx="7153">
                  <c:v>0.24</c:v>
                </c:pt>
                <c:pt idx="7154">
                  <c:v>0.28000000000000003</c:v>
                </c:pt>
                <c:pt idx="7155">
                  <c:v>0.27</c:v>
                </c:pt>
                <c:pt idx="7156">
                  <c:v>0.31</c:v>
                </c:pt>
                <c:pt idx="7157">
                  <c:v>0.35</c:v>
                </c:pt>
                <c:pt idx="7158">
                  <c:v>0.32</c:v>
                </c:pt>
                <c:pt idx="7159">
                  <c:v>0.34</c:v>
                </c:pt>
                <c:pt idx="7160">
                  <c:v>0.47</c:v>
                </c:pt>
                <c:pt idx="7161">
                  <c:v>0.44</c:v>
                </c:pt>
                <c:pt idx="7162">
                  <c:v>0.45</c:v>
                </c:pt>
                <c:pt idx="7163">
                  <c:v>0.36</c:v>
                </c:pt>
                <c:pt idx="7164">
                  <c:v>0.26</c:v>
                </c:pt>
                <c:pt idx="7165">
                  <c:v>0.28000000000000003</c:v>
                </c:pt>
                <c:pt idx="7166">
                  <c:v>0.65</c:v>
                </c:pt>
                <c:pt idx="7167">
                  <c:v>0.52</c:v>
                </c:pt>
                <c:pt idx="7168">
                  <c:v>0.47</c:v>
                </c:pt>
                <c:pt idx="7169">
                  <c:v>0.45</c:v>
                </c:pt>
                <c:pt idx="7170">
                  <c:v>0.4</c:v>
                </c:pt>
                <c:pt idx="7171">
                  <c:v>0.42</c:v>
                </c:pt>
                <c:pt idx="7172">
                  <c:v>0.36</c:v>
                </c:pt>
                <c:pt idx="7173">
                  <c:v>0.35</c:v>
                </c:pt>
                <c:pt idx="7174">
                  <c:v>0.33</c:v>
                </c:pt>
                <c:pt idx="7175">
                  <c:v>0.36</c:v>
                </c:pt>
                <c:pt idx="7176">
                  <c:v>0.28999999999999998</c:v>
                </c:pt>
                <c:pt idx="7177">
                  <c:v>0.32</c:v>
                </c:pt>
                <c:pt idx="7178">
                  <c:v>0.35</c:v>
                </c:pt>
                <c:pt idx="7179">
                  <c:v>0.12</c:v>
                </c:pt>
                <c:pt idx="7180">
                  <c:v>0.1</c:v>
                </c:pt>
                <c:pt idx="7181">
                  <c:v>0.12</c:v>
                </c:pt>
                <c:pt idx="7182">
                  <c:v>0.25</c:v>
                </c:pt>
                <c:pt idx="7183">
                  <c:v>0.39</c:v>
                </c:pt>
                <c:pt idx="7184">
                  <c:v>1.02</c:v>
                </c:pt>
                <c:pt idx="7185">
                  <c:v>1.39</c:v>
                </c:pt>
                <c:pt idx="7186">
                  <c:v>1.5</c:v>
                </c:pt>
                <c:pt idx="7187">
                  <c:v>0.12</c:v>
                </c:pt>
                <c:pt idx="7188">
                  <c:v>1.26</c:v>
                </c:pt>
                <c:pt idx="7189">
                  <c:v>1.1100000000000001</c:v>
                </c:pt>
                <c:pt idx="7190">
                  <c:v>1.2</c:v>
                </c:pt>
                <c:pt idx="7191">
                  <c:v>1.41</c:v>
                </c:pt>
                <c:pt idx="7192">
                  <c:v>1.24</c:v>
                </c:pt>
                <c:pt idx="7193">
                  <c:v>0.99</c:v>
                </c:pt>
                <c:pt idx="7194">
                  <c:v>0.8</c:v>
                </c:pt>
                <c:pt idx="7195">
                  <c:v>0.77</c:v>
                </c:pt>
                <c:pt idx="7196">
                  <c:v>0.79</c:v>
                </c:pt>
                <c:pt idx="7197">
                  <c:v>0.38</c:v>
                </c:pt>
                <c:pt idx="7198">
                  <c:v>0.24</c:v>
                </c:pt>
                <c:pt idx="7199">
                  <c:v>0.28999999999999998</c:v>
                </c:pt>
                <c:pt idx="7200">
                  <c:v>0.35</c:v>
                </c:pt>
                <c:pt idx="7201">
                  <c:v>0.49</c:v>
                </c:pt>
                <c:pt idx="7202">
                  <c:v>0.39</c:v>
                </c:pt>
                <c:pt idx="7203">
                  <c:v>0.52</c:v>
                </c:pt>
                <c:pt idx="7204">
                  <c:v>0.56999999999999995</c:v>
                </c:pt>
                <c:pt idx="7205">
                  <c:v>0.42</c:v>
                </c:pt>
                <c:pt idx="7206">
                  <c:v>0.38</c:v>
                </c:pt>
                <c:pt idx="7207">
                  <c:v>0.39</c:v>
                </c:pt>
                <c:pt idx="7208">
                  <c:v>0.46</c:v>
                </c:pt>
                <c:pt idx="7209">
                  <c:v>1.1000000000000001</c:v>
                </c:pt>
                <c:pt idx="7210">
                  <c:v>0.45</c:v>
                </c:pt>
                <c:pt idx="7211">
                  <c:v>0.42</c:v>
                </c:pt>
                <c:pt idx="7212">
                  <c:v>0.56000000000000005</c:v>
                </c:pt>
                <c:pt idx="7213">
                  <c:v>0.47</c:v>
                </c:pt>
                <c:pt idx="7214">
                  <c:v>0.45</c:v>
                </c:pt>
                <c:pt idx="7215">
                  <c:v>0.38</c:v>
                </c:pt>
                <c:pt idx="7216">
                  <c:v>0.39</c:v>
                </c:pt>
                <c:pt idx="7217">
                  <c:v>0.43</c:v>
                </c:pt>
                <c:pt idx="7218">
                  <c:v>0.4</c:v>
                </c:pt>
                <c:pt idx="7219">
                  <c:v>0.38</c:v>
                </c:pt>
                <c:pt idx="7220">
                  <c:v>0.41</c:v>
                </c:pt>
                <c:pt idx="7221">
                  <c:v>0.35</c:v>
                </c:pt>
                <c:pt idx="7222">
                  <c:v>0.37</c:v>
                </c:pt>
                <c:pt idx="7223">
                  <c:v>0.44</c:v>
                </c:pt>
                <c:pt idx="7224">
                  <c:v>0.45</c:v>
                </c:pt>
                <c:pt idx="7225">
                  <c:v>0.36</c:v>
                </c:pt>
                <c:pt idx="7226">
                  <c:v>0.43</c:v>
                </c:pt>
                <c:pt idx="7227">
                  <c:v>0.36</c:v>
                </c:pt>
                <c:pt idx="7228">
                  <c:v>0.41</c:v>
                </c:pt>
                <c:pt idx="7229">
                  <c:v>0.39</c:v>
                </c:pt>
                <c:pt idx="7230">
                  <c:v>0.38</c:v>
                </c:pt>
                <c:pt idx="7231">
                  <c:v>0.34</c:v>
                </c:pt>
                <c:pt idx="7232">
                  <c:v>0.34</c:v>
                </c:pt>
                <c:pt idx="7233">
                  <c:v>0.42</c:v>
                </c:pt>
                <c:pt idx="7234">
                  <c:v>0.41</c:v>
                </c:pt>
                <c:pt idx="7235">
                  <c:v>0.42</c:v>
                </c:pt>
                <c:pt idx="7236">
                  <c:v>0.47</c:v>
                </c:pt>
                <c:pt idx="7237">
                  <c:v>0.44</c:v>
                </c:pt>
                <c:pt idx="7238">
                  <c:v>0.43</c:v>
                </c:pt>
                <c:pt idx="7239">
                  <c:v>0.45</c:v>
                </c:pt>
                <c:pt idx="7240">
                  <c:v>0.44</c:v>
                </c:pt>
                <c:pt idx="7241">
                  <c:v>0.42</c:v>
                </c:pt>
                <c:pt idx="7242">
                  <c:v>0.38</c:v>
                </c:pt>
                <c:pt idx="7243">
                  <c:v>0.37</c:v>
                </c:pt>
                <c:pt idx="7244">
                  <c:v>0.3</c:v>
                </c:pt>
                <c:pt idx="7245">
                  <c:v>0.33</c:v>
                </c:pt>
                <c:pt idx="7246">
                  <c:v>0.42</c:v>
                </c:pt>
                <c:pt idx="7247">
                  <c:v>0.38</c:v>
                </c:pt>
                <c:pt idx="7248">
                  <c:v>0.4</c:v>
                </c:pt>
                <c:pt idx="7249">
                  <c:v>0.35</c:v>
                </c:pt>
                <c:pt idx="7250">
                  <c:v>0.38</c:v>
                </c:pt>
                <c:pt idx="7251">
                  <c:v>0.43</c:v>
                </c:pt>
                <c:pt idx="7252">
                  <c:v>0.43</c:v>
                </c:pt>
                <c:pt idx="7253">
                  <c:v>0.42</c:v>
                </c:pt>
                <c:pt idx="7254">
                  <c:v>0.45</c:v>
                </c:pt>
                <c:pt idx="7255">
                  <c:v>0.49</c:v>
                </c:pt>
                <c:pt idx="7256">
                  <c:v>0.31</c:v>
                </c:pt>
                <c:pt idx="7257">
                  <c:v>0.44</c:v>
                </c:pt>
                <c:pt idx="7258">
                  <c:v>0.32</c:v>
                </c:pt>
                <c:pt idx="7259">
                  <c:v>0.34</c:v>
                </c:pt>
                <c:pt idx="7260">
                  <c:v>0.5</c:v>
                </c:pt>
                <c:pt idx="7261">
                  <c:v>0.32</c:v>
                </c:pt>
                <c:pt idx="7262">
                  <c:v>0.82</c:v>
                </c:pt>
                <c:pt idx="7263">
                  <c:v>0.38</c:v>
                </c:pt>
                <c:pt idx="7264">
                  <c:v>0.34</c:v>
                </c:pt>
                <c:pt idx="7265">
                  <c:v>0.37</c:v>
                </c:pt>
                <c:pt idx="7266">
                  <c:v>0.44</c:v>
                </c:pt>
                <c:pt idx="7267">
                  <c:v>0.48</c:v>
                </c:pt>
                <c:pt idx="7268">
                  <c:v>0.66</c:v>
                </c:pt>
                <c:pt idx="7269">
                  <c:v>0.59</c:v>
                </c:pt>
                <c:pt idx="7270">
                  <c:v>0.56000000000000005</c:v>
                </c:pt>
                <c:pt idx="7271">
                  <c:v>0.35</c:v>
                </c:pt>
                <c:pt idx="7272">
                  <c:v>0.25</c:v>
                </c:pt>
                <c:pt idx="7273">
                  <c:v>0.27</c:v>
                </c:pt>
                <c:pt idx="7274">
                  <c:v>0.35</c:v>
                </c:pt>
                <c:pt idx="7275">
                  <c:v>0.36</c:v>
                </c:pt>
                <c:pt idx="7276">
                  <c:v>0.32</c:v>
                </c:pt>
                <c:pt idx="7277">
                  <c:v>0.35</c:v>
                </c:pt>
                <c:pt idx="7278">
                  <c:v>0.65</c:v>
                </c:pt>
                <c:pt idx="7279">
                  <c:v>0.69</c:v>
                </c:pt>
                <c:pt idx="7280">
                  <c:v>0.6</c:v>
                </c:pt>
                <c:pt idx="7281">
                  <c:v>0.37</c:v>
                </c:pt>
                <c:pt idx="7282">
                  <c:v>0.33</c:v>
                </c:pt>
                <c:pt idx="7283">
                  <c:v>0.25</c:v>
                </c:pt>
                <c:pt idx="7284">
                  <c:v>0.26</c:v>
                </c:pt>
                <c:pt idx="7285">
                  <c:v>0.28000000000000003</c:v>
                </c:pt>
                <c:pt idx="7286">
                  <c:v>0.44</c:v>
                </c:pt>
                <c:pt idx="7287">
                  <c:v>0.59</c:v>
                </c:pt>
                <c:pt idx="7288">
                  <c:v>0.61</c:v>
                </c:pt>
                <c:pt idx="7289">
                  <c:v>0.65</c:v>
                </c:pt>
                <c:pt idx="7290">
                  <c:v>0.43</c:v>
                </c:pt>
                <c:pt idx="7291">
                  <c:v>0.7</c:v>
                </c:pt>
                <c:pt idx="7292">
                  <c:v>0.78</c:v>
                </c:pt>
                <c:pt idx="7293">
                  <c:v>0.79</c:v>
                </c:pt>
                <c:pt idx="7294">
                  <c:v>0.62</c:v>
                </c:pt>
                <c:pt idx="7295">
                  <c:v>0.59</c:v>
                </c:pt>
                <c:pt idx="7296">
                  <c:v>0.44</c:v>
                </c:pt>
                <c:pt idx="7297">
                  <c:v>0.39</c:v>
                </c:pt>
                <c:pt idx="7298">
                  <c:v>0.42</c:v>
                </c:pt>
                <c:pt idx="7299">
                  <c:v>0.44</c:v>
                </c:pt>
                <c:pt idx="7300">
                  <c:v>0.41</c:v>
                </c:pt>
                <c:pt idx="7301">
                  <c:v>0.45</c:v>
                </c:pt>
                <c:pt idx="7302">
                  <c:v>0.44</c:v>
                </c:pt>
                <c:pt idx="7303">
                  <c:v>0.45</c:v>
                </c:pt>
                <c:pt idx="7304">
                  <c:v>0.43</c:v>
                </c:pt>
                <c:pt idx="7305">
                  <c:v>0.4</c:v>
                </c:pt>
                <c:pt idx="7306">
                  <c:v>0.41</c:v>
                </c:pt>
                <c:pt idx="7307">
                  <c:v>0.35</c:v>
                </c:pt>
                <c:pt idx="7308">
                  <c:v>0.3</c:v>
                </c:pt>
                <c:pt idx="7309">
                  <c:v>0.32</c:v>
                </c:pt>
                <c:pt idx="7310">
                  <c:v>0.39</c:v>
                </c:pt>
                <c:pt idx="7311">
                  <c:v>0.41</c:v>
                </c:pt>
                <c:pt idx="7312">
                  <c:v>0.45</c:v>
                </c:pt>
                <c:pt idx="7313">
                  <c:v>0.43</c:v>
                </c:pt>
                <c:pt idx="7314">
                  <c:v>0.4</c:v>
                </c:pt>
                <c:pt idx="7315">
                  <c:v>0.55000000000000004</c:v>
                </c:pt>
                <c:pt idx="7316">
                  <c:v>0.47</c:v>
                </c:pt>
                <c:pt idx="7317">
                  <c:v>0.56999999999999995</c:v>
                </c:pt>
                <c:pt idx="7318">
                  <c:v>0.51</c:v>
                </c:pt>
                <c:pt idx="7319">
                  <c:v>0.41</c:v>
                </c:pt>
                <c:pt idx="7320">
                  <c:v>0.6</c:v>
                </c:pt>
                <c:pt idx="7321">
                  <c:v>0.63</c:v>
                </c:pt>
                <c:pt idx="7322">
                  <c:v>0.47</c:v>
                </c:pt>
                <c:pt idx="7323">
                  <c:v>0.43</c:v>
                </c:pt>
                <c:pt idx="7324">
                  <c:v>0.37</c:v>
                </c:pt>
                <c:pt idx="7325">
                  <c:v>0.39</c:v>
                </c:pt>
                <c:pt idx="7326">
                  <c:v>0.43</c:v>
                </c:pt>
                <c:pt idx="7327">
                  <c:v>0.45</c:v>
                </c:pt>
                <c:pt idx="7328">
                  <c:v>0.48</c:v>
                </c:pt>
                <c:pt idx="7329">
                  <c:v>0.5</c:v>
                </c:pt>
                <c:pt idx="7330">
                  <c:v>0.39</c:v>
                </c:pt>
                <c:pt idx="7331">
                  <c:v>0.32</c:v>
                </c:pt>
                <c:pt idx="7332">
                  <c:v>0.38</c:v>
                </c:pt>
                <c:pt idx="7333">
                  <c:v>0.35</c:v>
                </c:pt>
                <c:pt idx="7334">
                  <c:v>0.33</c:v>
                </c:pt>
                <c:pt idx="7335">
                  <c:v>0.39</c:v>
                </c:pt>
                <c:pt idx="7336">
                  <c:v>0.45</c:v>
                </c:pt>
                <c:pt idx="7337">
                  <c:v>0.2</c:v>
                </c:pt>
                <c:pt idx="7338">
                  <c:v>0.3</c:v>
                </c:pt>
                <c:pt idx="7339">
                  <c:v>0.35</c:v>
                </c:pt>
                <c:pt idx="7340">
                  <c:v>0.38</c:v>
                </c:pt>
                <c:pt idx="7341">
                  <c:v>0.41</c:v>
                </c:pt>
                <c:pt idx="7342">
                  <c:v>0.42</c:v>
                </c:pt>
                <c:pt idx="7343">
                  <c:v>0.4</c:v>
                </c:pt>
                <c:pt idx="7344">
                  <c:v>0.42</c:v>
                </c:pt>
                <c:pt idx="7345">
                  <c:v>0.32</c:v>
                </c:pt>
                <c:pt idx="7346">
                  <c:v>0.27</c:v>
                </c:pt>
                <c:pt idx="7347">
                  <c:v>0.26</c:v>
                </c:pt>
                <c:pt idx="7348">
                  <c:v>0.28999999999999998</c:v>
                </c:pt>
                <c:pt idx="7349">
                  <c:v>0.22</c:v>
                </c:pt>
                <c:pt idx="7350">
                  <c:v>0.36</c:v>
                </c:pt>
                <c:pt idx="7351">
                  <c:v>0.32</c:v>
                </c:pt>
                <c:pt idx="7352">
                  <c:v>0.28000000000000003</c:v>
                </c:pt>
                <c:pt idx="7353">
                  <c:v>0.33</c:v>
                </c:pt>
                <c:pt idx="7354">
                  <c:v>0.27</c:v>
                </c:pt>
                <c:pt idx="7355">
                  <c:v>0.14000000000000001</c:v>
                </c:pt>
                <c:pt idx="7356">
                  <c:v>0.11</c:v>
                </c:pt>
                <c:pt idx="7357">
                  <c:v>0.18</c:v>
                </c:pt>
                <c:pt idx="7358">
                  <c:v>0.25</c:v>
                </c:pt>
                <c:pt idx="7359">
                  <c:v>0.31</c:v>
                </c:pt>
                <c:pt idx="7360">
                  <c:v>0.38</c:v>
                </c:pt>
                <c:pt idx="7361">
                  <c:v>0.64</c:v>
                </c:pt>
                <c:pt idx="7362">
                  <c:v>0.68</c:v>
                </c:pt>
                <c:pt idx="7363">
                  <c:v>0.43</c:v>
                </c:pt>
                <c:pt idx="7364">
                  <c:v>0.45</c:v>
                </c:pt>
                <c:pt idx="7365">
                  <c:v>0.42</c:v>
                </c:pt>
                <c:pt idx="7366">
                  <c:v>0.49</c:v>
                </c:pt>
                <c:pt idx="7367">
                  <c:v>0.75</c:v>
                </c:pt>
                <c:pt idx="7368">
                  <c:v>0.81</c:v>
                </c:pt>
                <c:pt idx="7369">
                  <c:v>0.42</c:v>
                </c:pt>
                <c:pt idx="7370">
                  <c:v>0.6</c:v>
                </c:pt>
                <c:pt idx="7371">
                  <c:v>0.55000000000000004</c:v>
                </c:pt>
                <c:pt idx="7372">
                  <c:v>0.28999999999999998</c:v>
                </c:pt>
                <c:pt idx="7373">
                  <c:v>0.3</c:v>
                </c:pt>
                <c:pt idx="7374">
                  <c:v>0.31</c:v>
                </c:pt>
                <c:pt idx="7375">
                  <c:v>0.42</c:v>
                </c:pt>
                <c:pt idx="7376">
                  <c:v>0.4</c:v>
                </c:pt>
                <c:pt idx="7377">
                  <c:v>0.42</c:v>
                </c:pt>
                <c:pt idx="7378">
                  <c:v>0.43</c:v>
                </c:pt>
                <c:pt idx="7379">
                  <c:v>0.26</c:v>
                </c:pt>
                <c:pt idx="7380">
                  <c:v>0.28000000000000003</c:v>
                </c:pt>
                <c:pt idx="7381">
                  <c:v>0.45</c:v>
                </c:pt>
                <c:pt idx="7382">
                  <c:v>0.3</c:v>
                </c:pt>
                <c:pt idx="7383">
                  <c:v>0.15</c:v>
                </c:pt>
                <c:pt idx="7384">
                  <c:v>0.18</c:v>
                </c:pt>
                <c:pt idx="7385">
                  <c:v>0.12</c:v>
                </c:pt>
                <c:pt idx="7386">
                  <c:v>0.56999999999999995</c:v>
                </c:pt>
                <c:pt idx="7387">
                  <c:v>0.98</c:v>
                </c:pt>
                <c:pt idx="7388">
                  <c:v>0.91</c:v>
                </c:pt>
                <c:pt idx="7389">
                  <c:v>0.93</c:v>
                </c:pt>
                <c:pt idx="7390">
                  <c:v>0.75</c:v>
                </c:pt>
                <c:pt idx="7391">
                  <c:v>0.51</c:v>
                </c:pt>
                <c:pt idx="7392">
                  <c:v>0.46</c:v>
                </c:pt>
                <c:pt idx="7393">
                  <c:v>0.43</c:v>
                </c:pt>
                <c:pt idx="7394">
                  <c:v>0.32</c:v>
                </c:pt>
                <c:pt idx="7395">
                  <c:v>0.34</c:v>
                </c:pt>
                <c:pt idx="7396">
                  <c:v>0.35</c:v>
                </c:pt>
                <c:pt idx="7397">
                  <c:v>0.37</c:v>
                </c:pt>
                <c:pt idx="7398">
                  <c:v>0.34</c:v>
                </c:pt>
                <c:pt idx="7399">
                  <c:v>0.28999999999999998</c:v>
                </c:pt>
                <c:pt idx="7400">
                  <c:v>0.37</c:v>
                </c:pt>
                <c:pt idx="7401">
                  <c:v>0.39</c:v>
                </c:pt>
                <c:pt idx="7402">
                  <c:v>0.3</c:v>
                </c:pt>
                <c:pt idx="7403">
                  <c:v>0.33</c:v>
                </c:pt>
                <c:pt idx="7404">
                  <c:v>0.31</c:v>
                </c:pt>
                <c:pt idx="7405">
                  <c:v>0.44</c:v>
                </c:pt>
                <c:pt idx="7406">
                  <c:v>0.41</c:v>
                </c:pt>
                <c:pt idx="7407">
                  <c:v>0.42</c:v>
                </c:pt>
                <c:pt idx="7408">
                  <c:v>0.49</c:v>
                </c:pt>
                <c:pt idx="7409">
                  <c:v>0.67</c:v>
                </c:pt>
                <c:pt idx="7410">
                  <c:v>0.74</c:v>
                </c:pt>
                <c:pt idx="7411">
                  <c:v>0.35</c:v>
                </c:pt>
                <c:pt idx="7412">
                  <c:v>0.45</c:v>
                </c:pt>
                <c:pt idx="7413">
                  <c:v>0.33</c:v>
                </c:pt>
                <c:pt idx="7414">
                  <c:v>0.28000000000000003</c:v>
                </c:pt>
                <c:pt idx="7415">
                  <c:v>0.2</c:v>
                </c:pt>
                <c:pt idx="7416">
                  <c:v>0.26</c:v>
                </c:pt>
                <c:pt idx="7417">
                  <c:v>0.3</c:v>
                </c:pt>
                <c:pt idx="7418">
                  <c:v>0.33</c:v>
                </c:pt>
                <c:pt idx="7419">
                  <c:v>0.42</c:v>
                </c:pt>
                <c:pt idx="7420">
                  <c:v>0.47</c:v>
                </c:pt>
                <c:pt idx="7421">
                  <c:v>0.45</c:v>
                </c:pt>
                <c:pt idx="7422">
                  <c:v>0.43</c:v>
                </c:pt>
                <c:pt idx="7423">
                  <c:v>0.4</c:v>
                </c:pt>
                <c:pt idx="7424">
                  <c:v>0.43</c:v>
                </c:pt>
                <c:pt idx="7425">
                  <c:v>0.44</c:v>
                </c:pt>
                <c:pt idx="7426">
                  <c:v>0.56000000000000005</c:v>
                </c:pt>
                <c:pt idx="7427">
                  <c:v>0.72</c:v>
                </c:pt>
                <c:pt idx="7428">
                  <c:v>0.65</c:v>
                </c:pt>
                <c:pt idx="7429">
                  <c:v>0.6</c:v>
                </c:pt>
                <c:pt idx="7430">
                  <c:v>0.49</c:v>
                </c:pt>
                <c:pt idx="7431">
                  <c:v>0.42</c:v>
                </c:pt>
                <c:pt idx="7432">
                  <c:v>0.41</c:v>
                </c:pt>
                <c:pt idx="7433">
                  <c:v>0.26</c:v>
                </c:pt>
                <c:pt idx="7434">
                  <c:v>0.23</c:v>
                </c:pt>
                <c:pt idx="7435">
                  <c:v>0.17</c:v>
                </c:pt>
                <c:pt idx="7436">
                  <c:v>0.32</c:v>
                </c:pt>
                <c:pt idx="7437">
                  <c:v>0.38</c:v>
                </c:pt>
                <c:pt idx="7438">
                  <c:v>0.76</c:v>
                </c:pt>
                <c:pt idx="7439">
                  <c:v>0.73</c:v>
                </c:pt>
                <c:pt idx="7440">
                  <c:v>0.71</c:v>
                </c:pt>
                <c:pt idx="7441">
                  <c:v>0.17</c:v>
                </c:pt>
                <c:pt idx="7442">
                  <c:v>0.18</c:v>
                </c:pt>
                <c:pt idx="7443">
                  <c:v>0.21</c:v>
                </c:pt>
                <c:pt idx="7444">
                  <c:v>0.28999999999999998</c:v>
                </c:pt>
                <c:pt idx="7445">
                  <c:v>0.18</c:v>
                </c:pt>
                <c:pt idx="7446">
                  <c:v>0.22</c:v>
                </c:pt>
                <c:pt idx="7447">
                  <c:v>0.3</c:v>
                </c:pt>
                <c:pt idx="7448">
                  <c:v>0.23</c:v>
                </c:pt>
                <c:pt idx="7449">
                  <c:v>0.68</c:v>
                </c:pt>
                <c:pt idx="7450">
                  <c:v>0.72</c:v>
                </c:pt>
                <c:pt idx="7451">
                  <c:v>0.73</c:v>
                </c:pt>
                <c:pt idx="7452">
                  <c:v>0.72</c:v>
                </c:pt>
                <c:pt idx="7453">
                  <c:v>0.8</c:v>
                </c:pt>
                <c:pt idx="7454">
                  <c:v>0.79</c:v>
                </c:pt>
                <c:pt idx="7455">
                  <c:v>0.77</c:v>
                </c:pt>
                <c:pt idx="7456">
                  <c:v>0.81</c:v>
                </c:pt>
                <c:pt idx="7457">
                  <c:v>0.47</c:v>
                </c:pt>
                <c:pt idx="7458">
                  <c:v>0.51</c:v>
                </c:pt>
                <c:pt idx="7459">
                  <c:v>0.53</c:v>
                </c:pt>
                <c:pt idx="7460">
                  <c:v>0.43</c:v>
                </c:pt>
                <c:pt idx="7461">
                  <c:v>0.49</c:v>
                </c:pt>
                <c:pt idx="7462">
                  <c:v>0.45</c:v>
                </c:pt>
                <c:pt idx="7463">
                  <c:v>0.48</c:v>
                </c:pt>
                <c:pt idx="7464">
                  <c:v>0.46</c:v>
                </c:pt>
                <c:pt idx="7465">
                  <c:v>0.28000000000000003</c:v>
                </c:pt>
                <c:pt idx="7466">
                  <c:v>0.49</c:v>
                </c:pt>
                <c:pt idx="7467">
                  <c:v>0.55000000000000004</c:v>
                </c:pt>
                <c:pt idx="7468">
                  <c:v>0.65</c:v>
                </c:pt>
                <c:pt idx="7469">
                  <c:v>0.81</c:v>
                </c:pt>
                <c:pt idx="7470">
                  <c:v>0.59</c:v>
                </c:pt>
                <c:pt idx="7471">
                  <c:v>0.62</c:v>
                </c:pt>
                <c:pt idx="7472">
                  <c:v>0.7</c:v>
                </c:pt>
                <c:pt idx="7473">
                  <c:v>0.59</c:v>
                </c:pt>
                <c:pt idx="7474">
                  <c:v>0.44</c:v>
                </c:pt>
                <c:pt idx="7475">
                  <c:v>0.23</c:v>
                </c:pt>
                <c:pt idx="7476">
                  <c:v>0.3</c:v>
                </c:pt>
                <c:pt idx="7477">
                  <c:v>0.35</c:v>
                </c:pt>
                <c:pt idx="7478">
                  <c:v>0.28000000000000003</c:v>
                </c:pt>
                <c:pt idx="7479">
                  <c:v>0.39</c:v>
                </c:pt>
                <c:pt idx="7480">
                  <c:v>0.38</c:v>
                </c:pt>
                <c:pt idx="7481">
                  <c:v>0.45</c:v>
                </c:pt>
                <c:pt idx="7482">
                  <c:v>0.46</c:v>
                </c:pt>
                <c:pt idx="7483">
                  <c:v>0.6</c:v>
                </c:pt>
                <c:pt idx="7484">
                  <c:v>0.63</c:v>
                </c:pt>
                <c:pt idx="7485">
                  <c:v>0.76</c:v>
                </c:pt>
                <c:pt idx="7486">
                  <c:v>0.91</c:v>
                </c:pt>
                <c:pt idx="7487">
                  <c:v>0.85</c:v>
                </c:pt>
                <c:pt idx="7488">
                  <c:v>0.82</c:v>
                </c:pt>
                <c:pt idx="7489">
                  <c:v>0.85</c:v>
                </c:pt>
                <c:pt idx="7490">
                  <c:v>0.93</c:v>
                </c:pt>
                <c:pt idx="7491">
                  <c:v>0.96</c:v>
                </c:pt>
                <c:pt idx="7492">
                  <c:v>0.89</c:v>
                </c:pt>
                <c:pt idx="7493">
                  <c:v>0.83</c:v>
                </c:pt>
                <c:pt idx="7494">
                  <c:v>0.81</c:v>
                </c:pt>
                <c:pt idx="7495">
                  <c:v>0.78</c:v>
                </c:pt>
                <c:pt idx="7496">
                  <c:v>0.79</c:v>
                </c:pt>
                <c:pt idx="7497">
                  <c:v>0.93</c:v>
                </c:pt>
                <c:pt idx="7498">
                  <c:v>0.89</c:v>
                </c:pt>
                <c:pt idx="7499">
                  <c:v>0.87</c:v>
                </c:pt>
                <c:pt idx="7500">
                  <c:v>0.85</c:v>
                </c:pt>
                <c:pt idx="7501">
                  <c:v>0.82</c:v>
                </c:pt>
                <c:pt idx="7502">
                  <c:v>0.78</c:v>
                </c:pt>
                <c:pt idx="7503">
                  <c:v>0.8</c:v>
                </c:pt>
                <c:pt idx="7504">
                  <c:v>0.79</c:v>
                </c:pt>
                <c:pt idx="7505">
                  <c:v>0.65</c:v>
                </c:pt>
                <c:pt idx="7506">
                  <c:v>0.7</c:v>
                </c:pt>
                <c:pt idx="7507">
                  <c:v>0.85</c:v>
                </c:pt>
                <c:pt idx="7508">
                  <c:v>0.81</c:v>
                </c:pt>
                <c:pt idx="7509">
                  <c:v>0.78</c:v>
                </c:pt>
                <c:pt idx="7510">
                  <c:v>0.81</c:v>
                </c:pt>
                <c:pt idx="7511">
                  <c:v>0.55000000000000004</c:v>
                </c:pt>
                <c:pt idx="7512">
                  <c:v>0.75</c:v>
                </c:pt>
                <c:pt idx="7513">
                  <c:v>0.76</c:v>
                </c:pt>
                <c:pt idx="7514">
                  <c:v>0.84</c:v>
                </c:pt>
                <c:pt idx="7515">
                  <c:v>0.72</c:v>
                </c:pt>
                <c:pt idx="7516">
                  <c:v>0.76</c:v>
                </c:pt>
                <c:pt idx="7517">
                  <c:v>0.65</c:v>
                </c:pt>
                <c:pt idx="7518">
                  <c:v>0.71</c:v>
                </c:pt>
                <c:pt idx="7519">
                  <c:v>0.77</c:v>
                </c:pt>
                <c:pt idx="7520">
                  <c:v>0.81</c:v>
                </c:pt>
                <c:pt idx="7521">
                  <c:v>0.82</c:v>
                </c:pt>
                <c:pt idx="7522">
                  <c:v>0.82</c:v>
                </c:pt>
                <c:pt idx="7523">
                  <c:v>0.83</c:v>
                </c:pt>
                <c:pt idx="7524">
                  <c:v>0.78</c:v>
                </c:pt>
                <c:pt idx="7525">
                  <c:v>0.84</c:v>
                </c:pt>
                <c:pt idx="7526">
                  <c:v>0.81</c:v>
                </c:pt>
                <c:pt idx="7527">
                  <c:v>0.79</c:v>
                </c:pt>
                <c:pt idx="7528">
                  <c:v>0.85</c:v>
                </c:pt>
                <c:pt idx="7529">
                  <c:v>0.79</c:v>
                </c:pt>
                <c:pt idx="7530">
                  <c:v>0.54</c:v>
                </c:pt>
                <c:pt idx="7531">
                  <c:v>0.88</c:v>
                </c:pt>
                <c:pt idx="7532">
                  <c:v>0.86</c:v>
                </c:pt>
                <c:pt idx="7533">
                  <c:v>0.9</c:v>
                </c:pt>
                <c:pt idx="7534">
                  <c:v>0.85</c:v>
                </c:pt>
                <c:pt idx="7535">
                  <c:v>0.78</c:v>
                </c:pt>
                <c:pt idx="7536">
                  <c:v>0.76</c:v>
                </c:pt>
                <c:pt idx="7537">
                  <c:v>0.79</c:v>
                </c:pt>
                <c:pt idx="7538">
                  <c:v>0.86</c:v>
                </c:pt>
                <c:pt idx="7539">
                  <c:v>0.94</c:v>
                </c:pt>
                <c:pt idx="7540">
                  <c:v>0.85</c:v>
                </c:pt>
                <c:pt idx="7541">
                  <c:v>0.93</c:v>
                </c:pt>
                <c:pt idx="7542">
                  <c:v>0.84</c:v>
                </c:pt>
                <c:pt idx="7543">
                  <c:v>0.87</c:v>
                </c:pt>
                <c:pt idx="7544">
                  <c:v>0.8</c:v>
                </c:pt>
                <c:pt idx="7545">
                  <c:v>0.97</c:v>
                </c:pt>
                <c:pt idx="7546">
                  <c:v>0.88</c:v>
                </c:pt>
                <c:pt idx="7547">
                  <c:v>0.76</c:v>
                </c:pt>
                <c:pt idx="7548">
                  <c:v>0.79</c:v>
                </c:pt>
                <c:pt idx="7549">
                  <c:v>0.79</c:v>
                </c:pt>
                <c:pt idx="7550">
                  <c:v>0.81</c:v>
                </c:pt>
                <c:pt idx="7551">
                  <c:v>0.8</c:v>
                </c:pt>
                <c:pt idx="7552">
                  <c:v>0.75</c:v>
                </c:pt>
                <c:pt idx="7553">
                  <c:v>0.45</c:v>
                </c:pt>
                <c:pt idx="7554">
                  <c:v>0.48</c:v>
                </c:pt>
                <c:pt idx="7555">
                  <c:v>0.48</c:v>
                </c:pt>
                <c:pt idx="7556">
                  <c:v>0.38</c:v>
                </c:pt>
                <c:pt idx="7557">
                  <c:v>0.43</c:v>
                </c:pt>
                <c:pt idx="7558">
                  <c:v>0.45</c:v>
                </c:pt>
                <c:pt idx="7559">
                  <c:v>0.46</c:v>
                </c:pt>
                <c:pt idx="7560">
                  <c:v>0.39</c:v>
                </c:pt>
                <c:pt idx="7561">
                  <c:v>0.46</c:v>
                </c:pt>
                <c:pt idx="7562">
                  <c:v>0.43</c:v>
                </c:pt>
                <c:pt idx="7563">
                  <c:v>0.45</c:v>
                </c:pt>
                <c:pt idx="7564">
                  <c:v>0.43</c:v>
                </c:pt>
                <c:pt idx="7565">
                  <c:v>0.45</c:v>
                </c:pt>
                <c:pt idx="7566">
                  <c:v>0.48</c:v>
                </c:pt>
                <c:pt idx="7567">
                  <c:v>0.44</c:v>
                </c:pt>
                <c:pt idx="7568">
                  <c:v>0.43</c:v>
                </c:pt>
                <c:pt idx="7569">
                  <c:v>0.45</c:v>
                </c:pt>
                <c:pt idx="7570">
                  <c:v>0.46</c:v>
                </c:pt>
                <c:pt idx="7571">
                  <c:v>0.45</c:v>
                </c:pt>
                <c:pt idx="7572">
                  <c:v>0.28000000000000003</c:v>
                </c:pt>
                <c:pt idx="7573">
                  <c:v>0.56000000000000005</c:v>
                </c:pt>
                <c:pt idx="7574">
                  <c:v>0.33</c:v>
                </c:pt>
                <c:pt idx="7575">
                  <c:v>0.31</c:v>
                </c:pt>
                <c:pt idx="7576">
                  <c:v>0.34</c:v>
                </c:pt>
                <c:pt idx="7577">
                  <c:v>0.35</c:v>
                </c:pt>
                <c:pt idx="7578">
                  <c:v>0.41</c:v>
                </c:pt>
                <c:pt idx="7579">
                  <c:v>0.45</c:v>
                </c:pt>
                <c:pt idx="7580">
                  <c:v>0.43</c:v>
                </c:pt>
                <c:pt idx="7581">
                  <c:v>0.45</c:v>
                </c:pt>
                <c:pt idx="7582">
                  <c:v>0.48</c:v>
                </c:pt>
                <c:pt idx="7583">
                  <c:v>0.44</c:v>
                </c:pt>
                <c:pt idx="7584">
                  <c:v>0.45</c:v>
                </c:pt>
                <c:pt idx="7585">
                  <c:v>0.49</c:v>
                </c:pt>
                <c:pt idx="7586">
                  <c:v>0.47</c:v>
                </c:pt>
                <c:pt idx="7587">
                  <c:v>0.5</c:v>
                </c:pt>
                <c:pt idx="7588">
                  <c:v>0.46</c:v>
                </c:pt>
                <c:pt idx="7589">
                  <c:v>0.4</c:v>
                </c:pt>
                <c:pt idx="7590">
                  <c:v>0.33</c:v>
                </c:pt>
                <c:pt idx="7591">
                  <c:v>0.36</c:v>
                </c:pt>
                <c:pt idx="7592">
                  <c:v>0.32</c:v>
                </c:pt>
                <c:pt idx="7593">
                  <c:v>0.5</c:v>
                </c:pt>
                <c:pt idx="7594">
                  <c:v>0.54</c:v>
                </c:pt>
                <c:pt idx="7595">
                  <c:v>0.52</c:v>
                </c:pt>
                <c:pt idx="7596">
                  <c:v>0.45</c:v>
                </c:pt>
                <c:pt idx="7597">
                  <c:v>0.54</c:v>
                </c:pt>
                <c:pt idx="7598">
                  <c:v>0.4</c:v>
                </c:pt>
                <c:pt idx="7599">
                  <c:v>0.32</c:v>
                </c:pt>
                <c:pt idx="7600">
                  <c:v>0.36</c:v>
                </c:pt>
                <c:pt idx="7601">
                  <c:v>0.41</c:v>
                </c:pt>
                <c:pt idx="7602">
                  <c:v>0.38</c:v>
                </c:pt>
                <c:pt idx="7603">
                  <c:v>0.4</c:v>
                </c:pt>
                <c:pt idx="7604">
                  <c:v>0.43</c:v>
                </c:pt>
                <c:pt idx="7605">
                  <c:v>0.36</c:v>
                </c:pt>
                <c:pt idx="7606">
                  <c:v>0.42</c:v>
                </c:pt>
                <c:pt idx="7607">
                  <c:v>0.39</c:v>
                </c:pt>
                <c:pt idx="7608">
                  <c:v>0.4</c:v>
                </c:pt>
                <c:pt idx="7609">
                  <c:v>0.37</c:v>
                </c:pt>
                <c:pt idx="7610">
                  <c:v>0.35</c:v>
                </c:pt>
                <c:pt idx="7611">
                  <c:v>0.36</c:v>
                </c:pt>
                <c:pt idx="7612">
                  <c:v>0.35</c:v>
                </c:pt>
                <c:pt idx="7613">
                  <c:v>0.31</c:v>
                </c:pt>
                <c:pt idx="7614">
                  <c:v>0.28999999999999998</c:v>
                </c:pt>
                <c:pt idx="7615">
                  <c:v>0.28000000000000003</c:v>
                </c:pt>
                <c:pt idx="7616">
                  <c:v>0.28999999999999998</c:v>
                </c:pt>
                <c:pt idx="7617">
                  <c:v>0.27</c:v>
                </c:pt>
                <c:pt idx="7618">
                  <c:v>0.21</c:v>
                </c:pt>
                <c:pt idx="7619">
                  <c:v>0.26</c:v>
                </c:pt>
                <c:pt idx="7620">
                  <c:v>0.35</c:v>
                </c:pt>
                <c:pt idx="7621">
                  <c:v>0.38</c:v>
                </c:pt>
                <c:pt idx="7622">
                  <c:v>0.33</c:v>
                </c:pt>
                <c:pt idx="7623">
                  <c:v>0.4</c:v>
                </c:pt>
                <c:pt idx="7624">
                  <c:v>0.42</c:v>
                </c:pt>
                <c:pt idx="7625">
                  <c:v>0.39</c:v>
                </c:pt>
                <c:pt idx="7626">
                  <c:v>0.44</c:v>
                </c:pt>
                <c:pt idx="7627">
                  <c:v>0.4</c:v>
                </c:pt>
                <c:pt idx="7628">
                  <c:v>0.42</c:v>
                </c:pt>
                <c:pt idx="7629">
                  <c:v>0.47</c:v>
                </c:pt>
                <c:pt idx="7630">
                  <c:v>0.41</c:v>
                </c:pt>
                <c:pt idx="7631">
                  <c:v>0.38</c:v>
                </c:pt>
                <c:pt idx="7632">
                  <c:v>0.4</c:v>
                </c:pt>
                <c:pt idx="7633">
                  <c:v>0.41</c:v>
                </c:pt>
                <c:pt idx="7634">
                  <c:v>0.43</c:v>
                </c:pt>
                <c:pt idx="7635">
                  <c:v>0.45</c:v>
                </c:pt>
                <c:pt idx="7636">
                  <c:v>0.44</c:v>
                </c:pt>
                <c:pt idx="7637">
                  <c:v>0.45</c:v>
                </c:pt>
                <c:pt idx="7638">
                  <c:v>0.47</c:v>
                </c:pt>
                <c:pt idx="7639">
                  <c:v>0.39</c:v>
                </c:pt>
                <c:pt idx="7640">
                  <c:v>0.31</c:v>
                </c:pt>
                <c:pt idx="7641">
                  <c:v>0.19</c:v>
                </c:pt>
                <c:pt idx="7642">
                  <c:v>0.31</c:v>
                </c:pt>
                <c:pt idx="7643">
                  <c:v>0.25</c:v>
                </c:pt>
                <c:pt idx="7644">
                  <c:v>0.42</c:v>
                </c:pt>
                <c:pt idx="7645">
                  <c:v>0.45</c:v>
                </c:pt>
                <c:pt idx="7646">
                  <c:v>0.43</c:v>
                </c:pt>
                <c:pt idx="7647">
                  <c:v>0.4</c:v>
                </c:pt>
                <c:pt idx="7648">
                  <c:v>0.25</c:v>
                </c:pt>
                <c:pt idx="7649">
                  <c:v>0.36</c:v>
                </c:pt>
                <c:pt idx="7650">
                  <c:v>0.31</c:v>
                </c:pt>
                <c:pt idx="7651">
                  <c:v>0.46</c:v>
                </c:pt>
                <c:pt idx="7652">
                  <c:v>0.66</c:v>
                </c:pt>
                <c:pt idx="7653">
                  <c:v>0.72</c:v>
                </c:pt>
                <c:pt idx="7654">
                  <c:v>0.69</c:v>
                </c:pt>
                <c:pt idx="7655">
                  <c:v>0.7</c:v>
                </c:pt>
                <c:pt idx="7656">
                  <c:v>0.64</c:v>
                </c:pt>
                <c:pt idx="7657">
                  <c:v>0.56999999999999995</c:v>
                </c:pt>
                <c:pt idx="7658">
                  <c:v>0.45</c:v>
                </c:pt>
                <c:pt idx="7659">
                  <c:v>0.44</c:v>
                </c:pt>
                <c:pt idx="7660">
                  <c:v>0.45</c:v>
                </c:pt>
                <c:pt idx="7661">
                  <c:v>0.26</c:v>
                </c:pt>
                <c:pt idx="7662">
                  <c:v>0.24</c:v>
                </c:pt>
                <c:pt idx="7663">
                  <c:v>0.27</c:v>
                </c:pt>
                <c:pt idx="7664">
                  <c:v>1.05</c:v>
                </c:pt>
                <c:pt idx="7665">
                  <c:v>1.1399999999999999</c:v>
                </c:pt>
                <c:pt idx="7666">
                  <c:v>0.77</c:v>
                </c:pt>
                <c:pt idx="7667">
                  <c:v>0.93</c:v>
                </c:pt>
                <c:pt idx="7668">
                  <c:v>0.81</c:v>
                </c:pt>
                <c:pt idx="7669">
                  <c:v>1.07</c:v>
                </c:pt>
                <c:pt idx="7670">
                  <c:v>1.06</c:v>
                </c:pt>
                <c:pt idx="7671">
                  <c:v>1.02</c:v>
                </c:pt>
                <c:pt idx="7672">
                  <c:v>0.99</c:v>
                </c:pt>
                <c:pt idx="7673">
                  <c:v>1.04</c:v>
                </c:pt>
                <c:pt idx="7674">
                  <c:v>1.1100000000000001</c:v>
                </c:pt>
                <c:pt idx="7675">
                  <c:v>0.9</c:v>
                </c:pt>
                <c:pt idx="7676">
                  <c:v>0.96</c:v>
                </c:pt>
                <c:pt idx="7677">
                  <c:v>0.92</c:v>
                </c:pt>
                <c:pt idx="7678">
                  <c:v>0.86</c:v>
                </c:pt>
                <c:pt idx="7679">
                  <c:v>0.93</c:v>
                </c:pt>
                <c:pt idx="7680">
                  <c:v>0.98</c:v>
                </c:pt>
                <c:pt idx="7681">
                  <c:v>1.08</c:v>
                </c:pt>
                <c:pt idx="7682">
                  <c:v>1.05</c:v>
                </c:pt>
                <c:pt idx="7683">
                  <c:v>1.01</c:v>
                </c:pt>
                <c:pt idx="7684">
                  <c:v>0.81</c:v>
                </c:pt>
                <c:pt idx="7685">
                  <c:v>0.8</c:v>
                </c:pt>
                <c:pt idx="7686">
                  <c:v>0.95</c:v>
                </c:pt>
                <c:pt idx="7687">
                  <c:v>0.97</c:v>
                </c:pt>
                <c:pt idx="7688">
                  <c:v>0.96</c:v>
                </c:pt>
                <c:pt idx="7689">
                  <c:v>0.99</c:v>
                </c:pt>
                <c:pt idx="7690">
                  <c:v>1</c:v>
                </c:pt>
                <c:pt idx="7691">
                  <c:v>0.98</c:v>
                </c:pt>
                <c:pt idx="7692">
                  <c:v>0.99</c:v>
                </c:pt>
                <c:pt idx="7693">
                  <c:v>0.97</c:v>
                </c:pt>
                <c:pt idx="7694">
                  <c:v>1.03</c:v>
                </c:pt>
                <c:pt idx="7695">
                  <c:v>1.2</c:v>
                </c:pt>
                <c:pt idx="7696">
                  <c:v>1.1399999999999999</c:v>
                </c:pt>
                <c:pt idx="7697">
                  <c:v>1.08</c:v>
                </c:pt>
                <c:pt idx="7698">
                  <c:v>1.07</c:v>
                </c:pt>
                <c:pt idx="7699">
                  <c:v>1.07</c:v>
                </c:pt>
                <c:pt idx="7700">
                  <c:v>0.92</c:v>
                </c:pt>
                <c:pt idx="7701">
                  <c:v>0.91</c:v>
                </c:pt>
                <c:pt idx="7702">
                  <c:v>0.89</c:v>
                </c:pt>
                <c:pt idx="7703">
                  <c:v>0.98</c:v>
                </c:pt>
                <c:pt idx="7704">
                  <c:v>1.02</c:v>
                </c:pt>
                <c:pt idx="7705">
                  <c:v>1.1000000000000001</c:v>
                </c:pt>
                <c:pt idx="7706">
                  <c:v>1.08</c:v>
                </c:pt>
                <c:pt idx="7707">
                  <c:v>1.03</c:v>
                </c:pt>
                <c:pt idx="7708">
                  <c:v>1.05</c:v>
                </c:pt>
                <c:pt idx="7709">
                  <c:v>0.96</c:v>
                </c:pt>
                <c:pt idx="7710">
                  <c:v>1.02</c:v>
                </c:pt>
                <c:pt idx="7711">
                  <c:v>1.07</c:v>
                </c:pt>
                <c:pt idx="7712">
                  <c:v>0.98</c:v>
                </c:pt>
                <c:pt idx="7713">
                  <c:v>1.04</c:v>
                </c:pt>
                <c:pt idx="7714">
                  <c:v>1.01</c:v>
                </c:pt>
                <c:pt idx="7715">
                  <c:v>0.99</c:v>
                </c:pt>
                <c:pt idx="7716">
                  <c:v>1.05</c:v>
                </c:pt>
                <c:pt idx="7717">
                  <c:v>1.08</c:v>
                </c:pt>
                <c:pt idx="7718">
                  <c:v>1.04</c:v>
                </c:pt>
                <c:pt idx="7719">
                  <c:v>0.9</c:v>
                </c:pt>
                <c:pt idx="7720">
                  <c:v>0.87</c:v>
                </c:pt>
                <c:pt idx="7721">
                  <c:v>0.94</c:v>
                </c:pt>
                <c:pt idx="7722">
                  <c:v>0.88</c:v>
                </c:pt>
                <c:pt idx="7723">
                  <c:v>0.78</c:v>
                </c:pt>
                <c:pt idx="7724">
                  <c:v>0.75</c:v>
                </c:pt>
                <c:pt idx="7725">
                  <c:v>0.72</c:v>
                </c:pt>
                <c:pt idx="7726">
                  <c:v>0.43</c:v>
                </c:pt>
                <c:pt idx="7727">
                  <c:v>0.6</c:v>
                </c:pt>
                <c:pt idx="7728">
                  <c:v>0.62</c:v>
                </c:pt>
                <c:pt idx="7729">
                  <c:v>0.65</c:v>
                </c:pt>
                <c:pt idx="7730">
                  <c:v>0.62</c:v>
                </c:pt>
                <c:pt idx="7731">
                  <c:v>0.6</c:v>
                </c:pt>
                <c:pt idx="7732">
                  <c:v>0.53</c:v>
                </c:pt>
                <c:pt idx="7733">
                  <c:v>0.45</c:v>
                </c:pt>
                <c:pt idx="7734">
                  <c:v>0.47</c:v>
                </c:pt>
                <c:pt idx="7735">
                  <c:v>0.42</c:v>
                </c:pt>
                <c:pt idx="7736">
                  <c:v>0.44</c:v>
                </c:pt>
                <c:pt idx="7737">
                  <c:v>0.45</c:v>
                </c:pt>
                <c:pt idx="7738">
                  <c:v>0.44</c:v>
                </c:pt>
                <c:pt idx="7739">
                  <c:v>0.5</c:v>
                </c:pt>
                <c:pt idx="7740">
                  <c:v>0.49</c:v>
                </c:pt>
                <c:pt idx="7741">
                  <c:v>0.45</c:v>
                </c:pt>
                <c:pt idx="7742">
                  <c:v>0.53</c:v>
                </c:pt>
                <c:pt idx="7743">
                  <c:v>0.55000000000000004</c:v>
                </c:pt>
                <c:pt idx="7744">
                  <c:v>0.47</c:v>
                </c:pt>
                <c:pt idx="7745">
                  <c:v>0.28999999999999998</c:v>
                </c:pt>
                <c:pt idx="7746">
                  <c:v>0.28000000000000003</c:v>
                </c:pt>
                <c:pt idx="7747">
                  <c:v>0.18</c:v>
                </c:pt>
                <c:pt idx="7748">
                  <c:v>0.3</c:v>
                </c:pt>
                <c:pt idx="7749">
                  <c:v>0.43</c:v>
                </c:pt>
                <c:pt idx="7750">
                  <c:v>0.4</c:v>
                </c:pt>
                <c:pt idx="7751">
                  <c:v>0.44</c:v>
                </c:pt>
                <c:pt idx="7752">
                  <c:v>0.5</c:v>
                </c:pt>
                <c:pt idx="7753">
                  <c:v>0.48</c:v>
                </c:pt>
                <c:pt idx="7754">
                  <c:v>0.44</c:v>
                </c:pt>
                <c:pt idx="7755">
                  <c:v>0.48</c:v>
                </c:pt>
                <c:pt idx="7756">
                  <c:v>0.45</c:v>
                </c:pt>
                <c:pt idx="7757">
                  <c:v>0.43</c:v>
                </c:pt>
                <c:pt idx="7758">
                  <c:v>0.41</c:v>
                </c:pt>
                <c:pt idx="7759">
                  <c:v>0.39</c:v>
                </c:pt>
                <c:pt idx="7760">
                  <c:v>0.37</c:v>
                </c:pt>
                <c:pt idx="7761">
                  <c:v>0.43</c:v>
                </c:pt>
                <c:pt idx="7762">
                  <c:v>0.44</c:v>
                </c:pt>
                <c:pt idx="7763">
                  <c:v>0.45</c:v>
                </c:pt>
                <c:pt idx="7764">
                  <c:v>0.21</c:v>
                </c:pt>
                <c:pt idx="7765">
                  <c:v>0.39</c:v>
                </c:pt>
                <c:pt idx="7766">
                  <c:v>0.38</c:v>
                </c:pt>
                <c:pt idx="7767">
                  <c:v>0.24</c:v>
                </c:pt>
                <c:pt idx="7768">
                  <c:v>0.35</c:v>
                </c:pt>
                <c:pt idx="7769">
                  <c:v>0.4</c:v>
                </c:pt>
                <c:pt idx="7770">
                  <c:v>0.26</c:v>
                </c:pt>
                <c:pt idx="7771">
                  <c:v>0.48</c:v>
                </c:pt>
                <c:pt idx="7772">
                  <c:v>0.47</c:v>
                </c:pt>
                <c:pt idx="7773">
                  <c:v>0.43</c:v>
                </c:pt>
                <c:pt idx="7774">
                  <c:v>0.36</c:v>
                </c:pt>
                <c:pt idx="7775">
                  <c:v>0.35</c:v>
                </c:pt>
                <c:pt idx="7776">
                  <c:v>0.2</c:v>
                </c:pt>
                <c:pt idx="7777">
                  <c:v>0.18</c:v>
                </c:pt>
                <c:pt idx="7778">
                  <c:v>0.19</c:v>
                </c:pt>
                <c:pt idx="7779">
                  <c:v>0.3</c:v>
                </c:pt>
                <c:pt idx="7780">
                  <c:v>0.33</c:v>
                </c:pt>
                <c:pt idx="7781">
                  <c:v>0.35</c:v>
                </c:pt>
                <c:pt idx="7782">
                  <c:v>0.35</c:v>
                </c:pt>
                <c:pt idx="7783">
                  <c:v>0.44</c:v>
                </c:pt>
                <c:pt idx="7784">
                  <c:v>0.41</c:v>
                </c:pt>
                <c:pt idx="7785">
                  <c:v>0.44</c:v>
                </c:pt>
                <c:pt idx="7786">
                  <c:v>0.43</c:v>
                </c:pt>
                <c:pt idx="7787">
                  <c:v>0.4</c:v>
                </c:pt>
                <c:pt idx="7788">
                  <c:v>0.37</c:v>
                </c:pt>
                <c:pt idx="7789">
                  <c:v>0.36</c:v>
                </c:pt>
                <c:pt idx="7790">
                  <c:v>0.31</c:v>
                </c:pt>
                <c:pt idx="7791">
                  <c:v>0.35</c:v>
                </c:pt>
                <c:pt idx="7792">
                  <c:v>0.26</c:v>
                </c:pt>
                <c:pt idx="7793">
                  <c:v>0.18</c:v>
                </c:pt>
                <c:pt idx="7794">
                  <c:v>0.46</c:v>
                </c:pt>
                <c:pt idx="7795">
                  <c:v>0.41</c:v>
                </c:pt>
                <c:pt idx="7796">
                  <c:v>0.38</c:v>
                </c:pt>
                <c:pt idx="7797">
                  <c:v>0.35</c:v>
                </c:pt>
                <c:pt idx="7798">
                  <c:v>0.32</c:v>
                </c:pt>
                <c:pt idx="7799">
                  <c:v>0.26</c:v>
                </c:pt>
                <c:pt idx="7800">
                  <c:v>0.27</c:v>
                </c:pt>
                <c:pt idx="7801">
                  <c:v>0.26</c:v>
                </c:pt>
                <c:pt idx="7802">
                  <c:v>0.44</c:v>
                </c:pt>
                <c:pt idx="7803">
                  <c:v>0.48</c:v>
                </c:pt>
                <c:pt idx="7804">
                  <c:v>0.49</c:v>
                </c:pt>
                <c:pt idx="7805">
                  <c:v>0.46</c:v>
                </c:pt>
                <c:pt idx="7806">
                  <c:v>0.59</c:v>
                </c:pt>
                <c:pt idx="7807">
                  <c:v>0.5</c:v>
                </c:pt>
                <c:pt idx="7808">
                  <c:v>0.62</c:v>
                </c:pt>
                <c:pt idx="7809">
                  <c:v>0.64</c:v>
                </c:pt>
                <c:pt idx="7810">
                  <c:v>0.56000000000000005</c:v>
                </c:pt>
                <c:pt idx="7811">
                  <c:v>0.45</c:v>
                </c:pt>
                <c:pt idx="7812">
                  <c:v>0.44</c:v>
                </c:pt>
                <c:pt idx="7813">
                  <c:v>0.43</c:v>
                </c:pt>
                <c:pt idx="7814">
                  <c:v>0.28999999999999998</c:v>
                </c:pt>
                <c:pt idx="7815">
                  <c:v>0.28000000000000003</c:v>
                </c:pt>
                <c:pt idx="7816">
                  <c:v>0.19</c:v>
                </c:pt>
                <c:pt idx="7817">
                  <c:v>0.16</c:v>
                </c:pt>
                <c:pt idx="7818">
                  <c:v>0.16</c:v>
                </c:pt>
                <c:pt idx="7819">
                  <c:v>0.37</c:v>
                </c:pt>
                <c:pt idx="7820">
                  <c:v>0.46</c:v>
                </c:pt>
                <c:pt idx="7821">
                  <c:v>0.57999999999999996</c:v>
                </c:pt>
                <c:pt idx="7822">
                  <c:v>0.64</c:v>
                </c:pt>
                <c:pt idx="7823">
                  <c:v>0.66</c:v>
                </c:pt>
                <c:pt idx="7824">
                  <c:v>0.67</c:v>
                </c:pt>
                <c:pt idx="7825">
                  <c:v>0.62</c:v>
                </c:pt>
                <c:pt idx="7826">
                  <c:v>0.61</c:v>
                </c:pt>
                <c:pt idx="7827">
                  <c:v>0.54</c:v>
                </c:pt>
                <c:pt idx="7828">
                  <c:v>0.5</c:v>
                </c:pt>
                <c:pt idx="7829">
                  <c:v>0.48</c:v>
                </c:pt>
                <c:pt idx="7830">
                  <c:v>0.39</c:v>
                </c:pt>
                <c:pt idx="7831">
                  <c:v>0.43</c:v>
                </c:pt>
                <c:pt idx="7832">
                  <c:v>0.47</c:v>
                </c:pt>
                <c:pt idx="7833">
                  <c:v>0.46</c:v>
                </c:pt>
                <c:pt idx="7834">
                  <c:v>0.42</c:v>
                </c:pt>
                <c:pt idx="7835">
                  <c:v>0.37</c:v>
                </c:pt>
                <c:pt idx="7836">
                  <c:v>0.35</c:v>
                </c:pt>
                <c:pt idx="7837">
                  <c:v>0.38</c:v>
                </c:pt>
                <c:pt idx="7838">
                  <c:v>0.45</c:v>
                </c:pt>
                <c:pt idx="7839">
                  <c:v>0.41</c:v>
                </c:pt>
                <c:pt idx="7840">
                  <c:v>0.24</c:v>
                </c:pt>
                <c:pt idx="7841">
                  <c:v>0.34</c:v>
                </c:pt>
                <c:pt idx="7842">
                  <c:v>0.38</c:v>
                </c:pt>
                <c:pt idx="7843">
                  <c:v>0.36</c:v>
                </c:pt>
                <c:pt idx="7844">
                  <c:v>0.4</c:v>
                </c:pt>
                <c:pt idx="7845">
                  <c:v>0.39</c:v>
                </c:pt>
                <c:pt idx="7846">
                  <c:v>0.36</c:v>
                </c:pt>
                <c:pt idx="7847">
                  <c:v>0.37</c:v>
                </c:pt>
                <c:pt idx="7848">
                  <c:v>0.39</c:v>
                </c:pt>
                <c:pt idx="7849">
                  <c:v>0.45</c:v>
                </c:pt>
                <c:pt idx="7850">
                  <c:v>0.56000000000000005</c:v>
                </c:pt>
                <c:pt idx="7851">
                  <c:v>0.5</c:v>
                </c:pt>
                <c:pt idx="7852">
                  <c:v>0.43</c:v>
                </c:pt>
                <c:pt idx="7853">
                  <c:v>0.45</c:v>
                </c:pt>
                <c:pt idx="7854">
                  <c:v>0.55000000000000004</c:v>
                </c:pt>
                <c:pt idx="7855">
                  <c:v>0.53</c:v>
                </c:pt>
                <c:pt idx="7856">
                  <c:v>0.54</c:v>
                </c:pt>
                <c:pt idx="7857">
                  <c:v>0.5</c:v>
                </c:pt>
                <c:pt idx="7858">
                  <c:v>0.49</c:v>
                </c:pt>
                <c:pt idx="7859">
                  <c:v>0.47</c:v>
                </c:pt>
                <c:pt idx="7860">
                  <c:v>0.54</c:v>
                </c:pt>
                <c:pt idx="7861">
                  <c:v>0.41</c:v>
                </c:pt>
                <c:pt idx="7862">
                  <c:v>0.49</c:v>
                </c:pt>
                <c:pt idx="7863">
                  <c:v>0.45</c:v>
                </c:pt>
                <c:pt idx="7864">
                  <c:v>0.42</c:v>
                </c:pt>
                <c:pt idx="7865">
                  <c:v>0.39</c:v>
                </c:pt>
                <c:pt idx="7866">
                  <c:v>0.37</c:v>
                </c:pt>
                <c:pt idx="7867">
                  <c:v>0.4</c:v>
                </c:pt>
                <c:pt idx="7868">
                  <c:v>0.36</c:v>
                </c:pt>
                <c:pt idx="7869">
                  <c:v>0.43</c:v>
                </c:pt>
                <c:pt idx="7870">
                  <c:v>0.42</c:v>
                </c:pt>
                <c:pt idx="7871">
                  <c:v>0.55000000000000004</c:v>
                </c:pt>
                <c:pt idx="7872">
                  <c:v>0.56000000000000005</c:v>
                </c:pt>
                <c:pt idx="7873">
                  <c:v>0.44</c:v>
                </c:pt>
                <c:pt idx="7874">
                  <c:v>0.27</c:v>
                </c:pt>
                <c:pt idx="7875">
                  <c:v>0.3</c:v>
                </c:pt>
                <c:pt idx="7876">
                  <c:v>0.24</c:v>
                </c:pt>
                <c:pt idx="7877">
                  <c:v>0.39</c:v>
                </c:pt>
                <c:pt idx="7878">
                  <c:v>0.47</c:v>
                </c:pt>
                <c:pt idx="7879">
                  <c:v>0.52</c:v>
                </c:pt>
                <c:pt idx="7880">
                  <c:v>0.42</c:v>
                </c:pt>
                <c:pt idx="7881">
                  <c:v>0.56000000000000005</c:v>
                </c:pt>
                <c:pt idx="7882">
                  <c:v>0.56999999999999995</c:v>
                </c:pt>
                <c:pt idx="7883">
                  <c:v>0.59</c:v>
                </c:pt>
                <c:pt idx="7884">
                  <c:v>0.57999999999999996</c:v>
                </c:pt>
                <c:pt idx="7885">
                  <c:v>0.6</c:v>
                </c:pt>
                <c:pt idx="7886">
                  <c:v>0.53</c:v>
                </c:pt>
                <c:pt idx="7887">
                  <c:v>0.51</c:v>
                </c:pt>
                <c:pt idx="7888">
                  <c:v>0.59</c:v>
                </c:pt>
                <c:pt idx="7889">
                  <c:v>0.41</c:v>
                </c:pt>
                <c:pt idx="7890">
                  <c:v>0.38</c:v>
                </c:pt>
                <c:pt idx="7891">
                  <c:v>0.36</c:v>
                </c:pt>
                <c:pt idx="7892">
                  <c:v>0.35</c:v>
                </c:pt>
                <c:pt idx="7893">
                  <c:v>0.44</c:v>
                </c:pt>
                <c:pt idx="7894">
                  <c:v>0.73</c:v>
                </c:pt>
                <c:pt idx="7895">
                  <c:v>0.95</c:v>
                </c:pt>
                <c:pt idx="7896">
                  <c:v>1.05</c:v>
                </c:pt>
                <c:pt idx="7897">
                  <c:v>0.99</c:v>
                </c:pt>
                <c:pt idx="7898">
                  <c:v>1.18</c:v>
                </c:pt>
                <c:pt idx="7899">
                  <c:v>1.1000000000000001</c:v>
                </c:pt>
                <c:pt idx="7900">
                  <c:v>1.1100000000000001</c:v>
                </c:pt>
                <c:pt idx="7901">
                  <c:v>1.01</c:v>
                </c:pt>
                <c:pt idx="7902">
                  <c:v>0.95</c:v>
                </c:pt>
                <c:pt idx="7903">
                  <c:v>0.73</c:v>
                </c:pt>
                <c:pt idx="7904">
                  <c:v>0.59</c:v>
                </c:pt>
                <c:pt idx="7905">
                  <c:v>0.5</c:v>
                </c:pt>
                <c:pt idx="7906">
                  <c:v>0.46</c:v>
                </c:pt>
                <c:pt idx="7907">
                  <c:v>0.4</c:v>
                </c:pt>
                <c:pt idx="7908">
                  <c:v>0.47</c:v>
                </c:pt>
                <c:pt idx="7909">
                  <c:v>0.56999999999999995</c:v>
                </c:pt>
                <c:pt idx="7910">
                  <c:v>0.53</c:v>
                </c:pt>
                <c:pt idx="7911">
                  <c:v>0.56000000000000005</c:v>
                </c:pt>
                <c:pt idx="7912">
                  <c:v>0.56999999999999995</c:v>
                </c:pt>
                <c:pt idx="7913">
                  <c:v>0.6</c:v>
                </c:pt>
                <c:pt idx="7914">
                  <c:v>0.62</c:v>
                </c:pt>
                <c:pt idx="7915">
                  <c:v>0.61</c:v>
                </c:pt>
                <c:pt idx="7916">
                  <c:v>0.53</c:v>
                </c:pt>
                <c:pt idx="7917">
                  <c:v>0.57999999999999996</c:v>
                </c:pt>
                <c:pt idx="7918">
                  <c:v>0.56999999999999995</c:v>
                </c:pt>
                <c:pt idx="7919">
                  <c:v>0.79</c:v>
                </c:pt>
                <c:pt idx="7920">
                  <c:v>0.83</c:v>
                </c:pt>
                <c:pt idx="7921">
                  <c:v>0.83</c:v>
                </c:pt>
                <c:pt idx="7922">
                  <c:v>0.8</c:v>
                </c:pt>
                <c:pt idx="7923">
                  <c:v>0.68</c:v>
                </c:pt>
                <c:pt idx="7924">
                  <c:v>0.73</c:v>
                </c:pt>
                <c:pt idx="7925">
                  <c:v>0.73</c:v>
                </c:pt>
                <c:pt idx="7926">
                  <c:v>0.86</c:v>
                </c:pt>
                <c:pt idx="7927">
                  <c:v>0.81</c:v>
                </c:pt>
                <c:pt idx="7928">
                  <c:v>0.69</c:v>
                </c:pt>
                <c:pt idx="7929">
                  <c:v>0.69</c:v>
                </c:pt>
                <c:pt idx="7930">
                  <c:v>0.7</c:v>
                </c:pt>
                <c:pt idx="7931">
                  <c:v>0.68</c:v>
                </c:pt>
                <c:pt idx="7932">
                  <c:v>0.7</c:v>
                </c:pt>
                <c:pt idx="7933">
                  <c:v>0.66</c:v>
                </c:pt>
                <c:pt idx="7934">
                  <c:v>0.65</c:v>
                </c:pt>
                <c:pt idx="7935">
                  <c:v>0.65</c:v>
                </c:pt>
                <c:pt idx="7936">
                  <c:v>0.62</c:v>
                </c:pt>
                <c:pt idx="7937">
                  <c:v>0.6</c:v>
                </c:pt>
                <c:pt idx="7938">
                  <c:v>0.66</c:v>
                </c:pt>
                <c:pt idx="7939">
                  <c:v>0.63</c:v>
                </c:pt>
                <c:pt idx="7940">
                  <c:v>0.55000000000000004</c:v>
                </c:pt>
                <c:pt idx="7941">
                  <c:v>0.61</c:v>
                </c:pt>
                <c:pt idx="7942">
                  <c:v>0.77</c:v>
                </c:pt>
                <c:pt idx="7943">
                  <c:v>0.84</c:v>
                </c:pt>
                <c:pt idx="7944">
                  <c:v>0.73</c:v>
                </c:pt>
                <c:pt idx="7945">
                  <c:v>0.61</c:v>
                </c:pt>
                <c:pt idx="7946">
                  <c:v>0.66</c:v>
                </c:pt>
                <c:pt idx="7947">
                  <c:v>0.62</c:v>
                </c:pt>
                <c:pt idx="7948">
                  <c:v>0.7</c:v>
                </c:pt>
                <c:pt idx="7949">
                  <c:v>0.71</c:v>
                </c:pt>
                <c:pt idx="7950">
                  <c:v>0.64</c:v>
                </c:pt>
                <c:pt idx="7951">
                  <c:v>0.63</c:v>
                </c:pt>
                <c:pt idx="7952">
                  <c:v>0.56999999999999995</c:v>
                </c:pt>
                <c:pt idx="7953">
                  <c:v>0.63</c:v>
                </c:pt>
                <c:pt idx="7954">
                  <c:v>0.67</c:v>
                </c:pt>
                <c:pt idx="7955">
                  <c:v>0.73</c:v>
                </c:pt>
                <c:pt idx="7956">
                  <c:v>0.76</c:v>
                </c:pt>
                <c:pt idx="7957">
                  <c:v>0.71</c:v>
                </c:pt>
                <c:pt idx="7958">
                  <c:v>0.42</c:v>
                </c:pt>
                <c:pt idx="7959">
                  <c:v>0.41</c:v>
                </c:pt>
                <c:pt idx="7960">
                  <c:v>0.42</c:v>
                </c:pt>
                <c:pt idx="7961">
                  <c:v>0.45</c:v>
                </c:pt>
                <c:pt idx="7962">
                  <c:v>0.44</c:v>
                </c:pt>
                <c:pt idx="7963">
                  <c:v>0.38</c:v>
                </c:pt>
                <c:pt idx="7964">
                  <c:v>0.2</c:v>
                </c:pt>
                <c:pt idx="7965">
                  <c:v>0.25</c:v>
                </c:pt>
                <c:pt idx="7966">
                  <c:v>0.44</c:v>
                </c:pt>
                <c:pt idx="7967">
                  <c:v>0.52</c:v>
                </c:pt>
                <c:pt idx="7968">
                  <c:v>0.5</c:v>
                </c:pt>
                <c:pt idx="7969">
                  <c:v>0.48</c:v>
                </c:pt>
                <c:pt idx="7970">
                  <c:v>0.53</c:v>
                </c:pt>
                <c:pt idx="7971">
                  <c:v>0.59</c:v>
                </c:pt>
                <c:pt idx="7972">
                  <c:v>0.61</c:v>
                </c:pt>
                <c:pt idx="7973">
                  <c:v>0.69</c:v>
                </c:pt>
                <c:pt idx="7974">
                  <c:v>0.63</c:v>
                </c:pt>
                <c:pt idx="7975">
                  <c:v>0.66</c:v>
                </c:pt>
                <c:pt idx="7976">
                  <c:v>0.54</c:v>
                </c:pt>
                <c:pt idx="7977">
                  <c:v>0.43</c:v>
                </c:pt>
                <c:pt idx="7978">
                  <c:v>0.42</c:v>
                </c:pt>
                <c:pt idx="7979">
                  <c:v>0.43</c:v>
                </c:pt>
                <c:pt idx="7980">
                  <c:v>0.4</c:v>
                </c:pt>
                <c:pt idx="7981">
                  <c:v>0.39</c:v>
                </c:pt>
                <c:pt idx="7982">
                  <c:v>0.43</c:v>
                </c:pt>
                <c:pt idx="7983">
                  <c:v>0.4</c:v>
                </c:pt>
                <c:pt idx="7984">
                  <c:v>0.44</c:v>
                </c:pt>
                <c:pt idx="7985">
                  <c:v>0.39</c:v>
                </c:pt>
                <c:pt idx="7986">
                  <c:v>0.48</c:v>
                </c:pt>
                <c:pt idx="7987">
                  <c:v>0.37</c:v>
                </c:pt>
                <c:pt idx="7988">
                  <c:v>0.39</c:v>
                </c:pt>
                <c:pt idx="7989">
                  <c:v>0.38</c:v>
                </c:pt>
                <c:pt idx="7990">
                  <c:v>0.35</c:v>
                </c:pt>
                <c:pt idx="7991">
                  <c:v>0.3</c:v>
                </c:pt>
                <c:pt idx="7992">
                  <c:v>0.35</c:v>
                </c:pt>
                <c:pt idx="7993">
                  <c:v>0.37</c:v>
                </c:pt>
                <c:pt idx="7994">
                  <c:v>0.2</c:v>
                </c:pt>
                <c:pt idx="7995">
                  <c:v>0.22</c:v>
                </c:pt>
                <c:pt idx="7996">
                  <c:v>0.36</c:v>
                </c:pt>
                <c:pt idx="7997">
                  <c:v>0.35</c:v>
                </c:pt>
                <c:pt idx="7998">
                  <c:v>0.45</c:v>
                </c:pt>
                <c:pt idx="7999">
                  <c:v>0.44</c:v>
                </c:pt>
                <c:pt idx="8000">
                  <c:v>0.33</c:v>
                </c:pt>
                <c:pt idx="8001">
                  <c:v>0.24</c:v>
                </c:pt>
                <c:pt idx="8002">
                  <c:v>0.28000000000000003</c:v>
                </c:pt>
                <c:pt idx="8003">
                  <c:v>0.31</c:v>
                </c:pt>
                <c:pt idx="8004">
                  <c:v>0.32</c:v>
                </c:pt>
                <c:pt idx="8005">
                  <c:v>0.35</c:v>
                </c:pt>
                <c:pt idx="8006">
                  <c:v>0.27</c:v>
                </c:pt>
                <c:pt idx="8007">
                  <c:v>0.23</c:v>
                </c:pt>
                <c:pt idx="8008">
                  <c:v>0.2</c:v>
                </c:pt>
                <c:pt idx="8009">
                  <c:v>0.39</c:v>
                </c:pt>
                <c:pt idx="8010">
                  <c:v>0.41</c:v>
                </c:pt>
                <c:pt idx="8011">
                  <c:v>0.38</c:v>
                </c:pt>
                <c:pt idx="8012">
                  <c:v>0.4</c:v>
                </c:pt>
                <c:pt idx="8013">
                  <c:v>0.49</c:v>
                </c:pt>
                <c:pt idx="8014">
                  <c:v>0.66</c:v>
                </c:pt>
                <c:pt idx="8015">
                  <c:v>0.5</c:v>
                </c:pt>
                <c:pt idx="8016">
                  <c:v>0.42</c:v>
                </c:pt>
                <c:pt idx="8017">
                  <c:v>0.4</c:v>
                </c:pt>
                <c:pt idx="8018">
                  <c:v>0.44</c:v>
                </c:pt>
                <c:pt idx="8019">
                  <c:v>0.5</c:v>
                </c:pt>
                <c:pt idx="8020">
                  <c:v>0.51</c:v>
                </c:pt>
                <c:pt idx="8021">
                  <c:v>0.49</c:v>
                </c:pt>
                <c:pt idx="8022">
                  <c:v>0.44</c:v>
                </c:pt>
                <c:pt idx="8023">
                  <c:v>0.41</c:v>
                </c:pt>
                <c:pt idx="8024">
                  <c:v>0.4</c:v>
                </c:pt>
                <c:pt idx="8025">
                  <c:v>0.42</c:v>
                </c:pt>
                <c:pt idx="8026">
                  <c:v>0.43</c:v>
                </c:pt>
                <c:pt idx="8027">
                  <c:v>0.3</c:v>
                </c:pt>
                <c:pt idx="8028">
                  <c:v>0.54</c:v>
                </c:pt>
                <c:pt idx="8029">
                  <c:v>0.37</c:v>
                </c:pt>
                <c:pt idx="8030">
                  <c:v>0.36</c:v>
                </c:pt>
                <c:pt idx="8031">
                  <c:v>0.33</c:v>
                </c:pt>
                <c:pt idx="8032">
                  <c:v>0.36</c:v>
                </c:pt>
                <c:pt idx="8033">
                  <c:v>0.46</c:v>
                </c:pt>
                <c:pt idx="8034">
                  <c:v>0.54</c:v>
                </c:pt>
                <c:pt idx="8035">
                  <c:v>0.75</c:v>
                </c:pt>
                <c:pt idx="8036">
                  <c:v>0.7</c:v>
                </c:pt>
                <c:pt idx="8037">
                  <c:v>0.69</c:v>
                </c:pt>
                <c:pt idx="8038">
                  <c:v>0.67</c:v>
                </c:pt>
                <c:pt idx="8039">
                  <c:v>0.62</c:v>
                </c:pt>
                <c:pt idx="8040">
                  <c:v>0.53</c:v>
                </c:pt>
                <c:pt idx="8041">
                  <c:v>0.54</c:v>
                </c:pt>
                <c:pt idx="8042">
                  <c:v>0.51</c:v>
                </c:pt>
                <c:pt idx="8043">
                  <c:v>0.57999999999999996</c:v>
                </c:pt>
                <c:pt idx="8044">
                  <c:v>0.63</c:v>
                </c:pt>
                <c:pt idx="8045">
                  <c:v>0.48</c:v>
                </c:pt>
                <c:pt idx="8046">
                  <c:v>0.41</c:v>
                </c:pt>
                <c:pt idx="8047">
                  <c:v>0.4</c:v>
                </c:pt>
                <c:pt idx="8048">
                  <c:v>0.42</c:v>
                </c:pt>
                <c:pt idx="8049">
                  <c:v>0.43</c:v>
                </c:pt>
                <c:pt idx="8050">
                  <c:v>0.42</c:v>
                </c:pt>
                <c:pt idx="8051">
                  <c:v>0.44</c:v>
                </c:pt>
                <c:pt idx="8052">
                  <c:v>0.45</c:v>
                </c:pt>
                <c:pt idx="8053">
                  <c:v>0.46</c:v>
                </c:pt>
                <c:pt idx="8054">
                  <c:v>0.42</c:v>
                </c:pt>
                <c:pt idx="8055">
                  <c:v>0.4</c:v>
                </c:pt>
                <c:pt idx="8056">
                  <c:v>0.43</c:v>
                </c:pt>
                <c:pt idx="8057">
                  <c:v>0.44</c:v>
                </c:pt>
                <c:pt idx="8058">
                  <c:v>0.48</c:v>
                </c:pt>
                <c:pt idx="8059">
                  <c:v>0.49</c:v>
                </c:pt>
                <c:pt idx="8060">
                  <c:v>0.46</c:v>
                </c:pt>
                <c:pt idx="8061">
                  <c:v>0.45</c:v>
                </c:pt>
                <c:pt idx="8062">
                  <c:v>0.42</c:v>
                </c:pt>
                <c:pt idx="8063">
                  <c:v>0.47</c:v>
                </c:pt>
                <c:pt idx="8064">
                  <c:v>0.47</c:v>
                </c:pt>
                <c:pt idx="8065">
                  <c:v>0.46</c:v>
                </c:pt>
                <c:pt idx="8066">
                  <c:v>0.43</c:v>
                </c:pt>
                <c:pt idx="8067">
                  <c:v>0.46</c:v>
                </c:pt>
                <c:pt idx="8068">
                  <c:v>0.44</c:v>
                </c:pt>
                <c:pt idx="8069">
                  <c:v>0.38</c:v>
                </c:pt>
                <c:pt idx="8070">
                  <c:v>0.35</c:v>
                </c:pt>
                <c:pt idx="8071">
                  <c:v>0.32</c:v>
                </c:pt>
                <c:pt idx="8072">
                  <c:v>0.42</c:v>
                </c:pt>
                <c:pt idx="8073">
                  <c:v>0.4</c:v>
                </c:pt>
                <c:pt idx="8074">
                  <c:v>0.42</c:v>
                </c:pt>
                <c:pt idx="8075">
                  <c:v>0.36</c:v>
                </c:pt>
                <c:pt idx="8076">
                  <c:v>0.32</c:v>
                </c:pt>
                <c:pt idx="8077">
                  <c:v>0.31</c:v>
                </c:pt>
                <c:pt idx="8078">
                  <c:v>0.38</c:v>
                </c:pt>
                <c:pt idx="8079">
                  <c:v>0.48</c:v>
                </c:pt>
                <c:pt idx="8080">
                  <c:v>0.4</c:v>
                </c:pt>
                <c:pt idx="8081">
                  <c:v>0.43</c:v>
                </c:pt>
                <c:pt idx="8082">
                  <c:v>0.38</c:v>
                </c:pt>
                <c:pt idx="8083">
                  <c:v>0.36</c:v>
                </c:pt>
                <c:pt idx="8084">
                  <c:v>0.33</c:v>
                </c:pt>
                <c:pt idx="8085">
                  <c:v>0.42</c:v>
                </c:pt>
                <c:pt idx="8086">
                  <c:v>0.41</c:v>
                </c:pt>
                <c:pt idx="8087">
                  <c:v>0.42</c:v>
                </c:pt>
                <c:pt idx="8088">
                  <c:v>0.39</c:v>
                </c:pt>
                <c:pt idx="8089">
                  <c:v>0.38</c:v>
                </c:pt>
                <c:pt idx="8090">
                  <c:v>0.43</c:v>
                </c:pt>
                <c:pt idx="8091">
                  <c:v>0.48</c:v>
                </c:pt>
                <c:pt idx="8092">
                  <c:v>0.5</c:v>
                </c:pt>
                <c:pt idx="8093">
                  <c:v>0.43</c:v>
                </c:pt>
                <c:pt idx="8094">
                  <c:v>0.35</c:v>
                </c:pt>
                <c:pt idx="8095">
                  <c:v>0.39</c:v>
                </c:pt>
                <c:pt idx="8096">
                  <c:v>0.43</c:v>
                </c:pt>
                <c:pt idx="8097">
                  <c:v>0.39</c:v>
                </c:pt>
                <c:pt idx="8098">
                  <c:v>0.39</c:v>
                </c:pt>
                <c:pt idx="8099">
                  <c:v>0.53</c:v>
                </c:pt>
                <c:pt idx="8100">
                  <c:v>0.19</c:v>
                </c:pt>
                <c:pt idx="8101">
                  <c:v>0.66</c:v>
                </c:pt>
                <c:pt idx="8102">
                  <c:v>0.5</c:v>
                </c:pt>
                <c:pt idx="8103">
                  <c:v>0.4</c:v>
                </c:pt>
                <c:pt idx="8104">
                  <c:v>0.45</c:v>
                </c:pt>
                <c:pt idx="8105">
                  <c:v>0.46</c:v>
                </c:pt>
                <c:pt idx="8106">
                  <c:v>0.79</c:v>
                </c:pt>
                <c:pt idx="8107">
                  <c:v>0.84</c:v>
                </c:pt>
                <c:pt idx="8108">
                  <c:v>0.55000000000000004</c:v>
                </c:pt>
                <c:pt idx="8109">
                  <c:v>0.67</c:v>
                </c:pt>
                <c:pt idx="8110">
                  <c:v>0.68</c:v>
                </c:pt>
                <c:pt idx="8111">
                  <c:v>0.63</c:v>
                </c:pt>
                <c:pt idx="8112">
                  <c:v>0.56000000000000005</c:v>
                </c:pt>
                <c:pt idx="8113">
                  <c:v>0.51</c:v>
                </c:pt>
                <c:pt idx="8114">
                  <c:v>0.45</c:v>
                </c:pt>
                <c:pt idx="8115">
                  <c:v>0.49</c:v>
                </c:pt>
                <c:pt idx="8116">
                  <c:v>0.43</c:v>
                </c:pt>
                <c:pt idx="8117">
                  <c:v>0.48</c:v>
                </c:pt>
                <c:pt idx="8118">
                  <c:v>0.45</c:v>
                </c:pt>
                <c:pt idx="8119">
                  <c:v>0.42</c:v>
                </c:pt>
                <c:pt idx="8120">
                  <c:v>0.45</c:v>
                </c:pt>
                <c:pt idx="8121">
                  <c:v>0.48</c:v>
                </c:pt>
                <c:pt idx="8122">
                  <c:v>0.41</c:v>
                </c:pt>
                <c:pt idx="8123">
                  <c:v>0.37</c:v>
                </c:pt>
                <c:pt idx="8124">
                  <c:v>0.36</c:v>
                </c:pt>
                <c:pt idx="8125">
                  <c:v>0.31</c:v>
                </c:pt>
                <c:pt idx="8126">
                  <c:v>0.33</c:v>
                </c:pt>
                <c:pt idx="8127">
                  <c:v>0.34</c:v>
                </c:pt>
                <c:pt idx="8128">
                  <c:v>0.2</c:v>
                </c:pt>
                <c:pt idx="8129">
                  <c:v>0.17</c:v>
                </c:pt>
                <c:pt idx="8130">
                  <c:v>0.18</c:v>
                </c:pt>
                <c:pt idx="8131">
                  <c:v>0.4</c:v>
                </c:pt>
                <c:pt idx="8132">
                  <c:v>0.57999999999999996</c:v>
                </c:pt>
                <c:pt idx="8133">
                  <c:v>0.57999999999999996</c:v>
                </c:pt>
                <c:pt idx="8134">
                  <c:v>0.6</c:v>
                </c:pt>
                <c:pt idx="8135">
                  <c:v>0.56999999999999995</c:v>
                </c:pt>
                <c:pt idx="8136">
                  <c:v>0.55000000000000004</c:v>
                </c:pt>
                <c:pt idx="8137">
                  <c:v>0.53</c:v>
                </c:pt>
                <c:pt idx="8138">
                  <c:v>0.32</c:v>
                </c:pt>
                <c:pt idx="8139">
                  <c:v>0.34</c:v>
                </c:pt>
                <c:pt idx="8140">
                  <c:v>0.36</c:v>
                </c:pt>
                <c:pt idx="8141">
                  <c:v>0.39</c:v>
                </c:pt>
                <c:pt idx="8142">
                  <c:v>0.35</c:v>
                </c:pt>
                <c:pt idx="8143">
                  <c:v>0.38</c:v>
                </c:pt>
                <c:pt idx="8144">
                  <c:v>0.37</c:v>
                </c:pt>
                <c:pt idx="8145">
                  <c:v>0.38</c:v>
                </c:pt>
                <c:pt idx="8146">
                  <c:v>0.4</c:v>
                </c:pt>
                <c:pt idx="8147">
                  <c:v>0.38</c:v>
                </c:pt>
                <c:pt idx="8148">
                  <c:v>0.37</c:v>
                </c:pt>
                <c:pt idx="8149">
                  <c:v>0.34</c:v>
                </c:pt>
                <c:pt idx="8150">
                  <c:v>0.36</c:v>
                </c:pt>
                <c:pt idx="8151">
                  <c:v>0.33</c:v>
                </c:pt>
                <c:pt idx="8152">
                  <c:v>0.38</c:v>
                </c:pt>
                <c:pt idx="8153">
                  <c:v>0.39</c:v>
                </c:pt>
                <c:pt idx="8154">
                  <c:v>0.36</c:v>
                </c:pt>
                <c:pt idx="8155">
                  <c:v>0.34</c:v>
                </c:pt>
                <c:pt idx="8156">
                  <c:v>0.4</c:v>
                </c:pt>
                <c:pt idx="8157">
                  <c:v>0.41</c:v>
                </c:pt>
                <c:pt idx="8158">
                  <c:v>0.38</c:v>
                </c:pt>
                <c:pt idx="8159">
                  <c:v>0.36</c:v>
                </c:pt>
                <c:pt idx="8160">
                  <c:v>0.37</c:v>
                </c:pt>
                <c:pt idx="8161">
                  <c:v>0.34</c:v>
                </c:pt>
                <c:pt idx="8162">
                  <c:v>0.36</c:v>
                </c:pt>
                <c:pt idx="8163">
                  <c:v>0.33</c:v>
                </c:pt>
                <c:pt idx="8164">
                  <c:v>0.37</c:v>
                </c:pt>
                <c:pt idx="8165">
                  <c:v>0.38</c:v>
                </c:pt>
                <c:pt idx="8166">
                  <c:v>0.35</c:v>
                </c:pt>
                <c:pt idx="8167">
                  <c:v>0.36</c:v>
                </c:pt>
                <c:pt idx="8168">
                  <c:v>0.33</c:v>
                </c:pt>
                <c:pt idx="8169">
                  <c:v>0.35</c:v>
                </c:pt>
                <c:pt idx="8170">
                  <c:v>0.38</c:v>
                </c:pt>
                <c:pt idx="8171">
                  <c:v>0.36</c:v>
                </c:pt>
                <c:pt idx="8172">
                  <c:v>0.3</c:v>
                </c:pt>
                <c:pt idx="8173">
                  <c:v>0.53</c:v>
                </c:pt>
                <c:pt idx="8174">
                  <c:v>0.55000000000000004</c:v>
                </c:pt>
                <c:pt idx="8175">
                  <c:v>0.5</c:v>
                </c:pt>
                <c:pt idx="8176">
                  <c:v>0.45</c:v>
                </c:pt>
                <c:pt idx="8177">
                  <c:v>0.43</c:v>
                </c:pt>
                <c:pt idx="8178">
                  <c:v>0.5</c:v>
                </c:pt>
                <c:pt idx="8179">
                  <c:v>0.59</c:v>
                </c:pt>
                <c:pt idx="8180">
                  <c:v>0.51</c:v>
                </c:pt>
                <c:pt idx="8181">
                  <c:v>0.48</c:v>
                </c:pt>
                <c:pt idx="8182">
                  <c:v>0.45</c:v>
                </c:pt>
                <c:pt idx="8183">
                  <c:v>0.43</c:v>
                </c:pt>
                <c:pt idx="8184">
                  <c:v>0.45</c:v>
                </c:pt>
                <c:pt idx="8185">
                  <c:v>0.47</c:v>
                </c:pt>
                <c:pt idx="8186">
                  <c:v>0.45</c:v>
                </c:pt>
                <c:pt idx="8187">
                  <c:v>0.43</c:v>
                </c:pt>
                <c:pt idx="8188">
                  <c:v>0.44</c:v>
                </c:pt>
                <c:pt idx="8189">
                  <c:v>0.46</c:v>
                </c:pt>
                <c:pt idx="8190">
                  <c:v>0.42</c:v>
                </c:pt>
                <c:pt idx="8191">
                  <c:v>0.42</c:v>
                </c:pt>
                <c:pt idx="8192">
                  <c:v>0.44</c:v>
                </c:pt>
                <c:pt idx="8193">
                  <c:v>0.48</c:v>
                </c:pt>
                <c:pt idx="8194">
                  <c:v>0.44</c:v>
                </c:pt>
                <c:pt idx="8195">
                  <c:v>0.47</c:v>
                </c:pt>
                <c:pt idx="8196">
                  <c:v>0.49</c:v>
                </c:pt>
                <c:pt idx="8197">
                  <c:v>0.46</c:v>
                </c:pt>
                <c:pt idx="8198">
                  <c:v>0.52</c:v>
                </c:pt>
                <c:pt idx="8199">
                  <c:v>0.41</c:v>
                </c:pt>
                <c:pt idx="8200">
                  <c:v>0.47</c:v>
                </c:pt>
                <c:pt idx="8201">
                  <c:v>0.56000000000000005</c:v>
                </c:pt>
                <c:pt idx="8202">
                  <c:v>0.55000000000000004</c:v>
                </c:pt>
                <c:pt idx="8203">
                  <c:v>0.54</c:v>
                </c:pt>
                <c:pt idx="8204">
                  <c:v>0.5</c:v>
                </c:pt>
                <c:pt idx="8205">
                  <c:v>0.44</c:v>
                </c:pt>
                <c:pt idx="8206">
                  <c:v>0.46</c:v>
                </c:pt>
                <c:pt idx="8207">
                  <c:v>0.62</c:v>
                </c:pt>
                <c:pt idx="8208">
                  <c:v>0.7</c:v>
                </c:pt>
                <c:pt idx="8209">
                  <c:v>0.6</c:v>
                </c:pt>
                <c:pt idx="8210">
                  <c:v>0.43</c:v>
                </c:pt>
                <c:pt idx="8211">
                  <c:v>0.61</c:v>
                </c:pt>
                <c:pt idx="8212">
                  <c:v>0.63</c:v>
                </c:pt>
                <c:pt idx="8213">
                  <c:v>0.6</c:v>
                </c:pt>
                <c:pt idx="8214">
                  <c:v>0.61</c:v>
                </c:pt>
                <c:pt idx="8215">
                  <c:v>0.54</c:v>
                </c:pt>
                <c:pt idx="8216">
                  <c:v>0.33</c:v>
                </c:pt>
                <c:pt idx="8217">
                  <c:v>0.39</c:v>
                </c:pt>
                <c:pt idx="8218">
                  <c:v>0.52</c:v>
                </c:pt>
                <c:pt idx="8219">
                  <c:v>0.5</c:v>
                </c:pt>
                <c:pt idx="8220">
                  <c:v>0.48</c:v>
                </c:pt>
                <c:pt idx="8221">
                  <c:v>0.48</c:v>
                </c:pt>
                <c:pt idx="8222">
                  <c:v>0.28999999999999998</c:v>
                </c:pt>
                <c:pt idx="8223">
                  <c:v>0.23</c:v>
                </c:pt>
                <c:pt idx="8224">
                  <c:v>0.35</c:v>
                </c:pt>
                <c:pt idx="8225">
                  <c:v>0.38</c:v>
                </c:pt>
                <c:pt idx="8226">
                  <c:v>0.43</c:v>
                </c:pt>
                <c:pt idx="8227">
                  <c:v>0.48</c:v>
                </c:pt>
                <c:pt idx="8228">
                  <c:v>0.45</c:v>
                </c:pt>
                <c:pt idx="8229">
                  <c:v>0.53</c:v>
                </c:pt>
                <c:pt idx="8230">
                  <c:v>0.48</c:v>
                </c:pt>
                <c:pt idx="8231">
                  <c:v>0.51</c:v>
                </c:pt>
                <c:pt idx="8232">
                  <c:v>0.3</c:v>
                </c:pt>
                <c:pt idx="8233">
                  <c:v>0.44</c:v>
                </c:pt>
                <c:pt idx="8234">
                  <c:v>0.55000000000000004</c:v>
                </c:pt>
                <c:pt idx="8235">
                  <c:v>0.59</c:v>
                </c:pt>
                <c:pt idx="8236">
                  <c:v>0.68</c:v>
                </c:pt>
                <c:pt idx="8237">
                  <c:v>0.6</c:v>
                </c:pt>
                <c:pt idx="8238">
                  <c:v>0.63</c:v>
                </c:pt>
                <c:pt idx="8239">
                  <c:v>0.57999999999999996</c:v>
                </c:pt>
                <c:pt idx="8240">
                  <c:v>0.59</c:v>
                </c:pt>
                <c:pt idx="8241">
                  <c:v>0.2</c:v>
                </c:pt>
                <c:pt idx="8242">
                  <c:v>0.39</c:v>
                </c:pt>
                <c:pt idx="8243">
                  <c:v>0.49</c:v>
                </c:pt>
                <c:pt idx="8244">
                  <c:v>0.59</c:v>
                </c:pt>
                <c:pt idx="8245">
                  <c:v>0.45</c:v>
                </c:pt>
                <c:pt idx="8246">
                  <c:v>0.46</c:v>
                </c:pt>
                <c:pt idx="8247">
                  <c:v>0.4</c:v>
                </c:pt>
                <c:pt idx="8248">
                  <c:v>0.4</c:v>
                </c:pt>
                <c:pt idx="8249">
                  <c:v>0.32</c:v>
                </c:pt>
                <c:pt idx="8250">
                  <c:v>0.43</c:v>
                </c:pt>
                <c:pt idx="8251">
                  <c:v>0.28999999999999998</c:v>
                </c:pt>
                <c:pt idx="8252">
                  <c:v>0.64</c:v>
                </c:pt>
                <c:pt idx="8253">
                  <c:v>0.35</c:v>
                </c:pt>
                <c:pt idx="8254">
                  <c:v>0.82</c:v>
                </c:pt>
                <c:pt idx="8255">
                  <c:v>0.59</c:v>
                </c:pt>
                <c:pt idx="8256">
                  <c:v>0.76</c:v>
                </c:pt>
                <c:pt idx="8257">
                  <c:v>0.62</c:v>
                </c:pt>
                <c:pt idx="8258">
                  <c:v>0.71</c:v>
                </c:pt>
                <c:pt idx="8259">
                  <c:v>0.78</c:v>
                </c:pt>
                <c:pt idx="8260">
                  <c:v>0.79</c:v>
                </c:pt>
                <c:pt idx="8261">
                  <c:v>0.85</c:v>
                </c:pt>
                <c:pt idx="8262">
                  <c:v>0.72</c:v>
                </c:pt>
                <c:pt idx="8263">
                  <c:v>0.8</c:v>
                </c:pt>
                <c:pt idx="8264">
                  <c:v>0.62</c:v>
                </c:pt>
                <c:pt idx="8265">
                  <c:v>0.76</c:v>
                </c:pt>
                <c:pt idx="8266">
                  <c:v>0.59</c:v>
                </c:pt>
                <c:pt idx="8267">
                  <c:v>0.57999999999999996</c:v>
                </c:pt>
                <c:pt idx="8268">
                  <c:v>0.57999999999999996</c:v>
                </c:pt>
                <c:pt idx="8269">
                  <c:v>0.55000000000000004</c:v>
                </c:pt>
                <c:pt idx="8270">
                  <c:v>0.63</c:v>
                </c:pt>
                <c:pt idx="8271">
                  <c:v>0.46</c:v>
                </c:pt>
                <c:pt idx="8272">
                  <c:v>0.66</c:v>
                </c:pt>
                <c:pt idx="8273">
                  <c:v>0.4</c:v>
                </c:pt>
                <c:pt idx="8274">
                  <c:v>0.91</c:v>
                </c:pt>
                <c:pt idx="8275">
                  <c:v>0.56999999999999995</c:v>
                </c:pt>
                <c:pt idx="8276">
                  <c:v>0.86</c:v>
                </c:pt>
                <c:pt idx="8277">
                  <c:v>0.52</c:v>
                </c:pt>
                <c:pt idx="8278">
                  <c:v>0.79</c:v>
                </c:pt>
                <c:pt idx="8279">
                  <c:v>0.69</c:v>
                </c:pt>
                <c:pt idx="8280">
                  <c:v>0.72</c:v>
                </c:pt>
                <c:pt idx="8281">
                  <c:v>0.72</c:v>
                </c:pt>
                <c:pt idx="8282">
                  <c:v>0.7</c:v>
                </c:pt>
                <c:pt idx="8283">
                  <c:v>0.63</c:v>
                </c:pt>
                <c:pt idx="8284">
                  <c:v>0.71</c:v>
                </c:pt>
                <c:pt idx="8285">
                  <c:v>0.61</c:v>
                </c:pt>
                <c:pt idx="8286">
                  <c:v>0.87</c:v>
                </c:pt>
                <c:pt idx="8287">
                  <c:v>0.59</c:v>
                </c:pt>
                <c:pt idx="8288">
                  <c:v>0.52</c:v>
                </c:pt>
                <c:pt idx="8289">
                  <c:v>0.51</c:v>
                </c:pt>
                <c:pt idx="8290">
                  <c:v>0.54</c:v>
                </c:pt>
                <c:pt idx="8291">
                  <c:v>0.51</c:v>
                </c:pt>
                <c:pt idx="8292">
                  <c:v>0.6</c:v>
                </c:pt>
                <c:pt idx="8293">
                  <c:v>0.5</c:v>
                </c:pt>
                <c:pt idx="8294">
                  <c:v>0.56000000000000005</c:v>
                </c:pt>
                <c:pt idx="8295">
                  <c:v>0.54</c:v>
                </c:pt>
                <c:pt idx="8296">
                  <c:v>0.5</c:v>
                </c:pt>
                <c:pt idx="8297">
                  <c:v>0.56999999999999995</c:v>
                </c:pt>
                <c:pt idx="8298">
                  <c:v>0.63</c:v>
                </c:pt>
                <c:pt idx="8299">
                  <c:v>0.66</c:v>
                </c:pt>
                <c:pt idx="8300">
                  <c:v>0.54</c:v>
                </c:pt>
                <c:pt idx="8301">
                  <c:v>0.56000000000000005</c:v>
                </c:pt>
                <c:pt idx="8302">
                  <c:v>0.26</c:v>
                </c:pt>
                <c:pt idx="8303">
                  <c:v>0.7</c:v>
                </c:pt>
                <c:pt idx="8304">
                  <c:v>0.75</c:v>
                </c:pt>
                <c:pt idx="8305">
                  <c:v>0.57999999999999996</c:v>
                </c:pt>
                <c:pt idx="8306">
                  <c:v>0.49</c:v>
                </c:pt>
                <c:pt idx="8307">
                  <c:v>0.26</c:v>
                </c:pt>
                <c:pt idx="8308">
                  <c:v>0.16</c:v>
                </c:pt>
                <c:pt idx="8309">
                  <c:v>0.25</c:v>
                </c:pt>
                <c:pt idx="8310">
                  <c:v>0.56999999999999995</c:v>
                </c:pt>
                <c:pt idx="8311">
                  <c:v>0.49</c:v>
                </c:pt>
                <c:pt idx="8312">
                  <c:v>0.42</c:v>
                </c:pt>
                <c:pt idx="8313">
                  <c:v>0.53</c:v>
                </c:pt>
                <c:pt idx="8314">
                  <c:v>0.59</c:v>
                </c:pt>
                <c:pt idx="8315">
                  <c:v>0.45</c:v>
                </c:pt>
                <c:pt idx="8316">
                  <c:v>0.42</c:v>
                </c:pt>
                <c:pt idx="8317">
                  <c:v>0.46</c:v>
                </c:pt>
                <c:pt idx="8318">
                  <c:v>0.52</c:v>
                </c:pt>
                <c:pt idx="8319">
                  <c:v>0.55000000000000004</c:v>
                </c:pt>
                <c:pt idx="8320">
                  <c:v>0.5</c:v>
                </c:pt>
                <c:pt idx="8321">
                  <c:v>0.52</c:v>
                </c:pt>
                <c:pt idx="8322">
                  <c:v>0.8</c:v>
                </c:pt>
                <c:pt idx="8323">
                  <c:v>0.86</c:v>
                </c:pt>
                <c:pt idx="8324">
                  <c:v>0.77</c:v>
                </c:pt>
                <c:pt idx="8325">
                  <c:v>0.73</c:v>
                </c:pt>
                <c:pt idx="8326">
                  <c:v>0.54</c:v>
                </c:pt>
                <c:pt idx="8327">
                  <c:v>0.39</c:v>
                </c:pt>
                <c:pt idx="8328">
                  <c:v>0.18</c:v>
                </c:pt>
                <c:pt idx="8329">
                  <c:v>0.28000000000000003</c:v>
                </c:pt>
                <c:pt idx="8330">
                  <c:v>0.51</c:v>
                </c:pt>
                <c:pt idx="8331">
                  <c:v>0.39</c:v>
                </c:pt>
                <c:pt idx="8332">
                  <c:v>0.53</c:v>
                </c:pt>
                <c:pt idx="8333">
                  <c:v>0.51</c:v>
                </c:pt>
                <c:pt idx="8334">
                  <c:v>0.51</c:v>
                </c:pt>
                <c:pt idx="8335">
                  <c:v>0.48</c:v>
                </c:pt>
                <c:pt idx="8336">
                  <c:v>0.51</c:v>
                </c:pt>
                <c:pt idx="8337">
                  <c:v>0.54</c:v>
                </c:pt>
                <c:pt idx="8338">
                  <c:v>0.44</c:v>
                </c:pt>
                <c:pt idx="8339">
                  <c:v>0.51</c:v>
                </c:pt>
                <c:pt idx="8340">
                  <c:v>0.56000000000000005</c:v>
                </c:pt>
                <c:pt idx="8341">
                  <c:v>0.54</c:v>
                </c:pt>
                <c:pt idx="8342">
                  <c:v>0.96</c:v>
                </c:pt>
                <c:pt idx="8343">
                  <c:v>0.85</c:v>
                </c:pt>
                <c:pt idx="8344">
                  <c:v>0.76</c:v>
                </c:pt>
                <c:pt idx="8345">
                  <c:v>0.66</c:v>
                </c:pt>
                <c:pt idx="8346">
                  <c:v>0.35</c:v>
                </c:pt>
                <c:pt idx="8347">
                  <c:v>0.37</c:v>
                </c:pt>
                <c:pt idx="8348">
                  <c:v>0.49</c:v>
                </c:pt>
                <c:pt idx="8349">
                  <c:v>0.2</c:v>
                </c:pt>
                <c:pt idx="8350">
                  <c:v>0.08</c:v>
                </c:pt>
                <c:pt idx="8351">
                  <c:v>0.09</c:v>
                </c:pt>
                <c:pt idx="8352">
                  <c:v>0.46</c:v>
                </c:pt>
                <c:pt idx="8353">
                  <c:v>0.21</c:v>
                </c:pt>
                <c:pt idx="8354">
                  <c:v>0.11</c:v>
                </c:pt>
                <c:pt idx="8355">
                  <c:v>0.41</c:v>
                </c:pt>
                <c:pt idx="8356">
                  <c:v>0.59</c:v>
                </c:pt>
                <c:pt idx="8357">
                  <c:v>0.39</c:v>
                </c:pt>
                <c:pt idx="8358">
                  <c:v>0.33</c:v>
                </c:pt>
                <c:pt idx="8359">
                  <c:v>0.39</c:v>
                </c:pt>
                <c:pt idx="8360">
                  <c:v>0.55000000000000004</c:v>
                </c:pt>
                <c:pt idx="8361">
                  <c:v>0.57999999999999996</c:v>
                </c:pt>
                <c:pt idx="8362">
                  <c:v>0.32</c:v>
                </c:pt>
                <c:pt idx="8363">
                  <c:v>0.43</c:v>
                </c:pt>
                <c:pt idx="8364">
                  <c:v>0.26</c:v>
                </c:pt>
                <c:pt idx="8365">
                  <c:v>0.6</c:v>
                </c:pt>
                <c:pt idx="8366">
                  <c:v>0.69</c:v>
                </c:pt>
                <c:pt idx="8367">
                  <c:v>0.8</c:v>
                </c:pt>
                <c:pt idx="8368">
                  <c:v>0.72</c:v>
                </c:pt>
                <c:pt idx="8369">
                  <c:v>0.65</c:v>
                </c:pt>
                <c:pt idx="8370">
                  <c:v>0.89</c:v>
                </c:pt>
                <c:pt idx="8371">
                  <c:v>0.96</c:v>
                </c:pt>
                <c:pt idx="8372">
                  <c:v>0.57999999999999996</c:v>
                </c:pt>
                <c:pt idx="8373">
                  <c:v>0.56999999999999995</c:v>
                </c:pt>
                <c:pt idx="8374">
                  <c:v>0.51</c:v>
                </c:pt>
                <c:pt idx="8375">
                  <c:v>0.43</c:v>
                </c:pt>
                <c:pt idx="8376">
                  <c:v>0.28000000000000003</c:v>
                </c:pt>
                <c:pt idx="8377">
                  <c:v>0.18</c:v>
                </c:pt>
                <c:pt idx="8378">
                  <c:v>0.12</c:v>
                </c:pt>
                <c:pt idx="8379">
                  <c:v>0.23</c:v>
                </c:pt>
                <c:pt idx="8380">
                  <c:v>0.39</c:v>
                </c:pt>
                <c:pt idx="8381">
                  <c:v>0.42</c:v>
                </c:pt>
                <c:pt idx="8382">
                  <c:v>0.74</c:v>
                </c:pt>
                <c:pt idx="8383">
                  <c:v>0.77</c:v>
                </c:pt>
                <c:pt idx="8384">
                  <c:v>0.88</c:v>
                </c:pt>
                <c:pt idx="8385">
                  <c:v>0.35</c:v>
                </c:pt>
                <c:pt idx="8386">
                  <c:v>0.77</c:v>
                </c:pt>
                <c:pt idx="8387">
                  <c:v>0.95</c:v>
                </c:pt>
                <c:pt idx="8388">
                  <c:v>0.82</c:v>
                </c:pt>
                <c:pt idx="8389">
                  <c:v>0.69</c:v>
                </c:pt>
                <c:pt idx="8390">
                  <c:v>0.68</c:v>
                </c:pt>
                <c:pt idx="8391">
                  <c:v>0.66</c:v>
                </c:pt>
                <c:pt idx="8392">
                  <c:v>0.61</c:v>
                </c:pt>
                <c:pt idx="8393">
                  <c:v>0.66</c:v>
                </c:pt>
                <c:pt idx="8394">
                  <c:v>0.6</c:v>
                </c:pt>
                <c:pt idx="8395">
                  <c:v>0.53</c:v>
                </c:pt>
                <c:pt idx="8396">
                  <c:v>0.41</c:v>
                </c:pt>
                <c:pt idx="8397">
                  <c:v>0.49</c:v>
                </c:pt>
                <c:pt idx="8398">
                  <c:v>0.55000000000000004</c:v>
                </c:pt>
                <c:pt idx="8399">
                  <c:v>0.61</c:v>
                </c:pt>
                <c:pt idx="8400">
                  <c:v>0.54</c:v>
                </c:pt>
                <c:pt idx="8401">
                  <c:v>0.55000000000000004</c:v>
                </c:pt>
                <c:pt idx="8402">
                  <c:v>0.64</c:v>
                </c:pt>
                <c:pt idx="8403">
                  <c:v>0.72</c:v>
                </c:pt>
                <c:pt idx="8404">
                  <c:v>0.76</c:v>
                </c:pt>
                <c:pt idx="8405">
                  <c:v>0.75</c:v>
                </c:pt>
                <c:pt idx="8406">
                  <c:v>0.77</c:v>
                </c:pt>
                <c:pt idx="8407">
                  <c:v>0.69</c:v>
                </c:pt>
                <c:pt idx="8408">
                  <c:v>0.54</c:v>
                </c:pt>
                <c:pt idx="8409">
                  <c:v>0.44</c:v>
                </c:pt>
                <c:pt idx="8410">
                  <c:v>0.49</c:v>
                </c:pt>
                <c:pt idx="8411">
                  <c:v>0.7</c:v>
                </c:pt>
                <c:pt idx="8412">
                  <c:v>0.73</c:v>
                </c:pt>
                <c:pt idx="8413">
                  <c:v>0.69</c:v>
                </c:pt>
                <c:pt idx="8414">
                  <c:v>0.72</c:v>
                </c:pt>
                <c:pt idx="8415">
                  <c:v>0.76</c:v>
                </c:pt>
                <c:pt idx="8416">
                  <c:v>0.71</c:v>
                </c:pt>
                <c:pt idx="8417">
                  <c:v>0.66</c:v>
                </c:pt>
                <c:pt idx="8418">
                  <c:v>0.82</c:v>
                </c:pt>
                <c:pt idx="8419">
                  <c:v>0.7</c:v>
                </c:pt>
                <c:pt idx="8420">
                  <c:v>0.9</c:v>
                </c:pt>
                <c:pt idx="8421">
                  <c:v>0.71</c:v>
                </c:pt>
                <c:pt idx="8422">
                  <c:v>0.68</c:v>
                </c:pt>
                <c:pt idx="8423">
                  <c:v>0.66</c:v>
                </c:pt>
                <c:pt idx="8424">
                  <c:v>0.68</c:v>
                </c:pt>
                <c:pt idx="8425">
                  <c:v>0.88</c:v>
                </c:pt>
                <c:pt idx="8426">
                  <c:v>0.86</c:v>
                </c:pt>
                <c:pt idx="8427">
                  <c:v>0.83</c:v>
                </c:pt>
                <c:pt idx="8428">
                  <c:v>0.75</c:v>
                </c:pt>
                <c:pt idx="8429">
                  <c:v>0.7</c:v>
                </c:pt>
                <c:pt idx="8430">
                  <c:v>0.73</c:v>
                </c:pt>
                <c:pt idx="8431">
                  <c:v>0.76</c:v>
                </c:pt>
                <c:pt idx="8432">
                  <c:v>0.69</c:v>
                </c:pt>
                <c:pt idx="8433">
                  <c:v>0.83</c:v>
                </c:pt>
                <c:pt idx="8434">
                  <c:v>0.76</c:v>
                </c:pt>
                <c:pt idx="8435">
                  <c:v>1.23</c:v>
                </c:pt>
                <c:pt idx="8436">
                  <c:v>0.62</c:v>
                </c:pt>
                <c:pt idx="8437">
                  <c:v>0.68</c:v>
                </c:pt>
                <c:pt idx="8438">
                  <c:v>0.7</c:v>
                </c:pt>
                <c:pt idx="8439">
                  <c:v>0.66</c:v>
                </c:pt>
                <c:pt idx="8440">
                  <c:v>0.64</c:v>
                </c:pt>
                <c:pt idx="8441">
                  <c:v>0.57999999999999996</c:v>
                </c:pt>
                <c:pt idx="8442">
                  <c:v>0.62</c:v>
                </c:pt>
                <c:pt idx="8443">
                  <c:v>0.55000000000000004</c:v>
                </c:pt>
                <c:pt idx="8444">
                  <c:v>0.6</c:v>
                </c:pt>
                <c:pt idx="8445">
                  <c:v>0.62</c:v>
                </c:pt>
                <c:pt idx="8446">
                  <c:v>0.67</c:v>
                </c:pt>
                <c:pt idx="8447">
                  <c:v>0.64</c:v>
                </c:pt>
                <c:pt idx="8448">
                  <c:v>0.63</c:v>
                </c:pt>
                <c:pt idx="8449">
                  <c:v>0.61</c:v>
                </c:pt>
                <c:pt idx="8450">
                  <c:v>0.63</c:v>
                </c:pt>
                <c:pt idx="8451">
                  <c:v>0.63</c:v>
                </c:pt>
                <c:pt idx="8452">
                  <c:v>0.57999999999999996</c:v>
                </c:pt>
                <c:pt idx="8453">
                  <c:v>0.59</c:v>
                </c:pt>
                <c:pt idx="8454">
                  <c:v>0.59</c:v>
                </c:pt>
                <c:pt idx="8455">
                  <c:v>0.63</c:v>
                </c:pt>
                <c:pt idx="8456">
                  <c:v>0.61</c:v>
                </c:pt>
                <c:pt idx="8457">
                  <c:v>0.6</c:v>
                </c:pt>
                <c:pt idx="8458">
                  <c:v>0.6</c:v>
                </c:pt>
                <c:pt idx="8459">
                  <c:v>0.59</c:v>
                </c:pt>
                <c:pt idx="8460">
                  <c:v>0.56999999999999995</c:v>
                </c:pt>
                <c:pt idx="8461">
                  <c:v>0.62</c:v>
                </c:pt>
                <c:pt idx="8462">
                  <c:v>0.56000000000000005</c:v>
                </c:pt>
                <c:pt idx="8463">
                  <c:v>0.53</c:v>
                </c:pt>
                <c:pt idx="8464">
                  <c:v>0.39</c:v>
                </c:pt>
                <c:pt idx="8465">
                  <c:v>0.45</c:v>
                </c:pt>
                <c:pt idx="8466">
                  <c:v>0.49</c:v>
                </c:pt>
                <c:pt idx="8467">
                  <c:v>0.4</c:v>
                </c:pt>
                <c:pt idx="8468">
                  <c:v>0.39</c:v>
                </c:pt>
                <c:pt idx="8469">
                  <c:v>0.38</c:v>
                </c:pt>
                <c:pt idx="8470">
                  <c:v>0.35</c:v>
                </c:pt>
                <c:pt idx="8471">
                  <c:v>0.37</c:v>
                </c:pt>
                <c:pt idx="8472">
                  <c:v>0.33</c:v>
                </c:pt>
                <c:pt idx="8473">
                  <c:v>0.36</c:v>
                </c:pt>
                <c:pt idx="8474">
                  <c:v>0.34</c:v>
                </c:pt>
                <c:pt idx="8475">
                  <c:v>0.32</c:v>
                </c:pt>
                <c:pt idx="8476">
                  <c:v>0.37</c:v>
                </c:pt>
                <c:pt idx="8477">
                  <c:v>0.33</c:v>
                </c:pt>
                <c:pt idx="8478">
                  <c:v>0.32</c:v>
                </c:pt>
                <c:pt idx="8479">
                  <c:v>0.34</c:v>
                </c:pt>
                <c:pt idx="8480">
                  <c:v>0.34</c:v>
                </c:pt>
                <c:pt idx="8481">
                  <c:v>0.34</c:v>
                </c:pt>
                <c:pt idx="8482">
                  <c:v>0.31</c:v>
                </c:pt>
                <c:pt idx="8483">
                  <c:v>0.35</c:v>
                </c:pt>
                <c:pt idx="8484">
                  <c:v>0.43</c:v>
                </c:pt>
                <c:pt idx="8485">
                  <c:v>0.38</c:v>
                </c:pt>
                <c:pt idx="8486">
                  <c:v>0.37</c:v>
                </c:pt>
                <c:pt idx="8487">
                  <c:v>0.4</c:v>
                </c:pt>
                <c:pt idx="8488">
                  <c:v>0.43</c:v>
                </c:pt>
                <c:pt idx="8489">
                  <c:v>0.45</c:v>
                </c:pt>
                <c:pt idx="8490">
                  <c:v>0.42</c:v>
                </c:pt>
                <c:pt idx="8491">
                  <c:v>0.44</c:v>
                </c:pt>
                <c:pt idx="8492">
                  <c:v>0.38</c:v>
                </c:pt>
                <c:pt idx="8493">
                  <c:v>0.39</c:v>
                </c:pt>
                <c:pt idx="8494">
                  <c:v>0.35</c:v>
                </c:pt>
                <c:pt idx="8495">
                  <c:v>0.33</c:v>
                </c:pt>
                <c:pt idx="8496">
                  <c:v>0.35</c:v>
                </c:pt>
                <c:pt idx="8497">
                  <c:v>0.33</c:v>
                </c:pt>
                <c:pt idx="8498">
                  <c:v>0.34</c:v>
                </c:pt>
                <c:pt idx="8499">
                  <c:v>0.36</c:v>
                </c:pt>
                <c:pt idx="8500">
                  <c:v>0.38</c:v>
                </c:pt>
                <c:pt idx="8501">
                  <c:v>0.37</c:v>
                </c:pt>
                <c:pt idx="8502">
                  <c:v>0.36</c:v>
                </c:pt>
                <c:pt idx="8503">
                  <c:v>0.33</c:v>
                </c:pt>
                <c:pt idx="8504">
                  <c:v>0.36</c:v>
                </c:pt>
                <c:pt idx="8505">
                  <c:v>0.34</c:v>
                </c:pt>
                <c:pt idx="8506">
                  <c:v>0.38</c:v>
                </c:pt>
                <c:pt idx="8507">
                  <c:v>0.34</c:v>
                </c:pt>
                <c:pt idx="8508">
                  <c:v>0.32</c:v>
                </c:pt>
                <c:pt idx="8509">
                  <c:v>0.36</c:v>
                </c:pt>
                <c:pt idx="8510">
                  <c:v>0.27</c:v>
                </c:pt>
                <c:pt idx="8511">
                  <c:v>0.25</c:v>
                </c:pt>
                <c:pt idx="8512">
                  <c:v>0.28000000000000003</c:v>
                </c:pt>
                <c:pt idx="8513">
                  <c:v>0.31</c:v>
                </c:pt>
                <c:pt idx="8514">
                  <c:v>0.34</c:v>
                </c:pt>
                <c:pt idx="8515">
                  <c:v>0.37</c:v>
                </c:pt>
                <c:pt idx="8516">
                  <c:v>0.49</c:v>
                </c:pt>
                <c:pt idx="8517">
                  <c:v>0.34</c:v>
                </c:pt>
                <c:pt idx="8518">
                  <c:v>0.32</c:v>
                </c:pt>
                <c:pt idx="8519">
                  <c:v>0.28000000000000003</c:v>
                </c:pt>
                <c:pt idx="8520">
                  <c:v>0.2</c:v>
                </c:pt>
                <c:pt idx="8521">
                  <c:v>0.3</c:v>
                </c:pt>
                <c:pt idx="8522">
                  <c:v>0.3</c:v>
                </c:pt>
                <c:pt idx="8523">
                  <c:v>0.46</c:v>
                </c:pt>
                <c:pt idx="8524">
                  <c:v>0.36</c:v>
                </c:pt>
                <c:pt idx="8525">
                  <c:v>0.36</c:v>
                </c:pt>
                <c:pt idx="8526">
                  <c:v>0.15</c:v>
                </c:pt>
                <c:pt idx="8527">
                  <c:v>0.18</c:v>
                </c:pt>
                <c:pt idx="8528">
                  <c:v>0.09</c:v>
                </c:pt>
                <c:pt idx="8529">
                  <c:v>0.21</c:v>
                </c:pt>
                <c:pt idx="8530">
                  <c:v>0.96</c:v>
                </c:pt>
                <c:pt idx="8531">
                  <c:v>0.96</c:v>
                </c:pt>
                <c:pt idx="8532">
                  <c:v>0.9</c:v>
                </c:pt>
                <c:pt idx="8533">
                  <c:v>0.78</c:v>
                </c:pt>
                <c:pt idx="8534">
                  <c:v>0.85</c:v>
                </c:pt>
                <c:pt idx="8535">
                  <c:v>0.68</c:v>
                </c:pt>
                <c:pt idx="8536">
                  <c:v>0.56999999999999995</c:v>
                </c:pt>
                <c:pt idx="8537">
                  <c:v>0.52</c:v>
                </c:pt>
                <c:pt idx="8538">
                  <c:v>0.48</c:v>
                </c:pt>
                <c:pt idx="8539">
                  <c:v>0.46</c:v>
                </c:pt>
                <c:pt idx="8540">
                  <c:v>0.4</c:v>
                </c:pt>
                <c:pt idx="8541">
                  <c:v>0.36</c:v>
                </c:pt>
                <c:pt idx="8542">
                  <c:v>0.34</c:v>
                </c:pt>
                <c:pt idx="8543">
                  <c:v>0.28999999999999998</c:v>
                </c:pt>
                <c:pt idx="8544">
                  <c:v>0.31</c:v>
                </c:pt>
                <c:pt idx="8545">
                  <c:v>0.4</c:v>
                </c:pt>
                <c:pt idx="8546">
                  <c:v>0.46</c:v>
                </c:pt>
                <c:pt idx="8547">
                  <c:v>0.49</c:v>
                </c:pt>
                <c:pt idx="8548">
                  <c:v>0.46</c:v>
                </c:pt>
                <c:pt idx="8549">
                  <c:v>0.43</c:v>
                </c:pt>
                <c:pt idx="8550">
                  <c:v>0.46</c:v>
                </c:pt>
                <c:pt idx="8551">
                  <c:v>0.54</c:v>
                </c:pt>
                <c:pt idx="8552">
                  <c:v>0.5</c:v>
                </c:pt>
                <c:pt idx="8553">
                  <c:v>0.33</c:v>
                </c:pt>
                <c:pt idx="8554">
                  <c:v>0.28000000000000003</c:v>
                </c:pt>
                <c:pt idx="8555">
                  <c:v>0.28999999999999998</c:v>
                </c:pt>
                <c:pt idx="8556">
                  <c:v>0.3</c:v>
                </c:pt>
                <c:pt idx="8557">
                  <c:v>0.27</c:v>
                </c:pt>
                <c:pt idx="8558">
                  <c:v>0.38</c:v>
                </c:pt>
                <c:pt idx="8559">
                  <c:v>0.61</c:v>
                </c:pt>
                <c:pt idx="8560">
                  <c:v>0.57999999999999996</c:v>
                </c:pt>
                <c:pt idx="8561">
                  <c:v>0.6</c:v>
                </c:pt>
                <c:pt idx="8562">
                  <c:v>0.64</c:v>
                </c:pt>
                <c:pt idx="8563">
                  <c:v>0.57999999999999996</c:v>
                </c:pt>
                <c:pt idx="8564">
                  <c:v>0.6</c:v>
                </c:pt>
                <c:pt idx="8565">
                  <c:v>0.55000000000000004</c:v>
                </c:pt>
                <c:pt idx="8566">
                  <c:v>0.63</c:v>
                </c:pt>
                <c:pt idx="8567">
                  <c:v>0.45</c:v>
                </c:pt>
                <c:pt idx="8568">
                  <c:v>0.38</c:v>
                </c:pt>
                <c:pt idx="8569">
                  <c:v>0.42</c:v>
                </c:pt>
                <c:pt idx="8570">
                  <c:v>0.44</c:v>
                </c:pt>
                <c:pt idx="8571">
                  <c:v>0.41</c:v>
                </c:pt>
                <c:pt idx="8572">
                  <c:v>0.39</c:v>
                </c:pt>
                <c:pt idx="8573">
                  <c:v>0.37</c:v>
                </c:pt>
                <c:pt idx="8574">
                  <c:v>0.39</c:v>
                </c:pt>
                <c:pt idx="8575">
                  <c:v>0.42</c:v>
                </c:pt>
                <c:pt idx="8576">
                  <c:v>0.37</c:v>
                </c:pt>
                <c:pt idx="8577">
                  <c:v>0.4</c:v>
                </c:pt>
                <c:pt idx="8578">
                  <c:v>0.39</c:v>
                </c:pt>
                <c:pt idx="8579">
                  <c:v>0.37</c:v>
                </c:pt>
                <c:pt idx="8580">
                  <c:v>0.34</c:v>
                </c:pt>
                <c:pt idx="8581">
                  <c:v>0.38</c:v>
                </c:pt>
                <c:pt idx="8582">
                  <c:v>0.36</c:v>
                </c:pt>
                <c:pt idx="8583">
                  <c:v>0.3</c:v>
                </c:pt>
                <c:pt idx="8584">
                  <c:v>0.34</c:v>
                </c:pt>
                <c:pt idx="8585">
                  <c:v>0.44</c:v>
                </c:pt>
                <c:pt idx="8586">
                  <c:v>0.32</c:v>
                </c:pt>
                <c:pt idx="8587">
                  <c:v>0.4</c:v>
                </c:pt>
                <c:pt idx="8588">
                  <c:v>0.36</c:v>
                </c:pt>
                <c:pt idx="8589">
                  <c:v>0.42</c:v>
                </c:pt>
                <c:pt idx="8590">
                  <c:v>0.38</c:v>
                </c:pt>
                <c:pt idx="8591">
                  <c:v>0.39</c:v>
                </c:pt>
                <c:pt idx="8592">
                  <c:v>0.38</c:v>
                </c:pt>
                <c:pt idx="8593">
                  <c:v>0.34</c:v>
                </c:pt>
                <c:pt idx="8594">
                  <c:v>0.42</c:v>
                </c:pt>
                <c:pt idx="8595">
                  <c:v>0.39</c:v>
                </c:pt>
                <c:pt idx="8596">
                  <c:v>0.39</c:v>
                </c:pt>
                <c:pt idx="8597">
                  <c:v>0.42</c:v>
                </c:pt>
                <c:pt idx="8598">
                  <c:v>0.4</c:v>
                </c:pt>
                <c:pt idx="8599">
                  <c:v>0.26</c:v>
                </c:pt>
                <c:pt idx="8600">
                  <c:v>0.26</c:v>
                </c:pt>
                <c:pt idx="8601">
                  <c:v>0.34</c:v>
                </c:pt>
                <c:pt idx="8602">
                  <c:v>0.36</c:v>
                </c:pt>
                <c:pt idx="8603">
                  <c:v>0.32</c:v>
                </c:pt>
                <c:pt idx="8604">
                  <c:v>0.26</c:v>
                </c:pt>
                <c:pt idx="8605">
                  <c:v>0.32</c:v>
                </c:pt>
                <c:pt idx="8606">
                  <c:v>0.35</c:v>
                </c:pt>
                <c:pt idx="8607">
                  <c:v>0.37</c:v>
                </c:pt>
                <c:pt idx="8608">
                  <c:v>0.35</c:v>
                </c:pt>
                <c:pt idx="8609">
                  <c:v>0.36</c:v>
                </c:pt>
                <c:pt idx="8610">
                  <c:v>0.38</c:v>
                </c:pt>
                <c:pt idx="8611">
                  <c:v>0.44</c:v>
                </c:pt>
                <c:pt idx="8612">
                  <c:v>0.4</c:v>
                </c:pt>
                <c:pt idx="8613">
                  <c:v>0.37</c:v>
                </c:pt>
                <c:pt idx="8614">
                  <c:v>0.34</c:v>
                </c:pt>
                <c:pt idx="8615">
                  <c:v>0.5</c:v>
                </c:pt>
                <c:pt idx="8616">
                  <c:v>0.44</c:v>
                </c:pt>
                <c:pt idx="8617">
                  <c:v>0.41</c:v>
                </c:pt>
                <c:pt idx="8618">
                  <c:v>0.36</c:v>
                </c:pt>
                <c:pt idx="8619">
                  <c:v>0.38</c:v>
                </c:pt>
                <c:pt idx="8620">
                  <c:v>0.4</c:v>
                </c:pt>
                <c:pt idx="8621">
                  <c:v>0.42</c:v>
                </c:pt>
                <c:pt idx="8622">
                  <c:v>0.38</c:v>
                </c:pt>
                <c:pt idx="8623">
                  <c:v>0.53</c:v>
                </c:pt>
                <c:pt idx="8624">
                  <c:v>0.12</c:v>
                </c:pt>
                <c:pt idx="8625">
                  <c:v>0.89</c:v>
                </c:pt>
                <c:pt idx="8626">
                  <c:v>0.79</c:v>
                </c:pt>
                <c:pt idx="8627">
                  <c:v>0.56000000000000005</c:v>
                </c:pt>
                <c:pt idx="8628">
                  <c:v>0.48</c:v>
                </c:pt>
                <c:pt idx="8629">
                  <c:v>0.39</c:v>
                </c:pt>
                <c:pt idx="8630">
                  <c:v>0.3</c:v>
                </c:pt>
                <c:pt idx="8631">
                  <c:v>0.33</c:v>
                </c:pt>
                <c:pt idx="8632">
                  <c:v>0.28999999999999998</c:v>
                </c:pt>
                <c:pt idx="8633">
                  <c:v>0.3</c:v>
                </c:pt>
                <c:pt idx="8634">
                  <c:v>0.33</c:v>
                </c:pt>
                <c:pt idx="8635">
                  <c:v>0.25</c:v>
                </c:pt>
                <c:pt idx="8636">
                  <c:v>0.28999999999999998</c:v>
                </c:pt>
                <c:pt idx="8637">
                  <c:v>0.27</c:v>
                </c:pt>
                <c:pt idx="8638">
                  <c:v>0.21</c:v>
                </c:pt>
                <c:pt idx="8639">
                  <c:v>0.18</c:v>
                </c:pt>
                <c:pt idx="8640">
                  <c:v>0.21</c:v>
                </c:pt>
                <c:pt idx="8641">
                  <c:v>0.27</c:v>
                </c:pt>
                <c:pt idx="8642">
                  <c:v>0.34</c:v>
                </c:pt>
                <c:pt idx="8643">
                  <c:v>0.36</c:v>
                </c:pt>
                <c:pt idx="8644">
                  <c:v>0.6</c:v>
                </c:pt>
                <c:pt idx="8645">
                  <c:v>0.9</c:v>
                </c:pt>
                <c:pt idx="8646">
                  <c:v>0.55000000000000004</c:v>
                </c:pt>
                <c:pt idx="8647">
                  <c:v>0.49</c:v>
                </c:pt>
                <c:pt idx="8648">
                  <c:v>0.46</c:v>
                </c:pt>
                <c:pt idx="8649">
                  <c:v>0.42</c:v>
                </c:pt>
                <c:pt idx="8650">
                  <c:v>0.45</c:v>
                </c:pt>
                <c:pt idx="8651">
                  <c:v>0.69</c:v>
                </c:pt>
                <c:pt idx="8652">
                  <c:v>0.6</c:v>
                </c:pt>
                <c:pt idx="8653">
                  <c:v>0.57999999999999996</c:v>
                </c:pt>
                <c:pt idx="8654">
                  <c:v>0.51</c:v>
                </c:pt>
                <c:pt idx="8655">
                  <c:v>0.5</c:v>
                </c:pt>
                <c:pt idx="8656">
                  <c:v>0.55000000000000004</c:v>
                </c:pt>
                <c:pt idx="8657">
                  <c:v>0.53</c:v>
                </c:pt>
                <c:pt idx="8658">
                  <c:v>0.5</c:v>
                </c:pt>
                <c:pt idx="8659">
                  <c:v>0.4</c:v>
                </c:pt>
                <c:pt idx="8660">
                  <c:v>0.38</c:v>
                </c:pt>
                <c:pt idx="8661">
                  <c:v>0.34</c:v>
                </c:pt>
                <c:pt idx="8662">
                  <c:v>0.28999999999999998</c:v>
                </c:pt>
                <c:pt idx="8663">
                  <c:v>0.28000000000000003</c:v>
                </c:pt>
                <c:pt idx="8664">
                  <c:v>0.3</c:v>
                </c:pt>
                <c:pt idx="8665">
                  <c:v>0.33</c:v>
                </c:pt>
                <c:pt idx="8666">
                  <c:v>0.36</c:v>
                </c:pt>
                <c:pt idx="8667">
                  <c:v>0.37</c:v>
                </c:pt>
                <c:pt idx="8668">
                  <c:v>0.36</c:v>
                </c:pt>
                <c:pt idx="8669">
                  <c:v>0.33</c:v>
                </c:pt>
                <c:pt idx="8670">
                  <c:v>0.45</c:v>
                </c:pt>
                <c:pt idx="8671">
                  <c:v>0.39</c:v>
                </c:pt>
                <c:pt idx="8672">
                  <c:v>0.38</c:v>
                </c:pt>
                <c:pt idx="8673">
                  <c:v>0.37</c:v>
                </c:pt>
                <c:pt idx="8674">
                  <c:v>0.39</c:v>
                </c:pt>
                <c:pt idx="8675">
                  <c:v>0.3</c:v>
                </c:pt>
                <c:pt idx="8676">
                  <c:v>0.28000000000000003</c:v>
                </c:pt>
                <c:pt idx="8677">
                  <c:v>0.43</c:v>
                </c:pt>
                <c:pt idx="8678">
                  <c:v>0.45</c:v>
                </c:pt>
                <c:pt idx="8679">
                  <c:v>0.37</c:v>
                </c:pt>
                <c:pt idx="8680">
                  <c:v>0.42</c:v>
                </c:pt>
                <c:pt idx="8681">
                  <c:v>0.4</c:v>
                </c:pt>
                <c:pt idx="8682">
                  <c:v>0.39</c:v>
                </c:pt>
                <c:pt idx="8683">
                  <c:v>0.42</c:v>
                </c:pt>
                <c:pt idx="8684">
                  <c:v>0.41</c:v>
                </c:pt>
                <c:pt idx="8685">
                  <c:v>0.4</c:v>
                </c:pt>
                <c:pt idx="8686">
                  <c:v>0.43</c:v>
                </c:pt>
                <c:pt idx="8687">
                  <c:v>0.45</c:v>
                </c:pt>
                <c:pt idx="8688">
                  <c:v>0.43</c:v>
                </c:pt>
                <c:pt idx="8689">
                  <c:v>0.39</c:v>
                </c:pt>
                <c:pt idx="8690">
                  <c:v>0.4</c:v>
                </c:pt>
                <c:pt idx="8691">
                  <c:v>0.39</c:v>
                </c:pt>
                <c:pt idx="8692">
                  <c:v>0.34</c:v>
                </c:pt>
                <c:pt idx="8693">
                  <c:v>0.33</c:v>
                </c:pt>
                <c:pt idx="8694">
                  <c:v>0.28999999999999998</c:v>
                </c:pt>
                <c:pt idx="8695">
                  <c:v>0.2</c:v>
                </c:pt>
                <c:pt idx="8696">
                  <c:v>0.16</c:v>
                </c:pt>
                <c:pt idx="8697">
                  <c:v>0.13</c:v>
                </c:pt>
                <c:pt idx="8698">
                  <c:v>0.17</c:v>
                </c:pt>
                <c:pt idx="8699">
                  <c:v>0.1</c:v>
                </c:pt>
                <c:pt idx="8700">
                  <c:v>0.25</c:v>
                </c:pt>
                <c:pt idx="8701">
                  <c:v>0.3</c:v>
                </c:pt>
                <c:pt idx="8702">
                  <c:v>0.32</c:v>
                </c:pt>
                <c:pt idx="8703">
                  <c:v>0.4</c:v>
                </c:pt>
                <c:pt idx="8704">
                  <c:v>0.3</c:v>
                </c:pt>
                <c:pt idx="8705">
                  <c:v>0.56000000000000005</c:v>
                </c:pt>
                <c:pt idx="8706">
                  <c:v>0.4</c:v>
                </c:pt>
                <c:pt idx="8707">
                  <c:v>0.42</c:v>
                </c:pt>
                <c:pt idx="8708">
                  <c:v>0.43</c:v>
                </c:pt>
                <c:pt idx="8709">
                  <c:v>0.48</c:v>
                </c:pt>
                <c:pt idx="8710">
                  <c:v>0.41</c:v>
                </c:pt>
                <c:pt idx="8711">
                  <c:v>0.49</c:v>
                </c:pt>
                <c:pt idx="8712">
                  <c:v>0.37</c:v>
                </c:pt>
                <c:pt idx="8713">
                  <c:v>0.35</c:v>
                </c:pt>
                <c:pt idx="8714">
                  <c:v>0.37</c:v>
                </c:pt>
                <c:pt idx="8715">
                  <c:v>0.35</c:v>
                </c:pt>
                <c:pt idx="8716">
                  <c:v>0.37</c:v>
                </c:pt>
                <c:pt idx="8717">
                  <c:v>0.39</c:v>
                </c:pt>
                <c:pt idx="8718">
                  <c:v>0.31</c:v>
                </c:pt>
                <c:pt idx="8719">
                  <c:v>0.28000000000000003</c:v>
                </c:pt>
                <c:pt idx="8720">
                  <c:v>0.31</c:v>
                </c:pt>
                <c:pt idx="8721">
                  <c:v>0.33</c:v>
                </c:pt>
                <c:pt idx="8722">
                  <c:v>0.39</c:v>
                </c:pt>
                <c:pt idx="8723">
                  <c:v>0.4</c:v>
                </c:pt>
                <c:pt idx="8724">
                  <c:v>0.38</c:v>
                </c:pt>
                <c:pt idx="8725">
                  <c:v>0.36</c:v>
                </c:pt>
                <c:pt idx="8726">
                  <c:v>0.35</c:v>
                </c:pt>
                <c:pt idx="8727">
                  <c:v>0.3</c:v>
                </c:pt>
                <c:pt idx="8728">
                  <c:v>0.34</c:v>
                </c:pt>
                <c:pt idx="8729">
                  <c:v>0.35</c:v>
                </c:pt>
                <c:pt idx="8730">
                  <c:v>0.33</c:v>
                </c:pt>
                <c:pt idx="8731">
                  <c:v>0.4</c:v>
                </c:pt>
                <c:pt idx="8732">
                  <c:v>0.42</c:v>
                </c:pt>
                <c:pt idx="8733">
                  <c:v>0.44</c:v>
                </c:pt>
                <c:pt idx="8734">
                  <c:v>0.9</c:v>
                </c:pt>
                <c:pt idx="8735">
                  <c:v>0.7</c:v>
                </c:pt>
                <c:pt idx="8736">
                  <c:v>1.24</c:v>
                </c:pt>
                <c:pt idx="8737">
                  <c:v>1.1000000000000001</c:v>
                </c:pt>
                <c:pt idx="8738">
                  <c:v>0.82</c:v>
                </c:pt>
                <c:pt idx="8739">
                  <c:v>0.78</c:v>
                </c:pt>
                <c:pt idx="8740">
                  <c:v>0.49</c:v>
                </c:pt>
                <c:pt idx="8741">
                  <c:v>0.46</c:v>
                </c:pt>
                <c:pt idx="8742">
                  <c:v>0.4</c:v>
                </c:pt>
                <c:pt idx="8743">
                  <c:v>0.2</c:v>
                </c:pt>
                <c:pt idx="8744">
                  <c:v>0.23</c:v>
                </c:pt>
                <c:pt idx="8745">
                  <c:v>0.2</c:v>
                </c:pt>
                <c:pt idx="8746">
                  <c:v>0.39</c:v>
                </c:pt>
                <c:pt idx="8747">
                  <c:v>0.52</c:v>
                </c:pt>
                <c:pt idx="8748">
                  <c:v>0.48</c:v>
                </c:pt>
                <c:pt idx="8749">
                  <c:v>0.4</c:v>
                </c:pt>
                <c:pt idx="8750">
                  <c:v>0.38</c:v>
                </c:pt>
                <c:pt idx="8751">
                  <c:v>0.36</c:v>
                </c:pt>
                <c:pt idx="8752">
                  <c:v>0.45</c:v>
                </c:pt>
                <c:pt idx="8753">
                  <c:v>0.41</c:v>
                </c:pt>
                <c:pt idx="8754">
                  <c:v>0.36</c:v>
                </c:pt>
                <c:pt idx="8755">
                  <c:v>0.34</c:v>
                </c:pt>
                <c:pt idx="8756">
                  <c:v>0.39</c:v>
                </c:pt>
                <c:pt idx="8757">
                  <c:v>0.37</c:v>
                </c:pt>
                <c:pt idx="8758">
                  <c:v>0.45</c:v>
                </c:pt>
                <c:pt idx="8759">
                  <c:v>0.43</c:v>
                </c:pt>
                <c:pt idx="8760">
                  <c:v>0.4</c:v>
                </c:pt>
                <c:pt idx="8761">
                  <c:v>0.39</c:v>
                </c:pt>
                <c:pt idx="8762">
                  <c:v>0.41</c:v>
                </c:pt>
                <c:pt idx="8763">
                  <c:v>0.28999999999999998</c:v>
                </c:pt>
                <c:pt idx="8764">
                  <c:v>0.25</c:v>
                </c:pt>
                <c:pt idx="8765">
                  <c:v>0.23</c:v>
                </c:pt>
                <c:pt idx="8766">
                  <c:v>0.38</c:v>
                </c:pt>
                <c:pt idx="8767">
                  <c:v>0.35</c:v>
                </c:pt>
                <c:pt idx="8768">
                  <c:v>0.4</c:v>
                </c:pt>
                <c:pt idx="8769">
                  <c:v>0.34</c:v>
                </c:pt>
                <c:pt idx="8770">
                  <c:v>0.36</c:v>
                </c:pt>
                <c:pt idx="8771">
                  <c:v>0.34</c:v>
                </c:pt>
                <c:pt idx="8772">
                  <c:v>0.37</c:v>
                </c:pt>
                <c:pt idx="8773">
                  <c:v>0.35</c:v>
                </c:pt>
                <c:pt idx="8774">
                  <c:v>0.37</c:v>
                </c:pt>
                <c:pt idx="8775">
                  <c:v>0.33</c:v>
                </c:pt>
                <c:pt idx="8776">
                  <c:v>0.36</c:v>
                </c:pt>
                <c:pt idx="8777">
                  <c:v>0.35</c:v>
                </c:pt>
                <c:pt idx="8778">
                  <c:v>0.39</c:v>
                </c:pt>
                <c:pt idx="8779">
                  <c:v>0.33</c:v>
                </c:pt>
                <c:pt idx="8780">
                  <c:v>0.28999999999999998</c:v>
                </c:pt>
                <c:pt idx="8781">
                  <c:v>0.31</c:v>
                </c:pt>
                <c:pt idx="8782">
                  <c:v>0.35</c:v>
                </c:pt>
                <c:pt idx="8783">
                  <c:v>0.41</c:v>
                </c:pt>
                <c:pt idx="8784">
                  <c:v>0.37</c:v>
                </c:pt>
                <c:pt idx="8785">
                  <c:v>0.36</c:v>
                </c:pt>
                <c:pt idx="8786">
                  <c:v>0.38</c:v>
                </c:pt>
                <c:pt idx="8787">
                  <c:v>0.36</c:v>
                </c:pt>
                <c:pt idx="8788">
                  <c:v>0.37</c:v>
                </c:pt>
                <c:pt idx="8789">
                  <c:v>0.34</c:v>
                </c:pt>
                <c:pt idx="8790">
                  <c:v>0.38</c:v>
                </c:pt>
                <c:pt idx="8791">
                  <c:v>0.45</c:v>
                </c:pt>
                <c:pt idx="8792">
                  <c:v>0.43</c:v>
                </c:pt>
                <c:pt idx="8793">
                  <c:v>0.38</c:v>
                </c:pt>
                <c:pt idx="8794">
                  <c:v>0.36</c:v>
                </c:pt>
                <c:pt idx="8795">
                  <c:v>0.31</c:v>
                </c:pt>
                <c:pt idx="8796">
                  <c:v>0.32</c:v>
                </c:pt>
                <c:pt idx="8797">
                  <c:v>0.35</c:v>
                </c:pt>
                <c:pt idx="8798">
                  <c:v>0.38</c:v>
                </c:pt>
                <c:pt idx="8799">
                  <c:v>0.36</c:v>
                </c:pt>
                <c:pt idx="8800">
                  <c:v>0.32</c:v>
                </c:pt>
                <c:pt idx="8801">
                  <c:v>0.34</c:v>
                </c:pt>
                <c:pt idx="8802">
                  <c:v>0.34</c:v>
                </c:pt>
                <c:pt idx="8803">
                  <c:v>0.62</c:v>
                </c:pt>
                <c:pt idx="8804">
                  <c:v>0.31</c:v>
                </c:pt>
                <c:pt idx="8805">
                  <c:v>0.38</c:v>
                </c:pt>
                <c:pt idx="8806">
                  <c:v>0.34</c:v>
                </c:pt>
                <c:pt idx="8807">
                  <c:v>0.36</c:v>
                </c:pt>
                <c:pt idx="8808">
                  <c:v>0.46</c:v>
                </c:pt>
                <c:pt idx="8809">
                  <c:v>0.44</c:v>
                </c:pt>
                <c:pt idx="8810">
                  <c:v>0.42</c:v>
                </c:pt>
                <c:pt idx="8811">
                  <c:v>0.37</c:v>
                </c:pt>
                <c:pt idx="8812">
                  <c:v>0.38</c:v>
                </c:pt>
                <c:pt idx="8813">
                  <c:v>0.53</c:v>
                </c:pt>
                <c:pt idx="8814">
                  <c:v>0.49</c:v>
                </c:pt>
                <c:pt idx="8815">
                  <c:v>0.52</c:v>
                </c:pt>
                <c:pt idx="8816">
                  <c:v>0.54</c:v>
                </c:pt>
                <c:pt idx="8817">
                  <c:v>0.51</c:v>
                </c:pt>
                <c:pt idx="8818">
                  <c:v>0.55000000000000004</c:v>
                </c:pt>
                <c:pt idx="8819">
                  <c:v>0.5</c:v>
                </c:pt>
                <c:pt idx="8820">
                  <c:v>0.52</c:v>
                </c:pt>
                <c:pt idx="8821">
                  <c:v>0.48</c:v>
                </c:pt>
                <c:pt idx="8822">
                  <c:v>0.47</c:v>
                </c:pt>
                <c:pt idx="8823">
                  <c:v>0.46</c:v>
                </c:pt>
                <c:pt idx="8824">
                  <c:v>0.48</c:v>
                </c:pt>
                <c:pt idx="8825">
                  <c:v>0.47</c:v>
                </c:pt>
                <c:pt idx="8826">
                  <c:v>0.45</c:v>
                </c:pt>
                <c:pt idx="8827">
                  <c:v>0.39</c:v>
                </c:pt>
                <c:pt idx="8828">
                  <c:v>0.34</c:v>
                </c:pt>
                <c:pt idx="8829">
                  <c:v>0.37</c:v>
                </c:pt>
                <c:pt idx="8830">
                  <c:v>0.42</c:v>
                </c:pt>
                <c:pt idx="8831">
                  <c:v>0.44</c:v>
                </c:pt>
                <c:pt idx="8832">
                  <c:v>0.6</c:v>
                </c:pt>
                <c:pt idx="8833">
                  <c:v>0.4</c:v>
                </c:pt>
                <c:pt idx="8834">
                  <c:v>0.36</c:v>
                </c:pt>
                <c:pt idx="8835">
                  <c:v>0.43</c:v>
                </c:pt>
                <c:pt idx="8836">
                  <c:v>0.41</c:v>
                </c:pt>
                <c:pt idx="8837">
                  <c:v>0.42</c:v>
                </c:pt>
                <c:pt idx="8838">
                  <c:v>0.41</c:v>
                </c:pt>
                <c:pt idx="8839">
                  <c:v>0.28999999999999998</c:v>
                </c:pt>
                <c:pt idx="8840">
                  <c:v>0.53</c:v>
                </c:pt>
                <c:pt idx="8841">
                  <c:v>0.8</c:v>
                </c:pt>
                <c:pt idx="8842">
                  <c:v>0.73</c:v>
                </c:pt>
                <c:pt idx="8843">
                  <c:v>0.64</c:v>
                </c:pt>
                <c:pt idx="8844">
                  <c:v>0.62</c:v>
                </c:pt>
                <c:pt idx="8845">
                  <c:v>0.54</c:v>
                </c:pt>
                <c:pt idx="8846">
                  <c:v>0.49</c:v>
                </c:pt>
                <c:pt idx="8847">
                  <c:v>0.5</c:v>
                </c:pt>
                <c:pt idx="8848">
                  <c:v>0.55000000000000004</c:v>
                </c:pt>
                <c:pt idx="8849">
                  <c:v>0.56999999999999995</c:v>
                </c:pt>
                <c:pt idx="8850">
                  <c:v>0.57999999999999996</c:v>
                </c:pt>
                <c:pt idx="8851">
                  <c:v>0.49</c:v>
                </c:pt>
                <c:pt idx="8852">
                  <c:v>0.51</c:v>
                </c:pt>
                <c:pt idx="8853">
                  <c:v>0.56999999999999995</c:v>
                </c:pt>
                <c:pt idx="8854">
                  <c:v>0.51</c:v>
                </c:pt>
                <c:pt idx="8855">
                  <c:v>0.48</c:v>
                </c:pt>
                <c:pt idx="8856">
                  <c:v>0.56000000000000005</c:v>
                </c:pt>
                <c:pt idx="8857">
                  <c:v>0.52</c:v>
                </c:pt>
                <c:pt idx="8858">
                  <c:v>0.59</c:v>
                </c:pt>
                <c:pt idx="8859">
                  <c:v>0.59</c:v>
                </c:pt>
                <c:pt idx="8860">
                  <c:v>0.55000000000000004</c:v>
                </c:pt>
                <c:pt idx="8861">
                  <c:v>0.53</c:v>
                </c:pt>
                <c:pt idx="8862">
                  <c:v>0.57999999999999996</c:v>
                </c:pt>
                <c:pt idx="8863">
                  <c:v>0.59</c:v>
                </c:pt>
                <c:pt idx="8864">
                  <c:v>0.54</c:v>
                </c:pt>
                <c:pt idx="8865">
                  <c:v>0.55000000000000004</c:v>
                </c:pt>
                <c:pt idx="8866">
                  <c:v>0.53</c:v>
                </c:pt>
                <c:pt idx="8867">
                  <c:v>0.54</c:v>
                </c:pt>
                <c:pt idx="8868">
                  <c:v>0.5</c:v>
                </c:pt>
                <c:pt idx="8869">
                  <c:v>0.55000000000000004</c:v>
                </c:pt>
                <c:pt idx="8870">
                  <c:v>0.52</c:v>
                </c:pt>
                <c:pt idx="8871">
                  <c:v>0.48</c:v>
                </c:pt>
                <c:pt idx="8872">
                  <c:v>0.53</c:v>
                </c:pt>
                <c:pt idx="8873">
                  <c:v>0.46</c:v>
                </c:pt>
                <c:pt idx="8874">
                  <c:v>0.49</c:v>
                </c:pt>
                <c:pt idx="8875">
                  <c:v>0.51</c:v>
                </c:pt>
                <c:pt idx="8876">
                  <c:v>0.51</c:v>
                </c:pt>
                <c:pt idx="8877">
                  <c:v>0.37</c:v>
                </c:pt>
                <c:pt idx="8878">
                  <c:v>0.53</c:v>
                </c:pt>
                <c:pt idx="8879">
                  <c:v>0.55000000000000004</c:v>
                </c:pt>
                <c:pt idx="8880">
                  <c:v>0.53</c:v>
                </c:pt>
                <c:pt idx="8881">
                  <c:v>0.53</c:v>
                </c:pt>
                <c:pt idx="8882">
                  <c:v>0.55000000000000004</c:v>
                </c:pt>
                <c:pt idx="8883">
                  <c:v>0.48</c:v>
                </c:pt>
                <c:pt idx="8884">
                  <c:v>0.45</c:v>
                </c:pt>
                <c:pt idx="8885">
                  <c:v>0.51</c:v>
                </c:pt>
                <c:pt idx="8886">
                  <c:v>0.52</c:v>
                </c:pt>
                <c:pt idx="8887">
                  <c:v>0.56000000000000005</c:v>
                </c:pt>
                <c:pt idx="8888">
                  <c:v>0.45</c:v>
                </c:pt>
                <c:pt idx="8889">
                  <c:v>0.47</c:v>
                </c:pt>
                <c:pt idx="8890">
                  <c:v>0.43</c:v>
                </c:pt>
                <c:pt idx="8891">
                  <c:v>0.46</c:v>
                </c:pt>
                <c:pt idx="8892">
                  <c:v>0.49</c:v>
                </c:pt>
                <c:pt idx="8893">
                  <c:v>0.47</c:v>
                </c:pt>
                <c:pt idx="8894">
                  <c:v>0.45</c:v>
                </c:pt>
                <c:pt idx="8895">
                  <c:v>0.48</c:v>
                </c:pt>
                <c:pt idx="8896">
                  <c:v>0.44</c:v>
                </c:pt>
                <c:pt idx="8897">
                  <c:v>0.46</c:v>
                </c:pt>
                <c:pt idx="8898">
                  <c:v>0.43</c:v>
                </c:pt>
                <c:pt idx="8899">
                  <c:v>0.44</c:v>
                </c:pt>
                <c:pt idx="8900">
                  <c:v>0.48</c:v>
                </c:pt>
                <c:pt idx="8901">
                  <c:v>0.49</c:v>
                </c:pt>
                <c:pt idx="8902">
                  <c:v>0.51</c:v>
                </c:pt>
                <c:pt idx="8903">
                  <c:v>0.54</c:v>
                </c:pt>
                <c:pt idx="8904">
                  <c:v>0.54</c:v>
                </c:pt>
                <c:pt idx="8905">
                  <c:v>0.55000000000000004</c:v>
                </c:pt>
                <c:pt idx="8906">
                  <c:v>0.54</c:v>
                </c:pt>
                <c:pt idx="8907">
                  <c:v>0.5</c:v>
                </c:pt>
                <c:pt idx="8908">
                  <c:v>0.46</c:v>
                </c:pt>
                <c:pt idx="8909">
                  <c:v>0.51</c:v>
                </c:pt>
                <c:pt idx="8910">
                  <c:v>0.53</c:v>
                </c:pt>
                <c:pt idx="8911">
                  <c:v>0.59</c:v>
                </c:pt>
                <c:pt idx="8912">
                  <c:v>0.5</c:v>
                </c:pt>
                <c:pt idx="8913">
                  <c:v>0.57999999999999996</c:v>
                </c:pt>
                <c:pt idx="8914">
                  <c:v>0.59</c:v>
                </c:pt>
                <c:pt idx="8915">
                  <c:v>0.53</c:v>
                </c:pt>
                <c:pt idx="8916">
                  <c:v>0.51</c:v>
                </c:pt>
                <c:pt idx="8917">
                  <c:v>0.48</c:v>
                </c:pt>
                <c:pt idx="8918">
                  <c:v>0.55000000000000004</c:v>
                </c:pt>
                <c:pt idx="8919">
                  <c:v>0.52</c:v>
                </c:pt>
                <c:pt idx="8920">
                  <c:v>0.57999999999999996</c:v>
                </c:pt>
                <c:pt idx="8921">
                  <c:v>0.54</c:v>
                </c:pt>
                <c:pt idx="8922">
                  <c:v>0.5</c:v>
                </c:pt>
                <c:pt idx="8923">
                  <c:v>0.57999999999999996</c:v>
                </c:pt>
                <c:pt idx="8924">
                  <c:v>0.64</c:v>
                </c:pt>
                <c:pt idx="8925">
                  <c:v>0.46</c:v>
                </c:pt>
                <c:pt idx="8926">
                  <c:v>0.4</c:v>
                </c:pt>
                <c:pt idx="8927">
                  <c:v>0.48</c:v>
                </c:pt>
                <c:pt idx="8928">
                  <c:v>0.53</c:v>
                </c:pt>
                <c:pt idx="8929">
                  <c:v>0.5</c:v>
                </c:pt>
                <c:pt idx="8930">
                  <c:v>0.48</c:v>
                </c:pt>
                <c:pt idx="8931">
                  <c:v>0.28999999999999998</c:v>
                </c:pt>
                <c:pt idx="8932">
                  <c:v>0.32</c:v>
                </c:pt>
                <c:pt idx="8933">
                  <c:v>0.34</c:v>
                </c:pt>
                <c:pt idx="8934">
                  <c:v>0.33</c:v>
                </c:pt>
                <c:pt idx="8935">
                  <c:v>0.31</c:v>
                </c:pt>
                <c:pt idx="8936">
                  <c:v>0.28999999999999998</c:v>
                </c:pt>
                <c:pt idx="8937">
                  <c:v>0.32</c:v>
                </c:pt>
                <c:pt idx="8938">
                  <c:v>0.34</c:v>
                </c:pt>
                <c:pt idx="8939">
                  <c:v>0.33</c:v>
                </c:pt>
                <c:pt idx="8940">
                  <c:v>0.35</c:v>
                </c:pt>
                <c:pt idx="8941">
                  <c:v>0.38</c:v>
                </c:pt>
                <c:pt idx="8942">
                  <c:v>0.36</c:v>
                </c:pt>
                <c:pt idx="8943">
                  <c:v>0.34</c:v>
                </c:pt>
                <c:pt idx="8944">
                  <c:v>0.37</c:v>
                </c:pt>
                <c:pt idx="8945">
                  <c:v>0.32</c:v>
                </c:pt>
                <c:pt idx="8946">
                  <c:v>0.33</c:v>
                </c:pt>
                <c:pt idx="8947">
                  <c:v>0.32</c:v>
                </c:pt>
                <c:pt idx="8948">
                  <c:v>0.26</c:v>
                </c:pt>
                <c:pt idx="8949">
                  <c:v>0.34</c:v>
                </c:pt>
                <c:pt idx="8950">
                  <c:v>0.33</c:v>
                </c:pt>
                <c:pt idx="8951">
                  <c:v>0.32</c:v>
                </c:pt>
                <c:pt idx="8952">
                  <c:v>0.35</c:v>
                </c:pt>
                <c:pt idx="8953">
                  <c:v>0.36</c:v>
                </c:pt>
                <c:pt idx="8954">
                  <c:v>0.35</c:v>
                </c:pt>
                <c:pt idx="8955">
                  <c:v>0.37</c:v>
                </c:pt>
                <c:pt idx="8956">
                  <c:v>0.41</c:v>
                </c:pt>
                <c:pt idx="8957">
                  <c:v>0.37</c:v>
                </c:pt>
                <c:pt idx="8958">
                  <c:v>0.39</c:v>
                </c:pt>
                <c:pt idx="8959">
                  <c:v>0.4</c:v>
                </c:pt>
                <c:pt idx="8960">
                  <c:v>0.34</c:v>
                </c:pt>
                <c:pt idx="8961">
                  <c:v>0.28999999999999998</c:v>
                </c:pt>
                <c:pt idx="8962">
                  <c:v>0.36</c:v>
                </c:pt>
                <c:pt idx="8963">
                  <c:v>0.37</c:v>
                </c:pt>
                <c:pt idx="8964">
                  <c:v>0.32</c:v>
                </c:pt>
                <c:pt idx="8965">
                  <c:v>0.28999999999999998</c:v>
                </c:pt>
                <c:pt idx="8966">
                  <c:v>0.32</c:v>
                </c:pt>
                <c:pt idx="8967">
                  <c:v>0.43</c:v>
                </c:pt>
                <c:pt idx="8968">
                  <c:v>0.48</c:v>
                </c:pt>
                <c:pt idx="8969">
                  <c:v>0.51</c:v>
                </c:pt>
                <c:pt idx="8970">
                  <c:v>0.41</c:v>
                </c:pt>
                <c:pt idx="8971">
                  <c:v>0.43</c:v>
                </c:pt>
                <c:pt idx="8972">
                  <c:v>0.39</c:v>
                </c:pt>
                <c:pt idx="8973">
                  <c:v>0.3</c:v>
                </c:pt>
                <c:pt idx="8974">
                  <c:v>0.37</c:v>
                </c:pt>
                <c:pt idx="8975">
                  <c:v>0.33</c:v>
                </c:pt>
                <c:pt idx="8976">
                  <c:v>0.36</c:v>
                </c:pt>
                <c:pt idx="8977">
                  <c:v>0.43</c:v>
                </c:pt>
                <c:pt idx="8978">
                  <c:v>0.38</c:v>
                </c:pt>
                <c:pt idx="8979">
                  <c:v>0.32</c:v>
                </c:pt>
                <c:pt idx="8980">
                  <c:v>0.35</c:v>
                </c:pt>
                <c:pt idx="8981">
                  <c:v>0.33</c:v>
                </c:pt>
                <c:pt idx="8982">
                  <c:v>0.36</c:v>
                </c:pt>
                <c:pt idx="8983">
                  <c:v>0.28000000000000003</c:v>
                </c:pt>
                <c:pt idx="8984">
                  <c:v>0.28999999999999998</c:v>
                </c:pt>
                <c:pt idx="8985">
                  <c:v>0.28999999999999998</c:v>
                </c:pt>
                <c:pt idx="8986">
                  <c:v>0.28000000000000003</c:v>
                </c:pt>
                <c:pt idx="8987">
                  <c:v>0.3</c:v>
                </c:pt>
                <c:pt idx="8988">
                  <c:v>0.36</c:v>
                </c:pt>
                <c:pt idx="8989">
                  <c:v>0.38</c:v>
                </c:pt>
                <c:pt idx="8990">
                  <c:v>0.37</c:v>
                </c:pt>
                <c:pt idx="8991">
                  <c:v>0.39</c:v>
                </c:pt>
                <c:pt idx="8992">
                  <c:v>0.35</c:v>
                </c:pt>
                <c:pt idx="8993">
                  <c:v>0.38</c:v>
                </c:pt>
                <c:pt idx="8994">
                  <c:v>0.36</c:v>
                </c:pt>
                <c:pt idx="8995">
                  <c:v>0.36</c:v>
                </c:pt>
                <c:pt idx="8996">
                  <c:v>0.34</c:v>
                </c:pt>
                <c:pt idx="8997">
                  <c:v>0.4</c:v>
                </c:pt>
                <c:pt idx="8998">
                  <c:v>0.36</c:v>
                </c:pt>
                <c:pt idx="8999">
                  <c:v>0.4</c:v>
                </c:pt>
                <c:pt idx="9000">
                  <c:v>0.37</c:v>
                </c:pt>
                <c:pt idx="9001">
                  <c:v>0.42</c:v>
                </c:pt>
                <c:pt idx="9002">
                  <c:v>0.4</c:v>
                </c:pt>
                <c:pt idx="9003">
                  <c:v>0.48</c:v>
                </c:pt>
                <c:pt idx="9004">
                  <c:v>0.52</c:v>
                </c:pt>
                <c:pt idx="9005">
                  <c:v>0.56999999999999995</c:v>
                </c:pt>
                <c:pt idx="9006">
                  <c:v>0.78</c:v>
                </c:pt>
                <c:pt idx="9007">
                  <c:v>0.71</c:v>
                </c:pt>
                <c:pt idx="9008">
                  <c:v>0.62</c:v>
                </c:pt>
                <c:pt idx="9009">
                  <c:v>0.59</c:v>
                </c:pt>
                <c:pt idx="9010">
                  <c:v>0.54</c:v>
                </c:pt>
                <c:pt idx="9011">
                  <c:v>0.44</c:v>
                </c:pt>
                <c:pt idx="9012">
                  <c:v>0.42</c:v>
                </c:pt>
                <c:pt idx="9013">
                  <c:v>0.37</c:v>
                </c:pt>
                <c:pt idx="9014">
                  <c:v>0.35</c:v>
                </c:pt>
                <c:pt idx="9015">
                  <c:v>0.3</c:v>
                </c:pt>
                <c:pt idx="9016">
                  <c:v>0.28999999999999998</c:v>
                </c:pt>
                <c:pt idx="9017">
                  <c:v>0.28999999999999998</c:v>
                </c:pt>
                <c:pt idx="9018">
                  <c:v>0.32</c:v>
                </c:pt>
                <c:pt idx="9019">
                  <c:v>0.36</c:v>
                </c:pt>
                <c:pt idx="9020">
                  <c:v>0.35</c:v>
                </c:pt>
                <c:pt idx="9021">
                  <c:v>0.38</c:v>
                </c:pt>
                <c:pt idx="9022">
                  <c:v>0.42</c:v>
                </c:pt>
                <c:pt idx="9023">
                  <c:v>0.77</c:v>
                </c:pt>
                <c:pt idx="9024">
                  <c:v>0.6</c:v>
                </c:pt>
                <c:pt idx="9025">
                  <c:v>0.66</c:v>
                </c:pt>
                <c:pt idx="9026">
                  <c:v>0.71</c:v>
                </c:pt>
                <c:pt idx="9027">
                  <c:v>0.6</c:v>
                </c:pt>
                <c:pt idx="9028">
                  <c:v>0.63</c:v>
                </c:pt>
                <c:pt idx="9029">
                  <c:v>0.61</c:v>
                </c:pt>
                <c:pt idx="9030">
                  <c:v>0.56999999999999995</c:v>
                </c:pt>
                <c:pt idx="9031">
                  <c:v>0.53</c:v>
                </c:pt>
                <c:pt idx="9032">
                  <c:v>0.51</c:v>
                </c:pt>
                <c:pt idx="9033">
                  <c:v>0.48</c:v>
                </c:pt>
                <c:pt idx="9034">
                  <c:v>0.53</c:v>
                </c:pt>
                <c:pt idx="9035">
                  <c:v>0.49</c:v>
                </c:pt>
                <c:pt idx="9036">
                  <c:v>0.56000000000000005</c:v>
                </c:pt>
                <c:pt idx="9037">
                  <c:v>0.48</c:v>
                </c:pt>
                <c:pt idx="9038">
                  <c:v>0.51</c:v>
                </c:pt>
                <c:pt idx="9039">
                  <c:v>0.56000000000000005</c:v>
                </c:pt>
                <c:pt idx="9040">
                  <c:v>0.44</c:v>
                </c:pt>
                <c:pt idx="9041">
                  <c:v>0.46</c:v>
                </c:pt>
                <c:pt idx="9042">
                  <c:v>0.49</c:v>
                </c:pt>
                <c:pt idx="9043">
                  <c:v>0.66</c:v>
                </c:pt>
                <c:pt idx="9044">
                  <c:v>0.59</c:v>
                </c:pt>
                <c:pt idx="9045">
                  <c:v>0.56999999999999995</c:v>
                </c:pt>
                <c:pt idx="9046">
                  <c:v>0.61</c:v>
                </c:pt>
                <c:pt idx="9047">
                  <c:v>0.67</c:v>
                </c:pt>
                <c:pt idx="9048">
                  <c:v>0.66</c:v>
                </c:pt>
                <c:pt idx="9049">
                  <c:v>0.65</c:v>
                </c:pt>
                <c:pt idx="9050">
                  <c:v>0.59</c:v>
                </c:pt>
                <c:pt idx="9051">
                  <c:v>0.64</c:v>
                </c:pt>
                <c:pt idx="9052">
                  <c:v>0.62</c:v>
                </c:pt>
                <c:pt idx="9053">
                  <c:v>0.56999999999999995</c:v>
                </c:pt>
                <c:pt idx="9054">
                  <c:v>0.54</c:v>
                </c:pt>
                <c:pt idx="9055">
                  <c:v>0.49</c:v>
                </c:pt>
                <c:pt idx="9056">
                  <c:v>0.42</c:v>
                </c:pt>
                <c:pt idx="9057">
                  <c:v>0.5</c:v>
                </c:pt>
                <c:pt idx="9058">
                  <c:v>0.47</c:v>
                </c:pt>
                <c:pt idx="9059">
                  <c:v>0.51</c:v>
                </c:pt>
                <c:pt idx="9060">
                  <c:v>0.56999999999999995</c:v>
                </c:pt>
                <c:pt idx="9061">
                  <c:v>0.51</c:v>
                </c:pt>
                <c:pt idx="9062">
                  <c:v>0.46</c:v>
                </c:pt>
                <c:pt idx="9063">
                  <c:v>0.51</c:v>
                </c:pt>
                <c:pt idx="9064">
                  <c:v>0.46</c:v>
                </c:pt>
                <c:pt idx="9065">
                  <c:v>0.41</c:v>
                </c:pt>
                <c:pt idx="9066">
                  <c:v>0.39</c:v>
                </c:pt>
                <c:pt idx="9067">
                  <c:v>0.51</c:v>
                </c:pt>
                <c:pt idx="9068">
                  <c:v>0.49</c:v>
                </c:pt>
                <c:pt idx="9069">
                  <c:v>0.53</c:v>
                </c:pt>
                <c:pt idx="9070">
                  <c:v>0.52</c:v>
                </c:pt>
                <c:pt idx="9071">
                  <c:v>0.5</c:v>
                </c:pt>
                <c:pt idx="9072">
                  <c:v>0.54</c:v>
                </c:pt>
                <c:pt idx="9073">
                  <c:v>0.55000000000000004</c:v>
                </c:pt>
                <c:pt idx="9074">
                  <c:v>0.54</c:v>
                </c:pt>
                <c:pt idx="9075">
                  <c:v>0.55000000000000004</c:v>
                </c:pt>
                <c:pt idx="9076">
                  <c:v>0.52</c:v>
                </c:pt>
                <c:pt idx="9077">
                  <c:v>0.56000000000000005</c:v>
                </c:pt>
                <c:pt idx="9078">
                  <c:v>0.64</c:v>
                </c:pt>
                <c:pt idx="9079">
                  <c:v>0.61</c:v>
                </c:pt>
                <c:pt idx="9080">
                  <c:v>0.59</c:v>
                </c:pt>
                <c:pt idx="9081">
                  <c:v>0.56999999999999995</c:v>
                </c:pt>
                <c:pt idx="9082">
                  <c:v>0.54</c:v>
                </c:pt>
                <c:pt idx="9083">
                  <c:v>0.45</c:v>
                </c:pt>
                <c:pt idx="9084">
                  <c:v>0.49</c:v>
                </c:pt>
                <c:pt idx="9085">
                  <c:v>0.52</c:v>
                </c:pt>
                <c:pt idx="9086">
                  <c:v>0.56000000000000005</c:v>
                </c:pt>
                <c:pt idx="9087">
                  <c:v>0.52</c:v>
                </c:pt>
                <c:pt idx="9088">
                  <c:v>0.49</c:v>
                </c:pt>
                <c:pt idx="9089">
                  <c:v>0.46</c:v>
                </c:pt>
                <c:pt idx="9090">
                  <c:v>0.64</c:v>
                </c:pt>
                <c:pt idx="9091">
                  <c:v>0.18</c:v>
                </c:pt>
                <c:pt idx="9092">
                  <c:v>0.28999999999999998</c:v>
                </c:pt>
                <c:pt idx="9093">
                  <c:v>0.52</c:v>
                </c:pt>
                <c:pt idx="9094">
                  <c:v>0.6</c:v>
                </c:pt>
                <c:pt idx="9095">
                  <c:v>0.72</c:v>
                </c:pt>
                <c:pt idx="9096">
                  <c:v>0.72</c:v>
                </c:pt>
                <c:pt idx="9097">
                  <c:v>0.59</c:v>
                </c:pt>
                <c:pt idx="9098">
                  <c:v>0.59</c:v>
                </c:pt>
                <c:pt idx="9099">
                  <c:v>1.18</c:v>
                </c:pt>
                <c:pt idx="9100">
                  <c:v>0.88</c:v>
                </c:pt>
                <c:pt idx="9101">
                  <c:v>0.57999999999999996</c:v>
                </c:pt>
                <c:pt idx="9102">
                  <c:v>0.56000000000000005</c:v>
                </c:pt>
                <c:pt idx="9103">
                  <c:v>0.6</c:v>
                </c:pt>
                <c:pt idx="9104">
                  <c:v>0.57999999999999996</c:v>
                </c:pt>
                <c:pt idx="9105">
                  <c:v>0.52</c:v>
                </c:pt>
                <c:pt idx="9106">
                  <c:v>0.53</c:v>
                </c:pt>
                <c:pt idx="9107">
                  <c:v>0.55000000000000004</c:v>
                </c:pt>
                <c:pt idx="9108">
                  <c:v>0.49</c:v>
                </c:pt>
                <c:pt idx="9109">
                  <c:v>0.51</c:v>
                </c:pt>
                <c:pt idx="9110">
                  <c:v>0.48</c:v>
                </c:pt>
                <c:pt idx="9111">
                  <c:v>0.5</c:v>
                </c:pt>
                <c:pt idx="9112">
                  <c:v>0.38</c:v>
                </c:pt>
                <c:pt idx="9113">
                  <c:v>0.35</c:v>
                </c:pt>
                <c:pt idx="9114">
                  <c:v>0.42</c:v>
                </c:pt>
                <c:pt idx="9115">
                  <c:v>0.44</c:v>
                </c:pt>
                <c:pt idx="9116">
                  <c:v>0.68</c:v>
                </c:pt>
                <c:pt idx="9117">
                  <c:v>0.61</c:v>
                </c:pt>
                <c:pt idx="9118">
                  <c:v>0.55000000000000004</c:v>
                </c:pt>
                <c:pt idx="9119">
                  <c:v>0.46</c:v>
                </c:pt>
                <c:pt idx="9120">
                  <c:v>0.4</c:v>
                </c:pt>
                <c:pt idx="9121">
                  <c:v>0.4</c:v>
                </c:pt>
                <c:pt idx="9122">
                  <c:v>0.46</c:v>
                </c:pt>
                <c:pt idx="9123">
                  <c:v>0.51</c:v>
                </c:pt>
                <c:pt idx="9124">
                  <c:v>0.37</c:v>
                </c:pt>
                <c:pt idx="9125">
                  <c:v>0.47</c:v>
                </c:pt>
                <c:pt idx="9126">
                  <c:v>0.56000000000000005</c:v>
                </c:pt>
                <c:pt idx="9127">
                  <c:v>0.49</c:v>
                </c:pt>
                <c:pt idx="9128">
                  <c:v>0.45</c:v>
                </c:pt>
                <c:pt idx="9129">
                  <c:v>0.41</c:v>
                </c:pt>
                <c:pt idx="9130">
                  <c:v>0.39</c:v>
                </c:pt>
                <c:pt idx="9131">
                  <c:v>0.41</c:v>
                </c:pt>
                <c:pt idx="9132">
                  <c:v>0.36</c:v>
                </c:pt>
                <c:pt idx="9133">
                  <c:v>0.33</c:v>
                </c:pt>
                <c:pt idx="9134">
                  <c:v>0.37</c:v>
                </c:pt>
                <c:pt idx="9135">
                  <c:v>0.3</c:v>
                </c:pt>
                <c:pt idx="9136">
                  <c:v>0.32</c:v>
                </c:pt>
                <c:pt idx="9137">
                  <c:v>0.35</c:v>
                </c:pt>
                <c:pt idx="9138">
                  <c:v>0.31</c:v>
                </c:pt>
                <c:pt idx="9139">
                  <c:v>0.2</c:v>
                </c:pt>
                <c:pt idx="9140">
                  <c:v>0.35</c:v>
                </c:pt>
                <c:pt idx="9141">
                  <c:v>0.57999999999999996</c:v>
                </c:pt>
                <c:pt idx="9142">
                  <c:v>0.51</c:v>
                </c:pt>
                <c:pt idx="9143">
                  <c:v>0.48</c:v>
                </c:pt>
                <c:pt idx="9144">
                  <c:v>0.52</c:v>
                </c:pt>
                <c:pt idx="9145">
                  <c:v>0.5</c:v>
                </c:pt>
                <c:pt idx="9146">
                  <c:v>0.78</c:v>
                </c:pt>
                <c:pt idx="9147">
                  <c:v>0.71</c:v>
                </c:pt>
                <c:pt idx="9148">
                  <c:v>0.48</c:v>
                </c:pt>
                <c:pt idx="9149">
                  <c:v>0.39</c:v>
                </c:pt>
                <c:pt idx="9150">
                  <c:v>0.35</c:v>
                </c:pt>
                <c:pt idx="9151">
                  <c:v>0.4</c:v>
                </c:pt>
                <c:pt idx="9152">
                  <c:v>0.28999999999999998</c:v>
                </c:pt>
                <c:pt idx="9153">
                  <c:v>0.25</c:v>
                </c:pt>
                <c:pt idx="9154">
                  <c:v>0.39</c:v>
                </c:pt>
                <c:pt idx="9155">
                  <c:v>0.35</c:v>
                </c:pt>
                <c:pt idx="9156">
                  <c:v>0.31</c:v>
                </c:pt>
                <c:pt idx="9157">
                  <c:v>0.32</c:v>
                </c:pt>
                <c:pt idx="9158">
                  <c:v>0.28999999999999998</c:v>
                </c:pt>
                <c:pt idx="9159">
                  <c:v>0.26</c:v>
                </c:pt>
                <c:pt idx="9160">
                  <c:v>0.28999999999999998</c:v>
                </c:pt>
                <c:pt idx="9161">
                  <c:v>0.34</c:v>
                </c:pt>
                <c:pt idx="9162">
                  <c:v>0.36</c:v>
                </c:pt>
                <c:pt idx="9163">
                  <c:v>0.37</c:v>
                </c:pt>
                <c:pt idx="9164">
                  <c:v>0.41</c:v>
                </c:pt>
                <c:pt idx="9165">
                  <c:v>0.4</c:v>
                </c:pt>
                <c:pt idx="9166">
                  <c:v>0.37</c:v>
                </c:pt>
                <c:pt idx="9167">
                  <c:v>0.39</c:v>
                </c:pt>
                <c:pt idx="9168">
                  <c:v>0.38</c:v>
                </c:pt>
                <c:pt idx="9169">
                  <c:v>0.28999999999999998</c:v>
                </c:pt>
                <c:pt idx="9170">
                  <c:v>0.31</c:v>
                </c:pt>
                <c:pt idx="9171">
                  <c:v>0.34</c:v>
                </c:pt>
                <c:pt idx="9172">
                  <c:v>0.44</c:v>
                </c:pt>
                <c:pt idx="9173">
                  <c:v>0.38</c:v>
                </c:pt>
                <c:pt idx="9174">
                  <c:v>0.34</c:v>
                </c:pt>
                <c:pt idx="9175">
                  <c:v>0.39</c:v>
                </c:pt>
                <c:pt idx="9176">
                  <c:v>0.36</c:v>
                </c:pt>
                <c:pt idx="9177">
                  <c:v>0.3</c:v>
                </c:pt>
                <c:pt idx="9178">
                  <c:v>0.28999999999999998</c:v>
                </c:pt>
                <c:pt idx="9179">
                  <c:v>0.27</c:v>
                </c:pt>
                <c:pt idx="9180">
                  <c:v>0.37</c:v>
                </c:pt>
                <c:pt idx="9181">
                  <c:v>0.34</c:v>
                </c:pt>
                <c:pt idx="9182">
                  <c:v>0.28999999999999998</c:v>
                </c:pt>
                <c:pt idx="9183">
                  <c:v>0.31</c:v>
                </c:pt>
                <c:pt idx="9184">
                  <c:v>0.34</c:v>
                </c:pt>
                <c:pt idx="9185">
                  <c:v>0.33</c:v>
                </c:pt>
                <c:pt idx="9186">
                  <c:v>0.52</c:v>
                </c:pt>
                <c:pt idx="9187">
                  <c:v>0.48</c:v>
                </c:pt>
                <c:pt idx="9188">
                  <c:v>0.48</c:v>
                </c:pt>
                <c:pt idx="9189">
                  <c:v>0.43</c:v>
                </c:pt>
                <c:pt idx="9190">
                  <c:v>0.42</c:v>
                </c:pt>
                <c:pt idx="9191">
                  <c:v>0.44</c:v>
                </c:pt>
                <c:pt idx="9192">
                  <c:v>0.49</c:v>
                </c:pt>
                <c:pt idx="9193">
                  <c:v>0.48</c:v>
                </c:pt>
                <c:pt idx="9194">
                  <c:v>0.5</c:v>
                </c:pt>
                <c:pt idx="9195">
                  <c:v>0.56000000000000005</c:v>
                </c:pt>
                <c:pt idx="9196">
                  <c:v>0.51</c:v>
                </c:pt>
                <c:pt idx="9197">
                  <c:v>0.48</c:v>
                </c:pt>
                <c:pt idx="9198">
                  <c:v>0.41</c:v>
                </c:pt>
                <c:pt idx="9199">
                  <c:v>0.45</c:v>
                </c:pt>
                <c:pt idx="9200">
                  <c:v>0.41</c:v>
                </c:pt>
                <c:pt idx="9201">
                  <c:v>0.39</c:v>
                </c:pt>
                <c:pt idx="9202">
                  <c:v>0.42</c:v>
                </c:pt>
                <c:pt idx="9203">
                  <c:v>0.41</c:v>
                </c:pt>
                <c:pt idx="9204">
                  <c:v>0.43</c:v>
                </c:pt>
                <c:pt idx="9205">
                  <c:v>0.36</c:v>
                </c:pt>
                <c:pt idx="9206">
                  <c:v>0.21</c:v>
                </c:pt>
                <c:pt idx="9207">
                  <c:v>0.22</c:v>
                </c:pt>
                <c:pt idx="9208">
                  <c:v>0.23</c:v>
                </c:pt>
                <c:pt idx="9209">
                  <c:v>0.57999999999999996</c:v>
                </c:pt>
                <c:pt idx="9210">
                  <c:v>0.67</c:v>
                </c:pt>
                <c:pt idx="9211">
                  <c:v>0.67</c:v>
                </c:pt>
                <c:pt idx="9212">
                  <c:v>0.62</c:v>
                </c:pt>
                <c:pt idx="9213">
                  <c:v>0.59</c:v>
                </c:pt>
                <c:pt idx="9214">
                  <c:v>0.54</c:v>
                </c:pt>
                <c:pt idx="9215">
                  <c:v>0.41</c:v>
                </c:pt>
                <c:pt idx="9216">
                  <c:v>0.39</c:v>
                </c:pt>
                <c:pt idx="9217">
                  <c:v>0.43</c:v>
                </c:pt>
                <c:pt idx="9218">
                  <c:v>0.49</c:v>
                </c:pt>
                <c:pt idx="9219">
                  <c:v>0.46</c:v>
                </c:pt>
                <c:pt idx="9220">
                  <c:v>0.46</c:v>
                </c:pt>
                <c:pt idx="9221">
                  <c:v>0.63</c:v>
                </c:pt>
                <c:pt idx="9222">
                  <c:v>0.93</c:v>
                </c:pt>
                <c:pt idx="9223">
                  <c:v>0.99</c:v>
                </c:pt>
                <c:pt idx="9224">
                  <c:v>1.01</c:v>
                </c:pt>
                <c:pt idx="9225">
                  <c:v>0.98</c:v>
                </c:pt>
                <c:pt idx="9226">
                  <c:v>0.98</c:v>
                </c:pt>
                <c:pt idx="9227">
                  <c:v>1.01</c:v>
                </c:pt>
                <c:pt idx="9228">
                  <c:v>0.99</c:v>
                </c:pt>
                <c:pt idx="9229">
                  <c:v>1</c:v>
                </c:pt>
                <c:pt idx="9230">
                  <c:v>1.03</c:v>
                </c:pt>
                <c:pt idx="9231">
                  <c:v>1.03</c:v>
                </c:pt>
                <c:pt idx="9232">
                  <c:v>1.05</c:v>
                </c:pt>
                <c:pt idx="9233">
                  <c:v>0.19</c:v>
                </c:pt>
                <c:pt idx="9234">
                  <c:v>0.23</c:v>
                </c:pt>
                <c:pt idx="9235">
                  <c:v>0.21</c:v>
                </c:pt>
                <c:pt idx="9236">
                  <c:v>0.32</c:v>
                </c:pt>
                <c:pt idx="9237">
                  <c:v>0.31</c:v>
                </c:pt>
                <c:pt idx="9238">
                  <c:v>0.42</c:v>
                </c:pt>
                <c:pt idx="9239">
                  <c:v>0.37</c:v>
                </c:pt>
                <c:pt idx="9240">
                  <c:v>0.4</c:v>
                </c:pt>
                <c:pt idx="9241">
                  <c:v>0.52</c:v>
                </c:pt>
                <c:pt idx="9242">
                  <c:v>0.5</c:v>
                </c:pt>
                <c:pt idx="9243">
                  <c:v>0.49</c:v>
                </c:pt>
                <c:pt idx="9244">
                  <c:v>0.45</c:v>
                </c:pt>
                <c:pt idx="9245">
                  <c:v>0.54</c:v>
                </c:pt>
                <c:pt idx="9246">
                  <c:v>0.51</c:v>
                </c:pt>
                <c:pt idx="9247">
                  <c:v>0.44</c:v>
                </c:pt>
                <c:pt idx="9248">
                  <c:v>0.47</c:v>
                </c:pt>
                <c:pt idx="9249">
                  <c:v>0.41</c:v>
                </c:pt>
                <c:pt idx="9250">
                  <c:v>0.4</c:v>
                </c:pt>
                <c:pt idx="9251">
                  <c:v>0.39</c:v>
                </c:pt>
                <c:pt idx="9252">
                  <c:v>0.35</c:v>
                </c:pt>
                <c:pt idx="9253">
                  <c:v>0.33</c:v>
                </c:pt>
                <c:pt idx="9254">
                  <c:v>0.4</c:v>
                </c:pt>
                <c:pt idx="9255">
                  <c:v>0.38</c:v>
                </c:pt>
                <c:pt idx="9256">
                  <c:v>0.37</c:v>
                </c:pt>
                <c:pt idx="9257">
                  <c:v>0.16</c:v>
                </c:pt>
                <c:pt idx="9258">
                  <c:v>0.23</c:v>
                </c:pt>
                <c:pt idx="9259">
                  <c:v>0.24</c:v>
                </c:pt>
                <c:pt idx="9260">
                  <c:v>0.31</c:v>
                </c:pt>
                <c:pt idx="9261">
                  <c:v>0.39</c:v>
                </c:pt>
                <c:pt idx="9262">
                  <c:v>0.5</c:v>
                </c:pt>
                <c:pt idx="9263">
                  <c:v>0.52</c:v>
                </c:pt>
                <c:pt idx="9264">
                  <c:v>0.84</c:v>
                </c:pt>
                <c:pt idx="9265">
                  <c:v>0.79</c:v>
                </c:pt>
                <c:pt idx="9266">
                  <c:v>0.74</c:v>
                </c:pt>
                <c:pt idx="9267">
                  <c:v>0.7</c:v>
                </c:pt>
                <c:pt idx="9268">
                  <c:v>0.76</c:v>
                </c:pt>
                <c:pt idx="9269">
                  <c:v>0.51</c:v>
                </c:pt>
                <c:pt idx="9270">
                  <c:v>0.46</c:v>
                </c:pt>
                <c:pt idx="9271">
                  <c:v>0.51</c:v>
                </c:pt>
                <c:pt idx="9272">
                  <c:v>0.56000000000000005</c:v>
                </c:pt>
                <c:pt idx="9273">
                  <c:v>0.69</c:v>
                </c:pt>
                <c:pt idx="9274">
                  <c:v>0.38</c:v>
                </c:pt>
                <c:pt idx="9275">
                  <c:v>0.45</c:v>
                </c:pt>
                <c:pt idx="9276">
                  <c:v>0.33</c:v>
                </c:pt>
                <c:pt idx="9277">
                  <c:v>0.41</c:v>
                </c:pt>
                <c:pt idx="9278">
                  <c:v>0.45</c:v>
                </c:pt>
                <c:pt idx="9279">
                  <c:v>0.38</c:v>
                </c:pt>
                <c:pt idx="9280">
                  <c:v>0.75</c:v>
                </c:pt>
                <c:pt idx="9281">
                  <c:v>0.82</c:v>
                </c:pt>
                <c:pt idx="9282">
                  <c:v>0.73</c:v>
                </c:pt>
                <c:pt idx="9283">
                  <c:v>0.4</c:v>
                </c:pt>
                <c:pt idx="9284">
                  <c:v>0.34</c:v>
                </c:pt>
                <c:pt idx="9285">
                  <c:v>0.5</c:v>
                </c:pt>
                <c:pt idx="9286">
                  <c:v>0.38</c:v>
                </c:pt>
                <c:pt idx="9287">
                  <c:v>0.35</c:v>
                </c:pt>
                <c:pt idx="9288">
                  <c:v>0.31</c:v>
                </c:pt>
                <c:pt idx="9289">
                  <c:v>0.33</c:v>
                </c:pt>
                <c:pt idx="9290">
                  <c:v>0.41</c:v>
                </c:pt>
                <c:pt idx="9291">
                  <c:v>0.48</c:v>
                </c:pt>
                <c:pt idx="9292">
                  <c:v>0.46</c:v>
                </c:pt>
                <c:pt idx="9293">
                  <c:v>0.45</c:v>
                </c:pt>
                <c:pt idx="9294">
                  <c:v>0.48</c:v>
                </c:pt>
                <c:pt idx="9295">
                  <c:v>0.49</c:v>
                </c:pt>
                <c:pt idx="9296">
                  <c:v>0.42</c:v>
                </c:pt>
                <c:pt idx="9297">
                  <c:v>0.41</c:v>
                </c:pt>
                <c:pt idx="9298">
                  <c:v>0.39</c:v>
                </c:pt>
                <c:pt idx="9299">
                  <c:v>0.4</c:v>
                </c:pt>
                <c:pt idx="9300">
                  <c:v>0.38</c:v>
                </c:pt>
                <c:pt idx="9301">
                  <c:v>0.43</c:v>
                </c:pt>
                <c:pt idx="9302">
                  <c:v>0.41</c:v>
                </c:pt>
                <c:pt idx="9303">
                  <c:v>0.44</c:v>
                </c:pt>
                <c:pt idx="9304">
                  <c:v>0.45</c:v>
                </c:pt>
                <c:pt idx="9305">
                  <c:v>0.33</c:v>
                </c:pt>
                <c:pt idx="9306">
                  <c:v>0.24</c:v>
                </c:pt>
                <c:pt idx="9307">
                  <c:v>0.7</c:v>
                </c:pt>
                <c:pt idx="9308">
                  <c:v>0.68</c:v>
                </c:pt>
                <c:pt idx="9309">
                  <c:v>0.64</c:v>
                </c:pt>
                <c:pt idx="9310">
                  <c:v>0.62</c:v>
                </c:pt>
                <c:pt idx="9311">
                  <c:v>0.65</c:v>
                </c:pt>
                <c:pt idx="9312">
                  <c:v>0.63</c:v>
                </c:pt>
                <c:pt idx="9313">
                  <c:v>0.66</c:v>
                </c:pt>
                <c:pt idx="9314">
                  <c:v>0.61</c:v>
                </c:pt>
                <c:pt idx="9315">
                  <c:v>0.65</c:v>
                </c:pt>
                <c:pt idx="9316">
                  <c:v>0.66</c:v>
                </c:pt>
                <c:pt idx="9317">
                  <c:v>0.62</c:v>
                </c:pt>
                <c:pt idx="9318">
                  <c:v>0.51</c:v>
                </c:pt>
                <c:pt idx="9319">
                  <c:v>0.47</c:v>
                </c:pt>
                <c:pt idx="9320">
                  <c:v>0.45</c:v>
                </c:pt>
                <c:pt idx="9321">
                  <c:v>0.4</c:v>
                </c:pt>
                <c:pt idx="9322">
                  <c:v>0.38</c:v>
                </c:pt>
                <c:pt idx="9323">
                  <c:v>0.37</c:v>
                </c:pt>
                <c:pt idx="9324">
                  <c:v>0.3</c:v>
                </c:pt>
                <c:pt idx="9325">
                  <c:v>0.4</c:v>
                </c:pt>
                <c:pt idx="9326">
                  <c:v>0.55000000000000004</c:v>
                </c:pt>
                <c:pt idx="9327">
                  <c:v>0.3</c:v>
                </c:pt>
                <c:pt idx="9328">
                  <c:v>0.47</c:v>
                </c:pt>
                <c:pt idx="9329">
                  <c:v>0.6</c:v>
                </c:pt>
                <c:pt idx="9330">
                  <c:v>0.63</c:v>
                </c:pt>
                <c:pt idx="9331">
                  <c:v>0.35</c:v>
                </c:pt>
                <c:pt idx="9332">
                  <c:v>0.63</c:v>
                </c:pt>
                <c:pt idx="9333">
                  <c:v>0.46</c:v>
                </c:pt>
                <c:pt idx="9334">
                  <c:v>0.71</c:v>
                </c:pt>
                <c:pt idx="9335">
                  <c:v>0.32</c:v>
                </c:pt>
                <c:pt idx="9336">
                  <c:v>0.47</c:v>
                </c:pt>
                <c:pt idx="9337">
                  <c:v>0.5</c:v>
                </c:pt>
                <c:pt idx="9338">
                  <c:v>0.62</c:v>
                </c:pt>
                <c:pt idx="9339">
                  <c:v>0.47</c:v>
                </c:pt>
                <c:pt idx="9340">
                  <c:v>0.55000000000000004</c:v>
                </c:pt>
                <c:pt idx="9341">
                  <c:v>0.66</c:v>
                </c:pt>
                <c:pt idx="9342">
                  <c:v>0.44</c:v>
                </c:pt>
                <c:pt idx="9343">
                  <c:v>0.4</c:v>
                </c:pt>
                <c:pt idx="9344">
                  <c:v>0.42</c:v>
                </c:pt>
                <c:pt idx="9345">
                  <c:v>0.37</c:v>
                </c:pt>
                <c:pt idx="9346">
                  <c:v>0.41</c:v>
                </c:pt>
                <c:pt idx="9347">
                  <c:v>0.44</c:v>
                </c:pt>
                <c:pt idx="9348">
                  <c:v>0.46</c:v>
                </c:pt>
                <c:pt idx="9349">
                  <c:v>0.37</c:v>
                </c:pt>
                <c:pt idx="9350">
                  <c:v>0.45</c:v>
                </c:pt>
                <c:pt idx="9351">
                  <c:v>0.39</c:v>
                </c:pt>
                <c:pt idx="9352">
                  <c:v>0.43</c:v>
                </c:pt>
                <c:pt idx="9353">
                  <c:v>0.5</c:v>
                </c:pt>
                <c:pt idx="9354">
                  <c:v>0.32</c:v>
                </c:pt>
                <c:pt idx="9355">
                  <c:v>0.2</c:v>
                </c:pt>
                <c:pt idx="9356">
                  <c:v>0.17</c:v>
                </c:pt>
                <c:pt idx="9357">
                  <c:v>0.28000000000000003</c:v>
                </c:pt>
                <c:pt idx="9358">
                  <c:v>0.72</c:v>
                </c:pt>
                <c:pt idx="9359">
                  <c:v>0.84</c:v>
                </c:pt>
                <c:pt idx="9360">
                  <c:v>0.78</c:v>
                </c:pt>
                <c:pt idx="9361">
                  <c:v>0.54</c:v>
                </c:pt>
                <c:pt idx="9362">
                  <c:v>0.34</c:v>
                </c:pt>
                <c:pt idx="9363">
                  <c:v>0.22</c:v>
                </c:pt>
                <c:pt idx="9364">
                  <c:v>0.18</c:v>
                </c:pt>
                <c:pt idx="9365">
                  <c:v>0.35</c:v>
                </c:pt>
                <c:pt idx="9366">
                  <c:v>0.24</c:v>
                </c:pt>
                <c:pt idx="9367">
                  <c:v>0.18</c:v>
                </c:pt>
                <c:pt idx="9368">
                  <c:v>0.26</c:v>
                </c:pt>
                <c:pt idx="9369">
                  <c:v>0.21</c:v>
                </c:pt>
                <c:pt idx="9370">
                  <c:v>0.31</c:v>
                </c:pt>
                <c:pt idx="9371">
                  <c:v>0.36</c:v>
                </c:pt>
                <c:pt idx="9372">
                  <c:v>0.41</c:v>
                </c:pt>
                <c:pt idx="9373">
                  <c:v>0.56999999999999995</c:v>
                </c:pt>
                <c:pt idx="9374">
                  <c:v>1.88</c:v>
                </c:pt>
                <c:pt idx="9375">
                  <c:v>1.1100000000000001</c:v>
                </c:pt>
                <c:pt idx="9376">
                  <c:v>0.66</c:v>
                </c:pt>
                <c:pt idx="9377">
                  <c:v>0.41</c:v>
                </c:pt>
                <c:pt idx="9378">
                  <c:v>0.47</c:v>
                </c:pt>
                <c:pt idx="9379">
                  <c:v>0.1</c:v>
                </c:pt>
                <c:pt idx="9380">
                  <c:v>0.65</c:v>
                </c:pt>
                <c:pt idx="9381">
                  <c:v>0.54</c:v>
                </c:pt>
                <c:pt idx="9382">
                  <c:v>0.78</c:v>
                </c:pt>
                <c:pt idx="9383">
                  <c:v>0.6</c:v>
                </c:pt>
                <c:pt idx="9384">
                  <c:v>0.88</c:v>
                </c:pt>
                <c:pt idx="9385">
                  <c:v>0.79</c:v>
                </c:pt>
                <c:pt idx="9386">
                  <c:v>0.78</c:v>
                </c:pt>
                <c:pt idx="9387">
                  <c:v>0.69</c:v>
                </c:pt>
                <c:pt idx="9388">
                  <c:v>0.75</c:v>
                </c:pt>
                <c:pt idx="9389">
                  <c:v>0.72</c:v>
                </c:pt>
                <c:pt idx="9390">
                  <c:v>0.69</c:v>
                </c:pt>
                <c:pt idx="9391">
                  <c:v>0.71</c:v>
                </c:pt>
                <c:pt idx="9392">
                  <c:v>0.66</c:v>
                </c:pt>
                <c:pt idx="9393">
                  <c:v>0.66</c:v>
                </c:pt>
                <c:pt idx="9394">
                  <c:v>0.19</c:v>
                </c:pt>
                <c:pt idx="9395">
                  <c:v>0.23</c:v>
                </c:pt>
                <c:pt idx="9396">
                  <c:v>0.21</c:v>
                </c:pt>
                <c:pt idx="9397">
                  <c:v>0.32</c:v>
                </c:pt>
                <c:pt idx="9398">
                  <c:v>0.31</c:v>
                </c:pt>
                <c:pt idx="9399">
                  <c:v>0.42</c:v>
                </c:pt>
                <c:pt idx="9400">
                  <c:v>0.37</c:v>
                </c:pt>
                <c:pt idx="9401">
                  <c:v>0.4</c:v>
                </c:pt>
                <c:pt idx="9402">
                  <c:v>0.52</c:v>
                </c:pt>
                <c:pt idx="9403">
                  <c:v>0.5</c:v>
                </c:pt>
                <c:pt idx="9404">
                  <c:v>0.49</c:v>
                </c:pt>
                <c:pt idx="9405">
                  <c:v>0.45</c:v>
                </c:pt>
                <c:pt idx="9406">
                  <c:v>0.54</c:v>
                </c:pt>
                <c:pt idx="9407">
                  <c:v>0.51</c:v>
                </c:pt>
                <c:pt idx="9408">
                  <c:v>0.44</c:v>
                </c:pt>
                <c:pt idx="9409">
                  <c:v>0.47</c:v>
                </c:pt>
                <c:pt idx="9410">
                  <c:v>0.41</c:v>
                </c:pt>
                <c:pt idx="9411">
                  <c:v>0.4</c:v>
                </c:pt>
                <c:pt idx="9412">
                  <c:v>0.39</c:v>
                </c:pt>
                <c:pt idx="9413">
                  <c:v>0.35</c:v>
                </c:pt>
                <c:pt idx="9414">
                  <c:v>0.33</c:v>
                </c:pt>
                <c:pt idx="9415">
                  <c:v>0.4</c:v>
                </c:pt>
                <c:pt idx="9416">
                  <c:v>0.38</c:v>
                </c:pt>
                <c:pt idx="9417">
                  <c:v>0.37</c:v>
                </c:pt>
                <c:pt idx="9418">
                  <c:v>0.76</c:v>
                </c:pt>
                <c:pt idx="9419">
                  <c:v>0.23</c:v>
                </c:pt>
                <c:pt idx="9420">
                  <c:v>0.24</c:v>
                </c:pt>
                <c:pt idx="9421">
                  <c:v>0.31</c:v>
                </c:pt>
                <c:pt idx="9422">
                  <c:v>0.39</c:v>
                </c:pt>
                <c:pt idx="9423">
                  <c:v>0.5</c:v>
                </c:pt>
                <c:pt idx="9424">
                  <c:v>0.52</c:v>
                </c:pt>
                <c:pt idx="9425">
                  <c:v>0.94</c:v>
                </c:pt>
                <c:pt idx="9426">
                  <c:v>0.84</c:v>
                </c:pt>
                <c:pt idx="9427">
                  <c:v>0.79</c:v>
                </c:pt>
                <c:pt idx="9428">
                  <c:v>0.74</c:v>
                </c:pt>
                <c:pt idx="9429">
                  <c:v>0.7</c:v>
                </c:pt>
                <c:pt idx="9430">
                  <c:v>0.76</c:v>
                </c:pt>
                <c:pt idx="9431">
                  <c:v>0.51</c:v>
                </c:pt>
                <c:pt idx="9432">
                  <c:v>0.46</c:v>
                </c:pt>
                <c:pt idx="9433">
                  <c:v>0.51</c:v>
                </c:pt>
                <c:pt idx="9434">
                  <c:v>0.56000000000000005</c:v>
                </c:pt>
                <c:pt idx="9435">
                  <c:v>0.69</c:v>
                </c:pt>
                <c:pt idx="9436">
                  <c:v>0.38</c:v>
                </c:pt>
                <c:pt idx="9437">
                  <c:v>0.45</c:v>
                </c:pt>
                <c:pt idx="9438">
                  <c:v>0.33</c:v>
                </c:pt>
                <c:pt idx="9439">
                  <c:v>0.41</c:v>
                </c:pt>
                <c:pt idx="9440">
                  <c:v>0.45</c:v>
                </c:pt>
                <c:pt idx="9441">
                  <c:v>0.38</c:v>
                </c:pt>
                <c:pt idx="9442">
                  <c:v>0.75</c:v>
                </c:pt>
                <c:pt idx="9443">
                  <c:v>0.82</c:v>
                </c:pt>
                <c:pt idx="9444">
                  <c:v>0.73</c:v>
                </c:pt>
                <c:pt idx="9445">
                  <c:v>0.4</c:v>
                </c:pt>
                <c:pt idx="9446">
                  <c:v>0.34</c:v>
                </c:pt>
                <c:pt idx="9447">
                  <c:v>0.5</c:v>
                </c:pt>
                <c:pt idx="9448">
                  <c:v>0.38</c:v>
                </c:pt>
                <c:pt idx="9449">
                  <c:v>0.35</c:v>
                </c:pt>
                <c:pt idx="9450">
                  <c:v>0.31</c:v>
                </c:pt>
                <c:pt idx="9451">
                  <c:v>0.33</c:v>
                </c:pt>
                <c:pt idx="9452">
                  <c:v>0.41</c:v>
                </c:pt>
                <c:pt idx="9453">
                  <c:v>0.48</c:v>
                </c:pt>
                <c:pt idx="9454">
                  <c:v>0.46</c:v>
                </c:pt>
                <c:pt idx="9455">
                  <c:v>0.45</c:v>
                </c:pt>
                <c:pt idx="9456">
                  <c:v>0.48</c:v>
                </c:pt>
                <c:pt idx="9457">
                  <c:v>0.49</c:v>
                </c:pt>
                <c:pt idx="9458">
                  <c:v>0.42</c:v>
                </c:pt>
                <c:pt idx="9459">
                  <c:v>0.41</c:v>
                </c:pt>
                <c:pt idx="9460">
                  <c:v>0.39</c:v>
                </c:pt>
                <c:pt idx="9461">
                  <c:v>0.4</c:v>
                </c:pt>
                <c:pt idx="9462">
                  <c:v>0.33</c:v>
                </c:pt>
                <c:pt idx="9463">
                  <c:v>0.43</c:v>
                </c:pt>
                <c:pt idx="9464">
                  <c:v>0.41</c:v>
                </c:pt>
                <c:pt idx="9465">
                  <c:v>0.44</c:v>
                </c:pt>
                <c:pt idx="9466">
                  <c:v>0.18</c:v>
                </c:pt>
                <c:pt idx="9467">
                  <c:v>0.19</c:v>
                </c:pt>
                <c:pt idx="9468">
                  <c:v>0.22</c:v>
                </c:pt>
                <c:pt idx="9469">
                  <c:v>0.38</c:v>
                </c:pt>
                <c:pt idx="9470">
                  <c:v>0.41</c:v>
                </c:pt>
                <c:pt idx="9471">
                  <c:v>0.45</c:v>
                </c:pt>
                <c:pt idx="9472">
                  <c:v>0.42</c:v>
                </c:pt>
              </c:numCache>
            </c:numRef>
          </c:xVal>
          <c:yVal>
            <c:numRef>
              <c:f>'Inf &amp; Eff (no outliers)'!$D$23:$D$9724</c:f>
              <c:numCache>
                <c:formatCode>0.00</c:formatCode>
                <c:ptCount val="9473"/>
                <c:pt idx="0">
                  <c:v>0.67</c:v>
                </c:pt>
                <c:pt idx="1">
                  <c:v>0.66</c:v>
                </c:pt>
                <c:pt idx="2">
                  <c:v>0.65</c:v>
                </c:pt>
                <c:pt idx="3">
                  <c:v>0.66</c:v>
                </c:pt>
                <c:pt idx="4">
                  <c:v>0.65</c:v>
                </c:pt>
                <c:pt idx="5">
                  <c:v>0.67</c:v>
                </c:pt>
                <c:pt idx="6">
                  <c:v>0.66</c:v>
                </c:pt>
                <c:pt idx="7">
                  <c:v>0.65</c:v>
                </c:pt>
                <c:pt idx="8">
                  <c:v>0.65</c:v>
                </c:pt>
                <c:pt idx="9">
                  <c:v>0.85</c:v>
                </c:pt>
                <c:pt idx="10">
                  <c:v>0.89</c:v>
                </c:pt>
                <c:pt idx="11">
                  <c:v>0.84</c:v>
                </c:pt>
                <c:pt idx="12">
                  <c:v>0.74</c:v>
                </c:pt>
                <c:pt idx="13">
                  <c:v>0.72</c:v>
                </c:pt>
                <c:pt idx="14">
                  <c:v>0.7</c:v>
                </c:pt>
                <c:pt idx="15">
                  <c:v>0.69</c:v>
                </c:pt>
                <c:pt idx="16">
                  <c:v>0.93</c:v>
                </c:pt>
                <c:pt idx="17">
                  <c:v>0.96</c:v>
                </c:pt>
                <c:pt idx="18">
                  <c:v>0.93</c:v>
                </c:pt>
                <c:pt idx="19">
                  <c:v>1.61</c:v>
                </c:pt>
                <c:pt idx="20">
                  <c:v>1.82</c:v>
                </c:pt>
                <c:pt idx="21">
                  <c:v>1.8</c:v>
                </c:pt>
                <c:pt idx="22">
                  <c:v>1.79</c:v>
                </c:pt>
                <c:pt idx="23">
                  <c:v>1.7</c:v>
                </c:pt>
                <c:pt idx="25">
                  <c:v>1.89</c:v>
                </c:pt>
                <c:pt idx="26">
                  <c:v>1.06</c:v>
                </c:pt>
                <c:pt idx="27">
                  <c:v>1.1000000000000001</c:v>
                </c:pt>
                <c:pt idx="28">
                  <c:v>1.82</c:v>
                </c:pt>
                <c:pt idx="29">
                  <c:v>1.95</c:v>
                </c:pt>
                <c:pt idx="30">
                  <c:v>1.74</c:v>
                </c:pt>
                <c:pt idx="31">
                  <c:v>1.74</c:v>
                </c:pt>
                <c:pt idx="32">
                  <c:v>1.74</c:v>
                </c:pt>
                <c:pt idx="33">
                  <c:v>1.38</c:v>
                </c:pt>
                <c:pt idx="34">
                  <c:v>1.39</c:v>
                </c:pt>
                <c:pt idx="35">
                  <c:v>1.28</c:v>
                </c:pt>
                <c:pt idx="36">
                  <c:v>1.1000000000000001</c:v>
                </c:pt>
                <c:pt idx="37">
                  <c:v>1.07</c:v>
                </c:pt>
                <c:pt idx="38">
                  <c:v>1.06</c:v>
                </c:pt>
                <c:pt idx="39">
                  <c:v>1.05</c:v>
                </c:pt>
                <c:pt idx="40">
                  <c:v>1.2</c:v>
                </c:pt>
                <c:pt idx="41">
                  <c:v>1.2</c:v>
                </c:pt>
                <c:pt idx="42">
                  <c:v>1.18</c:v>
                </c:pt>
                <c:pt idx="43">
                  <c:v>1.1100000000000001</c:v>
                </c:pt>
                <c:pt idx="44">
                  <c:v>1.1299999999999999</c:v>
                </c:pt>
                <c:pt idx="45">
                  <c:v>1.1399999999999999</c:v>
                </c:pt>
                <c:pt idx="46">
                  <c:v>1.1599999999999999</c:v>
                </c:pt>
                <c:pt idx="47">
                  <c:v>1.19</c:v>
                </c:pt>
                <c:pt idx="48">
                  <c:v>1.26</c:v>
                </c:pt>
                <c:pt idx="49">
                  <c:v>0.7</c:v>
                </c:pt>
                <c:pt idx="50">
                  <c:v>0.76</c:v>
                </c:pt>
                <c:pt idx="51">
                  <c:v>0.56000000000000005</c:v>
                </c:pt>
                <c:pt idx="52">
                  <c:v>0.69</c:v>
                </c:pt>
                <c:pt idx="53">
                  <c:v>0.68</c:v>
                </c:pt>
                <c:pt idx="54">
                  <c:v>0.63</c:v>
                </c:pt>
                <c:pt idx="55">
                  <c:v>0.63</c:v>
                </c:pt>
                <c:pt idx="56">
                  <c:v>0.82</c:v>
                </c:pt>
                <c:pt idx="57">
                  <c:v>0.81</c:v>
                </c:pt>
                <c:pt idx="58">
                  <c:v>0.77</c:v>
                </c:pt>
                <c:pt idx="59">
                  <c:v>0.77</c:v>
                </c:pt>
                <c:pt idx="60">
                  <c:v>0.67</c:v>
                </c:pt>
                <c:pt idx="61">
                  <c:v>0.62</c:v>
                </c:pt>
                <c:pt idx="62">
                  <c:v>0.59</c:v>
                </c:pt>
                <c:pt idx="63">
                  <c:v>0.63</c:v>
                </c:pt>
                <c:pt idx="64">
                  <c:v>0.6</c:v>
                </c:pt>
                <c:pt idx="65">
                  <c:v>0.59</c:v>
                </c:pt>
                <c:pt idx="66">
                  <c:v>0.61</c:v>
                </c:pt>
                <c:pt idx="67">
                  <c:v>1.05</c:v>
                </c:pt>
                <c:pt idx="68">
                  <c:v>1.06</c:v>
                </c:pt>
                <c:pt idx="69">
                  <c:v>1</c:v>
                </c:pt>
                <c:pt idx="70">
                  <c:v>0.88</c:v>
                </c:pt>
                <c:pt idx="71">
                  <c:v>0.87</c:v>
                </c:pt>
                <c:pt idx="72">
                  <c:v>0.87</c:v>
                </c:pt>
                <c:pt idx="73">
                  <c:v>0.88</c:v>
                </c:pt>
                <c:pt idx="74">
                  <c:v>0.87</c:v>
                </c:pt>
                <c:pt idx="75">
                  <c:v>0.86</c:v>
                </c:pt>
                <c:pt idx="76">
                  <c:v>0.89</c:v>
                </c:pt>
                <c:pt idx="77">
                  <c:v>0.9</c:v>
                </c:pt>
                <c:pt idx="78">
                  <c:v>0.88</c:v>
                </c:pt>
                <c:pt idx="79">
                  <c:v>0.88</c:v>
                </c:pt>
                <c:pt idx="80">
                  <c:v>0.81</c:v>
                </c:pt>
                <c:pt idx="81">
                  <c:v>0.79</c:v>
                </c:pt>
                <c:pt idx="82">
                  <c:v>0.8</c:v>
                </c:pt>
                <c:pt idx="83">
                  <c:v>0.83</c:v>
                </c:pt>
                <c:pt idx="84">
                  <c:v>0.82</c:v>
                </c:pt>
                <c:pt idx="85">
                  <c:v>0.85</c:v>
                </c:pt>
                <c:pt idx="86">
                  <c:v>0.83</c:v>
                </c:pt>
                <c:pt idx="87">
                  <c:v>0.85</c:v>
                </c:pt>
                <c:pt idx="88">
                  <c:v>0.82</c:v>
                </c:pt>
                <c:pt idx="89">
                  <c:v>0.9</c:v>
                </c:pt>
                <c:pt idx="90">
                  <c:v>0.78</c:v>
                </c:pt>
                <c:pt idx="91">
                  <c:v>0.75</c:v>
                </c:pt>
                <c:pt idx="92">
                  <c:v>1.05</c:v>
                </c:pt>
                <c:pt idx="93">
                  <c:v>0.86</c:v>
                </c:pt>
                <c:pt idx="94">
                  <c:v>0.84</c:v>
                </c:pt>
                <c:pt idx="95">
                  <c:v>0.77</c:v>
                </c:pt>
                <c:pt idx="96">
                  <c:v>0.75</c:v>
                </c:pt>
                <c:pt idx="97">
                  <c:v>0.77</c:v>
                </c:pt>
                <c:pt idx="98">
                  <c:v>0.79</c:v>
                </c:pt>
                <c:pt idx="99">
                  <c:v>0.81</c:v>
                </c:pt>
                <c:pt idx="100">
                  <c:v>0.82</c:v>
                </c:pt>
                <c:pt idx="101">
                  <c:v>0.86</c:v>
                </c:pt>
                <c:pt idx="102">
                  <c:v>0.84</c:v>
                </c:pt>
                <c:pt idx="103">
                  <c:v>0.85</c:v>
                </c:pt>
                <c:pt idx="104">
                  <c:v>0.84</c:v>
                </c:pt>
                <c:pt idx="105">
                  <c:v>0.91</c:v>
                </c:pt>
                <c:pt idx="106">
                  <c:v>0.91</c:v>
                </c:pt>
                <c:pt idx="107">
                  <c:v>0.91</c:v>
                </c:pt>
                <c:pt idx="108">
                  <c:v>0.83</c:v>
                </c:pt>
                <c:pt idx="109">
                  <c:v>0.82</c:v>
                </c:pt>
                <c:pt idx="110">
                  <c:v>0.79</c:v>
                </c:pt>
                <c:pt idx="111">
                  <c:v>0.71</c:v>
                </c:pt>
                <c:pt idx="112">
                  <c:v>0.81</c:v>
                </c:pt>
                <c:pt idx="113">
                  <c:v>0.94</c:v>
                </c:pt>
                <c:pt idx="114">
                  <c:v>1.24</c:v>
                </c:pt>
                <c:pt idx="115">
                  <c:v>1.24</c:v>
                </c:pt>
                <c:pt idx="116">
                  <c:v>1.19</c:v>
                </c:pt>
                <c:pt idx="117">
                  <c:v>0.26</c:v>
                </c:pt>
                <c:pt idx="118">
                  <c:v>0.25</c:v>
                </c:pt>
                <c:pt idx="119">
                  <c:v>0.25</c:v>
                </c:pt>
                <c:pt idx="120">
                  <c:v>0.41</c:v>
                </c:pt>
                <c:pt idx="121">
                  <c:v>0.54</c:v>
                </c:pt>
                <c:pt idx="122">
                  <c:v>0.49</c:v>
                </c:pt>
                <c:pt idx="123">
                  <c:v>0.45</c:v>
                </c:pt>
                <c:pt idx="124">
                  <c:v>0.48</c:v>
                </c:pt>
                <c:pt idx="125">
                  <c:v>0.45</c:v>
                </c:pt>
                <c:pt idx="126">
                  <c:v>0.44</c:v>
                </c:pt>
                <c:pt idx="127">
                  <c:v>0.41</c:v>
                </c:pt>
                <c:pt idx="128">
                  <c:v>0.43</c:v>
                </c:pt>
                <c:pt idx="129">
                  <c:v>0.32</c:v>
                </c:pt>
                <c:pt idx="130">
                  <c:v>0.95</c:v>
                </c:pt>
                <c:pt idx="131">
                  <c:v>0.95</c:v>
                </c:pt>
                <c:pt idx="132">
                  <c:v>0.95</c:v>
                </c:pt>
                <c:pt idx="133">
                  <c:v>0.95</c:v>
                </c:pt>
                <c:pt idx="134">
                  <c:v>0.95</c:v>
                </c:pt>
                <c:pt idx="135">
                  <c:v>0.95</c:v>
                </c:pt>
                <c:pt idx="136">
                  <c:v>0.95</c:v>
                </c:pt>
                <c:pt idx="137">
                  <c:v>1.36</c:v>
                </c:pt>
                <c:pt idx="138">
                  <c:v>1.1200000000000001</c:v>
                </c:pt>
                <c:pt idx="139">
                  <c:v>1.17</c:v>
                </c:pt>
                <c:pt idx="140">
                  <c:v>1.19</c:v>
                </c:pt>
                <c:pt idx="141">
                  <c:v>1.1599999999999999</c:v>
                </c:pt>
                <c:pt idx="142">
                  <c:v>1.17</c:v>
                </c:pt>
                <c:pt idx="143">
                  <c:v>1.1399999999999999</c:v>
                </c:pt>
                <c:pt idx="144">
                  <c:v>1.1599999999999999</c:v>
                </c:pt>
                <c:pt idx="145">
                  <c:v>1.1299999999999999</c:v>
                </c:pt>
                <c:pt idx="146">
                  <c:v>1.1499999999999999</c:v>
                </c:pt>
                <c:pt idx="147">
                  <c:v>0.86</c:v>
                </c:pt>
                <c:pt idx="148">
                  <c:v>0.84</c:v>
                </c:pt>
                <c:pt idx="149">
                  <c:v>0.82</c:v>
                </c:pt>
                <c:pt idx="150">
                  <c:v>0.82</c:v>
                </c:pt>
                <c:pt idx="151">
                  <c:v>0.77</c:v>
                </c:pt>
                <c:pt idx="152">
                  <c:v>0.83</c:v>
                </c:pt>
                <c:pt idx="153">
                  <c:v>0.79</c:v>
                </c:pt>
                <c:pt idx="154">
                  <c:v>0.8</c:v>
                </c:pt>
                <c:pt idx="155">
                  <c:v>0.77</c:v>
                </c:pt>
                <c:pt idx="156">
                  <c:v>0.7</c:v>
                </c:pt>
                <c:pt idx="157">
                  <c:v>0.71</c:v>
                </c:pt>
                <c:pt idx="158">
                  <c:v>0.72</c:v>
                </c:pt>
                <c:pt idx="159">
                  <c:v>0.72</c:v>
                </c:pt>
                <c:pt idx="160">
                  <c:v>0.65</c:v>
                </c:pt>
                <c:pt idx="161">
                  <c:v>1.07</c:v>
                </c:pt>
                <c:pt idx="162">
                  <c:v>1.02</c:v>
                </c:pt>
                <c:pt idx="163">
                  <c:v>1.1000000000000001</c:v>
                </c:pt>
                <c:pt idx="164">
                  <c:v>0.65</c:v>
                </c:pt>
                <c:pt idx="165">
                  <c:v>0.68</c:v>
                </c:pt>
                <c:pt idx="166">
                  <c:v>0.91</c:v>
                </c:pt>
                <c:pt idx="167">
                  <c:v>1.1000000000000001</c:v>
                </c:pt>
                <c:pt idx="168">
                  <c:v>1.1399999999999999</c:v>
                </c:pt>
                <c:pt idx="169">
                  <c:v>1.1599999999999999</c:v>
                </c:pt>
                <c:pt idx="170">
                  <c:v>1.29</c:v>
                </c:pt>
                <c:pt idx="171">
                  <c:v>1.25</c:v>
                </c:pt>
                <c:pt idx="172">
                  <c:v>0.92</c:v>
                </c:pt>
                <c:pt idx="173">
                  <c:v>0.97</c:v>
                </c:pt>
                <c:pt idx="174">
                  <c:v>1.07</c:v>
                </c:pt>
                <c:pt idx="175">
                  <c:v>1.07</c:v>
                </c:pt>
                <c:pt idx="176">
                  <c:v>1.05</c:v>
                </c:pt>
                <c:pt idx="177">
                  <c:v>1.03</c:v>
                </c:pt>
                <c:pt idx="178">
                  <c:v>1.04</c:v>
                </c:pt>
                <c:pt idx="179">
                  <c:v>1.04</c:v>
                </c:pt>
                <c:pt idx="180">
                  <c:v>1.03</c:v>
                </c:pt>
                <c:pt idx="181">
                  <c:v>1.03</c:v>
                </c:pt>
                <c:pt idx="182">
                  <c:v>1.04</c:v>
                </c:pt>
                <c:pt idx="183">
                  <c:v>1.0900000000000001</c:v>
                </c:pt>
                <c:pt idx="184">
                  <c:v>1.1000000000000001</c:v>
                </c:pt>
                <c:pt idx="185">
                  <c:v>1.1200000000000001</c:v>
                </c:pt>
                <c:pt idx="186">
                  <c:v>1.1100000000000001</c:v>
                </c:pt>
                <c:pt idx="187">
                  <c:v>1.0900000000000001</c:v>
                </c:pt>
                <c:pt idx="188">
                  <c:v>1.1200000000000001</c:v>
                </c:pt>
                <c:pt idx="189">
                  <c:v>0.92</c:v>
                </c:pt>
                <c:pt idx="190">
                  <c:v>0.87</c:v>
                </c:pt>
                <c:pt idx="191">
                  <c:v>0.89</c:v>
                </c:pt>
                <c:pt idx="192">
                  <c:v>0.9</c:v>
                </c:pt>
                <c:pt idx="193">
                  <c:v>0.92</c:v>
                </c:pt>
                <c:pt idx="194">
                  <c:v>0.78</c:v>
                </c:pt>
                <c:pt idx="195">
                  <c:v>0.77</c:v>
                </c:pt>
                <c:pt idx="196">
                  <c:v>0.77</c:v>
                </c:pt>
                <c:pt idx="197">
                  <c:v>0.72</c:v>
                </c:pt>
                <c:pt idx="198">
                  <c:v>0.72</c:v>
                </c:pt>
                <c:pt idx="199">
                  <c:v>0.71</c:v>
                </c:pt>
                <c:pt idx="200">
                  <c:v>0.72</c:v>
                </c:pt>
                <c:pt idx="201">
                  <c:v>0.74</c:v>
                </c:pt>
                <c:pt idx="202">
                  <c:v>0.74</c:v>
                </c:pt>
                <c:pt idx="203">
                  <c:v>0.74</c:v>
                </c:pt>
                <c:pt idx="204">
                  <c:v>0.77</c:v>
                </c:pt>
                <c:pt idx="205">
                  <c:v>0.74</c:v>
                </c:pt>
                <c:pt idx="206">
                  <c:v>0.78</c:v>
                </c:pt>
                <c:pt idx="207">
                  <c:v>0.76</c:v>
                </c:pt>
                <c:pt idx="208">
                  <c:v>0.81</c:v>
                </c:pt>
                <c:pt idx="209">
                  <c:v>0.81</c:v>
                </c:pt>
                <c:pt idx="210">
                  <c:v>0.8</c:v>
                </c:pt>
                <c:pt idx="211">
                  <c:v>0.82</c:v>
                </c:pt>
                <c:pt idx="212">
                  <c:v>0.79</c:v>
                </c:pt>
                <c:pt idx="213">
                  <c:v>0.76</c:v>
                </c:pt>
                <c:pt idx="214">
                  <c:v>0.89</c:v>
                </c:pt>
                <c:pt idx="215">
                  <c:v>0.82</c:v>
                </c:pt>
                <c:pt idx="216">
                  <c:v>0.7</c:v>
                </c:pt>
                <c:pt idx="217">
                  <c:v>0.76</c:v>
                </c:pt>
                <c:pt idx="218">
                  <c:v>0.77</c:v>
                </c:pt>
                <c:pt idx="219">
                  <c:v>0.74</c:v>
                </c:pt>
                <c:pt idx="220">
                  <c:v>0.77</c:v>
                </c:pt>
                <c:pt idx="221">
                  <c:v>0.73</c:v>
                </c:pt>
                <c:pt idx="222">
                  <c:v>0.71</c:v>
                </c:pt>
                <c:pt idx="223">
                  <c:v>0.69</c:v>
                </c:pt>
                <c:pt idx="224">
                  <c:v>0.64</c:v>
                </c:pt>
                <c:pt idx="225">
                  <c:v>0.61</c:v>
                </c:pt>
                <c:pt idx="226">
                  <c:v>0.56000000000000005</c:v>
                </c:pt>
                <c:pt idx="227">
                  <c:v>0.77</c:v>
                </c:pt>
                <c:pt idx="228">
                  <c:v>0.79</c:v>
                </c:pt>
                <c:pt idx="229">
                  <c:v>0.88</c:v>
                </c:pt>
                <c:pt idx="230">
                  <c:v>0.95</c:v>
                </c:pt>
                <c:pt idx="231">
                  <c:v>0.92</c:v>
                </c:pt>
                <c:pt idx="232">
                  <c:v>1.05</c:v>
                </c:pt>
                <c:pt idx="233">
                  <c:v>1</c:v>
                </c:pt>
                <c:pt idx="234">
                  <c:v>1.28</c:v>
                </c:pt>
                <c:pt idx="235">
                  <c:v>1.07</c:v>
                </c:pt>
                <c:pt idx="236">
                  <c:v>0.78</c:v>
                </c:pt>
                <c:pt idx="237">
                  <c:v>0.77</c:v>
                </c:pt>
                <c:pt idx="238">
                  <c:v>0.52</c:v>
                </c:pt>
                <c:pt idx="239">
                  <c:v>1.1499999999999999</c:v>
                </c:pt>
                <c:pt idx="240">
                  <c:v>1.25</c:v>
                </c:pt>
                <c:pt idx="241">
                  <c:v>0.06</c:v>
                </c:pt>
                <c:pt idx="242">
                  <c:v>1.39</c:v>
                </c:pt>
                <c:pt idx="243">
                  <c:v>1.44</c:v>
                </c:pt>
                <c:pt idx="244">
                  <c:v>1.42</c:v>
                </c:pt>
                <c:pt idx="245">
                  <c:v>1.43</c:v>
                </c:pt>
                <c:pt idx="246">
                  <c:v>1.39</c:v>
                </c:pt>
                <c:pt idx="247">
                  <c:v>1.38</c:v>
                </c:pt>
                <c:pt idx="248">
                  <c:v>1.33</c:v>
                </c:pt>
                <c:pt idx="249">
                  <c:v>1.32</c:v>
                </c:pt>
                <c:pt idx="250">
                  <c:v>1.34</c:v>
                </c:pt>
                <c:pt idx="251">
                  <c:v>0.73</c:v>
                </c:pt>
                <c:pt idx="252">
                  <c:v>0.63</c:v>
                </c:pt>
                <c:pt idx="253">
                  <c:v>0.91</c:v>
                </c:pt>
                <c:pt idx="254">
                  <c:v>0.94</c:v>
                </c:pt>
                <c:pt idx="255">
                  <c:v>0.95</c:v>
                </c:pt>
                <c:pt idx="256">
                  <c:v>0.97</c:v>
                </c:pt>
                <c:pt idx="257">
                  <c:v>1.04</c:v>
                </c:pt>
                <c:pt idx="258">
                  <c:v>1.02</c:v>
                </c:pt>
                <c:pt idx="259">
                  <c:v>1</c:v>
                </c:pt>
                <c:pt idx="260">
                  <c:v>1.03</c:v>
                </c:pt>
                <c:pt idx="261">
                  <c:v>1.02</c:v>
                </c:pt>
                <c:pt idx="262">
                  <c:v>1</c:v>
                </c:pt>
                <c:pt idx="263">
                  <c:v>1.01</c:v>
                </c:pt>
                <c:pt idx="264">
                  <c:v>1</c:v>
                </c:pt>
                <c:pt idx="265">
                  <c:v>1.03</c:v>
                </c:pt>
                <c:pt idx="266">
                  <c:v>1.06</c:v>
                </c:pt>
                <c:pt idx="267">
                  <c:v>1.06</c:v>
                </c:pt>
                <c:pt idx="268">
                  <c:v>1.06</c:v>
                </c:pt>
                <c:pt idx="269">
                  <c:v>1.1100000000000001</c:v>
                </c:pt>
                <c:pt idx="270">
                  <c:v>1.06</c:v>
                </c:pt>
                <c:pt idx="271">
                  <c:v>1.02</c:v>
                </c:pt>
                <c:pt idx="272">
                  <c:v>1</c:v>
                </c:pt>
                <c:pt idx="273">
                  <c:v>0.95</c:v>
                </c:pt>
                <c:pt idx="274">
                  <c:v>0.93</c:v>
                </c:pt>
                <c:pt idx="275">
                  <c:v>0.87</c:v>
                </c:pt>
                <c:pt idx="276">
                  <c:v>0.86</c:v>
                </c:pt>
                <c:pt idx="277">
                  <c:v>0.83</c:v>
                </c:pt>
                <c:pt idx="278">
                  <c:v>1.18</c:v>
                </c:pt>
                <c:pt idx="279">
                  <c:v>0.76</c:v>
                </c:pt>
                <c:pt idx="280">
                  <c:v>0.8</c:v>
                </c:pt>
                <c:pt idx="281">
                  <c:v>0.81</c:v>
                </c:pt>
                <c:pt idx="282">
                  <c:v>0.7</c:v>
                </c:pt>
                <c:pt idx="283">
                  <c:v>0.7</c:v>
                </c:pt>
                <c:pt idx="284">
                  <c:v>0.85</c:v>
                </c:pt>
                <c:pt idx="285">
                  <c:v>1.08</c:v>
                </c:pt>
                <c:pt idx="286">
                  <c:v>1.1000000000000001</c:v>
                </c:pt>
                <c:pt idx="287">
                  <c:v>1.06</c:v>
                </c:pt>
                <c:pt idx="288">
                  <c:v>0.96</c:v>
                </c:pt>
                <c:pt idx="289">
                  <c:v>0.96</c:v>
                </c:pt>
                <c:pt idx="290">
                  <c:v>0.89</c:v>
                </c:pt>
                <c:pt idx="291">
                  <c:v>0.93</c:v>
                </c:pt>
                <c:pt idx="292">
                  <c:v>0.92</c:v>
                </c:pt>
                <c:pt idx="293">
                  <c:v>0.94</c:v>
                </c:pt>
                <c:pt idx="294">
                  <c:v>0.89</c:v>
                </c:pt>
                <c:pt idx="295">
                  <c:v>0.84</c:v>
                </c:pt>
                <c:pt idx="296">
                  <c:v>0.82</c:v>
                </c:pt>
                <c:pt idx="297">
                  <c:v>0.77</c:v>
                </c:pt>
                <c:pt idx="298">
                  <c:v>0.99</c:v>
                </c:pt>
                <c:pt idx="299">
                  <c:v>0.98</c:v>
                </c:pt>
                <c:pt idx="300">
                  <c:v>0.98</c:v>
                </c:pt>
                <c:pt idx="301">
                  <c:v>0.99</c:v>
                </c:pt>
                <c:pt idx="302">
                  <c:v>0.94</c:v>
                </c:pt>
                <c:pt idx="303">
                  <c:v>0.95</c:v>
                </c:pt>
                <c:pt idx="304">
                  <c:v>0.94</c:v>
                </c:pt>
                <c:pt idx="305">
                  <c:v>1.1100000000000001</c:v>
                </c:pt>
                <c:pt idx="306">
                  <c:v>1.1200000000000001</c:v>
                </c:pt>
                <c:pt idx="307">
                  <c:v>1.1100000000000001</c:v>
                </c:pt>
                <c:pt idx="308">
                  <c:v>1.1100000000000001</c:v>
                </c:pt>
                <c:pt idx="309">
                  <c:v>1.1200000000000001</c:v>
                </c:pt>
                <c:pt idx="310">
                  <c:v>1.1000000000000001</c:v>
                </c:pt>
                <c:pt idx="311">
                  <c:v>1.06</c:v>
                </c:pt>
                <c:pt idx="312">
                  <c:v>1.04</c:v>
                </c:pt>
                <c:pt idx="313">
                  <c:v>1.04</c:v>
                </c:pt>
                <c:pt idx="314">
                  <c:v>1.07</c:v>
                </c:pt>
                <c:pt idx="315">
                  <c:v>1.1000000000000001</c:v>
                </c:pt>
                <c:pt idx="316">
                  <c:v>1.1100000000000001</c:v>
                </c:pt>
                <c:pt idx="317">
                  <c:v>1.07</c:v>
                </c:pt>
                <c:pt idx="318">
                  <c:v>0.97</c:v>
                </c:pt>
                <c:pt idx="319">
                  <c:v>0.95</c:v>
                </c:pt>
                <c:pt idx="320">
                  <c:v>0.96</c:v>
                </c:pt>
                <c:pt idx="321">
                  <c:v>0.92</c:v>
                </c:pt>
                <c:pt idx="322">
                  <c:v>0.91</c:v>
                </c:pt>
                <c:pt idx="323">
                  <c:v>0.93</c:v>
                </c:pt>
                <c:pt idx="324">
                  <c:v>0.9</c:v>
                </c:pt>
                <c:pt idx="325">
                  <c:v>0.96</c:v>
                </c:pt>
                <c:pt idx="326">
                  <c:v>1.01</c:v>
                </c:pt>
                <c:pt idx="327">
                  <c:v>1.06</c:v>
                </c:pt>
                <c:pt idx="328">
                  <c:v>0.69</c:v>
                </c:pt>
                <c:pt idx="329">
                  <c:v>0.98</c:v>
                </c:pt>
                <c:pt idx="330">
                  <c:v>1.1399999999999999</c:v>
                </c:pt>
                <c:pt idx="331">
                  <c:v>1.04</c:v>
                </c:pt>
                <c:pt idx="332">
                  <c:v>1.1000000000000001</c:v>
                </c:pt>
                <c:pt idx="333">
                  <c:v>1.1499999999999999</c:v>
                </c:pt>
                <c:pt idx="334">
                  <c:v>1.1499999999999999</c:v>
                </c:pt>
                <c:pt idx="335">
                  <c:v>1.1299999999999999</c:v>
                </c:pt>
                <c:pt idx="336">
                  <c:v>1.1100000000000001</c:v>
                </c:pt>
                <c:pt idx="337">
                  <c:v>1.0900000000000001</c:v>
                </c:pt>
                <c:pt idx="338">
                  <c:v>1.1000000000000001</c:v>
                </c:pt>
                <c:pt idx="339">
                  <c:v>0.99</c:v>
                </c:pt>
                <c:pt idx="340">
                  <c:v>0.84</c:v>
                </c:pt>
                <c:pt idx="341">
                  <c:v>0.8</c:v>
                </c:pt>
                <c:pt idx="342">
                  <c:v>0.79</c:v>
                </c:pt>
                <c:pt idx="343">
                  <c:v>0.81</c:v>
                </c:pt>
                <c:pt idx="344">
                  <c:v>0.8</c:v>
                </c:pt>
                <c:pt idx="345">
                  <c:v>0.78</c:v>
                </c:pt>
                <c:pt idx="346">
                  <c:v>0.77</c:v>
                </c:pt>
                <c:pt idx="347">
                  <c:v>0.74</c:v>
                </c:pt>
                <c:pt idx="348">
                  <c:v>0.76</c:v>
                </c:pt>
                <c:pt idx="349">
                  <c:v>0.78</c:v>
                </c:pt>
                <c:pt idx="350">
                  <c:v>0.69</c:v>
                </c:pt>
                <c:pt idx="351">
                  <c:v>0.67</c:v>
                </c:pt>
                <c:pt idx="352">
                  <c:v>0.65</c:v>
                </c:pt>
                <c:pt idx="353">
                  <c:v>0.68</c:v>
                </c:pt>
                <c:pt idx="354">
                  <c:v>0.98</c:v>
                </c:pt>
                <c:pt idx="355">
                  <c:v>0.81</c:v>
                </c:pt>
                <c:pt idx="356">
                  <c:v>0.88</c:v>
                </c:pt>
                <c:pt idx="357">
                  <c:v>0.89</c:v>
                </c:pt>
                <c:pt idx="358">
                  <c:v>0.86</c:v>
                </c:pt>
                <c:pt idx="359">
                  <c:v>0.79</c:v>
                </c:pt>
                <c:pt idx="360">
                  <c:v>0.83</c:v>
                </c:pt>
                <c:pt idx="361">
                  <c:v>1.02</c:v>
                </c:pt>
                <c:pt idx="362">
                  <c:v>0.85</c:v>
                </c:pt>
                <c:pt idx="363">
                  <c:v>0.84</c:v>
                </c:pt>
                <c:pt idx="364">
                  <c:v>0.84</c:v>
                </c:pt>
                <c:pt idx="365">
                  <c:v>0.85</c:v>
                </c:pt>
                <c:pt idx="366">
                  <c:v>0.78</c:v>
                </c:pt>
                <c:pt idx="367">
                  <c:v>0.82</c:v>
                </c:pt>
                <c:pt idx="368">
                  <c:v>0.81</c:v>
                </c:pt>
                <c:pt idx="369">
                  <c:v>0.85</c:v>
                </c:pt>
                <c:pt idx="370">
                  <c:v>0.86</c:v>
                </c:pt>
                <c:pt idx="371">
                  <c:v>0.8</c:v>
                </c:pt>
                <c:pt idx="372">
                  <c:v>0.81</c:v>
                </c:pt>
                <c:pt idx="373">
                  <c:v>0.82</c:v>
                </c:pt>
                <c:pt idx="374">
                  <c:v>0.94</c:v>
                </c:pt>
                <c:pt idx="375">
                  <c:v>1.34</c:v>
                </c:pt>
                <c:pt idx="376">
                  <c:v>1.19</c:v>
                </c:pt>
                <c:pt idx="377">
                  <c:v>1.1100000000000001</c:v>
                </c:pt>
                <c:pt idx="378">
                  <c:v>0.86</c:v>
                </c:pt>
                <c:pt idx="379">
                  <c:v>0.85</c:v>
                </c:pt>
                <c:pt idx="380">
                  <c:v>0.92</c:v>
                </c:pt>
                <c:pt idx="381">
                  <c:v>0.81</c:v>
                </c:pt>
                <c:pt idx="382">
                  <c:v>1.9</c:v>
                </c:pt>
                <c:pt idx="383">
                  <c:v>0.94</c:v>
                </c:pt>
                <c:pt idx="384">
                  <c:v>0.8</c:v>
                </c:pt>
                <c:pt idx="385">
                  <c:v>0.85</c:v>
                </c:pt>
                <c:pt idx="386">
                  <c:v>0.86</c:v>
                </c:pt>
                <c:pt idx="387">
                  <c:v>0.84</c:v>
                </c:pt>
                <c:pt idx="388">
                  <c:v>0.77</c:v>
                </c:pt>
                <c:pt idx="389">
                  <c:v>0.78</c:v>
                </c:pt>
                <c:pt idx="390">
                  <c:v>0.84</c:v>
                </c:pt>
                <c:pt idx="391">
                  <c:v>0.81</c:v>
                </c:pt>
                <c:pt idx="392">
                  <c:v>0.83</c:v>
                </c:pt>
                <c:pt idx="393">
                  <c:v>0.83</c:v>
                </c:pt>
                <c:pt idx="394">
                  <c:v>0.82</c:v>
                </c:pt>
                <c:pt idx="395">
                  <c:v>0.85</c:v>
                </c:pt>
                <c:pt idx="396">
                  <c:v>0.87</c:v>
                </c:pt>
                <c:pt idx="397">
                  <c:v>0.85</c:v>
                </c:pt>
                <c:pt idx="398">
                  <c:v>0.98</c:v>
                </c:pt>
                <c:pt idx="399">
                  <c:v>0.91</c:v>
                </c:pt>
                <c:pt idx="400">
                  <c:v>0.85</c:v>
                </c:pt>
                <c:pt idx="401">
                  <c:v>0.84</c:v>
                </c:pt>
                <c:pt idx="402">
                  <c:v>0.9</c:v>
                </c:pt>
                <c:pt idx="403">
                  <c:v>0.84</c:v>
                </c:pt>
                <c:pt idx="404">
                  <c:v>0.85</c:v>
                </c:pt>
                <c:pt idx="405">
                  <c:v>0.82</c:v>
                </c:pt>
                <c:pt idx="406">
                  <c:v>0.77</c:v>
                </c:pt>
                <c:pt idx="407">
                  <c:v>0.78</c:v>
                </c:pt>
                <c:pt idx="408">
                  <c:v>0.81</c:v>
                </c:pt>
                <c:pt idx="409">
                  <c:v>0.83</c:v>
                </c:pt>
                <c:pt idx="410">
                  <c:v>0.83</c:v>
                </c:pt>
                <c:pt idx="411">
                  <c:v>0.81</c:v>
                </c:pt>
                <c:pt idx="412">
                  <c:v>0.83</c:v>
                </c:pt>
                <c:pt idx="413">
                  <c:v>0.81</c:v>
                </c:pt>
                <c:pt idx="414">
                  <c:v>0.8</c:v>
                </c:pt>
                <c:pt idx="415">
                  <c:v>0.65</c:v>
                </c:pt>
                <c:pt idx="416">
                  <c:v>0.65</c:v>
                </c:pt>
                <c:pt idx="417">
                  <c:v>0.66</c:v>
                </c:pt>
                <c:pt idx="418">
                  <c:v>0.65</c:v>
                </c:pt>
                <c:pt idx="419">
                  <c:v>0.65</c:v>
                </c:pt>
                <c:pt idx="420">
                  <c:v>0.62</c:v>
                </c:pt>
                <c:pt idx="421">
                  <c:v>0.81</c:v>
                </c:pt>
                <c:pt idx="422">
                  <c:v>0.78</c:v>
                </c:pt>
                <c:pt idx="423">
                  <c:v>0.96</c:v>
                </c:pt>
                <c:pt idx="424">
                  <c:v>0.97</c:v>
                </c:pt>
                <c:pt idx="425">
                  <c:v>0.94</c:v>
                </c:pt>
                <c:pt idx="426">
                  <c:v>0.87</c:v>
                </c:pt>
                <c:pt idx="427">
                  <c:v>0.84</c:v>
                </c:pt>
                <c:pt idx="428">
                  <c:v>0.91</c:v>
                </c:pt>
                <c:pt idx="429">
                  <c:v>0.91</c:v>
                </c:pt>
                <c:pt idx="430">
                  <c:v>0.94</c:v>
                </c:pt>
                <c:pt idx="431">
                  <c:v>0.94</c:v>
                </c:pt>
                <c:pt idx="432">
                  <c:v>0.98</c:v>
                </c:pt>
                <c:pt idx="433">
                  <c:v>0.98</c:v>
                </c:pt>
                <c:pt idx="434">
                  <c:v>0.9</c:v>
                </c:pt>
                <c:pt idx="435">
                  <c:v>0.94</c:v>
                </c:pt>
                <c:pt idx="436">
                  <c:v>0.98</c:v>
                </c:pt>
                <c:pt idx="437">
                  <c:v>0.98</c:v>
                </c:pt>
                <c:pt idx="438">
                  <c:v>0.66</c:v>
                </c:pt>
                <c:pt idx="439">
                  <c:v>0.94</c:v>
                </c:pt>
                <c:pt idx="440">
                  <c:v>0.94</c:v>
                </c:pt>
                <c:pt idx="441">
                  <c:v>0.99</c:v>
                </c:pt>
                <c:pt idx="442">
                  <c:v>0.9</c:v>
                </c:pt>
                <c:pt idx="443">
                  <c:v>0.93</c:v>
                </c:pt>
                <c:pt idx="444">
                  <c:v>0.98</c:v>
                </c:pt>
                <c:pt idx="445">
                  <c:v>1.04</c:v>
                </c:pt>
                <c:pt idx="446">
                  <c:v>0.94</c:v>
                </c:pt>
                <c:pt idx="447">
                  <c:v>0.56999999999999995</c:v>
                </c:pt>
                <c:pt idx="448">
                  <c:v>0.88</c:v>
                </c:pt>
                <c:pt idx="449">
                  <c:v>0.82</c:v>
                </c:pt>
                <c:pt idx="450">
                  <c:v>0.69</c:v>
                </c:pt>
                <c:pt idx="451">
                  <c:v>0.67</c:v>
                </c:pt>
                <c:pt idx="452">
                  <c:v>0.78</c:v>
                </c:pt>
                <c:pt idx="453">
                  <c:v>0.84</c:v>
                </c:pt>
                <c:pt idx="454">
                  <c:v>0.98</c:v>
                </c:pt>
                <c:pt idx="455">
                  <c:v>1.1100000000000001</c:v>
                </c:pt>
                <c:pt idx="456">
                  <c:v>1.1599999999999999</c:v>
                </c:pt>
                <c:pt idx="457">
                  <c:v>0.8</c:v>
                </c:pt>
                <c:pt idx="458">
                  <c:v>1</c:v>
                </c:pt>
                <c:pt idx="459">
                  <c:v>0.99</c:v>
                </c:pt>
                <c:pt idx="460">
                  <c:v>0.95</c:v>
                </c:pt>
                <c:pt idx="461">
                  <c:v>1</c:v>
                </c:pt>
                <c:pt idx="462">
                  <c:v>0.97</c:v>
                </c:pt>
                <c:pt idx="463">
                  <c:v>0.99</c:v>
                </c:pt>
                <c:pt idx="464">
                  <c:v>1</c:v>
                </c:pt>
                <c:pt idx="465">
                  <c:v>1.02</c:v>
                </c:pt>
                <c:pt idx="466">
                  <c:v>1.17</c:v>
                </c:pt>
                <c:pt idx="467">
                  <c:v>1.03</c:v>
                </c:pt>
                <c:pt idx="468">
                  <c:v>0.77</c:v>
                </c:pt>
                <c:pt idx="469">
                  <c:v>0.77</c:v>
                </c:pt>
                <c:pt idx="470">
                  <c:v>0.69</c:v>
                </c:pt>
                <c:pt idx="471">
                  <c:v>0.61</c:v>
                </c:pt>
                <c:pt idx="472">
                  <c:v>0.5</c:v>
                </c:pt>
                <c:pt idx="473">
                  <c:v>0.53</c:v>
                </c:pt>
                <c:pt idx="474">
                  <c:v>0.55000000000000004</c:v>
                </c:pt>
                <c:pt idx="475">
                  <c:v>0.4</c:v>
                </c:pt>
                <c:pt idx="476">
                  <c:v>0.56999999999999995</c:v>
                </c:pt>
                <c:pt idx="477">
                  <c:v>0.66</c:v>
                </c:pt>
                <c:pt idx="478">
                  <c:v>0.69</c:v>
                </c:pt>
                <c:pt idx="479">
                  <c:v>0.74</c:v>
                </c:pt>
                <c:pt idx="480">
                  <c:v>0.72</c:v>
                </c:pt>
                <c:pt idx="481">
                  <c:v>0.75</c:v>
                </c:pt>
                <c:pt idx="482">
                  <c:v>0.77</c:v>
                </c:pt>
                <c:pt idx="483">
                  <c:v>0.91</c:v>
                </c:pt>
                <c:pt idx="484">
                  <c:v>0.94</c:v>
                </c:pt>
                <c:pt idx="485">
                  <c:v>1.02</c:v>
                </c:pt>
                <c:pt idx="486">
                  <c:v>1.05</c:v>
                </c:pt>
                <c:pt idx="487">
                  <c:v>1.04</c:v>
                </c:pt>
                <c:pt idx="488">
                  <c:v>0.97</c:v>
                </c:pt>
                <c:pt idx="489">
                  <c:v>1.01</c:v>
                </c:pt>
                <c:pt idx="490">
                  <c:v>0.96</c:v>
                </c:pt>
                <c:pt idx="491">
                  <c:v>0.99</c:v>
                </c:pt>
                <c:pt idx="492">
                  <c:v>0.93</c:v>
                </c:pt>
                <c:pt idx="493">
                  <c:v>0.95</c:v>
                </c:pt>
                <c:pt idx="494">
                  <c:v>0.97</c:v>
                </c:pt>
                <c:pt idx="495">
                  <c:v>0.98</c:v>
                </c:pt>
                <c:pt idx="496">
                  <c:v>0.94</c:v>
                </c:pt>
                <c:pt idx="497">
                  <c:v>0.91</c:v>
                </c:pt>
                <c:pt idx="498">
                  <c:v>0.95</c:v>
                </c:pt>
                <c:pt idx="499">
                  <c:v>0.99</c:v>
                </c:pt>
                <c:pt idx="500">
                  <c:v>0.95</c:v>
                </c:pt>
                <c:pt idx="501">
                  <c:v>0.92</c:v>
                </c:pt>
                <c:pt idx="502">
                  <c:v>0.9</c:v>
                </c:pt>
                <c:pt idx="503">
                  <c:v>0.89</c:v>
                </c:pt>
                <c:pt idx="504">
                  <c:v>1.06</c:v>
                </c:pt>
                <c:pt idx="505">
                  <c:v>1.1100000000000001</c:v>
                </c:pt>
                <c:pt idx="506">
                  <c:v>1.1299999999999999</c:v>
                </c:pt>
                <c:pt idx="507">
                  <c:v>1.06</c:v>
                </c:pt>
                <c:pt idx="508">
                  <c:v>1.04</c:v>
                </c:pt>
                <c:pt idx="509">
                  <c:v>1.17</c:v>
                </c:pt>
                <c:pt idx="510">
                  <c:v>1.18</c:v>
                </c:pt>
                <c:pt idx="511">
                  <c:v>1.1399999999999999</c:v>
                </c:pt>
                <c:pt idx="512">
                  <c:v>1.02</c:v>
                </c:pt>
                <c:pt idx="513">
                  <c:v>1.04</c:v>
                </c:pt>
                <c:pt idx="514">
                  <c:v>0.92</c:v>
                </c:pt>
                <c:pt idx="515">
                  <c:v>1.08</c:v>
                </c:pt>
                <c:pt idx="516">
                  <c:v>1.08</c:v>
                </c:pt>
                <c:pt idx="517">
                  <c:v>1.04</c:v>
                </c:pt>
                <c:pt idx="518">
                  <c:v>0.9</c:v>
                </c:pt>
                <c:pt idx="519">
                  <c:v>0.85</c:v>
                </c:pt>
                <c:pt idx="520">
                  <c:v>0.86</c:v>
                </c:pt>
                <c:pt idx="521">
                  <c:v>0.87</c:v>
                </c:pt>
                <c:pt idx="522">
                  <c:v>0.86</c:v>
                </c:pt>
                <c:pt idx="523">
                  <c:v>0.86</c:v>
                </c:pt>
                <c:pt idx="524">
                  <c:v>0.94</c:v>
                </c:pt>
                <c:pt idx="525">
                  <c:v>0.95</c:v>
                </c:pt>
                <c:pt idx="526">
                  <c:v>0.92</c:v>
                </c:pt>
                <c:pt idx="527">
                  <c:v>0.9</c:v>
                </c:pt>
                <c:pt idx="528">
                  <c:v>0.91</c:v>
                </c:pt>
                <c:pt idx="529">
                  <c:v>0.86</c:v>
                </c:pt>
                <c:pt idx="530">
                  <c:v>0.9</c:v>
                </c:pt>
                <c:pt idx="531">
                  <c:v>0.93</c:v>
                </c:pt>
                <c:pt idx="532">
                  <c:v>0.93</c:v>
                </c:pt>
                <c:pt idx="533">
                  <c:v>0.86</c:v>
                </c:pt>
                <c:pt idx="534">
                  <c:v>0.88</c:v>
                </c:pt>
                <c:pt idx="535">
                  <c:v>0.85</c:v>
                </c:pt>
                <c:pt idx="536">
                  <c:v>0.91</c:v>
                </c:pt>
                <c:pt idx="537">
                  <c:v>0.93</c:v>
                </c:pt>
                <c:pt idx="538">
                  <c:v>0.88</c:v>
                </c:pt>
                <c:pt idx="539">
                  <c:v>0.89</c:v>
                </c:pt>
                <c:pt idx="540">
                  <c:v>0.88</c:v>
                </c:pt>
                <c:pt idx="541">
                  <c:v>0.89</c:v>
                </c:pt>
                <c:pt idx="542">
                  <c:v>0.94</c:v>
                </c:pt>
                <c:pt idx="543">
                  <c:v>0.9</c:v>
                </c:pt>
                <c:pt idx="544">
                  <c:v>0.94</c:v>
                </c:pt>
                <c:pt idx="545">
                  <c:v>0.91</c:v>
                </c:pt>
                <c:pt idx="546">
                  <c:v>0.83</c:v>
                </c:pt>
                <c:pt idx="547">
                  <c:v>0.8</c:v>
                </c:pt>
                <c:pt idx="548">
                  <c:v>0.78</c:v>
                </c:pt>
                <c:pt idx="549">
                  <c:v>0.68</c:v>
                </c:pt>
                <c:pt idx="550">
                  <c:v>0.65</c:v>
                </c:pt>
                <c:pt idx="551">
                  <c:v>0.71</c:v>
                </c:pt>
                <c:pt idx="552">
                  <c:v>0.78</c:v>
                </c:pt>
                <c:pt idx="553">
                  <c:v>0.8</c:v>
                </c:pt>
                <c:pt idx="554">
                  <c:v>0.86</c:v>
                </c:pt>
                <c:pt idx="555">
                  <c:v>0.94</c:v>
                </c:pt>
                <c:pt idx="556">
                  <c:v>0.93</c:v>
                </c:pt>
                <c:pt idx="557">
                  <c:v>0.92</c:v>
                </c:pt>
                <c:pt idx="558">
                  <c:v>0.92</c:v>
                </c:pt>
                <c:pt idx="559">
                  <c:v>0.83</c:v>
                </c:pt>
                <c:pt idx="560">
                  <c:v>0.79</c:v>
                </c:pt>
                <c:pt idx="561">
                  <c:v>0.64</c:v>
                </c:pt>
                <c:pt idx="562">
                  <c:v>0.86</c:v>
                </c:pt>
                <c:pt idx="563">
                  <c:v>1.06</c:v>
                </c:pt>
                <c:pt idx="564">
                  <c:v>1.05</c:v>
                </c:pt>
                <c:pt idx="565">
                  <c:v>0.92</c:v>
                </c:pt>
                <c:pt idx="566">
                  <c:v>0.9</c:v>
                </c:pt>
                <c:pt idx="567">
                  <c:v>0.99</c:v>
                </c:pt>
                <c:pt idx="568">
                  <c:v>1.1399999999999999</c:v>
                </c:pt>
                <c:pt idx="569">
                  <c:v>1.1299999999999999</c:v>
                </c:pt>
                <c:pt idx="570">
                  <c:v>1.1399999999999999</c:v>
                </c:pt>
                <c:pt idx="571">
                  <c:v>1.1399999999999999</c:v>
                </c:pt>
                <c:pt idx="572">
                  <c:v>1.1000000000000001</c:v>
                </c:pt>
                <c:pt idx="573">
                  <c:v>1.0900000000000001</c:v>
                </c:pt>
                <c:pt idx="574">
                  <c:v>1.08</c:v>
                </c:pt>
                <c:pt idx="575">
                  <c:v>1.1200000000000001</c:v>
                </c:pt>
                <c:pt idx="576">
                  <c:v>1.1000000000000001</c:v>
                </c:pt>
                <c:pt idx="577">
                  <c:v>1.07</c:v>
                </c:pt>
                <c:pt idx="578">
                  <c:v>1.07</c:v>
                </c:pt>
                <c:pt idx="579">
                  <c:v>1.04</c:v>
                </c:pt>
                <c:pt idx="580">
                  <c:v>1.05</c:v>
                </c:pt>
                <c:pt idx="581">
                  <c:v>1.07</c:v>
                </c:pt>
                <c:pt idx="582">
                  <c:v>0.84</c:v>
                </c:pt>
                <c:pt idx="583">
                  <c:v>0.8</c:v>
                </c:pt>
                <c:pt idx="584">
                  <c:v>0.83</c:v>
                </c:pt>
                <c:pt idx="585">
                  <c:v>0.79</c:v>
                </c:pt>
                <c:pt idx="586">
                  <c:v>0.8</c:v>
                </c:pt>
                <c:pt idx="587">
                  <c:v>0.81</c:v>
                </c:pt>
                <c:pt idx="588">
                  <c:v>0.82</c:v>
                </c:pt>
                <c:pt idx="589">
                  <c:v>0.92</c:v>
                </c:pt>
                <c:pt idx="590">
                  <c:v>0.89</c:v>
                </c:pt>
                <c:pt idx="591">
                  <c:v>0.84</c:v>
                </c:pt>
                <c:pt idx="592">
                  <c:v>0.91</c:v>
                </c:pt>
                <c:pt idx="593">
                  <c:v>0.96</c:v>
                </c:pt>
                <c:pt idx="594">
                  <c:v>0.87</c:v>
                </c:pt>
                <c:pt idx="595">
                  <c:v>0.81</c:v>
                </c:pt>
                <c:pt idx="596">
                  <c:v>0.71</c:v>
                </c:pt>
                <c:pt idx="597">
                  <c:v>0.72</c:v>
                </c:pt>
                <c:pt idx="598">
                  <c:v>0.72</c:v>
                </c:pt>
                <c:pt idx="599">
                  <c:v>0.71</c:v>
                </c:pt>
                <c:pt idx="600">
                  <c:v>0.67</c:v>
                </c:pt>
                <c:pt idx="601">
                  <c:v>0.71</c:v>
                </c:pt>
                <c:pt idx="602">
                  <c:v>0.67</c:v>
                </c:pt>
                <c:pt idx="603">
                  <c:v>0.68</c:v>
                </c:pt>
                <c:pt idx="604">
                  <c:v>0.65</c:v>
                </c:pt>
                <c:pt idx="605">
                  <c:v>0.61</c:v>
                </c:pt>
                <c:pt idx="606">
                  <c:v>0.6</c:v>
                </c:pt>
                <c:pt idx="607">
                  <c:v>0.61</c:v>
                </c:pt>
                <c:pt idx="608">
                  <c:v>0.54</c:v>
                </c:pt>
                <c:pt idx="609">
                  <c:v>0.61</c:v>
                </c:pt>
                <c:pt idx="610">
                  <c:v>0.64</c:v>
                </c:pt>
                <c:pt idx="611">
                  <c:v>0.6</c:v>
                </c:pt>
                <c:pt idx="612">
                  <c:v>0.57999999999999996</c:v>
                </c:pt>
                <c:pt idx="613">
                  <c:v>0.63</c:v>
                </c:pt>
                <c:pt idx="614">
                  <c:v>0.62</c:v>
                </c:pt>
                <c:pt idx="615">
                  <c:v>0.64</c:v>
                </c:pt>
                <c:pt idx="616">
                  <c:v>0.65</c:v>
                </c:pt>
                <c:pt idx="617">
                  <c:v>0.77</c:v>
                </c:pt>
                <c:pt idx="618">
                  <c:v>0.31</c:v>
                </c:pt>
                <c:pt idx="619">
                  <c:v>0.23</c:v>
                </c:pt>
                <c:pt idx="620">
                  <c:v>0.43</c:v>
                </c:pt>
                <c:pt idx="621">
                  <c:v>0.32</c:v>
                </c:pt>
                <c:pt idx="622">
                  <c:v>1.02</c:v>
                </c:pt>
                <c:pt idx="623">
                  <c:v>0.49</c:v>
                </c:pt>
                <c:pt idx="624">
                  <c:v>1.03</c:v>
                </c:pt>
                <c:pt idx="625">
                  <c:v>0.95</c:v>
                </c:pt>
                <c:pt idx="626">
                  <c:v>0.92</c:v>
                </c:pt>
                <c:pt idx="627">
                  <c:v>1.08</c:v>
                </c:pt>
                <c:pt idx="628">
                  <c:v>0.9</c:v>
                </c:pt>
                <c:pt idx="629">
                  <c:v>1.07</c:v>
                </c:pt>
                <c:pt idx="630">
                  <c:v>0.84</c:v>
                </c:pt>
                <c:pt idx="631">
                  <c:v>1.02</c:v>
                </c:pt>
                <c:pt idx="632">
                  <c:v>0.86</c:v>
                </c:pt>
                <c:pt idx="633">
                  <c:v>1</c:v>
                </c:pt>
                <c:pt idx="634">
                  <c:v>0.85</c:v>
                </c:pt>
                <c:pt idx="635">
                  <c:v>0.97</c:v>
                </c:pt>
                <c:pt idx="636">
                  <c:v>0.9</c:v>
                </c:pt>
                <c:pt idx="637">
                  <c:v>1.02</c:v>
                </c:pt>
                <c:pt idx="638">
                  <c:v>0.88</c:v>
                </c:pt>
                <c:pt idx="639">
                  <c:v>1.03</c:v>
                </c:pt>
                <c:pt idx="640">
                  <c:v>0.94</c:v>
                </c:pt>
                <c:pt idx="641">
                  <c:v>1.05</c:v>
                </c:pt>
                <c:pt idx="642">
                  <c:v>0.91</c:v>
                </c:pt>
                <c:pt idx="643">
                  <c:v>0.96</c:v>
                </c:pt>
                <c:pt idx="644">
                  <c:v>0.98</c:v>
                </c:pt>
                <c:pt idx="645">
                  <c:v>0.93</c:v>
                </c:pt>
                <c:pt idx="646">
                  <c:v>0.99</c:v>
                </c:pt>
                <c:pt idx="647">
                  <c:v>0.54</c:v>
                </c:pt>
                <c:pt idx="648">
                  <c:v>1.08</c:v>
                </c:pt>
                <c:pt idx="649">
                  <c:v>1.01</c:v>
                </c:pt>
                <c:pt idx="650">
                  <c:v>1.36</c:v>
                </c:pt>
                <c:pt idx="651">
                  <c:v>1.1299999999999999</c:v>
                </c:pt>
                <c:pt idx="652">
                  <c:v>1.07</c:v>
                </c:pt>
                <c:pt idx="653">
                  <c:v>1.1100000000000001</c:v>
                </c:pt>
                <c:pt idx="654">
                  <c:v>1.05</c:v>
                </c:pt>
                <c:pt idx="655">
                  <c:v>1.24</c:v>
                </c:pt>
                <c:pt idx="656">
                  <c:v>1.07</c:v>
                </c:pt>
                <c:pt idx="657">
                  <c:v>1.1100000000000001</c:v>
                </c:pt>
                <c:pt idx="658">
                  <c:v>0.92</c:v>
                </c:pt>
                <c:pt idx="659">
                  <c:v>0.93</c:v>
                </c:pt>
                <c:pt idx="660">
                  <c:v>1.01</c:v>
                </c:pt>
                <c:pt idx="661">
                  <c:v>1.04</c:v>
                </c:pt>
                <c:pt idx="662">
                  <c:v>0.9</c:v>
                </c:pt>
                <c:pt idx="663">
                  <c:v>0.91</c:v>
                </c:pt>
                <c:pt idx="664">
                  <c:v>1</c:v>
                </c:pt>
                <c:pt idx="665">
                  <c:v>1.38</c:v>
                </c:pt>
                <c:pt idx="666">
                  <c:v>1</c:v>
                </c:pt>
                <c:pt idx="667">
                  <c:v>0.99</c:v>
                </c:pt>
                <c:pt idx="668">
                  <c:v>0.95</c:v>
                </c:pt>
                <c:pt idx="669">
                  <c:v>0.95</c:v>
                </c:pt>
                <c:pt idx="670">
                  <c:v>0.82</c:v>
                </c:pt>
                <c:pt idx="671">
                  <c:v>0.81</c:v>
                </c:pt>
                <c:pt idx="672">
                  <c:v>0.73</c:v>
                </c:pt>
                <c:pt idx="673">
                  <c:v>0.71</c:v>
                </c:pt>
                <c:pt idx="674">
                  <c:v>0.72</c:v>
                </c:pt>
                <c:pt idx="675">
                  <c:v>0.76</c:v>
                </c:pt>
                <c:pt idx="676">
                  <c:v>0.77</c:v>
                </c:pt>
                <c:pt idx="677">
                  <c:v>1.01</c:v>
                </c:pt>
                <c:pt idx="678">
                  <c:v>0.97</c:v>
                </c:pt>
                <c:pt idx="679">
                  <c:v>0.93</c:v>
                </c:pt>
                <c:pt idx="680">
                  <c:v>0.94</c:v>
                </c:pt>
                <c:pt idx="681">
                  <c:v>0.89</c:v>
                </c:pt>
                <c:pt idx="682">
                  <c:v>0.9</c:v>
                </c:pt>
                <c:pt idx="683">
                  <c:v>0.85</c:v>
                </c:pt>
                <c:pt idx="684">
                  <c:v>0.92</c:v>
                </c:pt>
                <c:pt idx="685">
                  <c:v>0.95</c:v>
                </c:pt>
                <c:pt idx="686">
                  <c:v>0.94</c:v>
                </c:pt>
                <c:pt idx="687">
                  <c:v>0.81</c:v>
                </c:pt>
                <c:pt idx="688">
                  <c:v>1.1200000000000001</c:v>
                </c:pt>
                <c:pt idx="689">
                  <c:v>1.1200000000000001</c:v>
                </c:pt>
                <c:pt idx="690">
                  <c:v>1.1299999999999999</c:v>
                </c:pt>
                <c:pt idx="691">
                  <c:v>0.98</c:v>
                </c:pt>
                <c:pt idx="692">
                  <c:v>0.97</c:v>
                </c:pt>
                <c:pt idx="693">
                  <c:v>0.93</c:v>
                </c:pt>
                <c:pt idx="694">
                  <c:v>0.97</c:v>
                </c:pt>
                <c:pt idx="695">
                  <c:v>1.1000000000000001</c:v>
                </c:pt>
                <c:pt idx="696">
                  <c:v>1.1100000000000001</c:v>
                </c:pt>
                <c:pt idx="697">
                  <c:v>1.18</c:v>
                </c:pt>
                <c:pt idx="698">
                  <c:v>1.22</c:v>
                </c:pt>
                <c:pt idx="699">
                  <c:v>1.24</c:v>
                </c:pt>
                <c:pt idx="700">
                  <c:v>1.23</c:v>
                </c:pt>
                <c:pt idx="701">
                  <c:v>1.28</c:v>
                </c:pt>
                <c:pt idx="702">
                  <c:v>1.08</c:v>
                </c:pt>
                <c:pt idx="703">
                  <c:v>0.71</c:v>
                </c:pt>
                <c:pt idx="704">
                  <c:v>0.67</c:v>
                </c:pt>
                <c:pt idx="705">
                  <c:v>0.67</c:v>
                </c:pt>
                <c:pt idx="706">
                  <c:v>0.65</c:v>
                </c:pt>
                <c:pt idx="707">
                  <c:v>0.64</c:v>
                </c:pt>
                <c:pt idx="708">
                  <c:v>0.68</c:v>
                </c:pt>
                <c:pt idx="709">
                  <c:v>0.73</c:v>
                </c:pt>
                <c:pt idx="710">
                  <c:v>0.85</c:v>
                </c:pt>
                <c:pt idx="711">
                  <c:v>0.89</c:v>
                </c:pt>
                <c:pt idx="712">
                  <c:v>1.06</c:v>
                </c:pt>
                <c:pt idx="713">
                  <c:v>0.99</c:v>
                </c:pt>
                <c:pt idx="714">
                  <c:v>1.01</c:v>
                </c:pt>
                <c:pt idx="715">
                  <c:v>0.96</c:v>
                </c:pt>
                <c:pt idx="716">
                  <c:v>0.94</c:v>
                </c:pt>
                <c:pt idx="717">
                  <c:v>0.91</c:v>
                </c:pt>
                <c:pt idx="718">
                  <c:v>0.99</c:v>
                </c:pt>
                <c:pt idx="719">
                  <c:v>1.01</c:v>
                </c:pt>
                <c:pt idx="720">
                  <c:v>1.1299999999999999</c:v>
                </c:pt>
                <c:pt idx="721">
                  <c:v>1.1299999999999999</c:v>
                </c:pt>
                <c:pt idx="722">
                  <c:v>1.1599999999999999</c:v>
                </c:pt>
                <c:pt idx="723">
                  <c:v>1.04</c:v>
                </c:pt>
                <c:pt idx="724">
                  <c:v>1.05</c:v>
                </c:pt>
                <c:pt idx="725">
                  <c:v>1.02</c:v>
                </c:pt>
                <c:pt idx="726">
                  <c:v>1.01</c:v>
                </c:pt>
                <c:pt idx="727">
                  <c:v>0.97</c:v>
                </c:pt>
                <c:pt idx="728">
                  <c:v>0.99</c:v>
                </c:pt>
                <c:pt idx="729">
                  <c:v>1.02</c:v>
                </c:pt>
                <c:pt idx="730">
                  <c:v>1.02</c:v>
                </c:pt>
                <c:pt idx="731">
                  <c:v>1.02</c:v>
                </c:pt>
                <c:pt idx="732">
                  <c:v>1.04</c:v>
                </c:pt>
                <c:pt idx="733">
                  <c:v>1.02</c:v>
                </c:pt>
                <c:pt idx="734">
                  <c:v>1.01</c:v>
                </c:pt>
                <c:pt idx="735">
                  <c:v>0.96</c:v>
                </c:pt>
                <c:pt idx="736">
                  <c:v>0.98</c:v>
                </c:pt>
                <c:pt idx="737">
                  <c:v>0.96</c:v>
                </c:pt>
                <c:pt idx="738">
                  <c:v>0.98</c:v>
                </c:pt>
                <c:pt idx="739">
                  <c:v>1.02</c:v>
                </c:pt>
                <c:pt idx="740">
                  <c:v>0.95</c:v>
                </c:pt>
                <c:pt idx="741">
                  <c:v>0.94</c:v>
                </c:pt>
                <c:pt idx="742">
                  <c:v>0.95</c:v>
                </c:pt>
                <c:pt idx="743">
                  <c:v>0.95</c:v>
                </c:pt>
                <c:pt idx="744">
                  <c:v>0.97</c:v>
                </c:pt>
                <c:pt idx="745">
                  <c:v>0.95</c:v>
                </c:pt>
                <c:pt idx="746">
                  <c:v>0.98</c:v>
                </c:pt>
                <c:pt idx="747">
                  <c:v>0.96</c:v>
                </c:pt>
                <c:pt idx="748">
                  <c:v>0.92</c:v>
                </c:pt>
                <c:pt idx="749">
                  <c:v>0.88</c:v>
                </c:pt>
                <c:pt idx="750">
                  <c:v>0.94</c:v>
                </c:pt>
                <c:pt idx="751">
                  <c:v>0.88</c:v>
                </c:pt>
                <c:pt idx="752">
                  <c:v>0.84</c:v>
                </c:pt>
                <c:pt idx="753">
                  <c:v>0.87</c:v>
                </c:pt>
                <c:pt idx="754">
                  <c:v>0.93</c:v>
                </c:pt>
                <c:pt idx="755">
                  <c:v>0.83</c:v>
                </c:pt>
                <c:pt idx="756">
                  <c:v>0.75</c:v>
                </c:pt>
                <c:pt idx="757">
                  <c:v>0.69</c:v>
                </c:pt>
                <c:pt idx="758">
                  <c:v>0.6</c:v>
                </c:pt>
                <c:pt idx="759">
                  <c:v>0.6</c:v>
                </c:pt>
                <c:pt idx="760">
                  <c:v>0.65</c:v>
                </c:pt>
                <c:pt idx="761">
                  <c:v>1.0900000000000001</c:v>
                </c:pt>
                <c:pt idx="762">
                  <c:v>1.31</c:v>
                </c:pt>
                <c:pt idx="763">
                  <c:v>1.42</c:v>
                </c:pt>
                <c:pt idx="764">
                  <c:v>1.48</c:v>
                </c:pt>
                <c:pt idx="765">
                  <c:v>1.66</c:v>
                </c:pt>
                <c:pt idx="766">
                  <c:v>1.65</c:v>
                </c:pt>
                <c:pt idx="767">
                  <c:v>1.22</c:v>
                </c:pt>
                <c:pt idx="768">
                  <c:v>1.1200000000000001</c:v>
                </c:pt>
                <c:pt idx="769">
                  <c:v>0.98</c:v>
                </c:pt>
                <c:pt idx="770">
                  <c:v>0.78</c:v>
                </c:pt>
                <c:pt idx="771">
                  <c:v>0.75</c:v>
                </c:pt>
                <c:pt idx="772">
                  <c:v>0.86</c:v>
                </c:pt>
                <c:pt idx="773">
                  <c:v>1.02</c:v>
                </c:pt>
                <c:pt idx="774">
                  <c:v>0.93</c:v>
                </c:pt>
                <c:pt idx="775">
                  <c:v>0.86</c:v>
                </c:pt>
                <c:pt idx="776">
                  <c:v>0.9</c:v>
                </c:pt>
                <c:pt idx="777">
                  <c:v>0.92</c:v>
                </c:pt>
                <c:pt idx="778">
                  <c:v>0.86</c:v>
                </c:pt>
                <c:pt idx="779">
                  <c:v>0.91</c:v>
                </c:pt>
                <c:pt idx="780">
                  <c:v>0.95</c:v>
                </c:pt>
                <c:pt idx="781">
                  <c:v>0.93</c:v>
                </c:pt>
                <c:pt idx="782">
                  <c:v>0.91</c:v>
                </c:pt>
                <c:pt idx="783">
                  <c:v>0.93</c:v>
                </c:pt>
                <c:pt idx="784">
                  <c:v>0.88</c:v>
                </c:pt>
                <c:pt idx="785">
                  <c:v>0.89</c:v>
                </c:pt>
                <c:pt idx="786">
                  <c:v>0.85</c:v>
                </c:pt>
                <c:pt idx="787">
                  <c:v>0.87</c:v>
                </c:pt>
                <c:pt idx="788">
                  <c:v>0.89</c:v>
                </c:pt>
                <c:pt idx="789">
                  <c:v>0.85</c:v>
                </c:pt>
                <c:pt idx="790">
                  <c:v>0.86</c:v>
                </c:pt>
                <c:pt idx="791">
                  <c:v>0.85</c:v>
                </c:pt>
                <c:pt idx="792">
                  <c:v>0.83</c:v>
                </c:pt>
                <c:pt idx="793">
                  <c:v>0.93</c:v>
                </c:pt>
                <c:pt idx="794">
                  <c:v>0.88</c:v>
                </c:pt>
                <c:pt idx="795">
                  <c:v>0.9</c:v>
                </c:pt>
                <c:pt idx="796">
                  <c:v>0.91</c:v>
                </c:pt>
                <c:pt idx="797">
                  <c:v>0.95</c:v>
                </c:pt>
                <c:pt idx="798">
                  <c:v>0.96</c:v>
                </c:pt>
                <c:pt idx="799">
                  <c:v>1.01</c:v>
                </c:pt>
                <c:pt idx="800">
                  <c:v>0.87</c:v>
                </c:pt>
                <c:pt idx="801">
                  <c:v>0.71</c:v>
                </c:pt>
                <c:pt idx="802">
                  <c:v>0.92</c:v>
                </c:pt>
                <c:pt idx="803">
                  <c:v>0.65</c:v>
                </c:pt>
                <c:pt idx="804">
                  <c:v>0.87</c:v>
                </c:pt>
                <c:pt idx="805">
                  <c:v>0.67</c:v>
                </c:pt>
                <c:pt idx="806">
                  <c:v>0.95</c:v>
                </c:pt>
                <c:pt idx="807">
                  <c:v>0.65</c:v>
                </c:pt>
                <c:pt idx="808">
                  <c:v>0.65</c:v>
                </c:pt>
                <c:pt idx="809">
                  <c:v>0.65</c:v>
                </c:pt>
                <c:pt idx="810">
                  <c:v>0.65</c:v>
                </c:pt>
                <c:pt idx="811">
                  <c:v>0.67</c:v>
                </c:pt>
                <c:pt idx="812">
                  <c:v>0.64</c:v>
                </c:pt>
                <c:pt idx="813">
                  <c:v>0.69</c:v>
                </c:pt>
                <c:pt idx="814">
                  <c:v>0.67</c:v>
                </c:pt>
                <c:pt idx="815">
                  <c:v>0.51</c:v>
                </c:pt>
                <c:pt idx="816">
                  <c:v>0.87</c:v>
                </c:pt>
                <c:pt idx="817">
                  <c:v>0.69</c:v>
                </c:pt>
                <c:pt idx="818">
                  <c:v>0.93</c:v>
                </c:pt>
                <c:pt idx="819">
                  <c:v>0.49</c:v>
                </c:pt>
                <c:pt idx="820">
                  <c:v>0.66</c:v>
                </c:pt>
                <c:pt idx="821">
                  <c:v>0.97</c:v>
                </c:pt>
                <c:pt idx="822">
                  <c:v>0.67</c:v>
                </c:pt>
                <c:pt idx="823">
                  <c:v>1.01</c:v>
                </c:pt>
                <c:pt idx="824">
                  <c:v>0.83</c:v>
                </c:pt>
                <c:pt idx="825">
                  <c:v>0.92</c:v>
                </c:pt>
                <c:pt idx="826">
                  <c:v>0.8</c:v>
                </c:pt>
                <c:pt idx="827">
                  <c:v>0.95</c:v>
                </c:pt>
                <c:pt idx="828">
                  <c:v>1.1599999999999999</c:v>
                </c:pt>
                <c:pt idx="829">
                  <c:v>0.88</c:v>
                </c:pt>
                <c:pt idx="830">
                  <c:v>0.81</c:v>
                </c:pt>
                <c:pt idx="831">
                  <c:v>1.32</c:v>
                </c:pt>
                <c:pt idx="832">
                  <c:v>0.87</c:v>
                </c:pt>
                <c:pt idx="833">
                  <c:v>1.17</c:v>
                </c:pt>
                <c:pt idx="834">
                  <c:v>1.17</c:v>
                </c:pt>
                <c:pt idx="835">
                  <c:v>1.27</c:v>
                </c:pt>
                <c:pt idx="836">
                  <c:v>0.91</c:v>
                </c:pt>
                <c:pt idx="837">
                  <c:v>1.04</c:v>
                </c:pt>
                <c:pt idx="838">
                  <c:v>0.98</c:v>
                </c:pt>
                <c:pt idx="839">
                  <c:v>1.01</c:v>
                </c:pt>
                <c:pt idx="840">
                  <c:v>0.94</c:v>
                </c:pt>
                <c:pt idx="841">
                  <c:v>0.79</c:v>
                </c:pt>
                <c:pt idx="842">
                  <c:v>0.74</c:v>
                </c:pt>
                <c:pt idx="843">
                  <c:v>0.79</c:v>
                </c:pt>
                <c:pt idx="844">
                  <c:v>0.79</c:v>
                </c:pt>
                <c:pt idx="845">
                  <c:v>0.84</c:v>
                </c:pt>
                <c:pt idx="846">
                  <c:v>0.77</c:v>
                </c:pt>
                <c:pt idx="847">
                  <c:v>0.99</c:v>
                </c:pt>
                <c:pt idx="848">
                  <c:v>1.03</c:v>
                </c:pt>
                <c:pt idx="849">
                  <c:v>0.95</c:v>
                </c:pt>
                <c:pt idx="850">
                  <c:v>0.97</c:v>
                </c:pt>
                <c:pt idx="851">
                  <c:v>0.93</c:v>
                </c:pt>
                <c:pt idx="852">
                  <c:v>0.89</c:v>
                </c:pt>
                <c:pt idx="853">
                  <c:v>0.94</c:v>
                </c:pt>
                <c:pt idx="854">
                  <c:v>0.95</c:v>
                </c:pt>
                <c:pt idx="855">
                  <c:v>0.88</c:v>
                </c:pt>
                <c:pt idx="856">
                  <c:v>0.9</c:v>
                </c:pt>
                <c:pt idx="857">
                  <c:v>0.86</c:v>
                </c:pt>
                <c:pt idx="858">
                  <c:v>0.87</c:v>
                </c:pt>
                <c:pt idx="859">
                  <c:v>0.84</c:v>
                </c:pt>
                <c:pt idx="860">
                  <c:v>0.93</c:v>
                </c:pt>
                <c:pt idx="861">
                  <c:v>0.77</c:v>
                </c:pt>
                <c:pt idx="862">
                  <c:v>0.82</c:v>
                </c:pt>
                <c:pt idx="863">
                  <c:v>0.94</c:v>
                </c:pt>
                <c:pt idx="864">
                  <c:v>0.86</c:v>
                </c:pt>
                <c:pt idx="865">
                  <c:v>0.88</c:v>
                </c:pt>
                <c:pt idx="866">
                  <c:v>0.96</c:v>
                </c:pt>
                <c:pt idx="867">
                  <c:v>1</c:v>
                </c:pt>
                <c:pt idx="868">
                  <c:v>0.97</c:v>
                </c:pt>
                <c:pt idx="869">
                  <c:v>0.98</c:v>
                </c:pt>
                <c:pt idx="870">
                  <c:v>1.1499999999999999</c:v>
                </c:pt>
                <c:pt idx="871">
                  <c:v>1.23</c:v>
                </c:pt>
                <c:pt idx="872">
                  <c:v>1.24</c:v>
                </c:pt>
                <c:pt idx="873">
                  <c:v>1.28</c:v>
                </c:pt>
                <c:pt idx="874">
                  <c:v>1.1399999999999999</c:v>
                </c:pt>
                <c:pt idx="875">
                  <c:v>0.68</c:v>
                </c:pt>
                <c:pt idx="876">
                  <c:v>0.56000000000000005</c:v>
                </c:pt>
                <c:pt idx="877">
                  <c:v>0.7</c:v>
                </c:pt>
                <c:pt idx="878">
                  <c:v>0.63</c:v>
                </c:pt>
                <c:pt idx="879">
                  <c:v>0.55000000000000004</c:v>
                </c:pt>
                <c:pt idx="880">
                  <c:v>0.55000000000000004</c:v>
                </c:pt>
                <c:pt idx="881">
                  <c:v>0.4</c:v>
                </c:pt>
                <c:pt idx="882">
                  <c:v>0.34</c:v>
                </c:pt>
                <c:pt idx="883">
                  <c:v>0.34</c:v>
                </c:pt>
                <c:pt idx="884">
                  <c:v>0.62</c:v>
                </c:pt>
                <c:pt idx="885">
                  <c:v>0.61</c:v>
                </c:pt>
                <c:pt idx="886">
                  <c:v>0.63</c:v>
                </c:pt>
                <c:pt idx="887">
                  <c:v>0.76</c:v>
                </c:pt>
                <c:pt idx="888">
                  <c:v>0.79</c:v>
                </c:pt>
                <c:pt idx="889">
                  <c:v>1.05</c:v>
                </c:pt>
                <c:pt idx="890">
                  <c:v>1.17</c:v>
                </c:pt>
                <c:pt idx="891">
                  <c:v>1.0900000000000001</c:v>
                </c:pt>
                <c:pt idx="892">
                  <c:v>1.1200000000000001</c:v>
                </c:pt>
                <c:pt idx="893">
                  <c:v>1.1000000000000001</c:v>
                </c:pt>
                <c:pt idx="894">
                  <c:v>1.17</c:v>
                </c:pt>
                <c:pt idx="895">
                  <c:v>1.21</c:v>
                </c:pt>
                <c:pt idx="896">
                  <c:v>1.1599999999999999</c:v>
                </c:pt>
                <c:pt idx="897">
                  <c:v>1.08</c:v>
                </c:pt>
                <c:pt idx="898">
                  <c:v>0.98</c:v>
                </c:pt>
                <c:pt idx="899">
                  <c:v>0.96</c:v>
                </c:pt>
                <c:pt idx="900">
                  <c:v>1.18</c:v>
                </c:pt>
                <c:pt idx="901">
                  <c:v>0.61</c:v>
                </c:pt>
                <c:pt idx="902">
                  <c:v>1.1100000000000001</c:v>
                </c:pt>
                <c:pt idx="903">
                  <c:v>1</c:v>
                </c:pt>
                <c:pt idx="904">
                  <c:v>0.91</c:v>
                </c:pt>
                <c:pt idx="905">
                  <c:v>0.8</c:v>
                </c:pt>
                <c:pt idx="906">
                  <c:v>0.63</c:v>
                </c:pt>
                <c:pt idx="907">
                  <c:v>0.46</c:v>
                </c:pt>
                <c:pt idx="908">
                  <c:v>0.49</c:v>
                </c:pt>
                <c:pt idx="909">
                  <c:v>0.46</c:v>
                </c:pt>
                <c:pt idx="910">
                  <c:v>0.33</c:v>
                </c:pt>
                <c:pt idx="911">
                  <c:v>0.72</c:v>
                </c:pt>
                <c:pt idx="912">
                  <c:v>0.84</c:v>
                </c:pt>
                <c:pt idx="913">
                  <c:v>0.7</c:v>
                </c:pt>
                <c:pt idx="914">
                  <c:v>1.21</c:v>
                </c:pt>
                <c:pt idx="915">
                  <c:v>1.05</c:v>
                </c:pt>
                <c:pt idx="916">
                  <c:v>1.05</c:v>
                </c:pt>
                <c:pt idx="917">
                  <c:v>1.06</c:v>
                </c:pt>
                <c:pt idx="918">
                  <c:v>1.05</c:v>
                </c:pt>
                <c:pt idx="919">
                  <c:v>1.23</c:v>
                </c:pt>
                <c:pt idx="920">
                  <c:v>1.06</c:v>
                </c:pt>
                <c:pt idx="921">
                  <c:v>1.1000000000000001</c:v>
                </c:pt>
                <c:pt idx="922">
                  <c:v>0.93</c:v>
                </c:pt>
                <c:pt idx="923">
                  <c:v>0.96</c:v>
                </c:pt>
                <c:pt idx="924">
                  <c:v>0.93</c:v>
                </c:pt>
                <c:pt idx="925">
                  <c:v>0.9</c:v>
                </c:pt>
                <c:pt idx="926">
                  <c:v>0.95</c:v>
                </c:pt>
                <c:pt idx="927">
                  <c:v>0.97</c:v>
                </c:pt>
                <c:pt idx="928">
                  <c:v>0.9</c:v>
                </c:pt>
                <c:pt idx="929">
                  <c:v>0.88</c:v>
                </c:pt>
                <c:pt idx="930">
                  <c:v>0.85</c:v>
                </c:pt>
                <c:pt idx="931">
                  <c:v>0.84</c:v>
                </c:pt>
                <c:pt idx="932">
                  <c:v>0.8</c:v>
                </c:pt>
                <c:pt idx="933">
                  <c:v>0.7</c:v>
                </c:pt>
                <c:pt idx="934">
                  <c:v>0.68</c:v>
                </c:pt>
                <c:pt idx="935">
                  <c:v>0.94</c:v>
                </c:pt>
                <c:pt idx="936">
                  <c:v>0.85</c:v>
                </c:pt>
                <c:pt idx="937">
                  <c:v>0.68</c:v>
                </c:pt>
                <c:pt idx="938">
                  <c:v>0.17</c:v>
                </c:pt>
                <c:pt idx="939">
                  <c:v>0.78</c:v>
                </c:pt>
                <c:pt idx="940">
                  <c:v>0.65</c:v>
                </c:pt>
                <c:pt idx="941">
                  <c:v>0.6</c:v>
                </c:pt>
                <c:pt idx="942">
                  <c:v>0.56999999999999995</c:v>
                </c:pt>
                <c:pt idx="943">
                  <c:v>0.56000000000000005</c:v>
                </c:pt>
                <c:pt idx="944">
                  <c:v>0.96</c:v>
                </c:pt>
                <c:pt idx="945">
                  <c:v>0.93</c:v>
                </c:pt>
                <c:pt idx="946">
                  <c:v>0.95</c:v>
                </c:pt>
                <c:pt idx="947">
                  <c:v>0.96</c:v>
                </c:pt>
                <c:pt idx="948">
                  <c:v>0.96</c:v>
                </c:pt>
                <c:pt idx="949">
                  <c:v>0.97</c:v>
                </c:pt>
                <c:pt idx="950">
                  <c:v>0.95</c:v>
                </c:pt>
                <c:pt idx="951">
                  <c:v>0.86</c:v>
                </c:pt>
                <c:pt idx="952">
                  <c:v>0.88</c:v>
                </c:pt>
                <c:pt idx="953">
                  <c:v>0.88</c:v>
                </c:pt>
                <c:pt idx="954">
                  <c:v>0.92</c:v>
                </c:pt>
                <c:pt idx="955">
                  <c:v>0.91</c:v>
                </c:pt>
                <c:pt idx="956">
                  <c:v>0.89</c:v>
                </c:pt>
                <c:pt idx="957">
                  <c:v>0.93</c:v>
                </c:pt>
                <c:pt idx="958">
                  <c:v>0.86</c:v>
                </c:pt>
                <c:pt idx="959">
                  <c:v>0.86</c:v>
                </c:pt>
                <c:pt idx="960">
                  <c:v>0.85</c:v>
                </c:pt>
                <c:pt idx="961">
                  <c:v>0.8</c:v>
                </c:pt>
                <c:pt idx="962">
                  <c:v>0.85</c:v>
                </c:pt>
                <c:pt idx="963">
                  <c:v>0.81</c:v>
                </c:pt>
                <c:pt idx="964">
                  <c:v>0.79</c:v>
                </c:pt>
                <c:pt idx="965">
                  <c:v>0.89</c:v>
                </c:pt>
                <c:pt idx="966">
                  <c:v>0.85</c:v>
                </c:pt>
                <c:pt idx="967">
                  <c:v>0.89</c:v>
                </c:pt>
                <c:pt idx="968">
                  <c:v>0.9</c:v>
                </c:pt>
                <c:pt idx="969">
                  <c:v>0.88</c:v>
                </c:pt>
                <c:pt idx="970">
                  <c:v>0.8</c:v>
                </c:pt>
                <c:pt idx="971">
                  <c:v>0.82</c:v>
                </c:pt>
                <c:pt idx="972">
                  <c:v>0.79</c:v>
                </c:pt>
                <c:pt idx="973">
                  <c:v>0.81</c:v>
                </c:pt>
                <c:pt idx="974">
                  <c:v>0.79</c:v>
                </c:pt>
                <c:pt idx="975">
                  <c:v>0.81</c:v>
                </c:pt>
                <c:pt idx="976">
                  <c:v>0.9</c:v>
                </c:pt>
                <c:pt idx="977">
                  <c:v>0.93</c:v>
                </c:pt>
                <c:pt idx="978">
                  <c:v>1.2</c:v>
                </c:pt>
                <c:pt idx="979">
                  <c:v>1.01</c:v>
                </c:pt>
                <c:pt idx="980">
                  <c:v>0.98</c:v>
                </c:pt>
                <c:pt idx="981">
                  <c:v>0.96</c:v>
                </c:pt>
                <c:pt idx="982">
                  <c:v>0.89</c:v>
                </c:pt>
                <c:pt idx="983">
                  <c:v>0.93</c:v>
                </c:pt>
                <c:pt idx="984">
                  <c:v>0.92</c:v>
                </c:pt>
                <c:pt idx="985">
                  <c:v>1.1299999999999999</c:v>
                </c:pt>
                <c:pt idx="986">
                  <c:v>1.1299999999999999</c:v>
                </c:pt>
                <c:pt idx="987">
                  <c:v>0.84</c:v>
                </c:pt>
                <c:pt idx="988">
                  <c:v>1.07</c:v>
                </c:pt>
                <c:pt idx="989">
                  <c:v>1.04</c:v>
                </c:pt>
                <c:pt idx="990">
                  <c:v>1</c:v>
                </c:pt>
                <c:pt idx="991">
                  <c:v>0.84</c:v>
                </c:pt>
                <c:pt idx="992">
                  <c:v>0.82</c:v>
                </c:pt>
                <c:pt idx="993">
                  <c:v>0.78</c:v>
                </c:pt>
                <c:pt idx="994">
                  <c:v>0.79</c:v>
                </c:pt>
                <c:pt idx="995">
                  <c:v>0.75</c:v>
                </c:pt>
                <c:pt idx="996">
                  <c:v>0.84</c:v>
                </c:pt>
                <c:pt idx="997">
                  <c:v>0.86</c:v>
                </c:pt>
                <c:pt idx="998">
                  <c:v>0.79</c:v>
                </c:pt>
                <c:pt idx="999">
                  <c:v>0.81</c:v>
                </c:pt>
                <c:pt idx="1000">
                  <c:v>0.82</c:v>
                </c:pt>
                <c:pt idx="1001">
                  <c:v>0.86</c:v>
                </c:pt>
                <c:pt idx="1002">
                  <c:v>0.82</c:v>
                </c:pt>
                <c:pt idx="1003">
                  <c:v>0.73</c:v>
                </c:pt>
                <c:pt idx="1004">
                  <c:v>0.69</c:v>
                </c:pt>
                <c:pt idx="1005">
                  <c:v>0.7</c:v>
                </c:pt>
                <c:pt idx="1006">
                  <c:v>0.73</c:v>
                </c:pt>
                <c:pt idx="1007">
                  <c:v>0.77</c:v>
                </c:pt>
                <c:pt idx="1008">
                  <c:v>0.84</c:v>
                </c:pt>
                <c:pt idx="1009">
                  <c:v>0.56000000000000005</c:v>
                </c:pt>
                <c:pt idx="1010">
                  <c:v>0.82</c:v>
                </c:pt>
                <c:pt idx="1011">
                  <c:v>0.83</c:v>
                </c:pt>
                <c:pt idx="1012">
                  <c:v>0.8</c:v>
                </c:pt>
                <c:pt idx="1013">
                  <c:v>0.81</c:v>
                </c:pt>
                <c:pt idx="1014">
                  <c:v>0.75</c:v>
                </c:pt>
                <c:pt idx="1015">
                  <c:v>0.74</c:v>
                </c:pt>
                <c:pt idx="1016">
                  <c:v>0.72</c:v>
                </c:pt>
                <c:pt idx="1017">
                  <c:v>0.74</c:v>
                </c:pt>
                <c:pt idx="1018">
                  <c:v>0.68</c:v>
                </c:pt>
                <c:pt idx="1019">
                  <c:v>0.68</c:v>
                </c:pt>
                <c:pt idx="1020">
                  <c:v>0.68</c:v>
                </c:pt>
                <c:pt idx="1021">
                  <c:v>0.67</c:v>
                </c:pt>
                <c:pt idx="1022">
                  <c:v>0.68</c:v>
                </c:pt>
                <c:pt idx="1023">
                  <c:v>0.66</c:v>
                </c:pt>
                <c:pt idx="1024">
                  <c:v>0.69</c:v>
                </c:pt>
                <c:pt idx="1025">
                  <c:v>0.63</c:v>
                </c:pt>
                <c:pt idx="1026">
                  <c:v>0.59</c:v>
                </c:pt>
                <c:pt idx="1027">
                  <c:v>0.62</c:v>
                </c:pt>
                <c:pt idx="1028">
                  <c:v>0.69</c:v>
                </c:pt>
                <c:pt idx="1029">
                  <c:v>0.68</c:v>
                </c:pt>
                <c:pt idx="1030">
                  <c:v>0.65</c:v>
                </c:pt>
                <c:pt idx="1031">
                  <c:v>0.56000000000000005</c:v>
                </c:pt>
                <c:pt idx="1032">
                  <c:v>0.57999999999999996</c:v>
                </c:pt>
                <c:pt idx="1033">
                  <c:v>0.56999999999999995</c:v>
                </c:pt>
                <c:pt idx="1034">
                  <c:v>0.56999999999999995</c:v>
                </c:pt>
                <c:pt idx="1035">
                  <c:v>0.57999999999999996</c:v>
                </c:pt>
                <c:pt idx="1036">
                  <c:v>0.64</c:v>
                </c:pt>
                <c:pt idx="1037">
                  <c:v>0.88</c:v>
                </c:pt>
                <c:pt idx="1038">
                  <c:v>0.85</c:v>
                </c:pt>
                <c:pt idx="1039">
                  <c:v>0.91</c:v>
                </c:pt>
                <c:pt idx="1040">
                  <c:v>0.81</c:v>
                </c:pt>
                <c:pt idx="1041">
                  <c:v>0.64</c:v>
                </c:pt>
                <c:pt idx="1042">
                  <c:v>1.72</c:v>
                </c:pt>
                <c:pt idx="1043">
                  <c:v>1.32</c:v>
                </c:pt>
                <c:pt idx="1044">
                  <c:v>1.08</c:v>
                </c:pt>
                <c:pt idx="1045">
                  <c:v>1.01</c:v>
                </c:pt>
                <c:pt idx="1046">
                  <c:v>0.98</c:v>
                </c:pt>
                <c:pt idx="1047">
                  <c:v>1.04</c:v>
                </c:pt>
                <c:pt idx="1048">
                  <c:v>0.81</c:v>
                </c:pt>
                <c:pt idx="1049">
                  <c:v>0.74</c:v>
                </c:pt>
                <c:pt idx="1050">
                  <c:v>0.67</c:v>
                </c:pt>
                <c:pt idx="1051">
                  <c:v>0.56999999999999995</c:v>
                </c:pt>
                <c:pt idx="1052">
                  <c:v>0.78</c:v>
                </c:pt>
                <c:pt idx="1053">
                  <c:v>0.77</c:v>
                </c:pt>
                <c:pt idx="1054">
                  <c:v>0.82</c:v>
                </c:pt>
                <c:pt idx="1055">
                  <c:v>0.86</c:v>
                </c:pt>
                <c:pt idx="1056">
                  <c:v>0.99</c:v>
                </c:pt>
                <c:pt idx="1057">
                  <c:v>0.98</c:v>
                </c:pt>
                <c:pt idx="1058">
                  <c:v>1.03</c:v>
                </c:pt>
                <c:pt idx="1059">
                  <c:v>1.04</c:v>
                </c:pt>
                <c:pt idx="1060">
                  <c:v>1.03</c:v>
                </c:pt>
                <c:pt idx="1061">
                  <c:v>1.07</c:v>
                </c:pt>
                <c:pt idx="1062">
                  <c:v>0.56999999999999995</c:v>
                </c:pt>
                <c:pt idx="1063">
                  <c:v>0.98</c:v>
                </c:pt>
                <c:pt idx="1064">
                  <c:v>0.92</c:v>
                </c:pt>
                <c:pt idx="1065">
                  <c:v>0.91</c:v>
                </c:pt>
                <c:pt idx="1066">
                  <c:v>0.92</c:v>
                </c:pt>
                <c:pt idx="1067">
                  <c:v>0.9</c:v>
                </c:pt>
                <c:pt idx="1068">
                  <c:v>0.95</c:v>
                </c:pt>
                <c:pt idx="1069">
                  <c:v>0.97</c:v>
                </c:pt>
                <c:pt idx="1070">
                  <c:v>0.95</c:v>
                </c:pt>
                <c:pt idx="1071">
                  <c:v>0.93</c:v>
                </c:pt>
                <c:pt idx="1072">
                  <c:v>0.95</c:v>
                </c:pt>
                <c:pt idx="1073">
                  <c:v>0.92</c:v>
                </c:pt>
                <c:pt idx="1074">
                  <c:v>0.92</c:v>
                </c:pt>
                <c:pt idx="1075">
                  <c:v>0.89</c:v>
                </c:pt>
                <c:pt idx="1076">
                  <c:v>0.9</c:v>
                </c:pt>
                <c:pt idx="1077">
                  <c:v>0.91</c:v>
                </c:pt>
                <c:pt idx="1078">
                  <c:v>1.05</c:v>
                </c:pt>
                <c:pt idx="1079">
                  <c:v>0.92</c:v>
                </c:pt>
                <c:pt idx="1080">
                  <c:v>0.69</c:v>
                </c:pt>
                <c:pt idx="1081">
                  <c:v>0.73</c:v>
                </c:pt>
                <c:pt idx="1082">
                  <c:v>0.77</c:v>
                </c:pt>
                <c:pt idx="1083">
                  <c:v>0.71</c:v>
                </c:pt>
                <c:pt idx="1084">
                  <c:v>0.66</c:v>
                </c:pt>
                <c:pt idx="1085">
                  <c:v>0.71</c:v>
                </c:pt>
                <c:pt idx="1086">
                  <c:v>0.87</c:v>
                </c:pt>
                <c:pt idx="1087">
                  <c:v>0.79</c:v>
                </c:pt>
                <c:pt idx="1088">
                  <c:v>0.82</c:v>
                </c:pt>
                <c:pt idx="1089">
                  <c:v>0.89</c:v>
                </c:pt>
                <c:pt idx="1090">
                  <c:v>0.92</c:v>
                </c:pt>
                <c:pt idx="1091">
                  <c:v>0.98</c:v>
                </c:pt>
                <c:pt idx="1092">
                  <c:v>0.96</c:v>
                </c:pt>
                <c:pt idx="1093">
                  <c:v>0.74</c:v>
                </c:pt>
                <c:pt idx="1094">
                  <c:v>0.93</c:v>
                </c:pt>
                <c:pt idx="1095">
                  <c:v>0.91</c:v>
                </c:pt>
                <c:pt idx="1096">
                  <c:v>1.05</c:v>
                </c:pt>
                <c:pt idx="1097">
                  <c:v>0.96</c:v>
                </c:pt>
                <c:pt idx="1098">
                  <c:v>0.87</c:v>
                </c:pt>
                <c:pt idx="1099">
                  <c:v>0.86</c:v>
                </c:pt>
                <c:pt idx="1100">
                  <c:v>0.9</c:v>
                </c:pt>
                <c:pt idx="1101">
                  <c:v>1.1000000000000001</c:v>
                </c:pt>
                <c:pt idx="1102">
                  <c:v>1.05</c:v>
                </c:pt>
                <c:pt idx="1103">
                  <c:v>1.1200000000000001</c:v>
                </c:pt>
                <c:pt idx="1104">
                  <c:v>1.1599999999999999</c:v>
                </c:pt>
                <c:pt idx="1105">
                  <c:v>1.1499999999999999</c:v>
                </c:pt>
                <c:pt idx="1106">
                  <c:v>1.1100000000000001</c:v>
                </c:pt>
                <c:pt idx="1107">
                  <c:v>1.1000000000000001</c:v>
                </c:pt>
                <c:pt idx="1108">
                  <c:v>0.98</c:v>
                </c:pt>
                <c:pt idx="1109">
                  <c:v>0.95</c:v>
                </c:pt>
                <c:pt idx="1110">
                  <c:v>0.97</c:v>
                </c:pt>
                <c:pt idx="1111">
                  <c:v>0.94</c:v>
                </c:pt>
                <c:pt idx="1112">
                  <c:v>0.99</c:v>
                </c:pt>
                <c:pt idx="1113">
                  <c:v>1.04</c:v>
                </c:pt>
                <c:pt idx="1114">
                  <c:v>1.07</c:v>
                </c:pt>
                <c:pt idx="1115">
                  <c:v>1.08</c:v>
                </c:pt>
                <c:pt idx="1116">
                  <c:v>1.04</c:v>
                </c:pt>
                <c:pt idx="1117">
                  <c:v>1.07</c:v>
                </c:pt>
                <c:pt idx="1118">
                  <c:v>1.1599999999999999</c:v>
                </c:pt>
                <c:pt idx="1119">
                  <c:v>1.1399999999999999</c:v>
                </c:pt>
                <c:pt idx="1120">
                  <c:v>1.1000000000000001</c:v>
                </c:pt>
                <c:pt idx="1121">
                  <c:v>1.0900000000000001</c:v>
                </c:pt>
                <c:pt idx="1122">
                  <c:v>1.01</c:v>
                </c:pt>
                <c:pt idx="1123">
                  <c:v>1.08</c:v>
                </c:pt>
                <c:pt idx="1124">
                  <c:v>1.0900000000000001</c:v>
                </c:pt>
                <c:pt idx="1125">
                  <c:v>1.05</c:v>
                </c:pt>
                <c:pt idx="1126">
                  <c:v>1.1399999999999999</c:v>
                </c:pt>
                <c:pt idx="1127">
                  <c:v>1.0900000000000001</c:v>
                </c:pt>
                <c:pt idx="1128">
                  <c:v>0.66</c:v>
                </c:pt>
                <c:pt idx="1129">
                  <c:v>0.66</c:v>
                </c:pt>
                <c:pt idx="1130">
                  <c:v>0.68</c:v>
                </c:pt>
                <c:pt idx="1131">
                  <c:v>0.69</c:v>
                </c:pt>
                <c:pt idx="1132">
                  <c:v>0.71</c:v>
                </c:pt>
                <c:pt idx="1133">
                  <c:v>0.68</c:v>
                </c:pt>
                <c:pt idx="1134">
                  <c:v>0.75</c:v>
                </c:pt>
                <c:pt idx="1135">
                  <c:v>0.71</c:v>
                </c:pt>
                <c:pt idx="1136">
                  <c:v>0.63</c:v>
                </c:pt>
                <c:pt idx="1137">
                  <c:v>0.7</c:v>
                </c:pt>
                <c:pt idx="1138">
                  <c:v>0.71</c:v>
                </c:pt>
                <c:pt idx="1139">
                  <c:v>0.66</c:v>
                </c:pt>
                <c:pt idx="1140">
                  <c:v>0.72</c:v>
                </c:pt>
                <c:pt idx="1141">
                  <c:v>0.76</c:v>
                </c:pt>
                <c:pt idx="1142">
                  <c:v>0.78</c:v>
                </c:pt>
                <c:pt idx="1143">
                  <c:v>0.82</c:v>
                </c:pt>
                <c:pt idx="1144">
                  <c:v>0.93</c:v>
                </c:pt>
                <c:pt idx="1145">
                  <c:v>0.94</c:v>
                </c:pt>
                <c:pt idx="1146">
                  <c:v>1.04</c:v>
                </c:pt>
                <c:pt idx="1147">
                  <c:v>1.06</c:v>
                </c:pt>
                <c:pt idx="1148">
                  <c:v>1.08</c:v>
                </c:pt>
                <c:pt idx="1149">
                  <c:v>1.1200000000000001</c:v>
                </c:pt>
                <c:pt idx="1150">
                  <c:v>1.1499999999999999</c:v>
                </c:pt>
                <c:pt idx="1151">
                  <c:v>1.1100000000000001</c:v>
                </c:pt>
                <c:pt idx="1152">
                  <c:v>1.04</c:v>
                </c:pt>
                <c:pt idx="1153">
                  <c:v>0.99</c:v>
                </c:pt>
                <c:pt idx="1154">
                  <c:v>0.97</c:v>
                </c:pt>
                <c:pt idx="1155">
                  <c:v>1.05</c:v>
                </c:pt>
                <c:pt idx="1156">
                  <c:v>0.99</c:v>
                </c:pt>
                <c:pt idx="1157">
                  <c:v>0.98</c:v>
                </c:pt>
                <c:pt idx="1158">
                  <c:v>0.95</c:v>
                </c:pt>
                <c:pt idx="1159">
                  <c:v>0.95</c:v>
                </c:pt>
                <c:pt idx="1160">
                  <c:v>1.03</c:v>
                </c:pt>
                <c:pt idx="1161">
                  <c:v>1.08</c:v>
                </c:pt>
                <c:pt idx="1162">
                  <c:v>1.01</c:v>
                </c:pt>
                <c:pt idx="1163">
                  <c:v>1.17</c:v>
                </c:pt>
                <c:pt idx="1164">
                  <c:v>1.1299999999999999</c:v>
                </c:pt>
                <c:pt idx="1165">
                  <c:v>1.39</c:v>
                </c:pt>
                <c:pt idx="1166">
                  <c:v>1.6</c:v>
                </c:pt>
                <c:pt idx="1167">
                  <c:v>0.66</c:v>
                </c:pt>
                <c:pt idx="1168">
                  <c:v>0.77</c:v>
                </c:pt>
                <c:pt idx="1169">
                  <c:v>1.1499999999999999</c:v>
                </c:pt>
                <c:pt idx="1170">
                  <c:v>1.51</c:v>
                </c:pt>
                <c:pt idx="1171">
                  <c:v>0.81</c:v>
                </c:pt>
                <c:pt idx="1172">
                  <c:v>0.84</c:v>
                </c:pt>
                <c:pt idx="1173">
                  <c:v>0.81</c:v>
                </c:pt>
                <c:pt idx="1174">
                  <c:v>0.96</c:v>
                </c:pt>
                <c:pt idx="1175">
                  <c:v>1</c:v>
                </c:pt>
                <c:pt idx="1176">
                  <c:v>1.05</c:v>
                </c:pt>
                <c:pt idx="1177">
                  <c:v>1.01</c:v>
                </c:pt>
                <c:pt idx="1178">
                  <c:v>1.0900000000000001</c:v>
                </c:pt>
                <c:pt idx="1179">
                  <c:v>1.02</c:v>
                </c:pt>
                <c:pt idx="1180">
                  <c:v>1.01</c:v>
                </c:pt>
                <c:pt idx="1181">
                  <c:v>1.03</c:v>
                </c:pt>
                <c:pt idx="1182">
                  <c:v>1</c:v>
                </c:pt>
                <c:pt idx="1183">
                  <c:v>0.84</c:v>
                </c:pt>
                <c:pt idx="1184">
                  <c:v>0.86</c:v>
                </c:pt>
                <c:pt idx="1185">
                  <c:v>0.83</c:v>
                </c:pt>
                <c:pt idx="1186">
                  <c:v>0.78</c:v>
                </c:pt>
                <c:pt idx="1187">
                  <c:v>0.81</c:v>
                </c:pt>
                <c:pt idx="1188">
                  <c:v>0.8</c:v>
                </c:pt>
                <c:pt idx="1189">
                  <c:v>0.74</c:v>
                </c:pt>
                <c:pt idx="1190">
                  <c:v>0.88</c:v>
                </c:pt>
                <c:pt idx="1191">
                  <c:v>0.96</c:v>
                </c:pt>
                <c:pt idx="1192">
                  <c:v>1.18</c:v>
                </c:pt>
                <c:pt idx="1193">
                  <c:v>1.0900000000000001</c:v>
                </c:pt>
                <c:pt idx="1194">
                  <c:v>0.63</c:v>
                </c:pt>
                <c:pt idx="1195">
                  <c:v>0.5</c:v>
                </c:pt>
                <c:pt idx="1196">
                  <c:v>0.44</c:v>
                </c:pt>
                <c:pt idx="1197">
                  <c:v>0.4</c:v>
                </c:pt>
                <c:pt idx="1198">
                  <c:v>0.41</c:v>
                </c:pt>
                <c:pt idx="1199">
                  <c:v>0.42</c:v>
                </c:pt>
                <c:pt idx="1200">
                  <c:v>0.41</c:v>
                </c:pt>
                <c:pt idx="1201">
                  <c:v>0.43</c:v>
                </c:pt>
                <c:pt idx="1202">
                  <c:v>0.4</c:v>
                </c:pt>
                <c:pt idx="1203">
                  <c:v>0.43</c:v>
                </c:pt>
                <c:pt idx="1204">
                  <c:v>0.52</c:v>
                </c:pt>
                <c:pt idx="1205">
                  <c:v>0.35</c:v>
                </c:pt>
                <c:pt idx="1206">
                  <c:v>0.73</c:v>
                </c:pt>
                <c:pt idx="1207">
                  <c:v>0.71</c:v>
                </c:pt>
                <c:pt idx="1208">
                  <c:v>0.7</c:v>
                </c:pt>
                <c:pt idx="1209">
                  <c:v>0.64</c:v>
                </c:pt>
                <c:pt idx="1210">
                  <c:v>0.54</c:v>
                </c:pt>
                <c:pt idx="1211">
                  <c:v>0.55000000000000004</c:v>
                </c:pt>
                <c:pt idx="1212">
                  <c:v>0.51</c:v>
                </c:pt>
                <c:pt idx="1213">
                  <c:v>0.69</c:v>
                </c:pt>
                <c:pt idx="1214">
                  <c:v>0.78</c:v>
                </c:pt>
                <c:pt idx="1215">
                  <c:v>0.8</c:v>
                </c:pt>
                <c:pt idx="1216">
                  <c:v>0.9</c:v>
                </c:pt>
                <c:pt idx="1217">
                  <c:v>0.76</c:v>
                </c:pt>
                <c:pt idx="1218">
                  <c:v>0.84</c:v>
                </c:pt>
                <c:pt idx="1219">
                  <c:v>0.79</c:v>
                </c:pt>
                <c:pt idx="1220">
                  <c:v>0.65</c:v>
                </c:pt>
                <c:pt idx="1221">
                  <c:v>0.65</c:v>
                </c:pt>
                <c:pt idx="1222">
                  <c:v>0.64</c:v>
                </c:pt>
                <c:pt idx="1223">
                  <c:v>0.62</c:v>
                </c:pt>
                <c:pt idx="1224">
                  <c:v>0.64</c:v>
                </c:pt>
                <c:pt idx="1225">
                  <c:v>0.62</c:v>
                </c:pt>
                <c:pt idx="1226">
                  <c:v>0.56000000000000005</c:v>
                </c:pt>
                <c:pt idx="1227">
                  <c:v>0.54</c:v>
                </c:pt>
                <c:pt idx="1228">
                  <c:v>0.54</c:v>
                </c:pt>
                <c:pt idx="1229">
                  <c:v>0.54</c:v>
                </c:pt>
                <c:pt idx="1230">
                  <c:v>0.61</c:v>
                </c:pt>
                <c:pt idx="1231">
                  <c:v>0.63</c:v>
                </c:pt>
                <c:pt idx="1232">
                  <c:v>0.6</c:v>
                </c:pt>
                <c:pt idx="1233">
                  <c:v>0.61</c:v>
                </c:pt>
                <c:pt idx="1234">
                  <c:v>0.65</c:v>
                </c:pt>
                <c:pt idx="1235">
                  <c:v>0.61</c:v>
                </c:pt>
                <c:pt idx="1236">
                  <c:v>0.63</c:v>
                </c:pt>
                <c:pt idx="1237">
                  <c:v>0.66</c:v>
                </c:pt>
                <c:pt idx="1238">
                  <c:v>0.74</c:v>
                </c:pt>
                <c:pt idx="1239">
                  <c:v>0.7</c:v>
                </c:pt>
                <c:pt idx="1240">
                  <c:v>0.62</c:v>
                </c:pt>
                <c:pt idx="1241">
                  <c:v>0.66</c:v>
                </c:pt>
                <c:pt idx="1242">
                  <c:v>0.64</c:v>
                </c:pt>
                <c:pt idx="1243">
                  <c:v>0.62</c:v>
                </c:pt>
                <c:pt idx="1244">
                  <c:v>0.6</c:v>
                </c:pt>
                <c:pt idx="1245">
                  <c:v>0.65</c:v>
                </c:pt>
                <c:pt idx="1246">
                  <c:v>0.61</c:v>
                </c:pt>
                <c:pt idx="1247">
                  <c:v>0.59</c:v>
                </c:pt>
                <c:pt idx="1248">
                  <c:v>0.57999999999999996</c:v>
                </c:pt>
                <c:pt idx="1249">
                  <c:v>0.55000000000000004</c:v>
                </c:pt>
                <c:pt idx="1250">
                  <c:v>0.52</c:v>
                </c:pt>
                <c:pt idx="1251">
                  <c:v>0.76</c:v>
                </c:pt>
                <c:pt idx="1252">
                  <c:v>0.81</c:v>
                </c:pt>
                <c:pt idx="1253">
                  <c:v>0.83</c:v>
                </c:pt>
                <c:pt idx="1254">
                  <c:v>0.86</c:v>
                </c:pt>
                <c:pt idx="1255">
                  <c:v>0.9</c:v>
                </c:pt>
                <c:pt idx="1256">
                  <c:v>0.91</c:v>
                </c:pt>
                <c:pt idx="1257">
                  <c:v>0.88</c:v>
                </c:pt>
                <c:pt idx="1258">
                  <c:v>0.88</c:v>
                </c:pt>
                <c:pt idx="1259">
                  <c:v>0.9</c:v>
                </c:pt>
                <c:pt idx="1260">
                  <c:v>0.92</c:v>
                </c:pt>
                <c:pt idx="1261">
                  <c:v>0.92</c:v>
                </c:pt>
                <c:pt idx="1262">
                  <c:v>0.9</c:v>
                </c:pt>
                <c:pt idx="1263">
                  <c:v>0.65</c:v>
                </c:pt>
                <c:pt idx="1264">
                  <c:v>0.71</c:v>
                </c:pt>
                <c:pt idx="1265">
                  <c:v>0.69</c:v>
                </c:pt>
                <c:pt idx="1266">
                  <c:v>0.76</c:v>
                </c:pt>
                <c:pt idx="1267">
                  <c:v>0.57999999999999996</c:v>
                </c:pt>
                <c:pt idx="1268">
                  <c:v>0.56999999999999995</c:v>
                </c:pt>
                <c:pt idx="1269">
                  <c:v>0.55000000000000004</c:v>
                </c:pt>
                <c:pt idx="1270">
                  <c:v>0.61</c:v>
                </c:pt>
                <c:pt idx="1271">
                  <c:v>0.67</c:v>
                </c:pt>
                <c:pt idx="1272">
                  <c:v>0.67</c:v>
                </c:pt>
                <c:pt idx="1273">
                  <c:v>0.68</c:v>
                </c:pt>
                <c:pt idx="1274">
                  <c:v>0.72</c:v>
                </c:pt>
                <c:pt idx="1275">
                  <c:v>0.75</c:v>
                </c:pt>
                <c:pt idx="1276">
                  <c:v>0.76</c:v>
                </c:pt>
                <c:pt idx="1277">
                  <c:v>0.75</c:v>
                </c:pt>
                <c:pt idx="1278">
                  <c:v>0.7</c:v>
                </c:pt>
                <c:pt idx="1279">
                  <c:v>0.82</c:v>
                </c:pt>
                <c:pt idx="1280">
                  <c:v>0.78</c:v>
                </c:pt>
                <c:pt idx="1281">
                  <c:v>0.81</c:v>
                </c:pt>
                <c:pt idx="1282">
                  <c:v>0.99</c:v>
                </c:pt>
                <c:pt idx="1283">
                  <c:v>0.94</c:v>
                </c:pt>
                <c:pt idx="1284">
                  <c:v>0.84</c:v>
                </c:pt>
                <c:pt idx="1285">
                  <c:v>0.87</c:v>
                </c:pt>
                <c:pt idx="1286">
                  <c:v>0.85</c:v>
                </c:pt>
                <c:pt idx="1287">
                  <c:v>0.77</c:v>
                </c:pt>
                <c:pt idx="1288">
                  <c:v>0.77</c:v>
                </c:pt>
                <c:pt idx="1289">
                  <c:v>0.73</c:v>
                </c:pt>
                <c:pt idx="1290">
                  <c:v>0.67</c:v>
                </c:pt>
                <c:pt idx="1291">
                  <c:v>0.66</c:v>
                </c:pt>
                <c:pt idx="1292">
                  <c:v>0.67</c:v>
                </c:pt>
                <c:pt idx="1293">
                  <c:v>0.71</c:v>
                </c:pt>
                <c:pt idx="1294">
                  <c:v>0.73</c:v>
                </c:pt>
                <c:pt idx="1295">
                  <c:v>0.76</c:v>
                </c:pt>
                <c:pt idx="1296">
                  <c:v>0.76</c:v>
                </c:pt>
                <c:pt idx="1297">
                  <c:v>0.73</c:v>
                </c:pt>
                <c:pt idx="1298">
                  <c:v>0.71</c:v>
                </c:pt>
                <c:pt idx="1299">
                  <c:v>0.7</c:v>
                </c:pt>
                <c:pt idx="1300">
                  <c:v>0.69</c:v>
                </c:pt>
                <c:pt idx="1301">
                  <c:v>0.62</c:v>
                </c:pt>
                <c:pt idx="1302">
                  <c:v>0.52</c:v>
                </c:pt>
                <c:pt idx="1303">
                  <c:v>0.67</c:v>
                </c:pt>
                <c:pt idx="1304">
                  <c:v>0.53</c:v>
                </c:pt>
                <c:pt idx="1305">
                  <c:v>0.68</c:v>
                </c:pt>
                <c:pt idx="1306">
                  <c:v>0.65</c:v>
                </c:pt>
                <c:pt idx="1307">
                  <c:v>0.65</c:v>
                </c:pt>
                <c:pt idx="1308">
                  <c:v>0.71</c:v>
                </c:pt>
                <c:pt idx="1309">
                  <c:v>0.69</c:v>
                </c:pt>
                <c:pt idx="1310">
                  <c:v>0.55000000000000004</c:v>
                </c:pt>
                <c:pt idx="1311">
                  <c:v>0.64</c:v>
                </c:pt>
                <c:pt idx="1312">
                  <c:v>0.64</c:v>
                </c:pt>
                <c:pt idx="1313">
                  <c:v>0.98</c:v>
                </c:pt>
                <c:pt idx="1314">
                  <c:v>0.61</c:v>
                </c:pt>
                <c:pt idx="1315">
                  <c:v>0.61</c:v>
                </c:pt>
                <c:pt idx="1316">
                  <c:v>0.62</c:v>
                </c:pt>
                <c:pt idx="1317">
                  <c:v>0.65</c:v>
                </c:pt>
                <c:pt idx="1318">
                  <c:v>0.63</c:v>
                </c:pt>
                <c:pt idx="1319">
                  <c:v>0.55000000000000004</c:v>
                </c:pt>
                <c:pt idx="1320">
                  <c:v>1.27</c:v>
                </c:pt>
                <c:pt idx="1321">
                  <c:v>1.29</c:v>
                </c:pt>
                <c:pt idx="1322">
                  <c:v>0.69</c:v>
                </c:pt>
                <c:pt idx="1323">
                  <c:v>0.65</c:v>
                </c:pt>
                <c:pt idx="1324">
                  <c:v>0.64</c:v>
                </c:pt>
                <c:pt idx="1325">
                  <c:v>0.65</c:v>
                </c:pt>
                <c:pt idx="1326">
                  <c:v>0.64</c:v>
                </c:pt>
                <c:pt idx="1327">
                  <c:v>0.65</c:v>
                </c:pt>
                <c:pt idx="1328">
                  <c:v>0.66</c:v>
                </c:pt>
                <c:pt idx="1329">
                  <c:v>0.67</c:v>
                </c:pt>
                <c:pt idx="1330">
                  <c:v>0.7</c:v>
                </c:pt>
                <c:pt idx="1331">
                  <c:v>0.71</c:v>
                </c:pt>
                <c:pt idx="1332">
                  <c:v>0.7</c:v>
                </c:pt>
                <c:pt idx="1333">
                  <c:v>0.71</c:v>
                </c:pt>
                <c:pt idx="1334">
                  <c:v>0.73</c:v>
                </c:pt>
                <c:pt idx="1335">
                  <c:v>0.72</c:v>
                </c:pt>
                <c:pt idx="1336">
                  <c:v>0.72</c:v>
                </c:pt>
                <c:pt idx="1337">
                  <c:v>0.74</c:v>
                </c:pt>
                <c:pt idx="1338">
                  <c:v>0.73</c:v>
                </c:pt>
                <c:pt idx="1339">
                  <c:v>0.76</c:v>
                </c:pt>
                <c:pt idx="1340">
                  <c:v>0.76</c:v>
                </c:pt>
                <c:pt idx="1341">
                  <c:v>0.76</c:v>
                </c:pt>
                <c:pt idx="1342">
                  <c:v>0.76</c:v>
                </c:pt>
                <c:pt idx="1343">
                  <c:v>0.71</c:v>
                </c:pt>
                <c:pt idx="1344">
                  <c:v>0.72</c:v>
                </c:pt>
                <c:pt idx="1345">
                  <c:v>0.71</c:v>
                </c:pt>
                <c:pt idx="1346">
                  <c:v>0.74</c:v>
                </c:pt>
                <c:pt idx="1347">
                  <c:v>0.71</c:v>
                </c:pt>
                <c:pt idx="1348">
                  <c:v>0.68</c:v>
                </c:pt>
                <c:pt idx="1349">
                  <c:v>0.67</c:v>
                </c:pt>
                <c:pt idx="1350">
                  <c:v>0.7</c:v>
                </c:pt>
                <c:pt idx="1351">
                  <c:v>0.72</c:v>
                </c:pt>
                <c:pt idx="1352">
                  <c:v>0.72</c:v>
                </c:pt>
                <c:pt idx="1353">
                  <c:v>0.72</c:v>
                </c:pt>
                <c:pt idx="1354">
                  <c:v>0.74</c:v>
                </c:pt>
                <c:pt idx="1355">
                  <c:v>0.73</c:v>
                </c:pt>
                <c:pt idx="1356">
                  <c:v>0.7</c:v>
                </c:pt>
                <c:pt idx="1357">
                  <c:v>0.7</c:v>
                </c:pt>
                <c:pt idx="1358">
                  <c:v>0.72</c:v>
                </c:pt>
                <c:pt idx="1359">
                  <c:v>0.69</c:v>
                </c:pt>
                <c:pt idx="1360">
                  <c:v>0.72</c:v>
                </c:pt>
                <c:pt idx="1361">
                  <c:v>0.7</c:v>
                </c:pt>
                <c:pt idx="1362">
                  <c:v>0.72</c:v>
                </c:pt>
                <c:pt idx="1363">
                  <c:v>0.67</c:v>
                </c:pt>
                <c:pt idx="1364">
                  <c:v>0.68</c:v>
                </c:pt>
                <c:pt idx="1365">
                  <c:v>0.66</c:v>
                </c:pt>
                <c:pt idx="1366">
                  <c:v>0.64</c:v>
                </c:pt>
                <c:pt idx="1367">
                  <c:v>0.78</c:v>
                </c:pt>
                <c:pt idx="1368">
                  <c:v>0.77</c:v>
                </c:pt>
                <c:pt idx="1369">
                  <c:v>0.76</c:v>
                </c:pt>
                <c:pt idx="1370">
                  <c:v>0.72</c:v>
                </c:pt>
                <c:pt idx="1371">
                  <c:v>0.69</c:v>
                </c:pt>
                <c:pt idx="1372">
                  <c:v>0.69</c:v>
                </c:pt>
                <c:pt idx="1373">
                  <c:v>0.64</c:v>
                </c:pt>
                <c:pt idx="1374">
                  <c:v>0.64</c:v>
                </c:pt>
                <c:pt idx="1375">
                  <c:v>0.64</c:v>
                </c:pt>
                <c:pt idx="1376">
                  <c:v>0.66</c:v>
                </c:pt>
                <c:pt idx="1377">
                  <c:v>0.69</c:v>
                </c:pt>
                <c:pt idx="1378">
                  <c:v>0.67</c:v>
                </c:pt>
                <c:pt idx="1379">
                  <c:v>0.68</c:v>
                </c:pt>
                <c:pt idx="1380">
                  <c:v>0.68</c:v>
                </c:pt>
                <c:pt idx="1381">
                  <c:v>0.72</c:v>
                </c:pt>
                <c:pt idx="1382">
                  <c:v>0.73</c:v>
                </c:pt>
                <c:pt idx="1383">
                  <c:v>0.75</c:v>
                </c:pt>
                <c:pt idx="1384">
                  <c:v>0.73</c:v>
                </c:pt>
                <c:pt idx="1385">
                  <c:v>0.76</c:v>
                </c:pt>
                <c:pt idx="1386">
                  <c:v>0.75</c:v>
                </c:pt>
                <c:pt idx="1387">
                  <c:v>0.76</c:v>
                </c:pt>
                <c:pt idx="1388">
                  <c:v>0.74</c:v>
                </c:pt>
                <c:pt idx="1389">
                  <c:v>0.77</c:v>
                </c:pt>
                <c:pt idx="1390">
                  <c:v>0.73</c:v>
                </c:pt>
                <c:pt idx="1391">
                  <c:v>0.73</c:v>
                </c:pt>
                <c:pt idx="1392">
                  <c:v>0.71</c:v>
                </c:pt>
                <c:pt idx="1393">
                  <c:v>0.62</c:v>
                </c:pt>
                <c:pt idx="1394">
                  <c:v>0.65</c:v>
                </c:pt>
                <c:pt idx="1395">
                  <c:v>0.7</c:v>
                </c:pt>
                <c:pt idx="1396">
                  <c:v>0.71</c:v>
                </c:pt>
                <c:pt idx="1397">
                  <c:v>0.75</c:v>
                </c:pt>
                <c:pt idx="1398">
                  <c:v>0.72</c:v>
                </c:pt>
                <c:pt idx="1399">
                  <c:v>0.75</c:v>
                </c:pt>
                <c:pt idx="1400">
                  <c:v>0.74</c:v>
                </c:pt>
                <c:pt idx="1401">
                  <c:v>0.81</c:v>
                </c:pt>
                <c:pt idx="1402">
                  <c:v>0.84</c:v>
                </c:pt>
                <c:pt idx="1403">
                  <c:v>0.57999999999999996</c:v>
                </c:pt>
                <c:pt idx="1404">
                  <c:v>0.43</c:v>
                </c:pt>
                <c:pt idx="1405">
                  <c:v>0.79</c:v>
                </c:pt>
                <c:pt idx="1406">
                  <c:v>0.59</c:v>
                </c:pt>
                <c:pt idx="1407">
                  <c:v>0.68</c:v>
                </c:pt>
                <c:pt idx="1408">
                  <c:v>0.7</c:v>
                </c:pt>
                <c:pt idx="1409">
                  <c:v>0.64</c:v>
                </c:pt>
                <c:pt idx="1410">
                  <c:v>0.65</c:v>
                </c:pt>
                <c:pt idx="1411">
                  <c:v>0.63</c:v>
                </c:pt>
                <c:pt idx="1412">
                  <c:v>0.64</c:v>
                </c:pt>
                <c:pt idx="1413">
                  <c:v>0.63</c:v>
                </c:pt>
                <c:pt idx="1414">
                  <c:v>0.61</c:v>
                </c:pt>
                <c:pt idx="1415">
                  <c:v>0.57999999999999996</c:v>
                </c:pt>
                <c:pt idx="1416">
                  <c:v>0.65</c:v>
                </c:pt>
                <c:pt idx="1417">
                  <c:v>0.56999999999999995</c:v>
                </c:pt>
                <c:pt idx="1418">
                  <c:v>0.55000000000000004</c:v>
                </c:pt>
                <c:pt idx="1419">
                  <c:v>0.54</c:v>
                </c:pt>
                <c:pt idx="1420">
                  <c:v>0.52</c:v>
                </c:pt>
                <c:pt idx="1421">
                  <c:v>0.56999999999999995</c:v>
                </c:pt>
                <c:pt idx="1422">
                  <c:v>0.55000000000000004</c:v>
                </c:pt>
                <c:pt idx="1423">
                  <c:v>0.55000000000000004</c:v>
                </c:pt>
                <c:pt idx="1424">
                  <c:v>0.59</c:v>
                </c:pt>
                <c:pt idx="1425">
                  <c:v>0.59</c:v>
                </c:pt>
                <c:pt idx="1426">
                  <c:v>0.61</c:v>
                </c:pt>
                <c:pt idx="1427">
                  <c:v>0.65</c:v>
                </c:pt>
                <c:pt idx="1428">
                  <c:v>0.67</c:v>
                </c:pt>
                <c:pt idx="1429">
                  <c:v>0.84</c:v>
                </c:pt>
                <c:pt idx="1430">
                  <c:v>0.59</c:v>
                </c:pt>
                <c:pt idx="1431">
                  <c:v>0.84</c:v>
                </c:pt>
                <c:pt idx="1432">
                  <c:v>0.69</c:v>
                </c:pt>
                <c:pt idx="1433">
                  <c:v>0.64</c:v>
                </c:pt>
                <c:pt idx="1434">
                  <c:v>0.56000000000000005</c:v>
                </c:pt>
                <c:pt idx="1435">
                  <c:v>0.61</c:v>
                </c:pt>
                <c:pt idx="1436">
                  <c:v>0.71</c:v>
                </c:pt>
                <c:pt idx="1437">
                  <c:v>0.72</c:v>
                </c:pt>
                <c:pt idx="1438">
                  <c:v>0.62</c:v>
                </c:pt>
                <c:pt idx="1439">
                  <c:v>0.74</c:v>
                </c:pt>
                <c:pt idx="1440">
                  <c:v>0.76</c:v>
                </c:pt>
                <c:pt idx="1441">
                  <c:v>0.7</c:v>
                </c:pt>
                <c:pt idx="1442">
                  <c:v>0.7</c:v>
                </c:pt>
                <c:pt idx="1443">
                  <c:v>0.72</c:v>
                </c:pt>
                <c:pt idx="1444">
                  <c:v>0.73</c:v>
                </c:pt>
                <c:pt idx="1445">
                  <c:v>0.7</c:v>
                </c:pt>
                <c:pt idx="1446">
                  <c:v>0.71</c:v>
                </c:pt>
                <c:pt idx="1447">
                  <c:v>0.71</c:v>
                </c:pt>
                <c:pt idx="1448">
                  <c:v>0.89</c:v>
                </c:pt>
                <c:pt idx="1449">
                  <c:v>0.88</c:v>
                </c:pt>
                <c:pt idx="1450">
                  <c:v>0.79</c:v>
                </c:pt>
                <c:pt idx="1451">
                  <c:v>0.78</c:v>
                </c:pt>
                <c:pt idx="1452">
                  <c:v>0.79</c:v>
                </c:pt>
                <c:pt idx="1453">
                  <c:v>0.64</c:v>
                </c:pt>
                <c:pt idx="1454">
                  <c:v>0.6</c:v>
                </c:pt>
                <c:pt idx="1455">
                  <c:v>0.62</c:v>
                </c:pt>
                <c:pt idx="1456">
                  <c:v>0.63</c:v>
                </c:pt>
                <c:pt idx="1457">
                  <c:v>0.62</c:v>
                </c:pt>
                <c:pt idx="1458">
                  <c:v>0.6</c:v>
                </c:pt>
                <c:pt idx="1459">
                  <c:v>0.63</c:v>
                </c:pt>
                <c:pt idx="1460">
                  <c:v>0.63</c:v>
                </c:pt>
                <c:pt idx="1461">
                  <c:v>0.64</c:v>
                </c:pt>
                <c:pt idx="1462">
                  <c:v>0.62</c:v>
                </c:pt>
                <c:pt idx="1463">
                  <c:v>0.62</c:v>
                </c:pt>
                <c:pt idx="1464">
                  <c:v>0.63</c:v>
                </c:pt>
                <c:pt idx="1465">
                  <c:v>0.65</c:v>
                </c:pt>
                <c:pt idx="1466">
                  <c:v>0.61</c:v>
                </c:pt>
                <c:pt idx="1467">
                  <c:v>0.57999999999999996</c:v>
                </c:pt>
                <c:pt idx="1468">
                  <c:v>0.57999999999999996</c:v>
                </c:pt>
                <c:pt idx="1469">
                  <c:v>0.59</c:v>
                </c:pt>
                <c:pt idx="1470">
                  <c:v>0.57999999999999996</c:v>
                </c:pt>
                <c:pt idx="1471">
                  <c:v>0.56000000000000005</c:v>
                </c:pt>
                <c:pt idx="1472">
                  <c:v>0.6</c:v>
                </c:pt>
                <c:pt idx="1473">
                  <c:v>0.61</c:v>
                </c:pt>
                <c:pt idx="1474">
                  <c:v>0.61</c:v>
                </c:pt>
                <c:pt idx="1475">
                  <c:v>0.59</c:v>
                </c:pt>
                <c:pt idx="1476">
                  <c:v>0.57999999999999996</c:v>
                </c:pt>
                <c:pt idx="1477">
                  <c:v>0.54</c:v>
                </c:pt>
                <c:pt idx="1478">
                  <c:v>0.55000000000000004</c:v>
                </c:pt>
                <c:pt idx="1479">
                  <c:v>0.61</c:v>
                </c:pt>
                <c:pt idx="1480">
                  <c:v>0.61</c:v>
                </c:pt>
                <c:pt idx="1481">
                  <c:v>0.56999999999999995</c:v>
                </c:pt>
                <c:pt idx="1482">
                  <c:v>0.52</c:v>
                </c:pt>
                <c:pt idx="1483">
                  <c:v>0.54</c:v>
                </c:pt>
                <c:pt idx="1484">
                  <c:v>0.52</c:v>
                </c:pt>
                <c:pt idx="1485">
                  <c:v>0.55000000000000004</c:v>
                </c:pt>
                <c:pt idx="1486">
                  <c:v>0.55000000000000004</c:v>
                </c:pt>
                <c:pt idx="1487">
                  <c:v>0.55000000000000004</c:v>
                </c:pt>
                <c:pt idx="1488">
                  <c:v>0.57999999999999996</c:v>
                </c:pt>
                <c:pt idx="1489">
                  <c:v>0.59</c:v>
                </c:pt>
                <c:pt idx="1490">
                  <c:v>0.6</c:v>
                </c:pt>
                <c:pt idx="1491">
                  <c:v>0.56000000000000005</c:v>
                </c:pt>
                <c:pt idx="1492">
                  <c:v>0.56999999999999995</c:v>
                </c:pt>
                <c:pt idx="1493">
                  <c:v>0.6</c:v>
                </c:pt>
                <c:pt idx="1494">
                  <c:v>0.61</c:v>
                </c:pt>
                <c:pt idx="1495">
                  <c:v>0.59</c:v>
                </c:pt>
                <c:pt idx="1496">
                  <c:v>0.41</c:v>
                </c:pt>
                <c:pt idx="1497">
                  <c:v>0.63</c:v>
                </c:pt>
                <c:pt idx="1498">
                  <c:v>0.7</c:v>
                </c:pt>
                <c:pt idx="1499">
                  <c:v>0.66</c:v>
                </c:pt>
                <c:pt idx="1500">
                  <c:v>0.56999999999999995</c:v>
                </c:pt>
                <c:pt idx="1501">
                  <c:v>0.55000000000000004</c:v>
                </c:pt>
                <c:pt idx="1502">
                  <c:v>0.52</c:v>
                </c:pt>
                <c:pt idx="1503">
                  <c:v>0.56999999999999995</c:v>
                </c:pt>
                <c:pt idx="1504">
                  <c:v>0.59</c:v>
                </c:pt>
                <c:pt idx="1505">
                  <c:v>0.6</c:v>
                </c:pt>
                <c:pt idx="1506">
                  <c:v>0.59</c:v>
                </c:pt>
                <c:pt idx="1507">
                  <c:v>0.59</c:v>
                </c:pt>
                <c:pt idx="1508">
                  <c:v>0.56999999999999995</c:v>
                </c:pt>
                <c:pt idx="1509">
                  <c:v>0.42</c:v>
                </c:pt>
                <c:pt idx="1510">
                  <c:v>0.44</c:v>
                </c:pt>
                <c:pt idx="1511">
                  <c:v>0.43</c:v>
                </c:pt>
                <c:pt idx="1512">
                  <c:v>0.4</c:v>
                </c:pt>
                <c:pt idx="1513">
                  <c:v>0.44</c:v>
                </c:pt>
                <c:pt idx="1514">
                  <c:v>0.41</c:v>
                </c:pt>
                <c:pt idx="1515">
                  <c:v>0.43</c:v>
                </c:pt>
                <c:pt idx="1516">
                  <c:v>0.54</c:v>
                </c:pt>
                <c:pt idx="1517">
                  <c:v>0.44</c:v>
                </c:pt>
                <c:pt idx="1518">
                  <c:v>0.46</c:v>
                </c:pt>
                <c:pt idx="1519">
                  <c:v>0.43</c:v>
                </c:pt>
                <c:pt idx="1520">
                  <c:v>0.41</c:v>
                </c:pt>
                <c:pt idx="1521">
                  <c:v>0.79</c:v>
                </c:pt>
                <c:pt idx="1522">
                  <c:v>0.83</c:v>
                </c:pt>
                <c:pt idx="1523">
                  <c:v>0.94</c:v>
                </c:pt>
                <c:pt idx="1524">
                  <c:v>0.8</c:v>
                </c:pt>
                <c:pt idx="1525">
                  <c:v>1.17</c:v>
                </c:pt>
                <c:pt idx="1526">
                  <c:v>0.98</c:v>
                </c:pt>
                <c:pt idx="1527">
                  <c:v>0.95</c:v>
                </c:pt>
                <c:pt idx="1528">
                  <c:v>0.99</c:v>
                </c:pt>
                <c:pt idx="1529">
                  <c:v>1</c:v>
                </c:pt>
                <c:pt idx="1530">
                  <c:v>0.97</c:v>
                </c:pt>
                <c:pt idx="1531">
                  <c:v>0.9</c:v>
                </c:pt>
                <c:pt idx="1532">
                  <c:v>1.03</c:v>
                </c:pt>
                <c:pt idx="1533">
                  <c:v>1.0900000000000001</c:v>
                </c:pt>
                <c:pt idx="1534">
                  <c:v>1.1499999999999999</c:v>
                </c:pt>
                <c:pt idx="1535">
                  <c:v>0.99</c:v>
                </c:pt>
                <c:pt idx="1536">
                  <c:v>0.96</c:v>
                </c:pt>
                <c:pt idx="1537">
                  <c:v>0.97</c:v>
                </c:pt>
                <c:pt idx="1538">
                  <c:v>1.01</c:v>
                </c:pt>
                <c:pt idx="1539">
                  <c:v>1.03</c:v>
                </c:pt>
                <c:pt idx="1540">
                  <c:v>0.89</c:v>
                </c:pt>
                <c:pt idx="1541">
                  <c:v>0.82</c:v>
                </c:pt>
                <c:pt idx="1542">
                  <c:v>1</c:v>
                </c:pt>
                <c:pt idx="1543">
                  <c:v>0.96</c:v>
                </c:pt>
                <c:pt idx="1544">
                  <c:v>0.92</c:v>
                </c:pt>
                <c:pt idx="1545">
                  <c:v>0.9</c:v>
                </c:pt>
                <c:pt idx="1546">
                  <c:v>0.89</c:v>
                </c:pt>
                <c:pt idx="1547">
                  <c:v>0.89</c:v>
                </c:pt>
                <c:pt idx="1548">
                  <c:v>0.83</c:v>
                </c:pt>
                <c:pt idx="1549">
                  <c:v>0.82</c:v>
                </c:pt>
                <c:pt idx="1550">
                  <c:v>0.79</c:v>
                </c:pt>
                <c:pt idx="1551">
                  <c:v>0.76</c:v>
                </c:pt>
                <c:pt idx="1552">
                  <c:v>0.75</c:v>
                </c:pt>
                <c:pt idx="1553">
                  <c:v>0.74</c:v>
                </c:pt>
                <c:pt idx="1554">
                  <c:v>0.75</c:v>
                </c:pt>
                <c:pt idx="1555">
                  <c:v>0.72</c:v>
                </c:pt>
                <c:pt idx="1556">
                  <c:v>0.71</c:v>
                </c:pt>
                <c:pt idx="1557">
                  <c:v>0.64</c:v>
                </c:pt>
                <c:pt idx="1558">
                  <c:v>0.96</c:v>
                </c:pt>
                <c:pt idx="1559">
                  <c:v>0.91</c:v>
                </c:pt>
                <c:pt idx="1560">
                  <c:v>0.81</c:v>
                </c:pt>
                <c:pt idx="1561">
                  <c:v>0.76</c:v>
                </c:pt>
                <c:pt idx="1562">
                  <c:v>0.63</c:v>
                </c:pt>
                <c:pt idx="1563">
                  <c:v>0.63</c:v>
                </c:pt>
                <c:pt idx="1564">
                  <c:v>0.57999999999999996</c:v>
                </c:pt>
                <c:pt idx="1565">
                  <c:v>0.55000000000000004</c:v>
                </c:pt>
                <c:pt idx="1566">
                  <c:v>0.65</c:v>
                </c:pt>
                <c:pt idx="1567">
                  <c:v>0.63</c:v>
                </c:pt>
                <c:pt idx="1568">
                  <c:v>0.65</c:v>
                </c:pt>
                <c:pt idx="1569">
                  <c:v>0.68</c:v>
                </c:pt>
                <c:pt idx="1570">
                  <c:v>0.7</c:v>
                </c:pt>
                <c:pt idx="1571">
                  <c:v>0.71</c:v>
                </c:pt>
                <c:pt idx="1572">
                  <c:v>0.7</c:v>
                </c:pt>
                <c:pt idx="1573">
                  <c:v>0.64</c:v>
                </c:pt>
                <c:pt idx="1574">
                  <c:v>0.65</c:v>
                </c:pt>
                <c:pt idx="1575">
                  <c:v>0.66</c:v>
                </c:pt>
                <c:pt idx="1576">
                  <c:v>0.7</c:v>
                </c:pt>
                <c:pt idx="1577">
                  <c:v>0.71</c:v>
                </c:pt>
                <c:pt idx="1578">
                  <c:v>0.73</c:v>
                </c:pt>
                <c:pt idx="1579">
                  <c:v>0.7</c:v>
                </c:pt>
                <c:pt idx="1580">
                  <c:v>0.66</c:v>
                </c:pt>
                <c:pt idx="1581">
                  <c:v>0.57999999999999996</c:v>
                </c:pt>
                <c:pt idx="1582">
                  <c:v>0.56999999999999995</c:v>
                </c:pt>
                <c:pt idx="1583">
                  <c:v>0.73</c:v>
                </c:pt>
                <c:pt idx="1584">
                  <c:v>0.6</c:v>
                </c:pt>
                <c:pt idx="1585">
                  <c:v>0.64</c:v>
                </c:pt>
                <c:pt idx="1586">
                  <c:v>0.64</c:v>
                </c:pt>
                <c:pt idx="1587">
                  <c:v>0.59</c:v>
                </c:pt>
                <c:pt idx="1588">
                  <c:v>0.59</c:v>
                </c:pt>
                <c:pt idx="1589">
                  <c:v>0.56000000000000005</c:v>
                </c:pt>
                <c:pt idx="1590">
                  <c:v>0.28000000000000003</c:v>
                </c:pt>
                <c:pt idx="1591">
                  <c:v>0.6</c:v>
                </c:pt>
                <c:pt idx="1592">
                  <c:v>0.61</c:v>
                </c:pt>
                <c:pt idx="1593">
                  <c:v>0.61</c:v>
                </c:pt>
                <c:pt idx="1594">
                  <c:v>0.6</c:v>
                </c:pt>
                <c:pt idx="1595">
                  <c:v>0.66</c:v>
                </c:pt>
                <c:pt idx="1596">
                  <c:v>0.63</c:v>
                </c:pt>
                <c:pt idx="1597">
                  <c:v>0.61</c:v>
                </c:pt>
                <c:pt idx="1598">
                  <c:v>0.79</c:v>
                </c:pt>
                <c:pt idx="1599">
                  <c:v>0.73</c:v>
                </c:pt>
                <c:pt idx="1600">
                  <c:v>0.64</c:v>
                </c:pt>
                <c:pt idx="1601">
                  <c:v>0.73</c:v>
                </c:pt>
                <c:pt idx="1602">
                  <c:v>0.75</c:v>
                </c:pt>
                <c:pt idx="1603">
                  <c:v>0.73</c:v>
                </c:pt>
                <c:pt idx="1604">
                  <c:v>0.69</c:v>
                </c:pt>
                <c:pt idx="1605">
                  <c:v>0.66</c:v>
                </c:pt>
                <c:pt idx="1606">
                  <c:v>0.56999999999999995</c:v>
                </c:pt>
                <c:pt idx="1607">
                  <c:v>0.64</c:v>
                </c:pt>
                <c:pt idx="1608">
                  <c:v>0.96</c:v>
                </c:pt>
                <c:pt idx="1609">
                  <c:v>0.68</c:v>
                </c:pt>
                <c:pt idx="1610">
                  <c:v>0.59</c:v>
                </c:pt>
                <c:pt idx="1611">
                  <c:v>0.63</c:v>
                </c:pt>
                <c:pt idx="1612">
                  <c:v>0.51</c:v>
                </c:pt>
                <c:pt idx="1613">
                  <c:v>0.7</c:v>
                </c:pt>
                <c:pt idx="1614">
                  <c:v>0.66</c:v>
                </c:pt>
                <c:pt idx="1615">
                  <c:v>0.61</c:v>
                </c:pt>
                <c:pt idx="1616">
                  <c:v>0.64</c:v>
                </c:pt>
                <c:pt idx="1617">
                  <c:v>0.82</c:v>
                </c:pt>
                <c:pt idx="1618">
                  <c:v>0.67</c:v>
                </c:pt>
                <c:pt idx="1619">
                  <c:v>0.59</c:v>
                </c:pt>
                <c:pt idx="1620">
                  <c:v>0.8</c:v>
                </c:pt>
                <c:pt idx="1621">
                  <c:v>0.51</c:v>
                </c:pt>
                <c:pt idx="1622">
                  <c:v>1.07</c:v>
                </c:pt>
                <c:pt idx="1623">
                  <c:v>0.89</c:v>
                </c:pt>
                <c:pt idx="1624">
                  <c:v>0.92</c:v>
                </c:pt>
                <c:pt idx="1625">
                  <c:v>0.85</c:v>
                </c:pt>
                <c:pt idx="1626">
                  <c:v>0.81</c:v>
                </c:pt>
                <c:pt idx="1627">
                  <c:v>0.81</c:v>
                </c:pt>
                <c:pt idx="1628">
                  <c:v>0.76</c:v>
                </c:pt>
                <c:pt idx="1629">
                  <c:v>0.69</c:v>
                </c:pt>
                <c:pt idx="1630">
                  <c:v>0.67</c:v>
                </c:pt>
                <c:pt idx="1631">
                  <c:v>0.62</c:v>
                </c:pt>
                <c:pt idx="1632">
                  <c:v>0.53</c:v>
                </c:pt>
                <c:pt idx="1633">
                  <c:v>0.49</c:v>
                </c:pt>
                <c:pt idx="1634">
                  <c:v>0.48</c:v>
                </c:pt>
                <c:pt idx="1635">
                  <c:v>0.49</c:v>
                </c:pt>
                <c:pt idx="1636">
                  <c:v>0.52</c:v>
                </c:pt>
                <c:pt idx="1637">
                  <c:v>0.5</c:v>
                </c:pt>
                <c:pt idx="1638">
                  <c:v>0.53</c:v>
                </c:pt>
                <c:pt idx="1639">
                  <c:v>0.48</c:v>
                </c:pt>
                <c:pt idx="1640">
                  <c:v>0.49</c:v>
                </c:pt>
                <c:pt idx="1641">
                  <c:v>0.47</c:v>
                </c:pt>
                <c:pt idx="1642">
                  <c:v>0.49</c:v>
                </c:pt>
                <c:pt idx="1643">
                  <c:v>0.47</c:v>
                </c:pt>
                <c:pt idx="1644">
                  <c:v>0.49</c:v>
                </c:pt>
                <c:pt idx="1645">
                  <c:v>0.44</c:v>
                </c:pt>
                <c:pt idx="1646">
                  <c:v>0.64</c:v>
                </c:pt>
                <c:pt idx="1647">
                  <c:v>0.55000000000000004</c:v>
                </c:pt>
                <c:pt idx="1648">
                  <c:v>0.62</c:v>
                </c:pt>
                <c:pt idx="1649">
                  <c:v>0.5</c:v>
                </c:pt>
                <c:pt idx="1650">
                  <c:v>0.56999999999999995</c:v>
                </c:pt>
                <c:pt idx="1651">
                  <c:v>0.63</c:v>
                </c:pt>
                <c:pt idx="1652">
                  <c:v>0.64</c:v>
                </c:pt>
                <c:pt idx="1653">
                  <c:v>0.59</c:v>
                </c:pt>
                <c:pt idx="1654">
                  <c:v>0.61</c:v>
                </c:pt>
                <c:pt idx="1655">
                  <c:v>0.6</c:v>
                </c:pt>
                <c:pt idx="1656">
                  <c:v>0.62</c:v>
                </c:pt>
                <c:pt idx="1657">
                  <c:v>0.59</c:v>
                </c:pt>
                <c:pt idx="1658">
                  <c:v>0.62</c:v>
                </c:pt>
                <c:pt idx="1659">
                  <c:v>0.55000000000000004</c:v>
                </c:pt>
                <c:pt idx="1660">
                  <c:v>0.53</c:v>
                </c:pt>
                <c:pt idx="1661">
                  <c:v>0.56999999999999995</c:v>
                </c:pt>
                <c:pt idx="1662">
                  <c:v>0.59</c:v>
                </c:pt>
                <c:pt idx="1663">
                  <c:v>0.66</c:v>
                </c:pt>
                <c:pt idx="1664">
                  <c:v>0.64</c:v>
                </c:pt>
                <c:pt idx="1665">
                  <c:v>0.37</c:v>
                </c:pt>
                <c:pt idx="1666">
                  <c:v>0.57999999999999996</c:v>
                </c:pt>
                <c:pt idx="1667">
                  <c:v>0.56999999999999995</c:v>
                </c:pt>
                <c:pt idx="1668">
                  <c:v>0.62</c:v>
                </c:pt>
                <c:pt idx="1669">
                  <c:v>0.67</c:v>
                </c:pt>
                <c:pt idx="1670">
                  <c:v>0.75</c:v>
                </c:pt>
                <c:pt idx="1671">
                  <c:v>0.69</c:v>
                </c:pt>
                <c:pt idx="1672">
                  <c:v>0.55000000000000004</c:v>
                </c:pt>
                <c:pt idx="1673">
                  <c:v>0.5</c:v>
                </c:pt>
                <c:pt idx="1674">
                  <c:v>0.48</c:v>
                </c:pt>
                <c:pt idx="1675">
                  <c:v>0.5</c:v>
                </c:pt>
                <c:pt idx="1676">
                  <c:v>0.47</c:v>
                </c:pt>
                <c:pt idx="1677">
                  <c:v>0.5</c:v>
                </c:pt>
                <c:pt idx="1678">
                  <c:v>0.49</c:v>
                </c:pt>
                <c:pt idx="1679">
                  <c:v>0.55000000000000004</c:v>
                </c:pt>
                <c:pt idx="1680">
                  <c:v>1.08</c:v>
                </c:pt>
                <c:pt idx="1681">
                  <c:v>1.1499999999999999</c:v>
                </c:pt>
                <c:pt idx="1682">
                  <c:v>0.99</c:v>
                </c:pt>
                <c:pt idx="1683">
                  <c:v>1</c:v>
                </c:pt>
                <c:pt idx="1684">
                  <c:v>0.95</c:v>
                </c:pt>
                <c:pt idx="1685">
                  <c:v>0.98</c:v>
                </c:pt>
                <c:pt idx="1686">
                  <c:v>0.95</c:v>
                </c:pt>
                <c:pt idx="1687">
                  <c:v>0.95</c:v>
                </c:pt>
                <c:pt idx="1688">
                  <c:v>0.88</c:v>
                </c:pt>
                <c:pt idx="1689">
                  <c:v>0.88</c:v>
                </c:pt>
                <c:pt idx="1690">
                  <c:v>0.41</c:v>
                </c:pt>
                <c:pt idx="1691">
                  <c:v>0.9</c:v>
                </c:pt>
                <c:pt idx="1692">
                  <c:v>0.78</c:v>
                </c:pt>
                <c:pt idx="1693">
                  <c:v>0.76</c:v>
                </c:pt>
                <c:pt idx="1694">
                  <c:v>0.74</c:v>
                </c:pt>
                <c:pt idx="1695">
                  <c:v>0.79</c:v>
                </c:pt>
                <c:pt idx="1696">
                  <c:v>0.71</c:v>
                </c:pt>
                <c:pt idx="1697">
                  <c:v>0.77</c:v>
                </c:pt>
                <c:pt idx="1698">
                  <c:v>0.57999999999999996</c:v>
                </c:pt>
                <c:pt idx="1699">
                  <c:v>0.56000000000000005</c:v>
                </c:pt>
                <c:pt idx="1700">
                  <c:v>0.55000000000000004</c:v>
                </c:pt>
                <c:pt idx="1701">
                  <c:v>0.86</c:v>
                </c:pt>
                <c:pt idx="1702">
                  <c:v>0.75</c:v>
                </c:pt>
                <c:pt idx="1703">
                  <c:v>0.71</c:v>
                </c:pt>
                <c:pt idx="1704">
                  <c:v>0.74</c:v>
                </c:pt>
                <c:pt idx="1705">
                  <c:v>0.72</c:v>
                </c:pt>
                <c:pt idx="1706">
                  <c:v>0.65</c:v>
                </c:pt>
                <c:pt idx="1707">
                  <c:v>0.76</c:v>
                </c:pt>
                <c:pt idx="1708">
                  <c:v>0.73</c:v>
                </c:pt>
                <c:pt idx="1709">
                  <c:v>0.74</c:v>
                </c:pt>
                <c:pt idx="1710">
                  <c:v>0.74</c:v>
                </c:pt>
                <c:pt idx="1711">
                  <c:v>0.71</c:v>
                </c:pt>
                <c:pt idx="1712">
                  <c:v>0.67</c:v>
                </c:pt>
                <c:pt idx="1713">
                  <c:v>0.65</c:v>
                </c:pt>
                <c:pt idx="1714">
                  <c:v>0.65</c:v>
                </c:pt>
                <c:pt idx="1715">
                  <c:v>0.68</c:v>
                </c:pt>
                <c:pt idx="1716">
                  <c:v>0.72</c:v>
                </c:pt>
                <c:pt idx="1717">
                  <c:v>0.64</c:v>
                </c:pt>
                <c:pt idx="1718">
                  <c:v>0.75</c:v>
                </c:pt>
                <c:pt idx="1719">
                  <c:v>0.68</c:v>
                </c:pt>
                <c:pt idx="1720">
                  <c:v>0.55000000000000004</c:v>
                </c:pt>
                <c:pt idx="1721">
                  <c:v>0.75</c:v>
                </c:pt>
                <c:pt idx="1722">
                  <c:v>0.76</c:v>
                </c:pt>
                <c:pt idx="1723">
                  <c:v>0.75</c:v>
                </c:pt>
                <c:pt idx="1724">
                  <c:v>0.59</c:v>
                </c:pt>
                <c:pt idx="1725">
                  <c:v>0.55000000000000004</c:v>
                </c:pt>
                <c:pt idx="1726">
                  <c:v>0.56999999999999995</c:v>
                </c:pt>
                <c:pt idx="1727">
                  <c:v>0.48</c:v>
                </c:pt>
                <c:pt idx="1728">
                  <c:v>0.44</c:v>
                </c:pt>
                <c:pt idx="1729">
                  <c:v>0.42</c:v>
                </c:pt>
                <c:pt idx="1730">
                  <c:v>0.49</c:v>
                </c:pt>
                <c:pt idx="1731">
                  <c:v>0.45</c:v>
                </c:pt>
                <c:pt idx="1732">
                  <c:v>0.43</c:v>
                </c:pt>
                <c:pt idx="1733">
                  <c:v>0.47</c:v>
                </c:pt>
                <c:pt idx="1734">
                  <c:v>0.5</c:v>
                </c:pt>
                <c:pt idx="1735">
                  <c:v>0.49</c:v>
                </c:pt>
                <c:pt idx="1736">
                  <c:v>0.46</c:v>
                </c:pt>
                <c:pt idx="1737">
                  <c:v>0.47</c:v>
                </c:pt>
                <c:pt idx="1738">
                  <c:v>0.46</c:v>
                </c:pt>
                <c:pt idx="1739">
                  <c:v>0.42</c:v>
                </c:pt>
                <c:pt idx="1740">
                  <c:v>0.45</c:v>
                </c:pt>
                <c:pt idx="1741">
                  <c:v>0.44</c:v>
                </c:pt>
                <c:pt idx="1742">
                  <c:v>1.4</c:v>
                </c:pt>
                <c:pt idx="1743">
                  <c:v>0.59</c:v>
                </c:pt>
                <c:pt idx="1744">
                  <c:v>0.6</c:v>
                </c:pt>
                <c:pt idx="1745">
                  <c:v>0.57999999999999996</c:v>
                </c:pt>
                <c:pt idx="1746">
                  <c:v>0.59</c:v>
                </c:pt>
                <c:pt idx="1747">
                  <c:v>0.56000000000000005</c:v>
                </c:pt>
                <c:pt idx="1748">
                  <c:v>0.53</c:v>
                </c:pt>
                <c:pt idx="1749">
                  <c:v>0.52</c:v>
                </c:pt>
                <c:pt idx="1750">
                  <c:v>0.39</c:v>
                </c:pt>
                <c:pt idx="1751">
                  <c:v>0.4</c:v>
                </c:pt>
                <c:pt idx="1752">
                  <c:v>0.39</c:v>
                </c:pt>
                <c:pt idx="1753">
                  <c:v>0.56000000000000005</c:v>
                </c:pt>
                <c:pt idx="1754">
                  <c:v>0.6</c:v>
                </c:pt>
                <c:pt idx="1755">
                  <c:v>0.49</c:v>
                </c:pt>
                <c:pt idx="1756">
                  <c:v>0.63</c:v>
                </c:pt>
                <c:pt idx="1757">
                  <c:v>0.65</c:v>
                </c:pt>
                <c:pt idx="1758">
                  <c:v>0.62</c:v>
                </c:pt>
                <c:pt idx="1759">
                  <c:v>0.28999999999999998</c:v>
                </c:pt>
                <c:pt idx="1760">
                  <c:v>0.7</c:v>
                </c:pt>
                <c:pt idx="1761">
                  <c:v>0.5</c:v>
                </c:pt>
                <c:pt idx="1762">
                  <c:v>0.4</c:v>
                </c:pt>
                <c:pt idx="1763">
                  <c:v>0.57999999999999996</c:v>
                </c:pt>
                <c:pt idx="1764">
                  <c:v>0.38</c:v>
                </c:pt>
                <c:pt idx="1765">
                  <c:v>0.36</c:v>
                </c:pt>
                <c:pt idx="1766">
                  <c:v>0.65</c:v>
                </c:pt>
                <c:pt idx="1767">
                  <c:v>0.64</c:v>
                </c:pt>
                <c:pt idx="1768">
                  <c:v>0.76</c:v>
                </c:pt>
                <c:pt idx="1769">
                  <c:v>0.68</c:v>
                </c:pt>
                <c:pt idx="1770">
                  <c:v>0.67</c:v>
                </c:pt>
                <c:pt idx="1771">
                  <c:v>0.62</c:v>
                </c:pt>
                <c:pt idx="1772">
                  <c:v>0.63</c:v>
                </c:pt>
                <c:pt idx="1773">
                  <c:v>0.62</c:v>
                </c:pt>
                <c:pt idx="1774">
                  <c:v>0.6</c:v>
                </c:pt>
                <c:pt idx="1775">
                  <c:v>0.59</c:v>
                </c:pt>
                <c:pt idx="1776">
                  <c:v>0.56000000000000005</c:v>
                </c:pt>
                <c:pt idx="1777">
                  <c:v>0.56999999999999995</c:v>
                </c:pt>
                <c:pt idx="1778">
                  <c:v>0.56000000000000005</c:v>
                </c:pt>
                <c:pt idx="1779">
                  <c:v>0.55000000000000004</c:v>
                </c:pt>
                <c:pt idx="1780">
                  <c:v>0.54</c:v>
                </c:pt>
                <c:pt idx="1781">
                  <c:v>0.52</c:v>
                </c:pt>
                <c:pt idx="1782">
                  <c:v>0.54</c:v>
                </c:pt>
                <c:pt idx="1783">
                  <c:v>0.52</c:v>
                </c:pt>
                <c:pt idx="1784">
                  <c:v>0.52</c:v>
                </c:pt>
                <c:pt idx="1785">
                  <c:v>0.52</c:v>
                </c:pt>
                <c:pt idx="1786">
                  <c:v>0.51</c:v>
                </c:pt>
                <c:pt idx="1787">
                  <c:v>0.5</c:v>
                </c:pt>
                <c:pt idx="1788">
                  <c:v>0.51</c:v>
                </c:pt>
                <c:pt idx="1789">
                  <c:v>0.49</c:v>
                </c:pt>
                <c:pt idx="1790">
                  <c:v>0.69</c:v>
                </c:pt>
                <c:pt idx="1791">
                  <c:v>0.67</c:v>
                </c:pt>
                <c:pt idx="1792">
                  <c:v>0.65</c:v>
                </c:pt>
                <c:pt idx="1793">
                  <c:v>0.65</c:v>
                </c:pt>
                <c:pt idx="1794">
                  <c:v>0.66</c:v>
                </c:pt>
                <c:pt idx="1795">
                  <c:v>0.62</c:v>
                </c:pt>
                <c:pt idx="1796">
                  <c:v>0.62</c:v>
                </c:pt>
                <c:pt idx="1797">
                  <c:v>0.59</c:v>
                </c:pt>
                <c:pt idx="1798">
                  <c:v>0.55000000000000004</c:v>
                </c:pt>
                <c:pt idx="1799">
                  <c:v>0.56999999999999995</c:v>
                </c:pt>
                <c:pt idx="1800">
                  <c:v>0.56999999999999995</c:v>
                </c:pt>
                <c:pt idx="1801">
                  <c:v>0.56999999999999995</c:v>
                </c:pt>
                <c:pt idx="1802">
                  <c:v>0.56000000000000005</c:v>
                </c:pt>
                <c:pt idx="1803">
                  <c:v>0.56000000000000005</c:v>
                </c:pt>
                <c:pt idx="1804">
                  <c:v>0.56999999999999995</c:v>
                </c:pt>
                <c:pt idx="1805">
                  <c:v>0.55000000000000004</c:v>
                </c:pt>
                <c:pt idx="1806">
                  <c:v>0.64</c:v>
                </c:pt>
                <c:pt idx="1807">
                  <c:v>0.36</c:v>
                </c:pt>
                <c:pt idx="1808">
                  <c:v>0.64</c:v>
                </c:pt>
                <c:pt idx="1809">
                  <c:v>0.64</c:v>
                </c:pt>
                <c:pt idx="1810">
                  <c:v>0.6</c:v>
                </c:pt>
                <c:pt idx="1811">
                  <c:v>0.65</c:v>
                </c:pt>
                <c:pt idx="1812">
                  <c:v>0.7</c:v>
                </c:pt>
                <c:pt idx="1813">
                  <c:v>0.66</c:v>
                </c:pt>
                <c:pt idx="1814">
                  <c:v>0.71</c:v>
                </c:pt>
                <c:pt idx="1815">
                  <c:v>0.8</c:v>
                </c:pt>
                <c:pt idx="1816">
                  <c:v>1.04</c:v>
                </c:pt>
                <c:pt idx="1817">
                  <c:v>1.0900000000000001</c:v>
                </c:pt>
                <c:pt idx="1818">
                  <c:v>1.08</c:v>
                </c:pt>
                <c:pt idx="1819">
                  <c:v>1.04</c:v>
                </c:pt>
                <c:pt idx="1820">
                  <c:v>0.88</c:v>
                </c:pt>
                <c:pt idx="1821">
                  <c:v>0.89</c:v>
                </c:pt>
                <c:pt idx="1822">
                  <c:v>0.95</c:v>
                </c:pt>
                <c:pt idx="1823">
                  <c:v>0.74</c:v>
                </c:pt>
                <c:pt idx="1824">
                  <c:v>0.73</c:v>
                </c:pt>
                <c:pt idx="1825">
                  <c:v>0.74</c:v>
                </c:pt>
                <c:pt idx="1826">
                  <c:v>0.69</c:v>
                </c:pt>
                <c:pt idx="1827">
                  <c:v>0.72</c:v>
                </c:pt>
                <c:pt idx="1828">
                  <c:v>0.68</c:v>
                </c:pt>
                <c:pt idx="1829">
                  <c:v>0.66</c:v>
                </c:pt>
                <c:pt idx="1830">
                  <c:v>0.69</c:v>
                </c:pt>
                <c:pt idx="1831">
                  <c:v>0.67</c:v>
                </c:pt>
                <c:pt idx="1832">
                  <c:v>0.65</c:v>
                </c:pt>
                <c:pt idx="1833">
                  <c:v>0.69</c:v>
                </c:pt>
                <c:pt idx="1834">
                  <c:v>0.73</c:v>
                </c:pt>
                <c:pt idx="1835">
                  <c:v>0.67</c:v>
                </c:pt>
                <c:pt idx="1836">
                  <c:v>0.65</c:v>
                </c:pt>
                <c:pt idx="1837">
                  <c:v>0.72</c:v>
                </c:pt>
                <c:pt idx="1838">
                  <c:v>0.84</c:v>
                </c:pt>
                <c:pt idx="1839">
                  <c:v>1.38</c:v>
                </c:pt>
                <c:pt idx="1840">
                  <c:v>0.61</c:v>
                </c:pt>
                <c:pt idx="1841">
                  <c:v>0.48</c:v>
                </c:pt>
                <c:pt idx="1842">
                  <c:v>0.36</c:v>
                </c:pt>
                <c:pt idx="1843">
                  <c:v>0.36</c:v>
                </c:pt>
                <c:pt idx="1844">
                  <c:v>0.19</c:v>
                </c:pt>
                <c:pt idx="1845">
                  <c:v>0.35</c:v>
                </c:pt>
                <c:pt idx="1846">
                  <c:v>0.34</c:v>
                </c:pt>
                <c:pt idx="1847">
                  <c:v>0.59</c:v>
                </c:pt>
                <c:pt idx="1848">
                  <c:v>0.7</c:v>
                </c:pt>
                <c:pt idx="1849">
                  <c:v>0.97</c:v>
                </c:pt>
                <c:pt idx="1850">
                  <c:v>1.41</c:v>
                </c:pt>
                <c:pt idx="1851">
                  <c:v>1.54</c:v>
                </c:pt>
                <c:pt idx="1852">
                  <c:v>1.17</c:v>
                </c:pt>
                <c:pt idx="1853">
                  <c:v>1.24</c:v>
                </c:pt>
                <c:pt idx="1854">
                  <c:v>1.38</c:v>
                </c:pt>
                <c:pt idx="1855">
                  <c:v>1.83</c:v>
                </c:pt>
                <c:pt idx="1856">
                  <c:v>1.74</c:v>
                </c:pt>
                <c:pt idx="1857">
                  <c:v>1.45</c:v>
                </c:pt>
                <c:pt idx="1858">
                  <c:v>1.58</c:v>
                </c:pt>
                <c:pt idx="1859">
                  <c:v>1.1499999999999999</c:v>
                </c:pt>
                <c:pt idx="1860">
                  <c:v>1.18</c:v>
                </c:pt>
                <c:pt idx="1861">
                  <c:v>0.93</c:v>
                </c:pt>
                <c:pt idx="1862">
                  <c:v>0.83</c:v>
                </c:pt>
                <c:pt idx="1863">
                  <c:v>0.86</c:v>
                </c:pt>
                <c:pt idx="1864">
                  <c:v>0.88</c:v>
                </c:pt>
                <c:pt idx="1865">
                  <c:v>0.85</c:v>
                </c:pt>
                <c:pt idx="1866">
                  <c:v>0.86</c:v>
                </c:pt>
                <c:pt idx="1867">
                  <c:v>0.86</c:v>
                </c:pt>
                <c:pt idx="1868">
                  <c:v>0.84</c:v>
                </c:pt>
                <c:pt idx="1869">
                  <c:v>0.86</c:v>
                </c:pt>
                <c:pt idx="1870">
                  <c:v>0.81</c:v>
                </c:pt>
                <c:pt idx="1871">
                  <c:v>0.86</c:v>
                </c:pt>
                <c:pt idx="1872">
                  <c:v>0.89</c:v>
                </c:pt>
                <c:pt idx="1873">
                  <c:v>0.83</c:v>
                </c:pt>
                <c:pt idx="1874">
                  <c:v>0.86</c:v>
                </c:pt>
                <c:pt idx="1875">
                  <c:v>0.91</c:v>
                </c:pt>
                <c:pt idx="1876">
                  <c:v>0.86</c:v>
                </c:pt>
                <c:pt idx="1877">
                  <c:v>0.95</c:v>
                </c:pt>
                <c:pt idx="1878">
                  <c:v>0.9</c:v>
                </c:pt>
                <c:pt idx="1879">
                  <c:v>0.88</c:v>
                </c:pt>
                <c:pt idx="1880">
                  <c:v>0.89</c:v>
                </c:pt>
                <c:pt idx="1881">
                  <c:v>0.9</c:v>
                </c:pt>
                <c:pt idx="1882">
                  <c:v>1.07</c:v>
                </c:pt>
                <c:pt idx="1883">
                  <c:v>1.08</c:v>
                </c:pt>
                <c:pt idx="1884">
                  <c:v>1.06</c:v>
                </c:pt>
                <c:pt idx="1885">
                  <c:v>0.6</c:v>
                </c:pt>
                <c:pt idx="1886">
                  <c:v>0.6</c:v>
                </c:pt>
                <c:pt idx="1887">
                  <c:v>0.61</c:v>
                </c:pt>
                <c:pt idx="1888">
                  <c:v>0.59</c:v>
                </c:pt>
                <c:pt idx="1889">
                  <c:v>0.56000000000000005</c:v>
                </c:pt>
                <c:pt idx="1890">
                  <c:v>0.5</c:v>
                </c:pt>
                <c:pt idx="1891">
                  <c:v>0.53</c:v>
                </c:pt>
                <c:pt idx="1892">
                  <c:v>0.55000000000000004</c:v>
                </c:pt>
                <c:pt idx="1893">
                  <c:v>0.4</c:v>
                </c:pt>
                <c:pt idx="1894">
                  <c:v>0.43</c:v>
                </c:pt>
                <c:pt idx="1895">
                  <c:v>0.56999999999999995</c:v>
                </c:pt>
                <c:pt idx="1896">
                  <c:v>0.51</c:v>
                </c:pt>
                <c:pt idx="1897">
                  <c:v>0.49</c:v>
                </c:pt>
                <c:pt idx="1898">
                  <c:v>0.57999999999999996</c:v>
                </c:pt>
                <c:pt idx="1899">
                  <c:v>0.62</c:v>
                </c:pt>
                <c:pt idx="1900">
                  <c:v>0.68</c:v>
                </c:pt>
                <c:pt idx="1901">
                  <c:v>0.79</c:v>
                </c:pt>
                <c:pt idx="1902">
                  <c:v>0.81</c:v>
                </c:pt>
                <c:pt idx="1903">
                  <c:v>0.85</c:v>
                </c:pt>
                <c:pt idx="1904">
                  <c:v>0.86</c:v>
                </c:pt>
                <c:pt idx="1905">
                  <c:v>0.88</c:v>
                </c:pt>
                <c:pt idx="1906">
                  <c:v>0.89</c:v>
                </c:pt>
                <c:pt idx="1907">
                  <c:v>0.54</c:v>
                </c:pt>
                <c:pt idx="1908">
                  <c:v>0.6</c:v>
                </c:pt>
                <c:pt idx="1909">
                  <c:v>0.59</c:v>
                </c:pt>
                <c:pt idx="1910">
                  <c:v>0.62</c:v>
                </c:pt>
                <c:pt idx="1911">
                  <c:v>0.59</c:v>
                </c:pt>
                <c:pt idx="1912">
                  <c:v>0.65</c:v>
                </c:pt>
                <c:pt idx="1913">
                  <c:v>0.65</c:v>
                </c:pt>
                <c:pt idx="1914">
                  <c:v>0.66</c:v>
                </c:pt>
                <c:pt idx="1915">
                  <c:v>0.71</c:v>
                </c:pt>
                <c:pt idx="1916">
                  <c:v>0.72</c:v>
                </c:pt>
                <c:pt idx="1917">
                  <c:v>0.66</c:v>
                </c:pt>
                <c:pt idx="1918">
                  <c:v>0.63</c:v>
                </c:pt>
                <c:pt idx="1919">
                  <c:v>0.64</c:v>
                </c:pt>
                <c:pt idx="1920">
                  <c:v>0.62</c:v>
                </c:pt>
                <c:pt idx="1921">
                  <c:v>0.6</c:v>
                </c:pt>
                <c:pt idx="1922">
                  <c:v>1.23</c:v>
                </c:pt>
                <c:pt idx="1923">
                  <c:v>1.25</c:v>
                </c:pt>
                <c:pt idx="1924">
                  <c:v>1.56</c:v>
                </c:pt>
                <c:pt idx="1925">
                  <c:v>2.23</c:v>
                </c:pt>
                <c:pt idx="1926">
                  <c:v>2.2000000000000002</c:v>
                </c:pt>
                <c:pt idx="1927">
                  <c:v>1.33</c:v>
                </c:pt>
                <c:pt idx="1928">
                  <c:v>1.4</c:v>
                </c:pt>
                <c:pt idx="1929">
                  <c:v>1.36</c:v>
                </c:pt>
                <c:pt idx="1930">
                  <c:v>1.25</c:v>
                </c:pt>
                <c:pt idx="1931">
                  <c:v>1.18</c:v>
                </c:pt>
                <c:pt idx="1932">
                  <c:v>1.3</c:v>
                </c:pt>
                <c:pt idx="1933">
                  <c:v>1.7</c:v>
                </c:pt>
                <c:pt idx="1934">
                  <c:v>1.54</c:v>
                </c:pt>
                <c:pt idx="1935">
                  <c:v>1.76</c:v>
                </c:pt>
                <c:pt idx="1936">
                  <c:v>1.74</c:v>
                </c:pt>
                <c:pt idx="1937">
                  <c:v>1.87</c:v>
                </c:pt>
                <c:pt idx="1938">
                  <c:v>1.17</c:v>
                </c:pt>
                <c:pt idx="1939">
                  <c:v>1.0900000000000001</c:v>
                </c:pt>
                <c:pt idx="1940">
                  <c:v>1.03</c:v>
                </c:pt>
                <c:pt idx="1941">
                  <c:v>1.02</c:v>
                </c:pt>
                <c:pt idx="1942">
                  <c:v>1.45</c:v>
                </c:pt>
                <c:pt idx="1943">
                  <c:v>1.49</c:v>
                </c:pt>
                <c:pt idx="1944">
                  <c:v>1.56</c:v>
                </c:pt>
                <c:pt idx="1945">
                  <c:v>1.72</c:v>
                </c:pt>
                <c:pt idx="1946">
                  <c:v>2.0299999999999998</c:v>
                </c:pt>
                <c:pt idx="1947">
                  <c:v>2.09</c:v>
                </c:pt>
                <c:pt idx="1948">
                  <c:v>1.36</c:v>
                </c:pt>
                <c:pt idx="1949">
                  <c:v>1.4</c:v>
                </c:pt>
                <c:pt idx="1950">
                  <c:v>1.3</c:v>
                </c:pt>
                <c:pt idx="1951">
                  <c:v>1.28</c:v>
                </c:pt>
                <c:pt idx="1952">
                  <c:v>1.3</c:v>
                </c:pt>
                <c:pt idx="1953">
                  <c:v>1.27</c:v>
                </c:pt>
                <c:pt idx="1954">
                  <c:v>1.1599999999999999</c:v>
                </c:pt>
                <c:pt idx="1955">
                  <c:v>1.59</c:v>
                </c:pt>
                <c:pt idx="1956">
                  <c:v>2.0099999999999998</c:v>
                </c:pt>
                <c:pt idx="1957">
                  <c:v>1.66</c:v>
                </c:pt>
                <c:pt idx="1958">
                  <c:v>1.59</c:v>
                </c:pt>
                <c:pt idx="1959">
                  <c:v>1.49</c:v>
                </c:pt>
                <c:pt idx="1960">
                  <c:v>1.4</c:v>
                </c:pt>
                <c:pt idx="1961">
                  <c:v>1.26</c:v>
                </c:pt>
                <c:pt idx="1962">
                  <c:v>0.81</c:v>
                </c:pt>
                <c:pt idx="1963">
                  <c:v>0.82</c:v>
                </c:pt>
                <c:pt idx="1964">
                  <c:v>0.86</c:v>
                </c:pt>
                <c:pt idx="1965">
                  <c:v>1.25</c:v>
                </c:pt>
                <c:pt idx="1966">
                  <c:v>1.44</c:v>
                </c:pt>
                <c:pt idx="1967">
                  <c:v>1.22</c:v>
                </c:pt>
                <c:pt idx="1968">
                  <c:v>1.42</c:v>
                </c:pt>
                <c:pt idx="1969">
                  <c:v>1.81</c:v>
                </c:pt>
                <c:pt idx="1970">
                  <c:v>1.64</c:v>
                </c:pt>
                <c:pt idx="1971">
                  <c:v>1.59</c:v>
                </c:pt>
                <c:pt idx="1972">
                  <c:v>1.48</c:v>
                </c:pt>
                <c:pt idx="1973">
                  <c:v>1.4</c:v>
                </c:pt>
                <c:pt idx="1974">
                  <c:v>1.38</c:v>
                </c:pt>
                <c:pt idx="1975">
                  <c:v>1.4</c:v>
                </c:pt>
                <c:pt idx="1976">
                  <c:v>1.51</c:v>
                </c:pt>
                <c:pt idx="1977">
                  <c:v>1.38</c:v>
                </c:pt>
                <c:pt idx="1978">
                  <c:v>1.52</c:v>
                </c:pt>
                <c:pt idx="1979">
                  <c:v>1.54</c:v>
                </c:pt>
                <c:pt idx="1980">
                  <c:v>1.6</c:v>
                </c:pt>
                <c:pt idx="1981">
                  <c:v>1.63</c:v>
                </c:pt>
                <c:pt idx="1982">
                  <c:v>1.24</c:v>
                </c:pt>
                <c:pt idx="1983">
                  <c:v>1.26</c:v>
                </c:pt>
                <c:pt idx="1984">
                  <c:v>1.21</c:v>
                </c:pt>
                <c:pt idx="1985">
                  <c:v>1.2</c:v>
                </c:pt>
                <c:pt idx="1986">
                  <c:v>1.2</c:v>
                </c:pt>
                <c:pt idx="1987">
                  <c:v>1.19</c:v>
                </c:pt>
                <c:pt idx="1988">
                  <c:v>1.1399999999999999</c:v>
                </c:pt>
                <c:pt idx="1989">
                  <c:v>1.37</c:v>
                </c:pt>
                <c:pt idx="1990">
                  <c:v>1.28</c:v>
                </c:pt>
                <c:pt idx="1991">
                  <c:v>1.1399999999999999</c:v>
                </c:pt>
                <c:pt idx="1992">
                  <c:v>1.1299999999999999</c:v>
                </c:pt>
                <c:pt idx="1993">
                  <c:v>1.04</c:v>
                </c:pt>
                <c:pt idx="1994">
                  <c:v>1.03</c:v>
                </c:pt>
                <c:pt idx="1995">
                  <c:v>0.83</c:v>
                </c:pt>
                <c:pt idx="1996">
                  <c:v>0.76</c:v>
                </c:pt>
                <c:pt idx="1997">
                  <c:v>0.77</c:v>
                </c:pt>
                <c:pt idx="1998">
                  <c:v>0.76</c:v>
                </c:pt>
                <c:pt idx="1999">
                  <c:v>0.81</c:v>
                </c:pt>
                <c:pt idx="2000">
                  <c:v>0.74</c:v>
                </c:pt>
                <c:pt idx="2001">
                  <c:v>0.67</c:v>
                </c:pt>
                <c:pt idx="2002">
                  <c:v>0.7</c:v>
                </c:pt>
                <c:pt idx="2003">
                  <c:v>0.73</c:v>
                </c:pt>
                <c:pt idx="2004">
                  <c:v>0.72</c:v>
                </c:pt>
                <c:pt idx="2005">
                  <c:v>0.72</c:v>
                </c:pt>
                <c:pt idx="2006">
                  <c:v>0.77</c:v>
                </c:pt>
                <c:pt idx="2007">
                  <c:v>0.78</c:v>
                </c:pt>
                <c:pt idx="2008">
                  <c:v>0.72</c:v>
                </c:pt>
                <c:pt idx="2009">
                  <c:v>0.74</c:v>
                </c:pt>
                <c:pt idx="2010">
                  <c:v>0.7</c:v>
                </c:pt>
                <c:pt idx="2011">
                  <c:v>0.7</c:v>
                </c:pt>
                <c:pt idx="2012">
                  <c:v>0.75</c:v>
                </c:pt>
                <c:pt idx="2013">
                  <c:v>0.77</c:v>
                </c:pt>
                <c:pt idx="2014">
                  <c:v>0.8</c:v>
                </c:pt>
                <c:pt idx="2015">
                  <c:v>0.74</c:v>
                </c:pt>
                <c:pt idx="2016">
                  <c:v>0.74</c:v>
                </c:pt>
                <c:pt idx="2017">
                  <c:v>0.69</c:v>
                </c:pt>
                <c:pt idx="2018">
                  <c:v>0.69</c:v>
                </c:pt>
                <c:pt idx="2019">
                  <c:v>0.68</c:v>
                </c:pt>
                <c:pt idx="2020">
                  <c:v>0.68</c:v>
                </c:pt>
                <c:pt idx="2021">
                  <c:v>0.86</c:v>
                </c:pt>
                <c:pt idx="2022">
                  <c:v>0.88</c:v>
                </c:pt>
                <c:pt idx="2023">
                  <c:v>0.86</c:v>
                </c:pt>
                <c:pt idx="2024">
                  <c:v>0.85</c:v>
                </c:pt>
                <c:pt idx="2025">
                  <c:v>0.83</c:v>
                </c:pt>
                <c:pt idx="2026">
                  <c:v>0.84</c:v>
                </c:pt>
                <c:pt idx="2027">
                  <c:v>0.83</c:v>
                </c:pt>
                <c:pt idx="2028">
                  <c:v>0.79</c:v>
                </c:pt>
                <c:pt idx="2029">
                  <c:v>0.83</c:v>
                </c:pt>
                <c:pt idx="2030">
                  <c:v>0.74</c:v>
                </c:pt>
                <c:pt idx="2031">
                  <c:v>0.86</c:v>
                </c:pt>
                <c:pt idx="2032">
                  <c:v>0.8</c:v>
                </c:pt>
                <c:pt idx="2033">
                  <c:v>0.79</c:v>
                </c:pt>
                <c:pt idx="2034">
                  <c:v>0.82</c:v>
                </c:pt>
                <c:pt idx="2035">
                  <c:v>0.83</c:v>
                </c:pt>
                <c:pt idx="2036">
                  <c:v>0.85</c:v>
                </c:pt>
                <c:pt idx="2037">
                  <c:v>0.83</c:v>
                </c:pt>
                <c:pt idx="2038">
                  <c:v>0.87</c:v>
                </c:pt>
                <c:pt idx="2039">
                  <c:v>0.85</c:v>
                </c:pt>
                <c:pt idx="2040">
                  <c:v>0.84</c:v>
                </c:pt>
                <c:pt idx="2041">
                  <c:v>0.85</c:v>
                </c:pt>
                <c:pt idx="2042">
                  <c:v>0.81</c:v>
                </c:pt>
                <c:pt idx="2043">
                  <c:v>0.82</c:v>
                </c:pt>
                <c:pt idx="2044">
                  <c:v>0.8</c:v>
                </c:pt>
                <c:pt idx="2045">
                  <c:v>0.86</c:v>
                </c:pt>
                <c:pt idx="2046">
                  <c:v>0.64</c:v>
                </c:pt>
                <c:pt idx="2047">
                  <c:v>0.71</c:v>
                </c:pt>
                <c:pt idx="2048">
                  <c:v>0.73</c:v>
                </c:pt>
                <c:pt idx="2049">
                  <c:v>0.7</c:v>
                </c:pt>
                <c:pt idx="2050">
                  <c:v>0.71</c:v>
                </c:pt>
                <c:pt idx="2051">
                  <c:v>0.68</c:v>
                </c:pt>
                <c:pt idx="2052">
                  <c:v>0.76</c:v>
                </c:pt>
                <c:pt idx="2053">
                  <c:v>0.75</c:v>
                </c:pt>
                <c:pt idx="2054">
                  <c:v>0.82</c:v>
                </c:pt>
                <c:pt idx="2055">
                  <c:v>0.86</c:v>
                </c:pt>
                <c:pt idx="2056">
                  <c:v>0.99</c:v>
                </c:pt>
                <c:pt idx="2057">
                  <c:v>1.1100000000000001</c:v>
                </c:pt>
                <c:pt idx="2058">
                  <c:v>1.18</c:v>
                </c:pt>
                <c:pt idx="2059">
                  <c:v>1.23</c:v>
                </c:pt>
                <c:pt idx="2060">
                  <c:v>1.31</c:v>
                </c:pt>
                <c:pt idx="2061">
                  <c:v>1.1599999999999999</c:v>
                </c:pt>
                <c:pt idx="2062">
                  <c:v>1.18</c:v>
                </c:pt>
                <c:pt idx="2063">
                  <c:v>1.18</c:v>
                </c:pt>
                <c:pt idx="2064">
                  <c:v>0.93</c:v>
                </c:pt>
                <c:pt idx="2065">
                  <c:v>0.87</c:v>
                </c:pt>
                <c:pt idx="2066">
                  <c:v>0.67</c:v>
                </c:pt>
                <c:pt idx="2067">
                  <c:v>0.65</c:v>
                </c:pt>
                <c:pt idx="2068">
                  <c:v>0.51</c:v>
                </c:pt>
                <c:pt idx="2069">
                  <c:v>0.64</c:v>
                </c:pt>
                <c:pt idx="2070">
                  <c:v>0.67</c:v>
                </c:pt>
                <c:pt idx="2071">
                  <c:v>0.75</c:v>
                </c:pt>
                <c:pt idx="2072">
                  <c:v>0.6</c:v>
                </c:pt>
                <c:pt idx="2073">
                  <c:v>1.47</c:v>
                </c:pt>
                <c:pt idx="2074">
                  <c:v>1.54</c:v>
                </c:pt>
                <c:pt idx="2075">
                  <c:v>1.44</c:v>
                </c:pt>
                <c:pt idx="2076">
                  <c:v>1.62</c:v>
                </c:pt>
                <c:pt idx="2077">
                  <c:v>1.32</c:v>
                </c:pt>
                <c:pt idx="2078">
                  <c:v>1.33</c:v>
                </c:pt>
                <c:pt idx="2079">
                  <c:v>0.87</c:v>
                </c:pt>
                <c:pt idx="2080">
                  <c:v>0.91</c:v>
                </c:pt>
                <c:pt idx="2081">
                  <c:v>0.96</c:v>
                </c:pt>
                <c:pt idx="2082">
                  <c:v>0.9</c:v>
                </c:pt>
                <c:pt idx="2083">
                  <c:v>0.82</c:v>
                </c:pt>
                <c:pt idx="2084">
                  <c:v>0.85</c:v>
                </c:pt>
                <c:pt idx="2085">
                  <c:v>0.83</c:v>
                </c:pt>
                <c:pt idx="2086">
                  <c:v>0.78</c:v>
                </c:pt>
                <c:pt idx="2087">
                  <c:v>0.77</c:v>
                </c:pt>
                <c:pt idx="2088">
                  <c:v>1.07</c:v>
                </c:pt>
                <c:pt idx="2089">
                  <c:v>0.65</c:v>
                </c:pt>
                <c:pt idx="2090">
                  <c:v>1.1599999999999999</c:v>
                </c:pt>
                <c:pt idx="2091">
                  <c:v>1.23</c:v>
                </c:pt>
                <c:pt idx="2092">
                  <c:v>1.24</c:v>
                </c:pt>
                <c:pt idx="2093">
                  <c:v>1.1000000000000001</c:v>
                </c:pt>
                <c:pt idx="2094">
                  <c:v>1.1399999999999999</c:v>
                </c:pt>
                <c:pt idx="2095">
                  <c:v>0.83</c:v>
                </c:pt>
                <c:pt idx="2096">
                  <c:v>0.88</c:v>
                </c:pt>
                <c:pt idx="2097">
                  <c:v>0.9</c:v>
                </c:pt>
                <c:pt idx="2098">
                  <c:v>0.77</c:v>
                </c:pt>
                <c:pt idx="2099">
                  <c:v>0.72</c:v>
                </c:pt>
                <c:pt idx="2100">
                  <c:v>1.1499999999999999</c:v>
                </c:pt>
                <c:pt idx="2101">
                  <c:v>1.03</c:v>
                </c:pt>
                <c:pt idx="2102">
                  <c:v>1.06</c:v>
                </c:pt>
                <c:pt idx="2103">
                  <c:v>0.75</c:v>
                </c:pt>
                <c:pt idx="2104">
                  <c:v>0.77</c:v>
                </c:pt>
                <c:pt idx="2105">
                  <c:v>0.69</c:v>
                </c:pt>
                <c:pt idx="2106">
                  <c:v>0.68</c:v>
                </c:pt>
                <c:pt idx="2107">
                  <c:v>0.68</c:v>
                </c:pt>
                <c:pt idx="2108">
                  <c:v>0.67</c:v>
                </c:pt>
                <c:pt idx="2109">
                  <c:v>0.61</c:v>
                </c:pt>
                <c:pt idx="2110">
                  <c:v>0.59</c:v>
                </c:pt>
                <c:pt idx="2111">
                  <c:v>0.63</c:v>
                </c:pt>
                <c:pt idx="2112">
                  <c:v>0.81</c:v>
                </c:pt>
                <c:pt idx="2113">
                  <c:v>0.67</c:v>
                </c:pt>
                <c:pt idx="2114">
                  <c:v>0.6</c:v>
                </c:pt>
                <c:pt idx="2115">
                  <c:v>0.59</c:v>
                </c:pt>
                <c:pt idx="2116">
                  <c:v>0.63</c:v>
                </c:pt>
                <c:pt idx="2117">
                  <c:v>0.51</c:v>
                </c:pt>
                <c:pt idx="2118">
                  <c:v>0.57999999999999996</c:v>
                </c:pt>
                <c:pt idx="2119">
                  <c:v>0.39</c:v>
                </c:pt>
                <c:pt idx="2120">
                  <c:v>0.45</c:v>
                </c:pt>
                <c:pt idx="2121">
                  <c:v>0.59</c:v>
                </c:pt>
                <c:pt idx="2122">
                  <c:v>0.83</c:v>
                </c:pt>
                <c:pt idx="2123">
                  <c:v>0.76</c:v>
                </c:pt>
                <c:pt idx="2124">
                  <c:v>0.7</c:v>
                </c:pt>
                <c:pt idx="2125">
                  <c:v>0.78</c:v>
                </c:pt>
                <c:pt idx="2126">
                  <c:v>0.77</c:v>
                </c:pt>
                <c:pt idx="2127">
                  <c:v>0.5</c:v>
                </c:pt>
                <c:pt idx="2128">
                  <c:v>0.87</c:v>
                </c:pt>
                <c:pt idx="2129">
                  <c:v>0.92</c:v>
                </c:pt>
                <c:pt idx="2130">
                  <c:v>0.75</c:v>
                </c:pt>
                <c:pt idx="2131">
                  <c:v>0.72</c:v>
                </c:pt>
                <c:pt idx="2132">
                  <c:v>0.6</c:v>
                </c:pt>
                <c:pt idx="2133">
                  <c:v>0.73</c:v>
                </c:pt>
                <c:pt idx="2134">
                  <c:v>0.89</c:v>
                </c:pt>
                <c:pt idx="2135">
                  <c:v>0.87</c:v>
                </c:pt>
                <c:pt idx="2136">
                  <c:v>0.85</c:v>
                </c:pt>
                <c:pt idx="2137">
                  <c:v>0.52</c:v>
                </c:pt>
                <c:pt idx="2138">
                  <c:v>0.72</c:v>
                </c:pt>
                <c:pt idx="2139">
                  <c:v>0.65</c:v>
                </c:pt>
                <c:pt idx="2140">
                  <c:v>0.63</c:v>
                </c:pt>
                <c:pt idx="2141">
                  <c:v>0.53</c:v>
                </c:pt>
                <c:pt idx="2142">
                  <c:v>0.56000000000000005</c:v>
                </c:pt>
                <c:pt idx="2143">
                  <c:v>0.55000000000000004</c:v>
                </c:pt>
                <c:pt idx="2144">
                  <c:v>0.57999999999999996</c:v>
                </c:pt>
                <c:pt idx="2145">
                  <c:v>0.78</c:v>
                </c:pt>
                <c:pt idx="2146">
                  <c:v>0.74</c:v>
                </c:pt>
                <c:pt idx="2147">
                  <c:v>0.73</c:v>
                </c:pt>
                <c:pt idx="2148">
                  <c:v>0.68</c:v>
                </c:pt>
                <c:pt idx="2149">
                  <c:v>0.72</c:v>
                </c:pt>
                <c:pt idx="2150">
                  <c:v>0.64</c:v>
                </c:pt>
                <c:pt idx="2151">
                  <c:v>0.72</c:v>
                </c:pt>
                <c:pt idx="2152">
                  <c:v>0.6</c:v>
                </c:pt>
                <c:pt idx="2153">
                  <c:v>0.46</c:v>
                </c:pt>
                <c:pt idx="2154">
                  <c:v>0.57999999999999996</c:v>
                </c:pt>
                <c:pt idx="2155">
                  <c:v>0.55000000000000004</c:v>
                </c:pt>
                <c:pt idx="2156">
                  <c:v>0.61</c:v>
                </c:pt>
                <c:pt idx="2157">
                  <c:v>0.81</c:v>
                </c:pt>
                <c:pt idx="2158">
                  <c:v>0.91</c:v>
                </c:pt>
                <c:pt idx="2159">
                  <c:v>0.93</c:v>
                </c:pt>
                <c:pt idx="2160">
                  <c:v>1.2</c:v>
                </c:pt>
                <c:pt idx="2161">
                  <c:v>0.97</c:v>
                </c:pt>
                <c:pt idx="2162">
                  <c:v>1.8</c:v>
                </c:pt>
                <c:pt idx="2163">
                  <c:v>1.58</c:v>
                </c:pt>
                <c:pt idx="2164">
                  <c:v>1.87</c:v>
                </c:pt>
                <c:pt idx="2165">
                  <c:v>1.01</c:v>
                </c:pt>
                <c:pt idx="2166">
                  <c:v>0.94</c:v>
                </c:pt>
                <c:pt idx="2167">
                  <c:v>0.6</c:v>
                </c:pt>
                <c:pt idx="2168">
                  <c:v>1.58</c:v>
                </c:pt>
                <c:pt idx="2169">
                  <c:v>1.59</c:v>
                </c:pt>
                <c:pt idx="2170">
                  <c:v>1.58</c:v>
                </c:pt>
                <c:pt idx="2171">
                  <c:v>1.35</c:v>
                </c:pt>
                <c:pt idx="2172">
                  <c:v>1.52</c:v>
                </c:pt>
                <c:pt idx="2173">
                  <c:v>1.25</c:v>
                </c:pt>
                <c:pt idx="2174">
                  <c:v>1.74</c:v>
                </c:pt>
                <c:pt idx="2175">
                  <c:v>1.81</c:v>
                </c:pt>
                <c:pt idx="2176">
                  <c:v>1.81</c:v>
                </c:pt>
                <c:pt idx="2177">
                  <c:v>2.0699999999999998</c:v>
                </c:pt>
                <c:pt idx="2178">
                  <c:v>1.9</c:v>
                </c:pt>
                <c:pt idx="2179">
                  <c:v>2.33</c:v>
                </c:pt>
                <c:pt idx="2180">
                  <c:v>2.12</c:v>
                </c:pt>
                <c:pt idx="2181">
                  <c:v>1.98</c:v>
                </c:pt>
                <c:pt idx="2182">
                  <c:v>1.49</c:v>
                </c:pt>
                <c:pt idx="2183">
                  <c:v>1.25</c:v>
                </c:pt>
                <c:pt idx="2184">
                  <c:v>1.24</c:v>
                </c:pt>
                <c:pt idx="2185">
                  <c:v>1.89</c:v>
                </c:pt>
                <c:pt idx="2186">
                  <c:v>1.59</c:v>
                </c:pt>
                <c:pt idx="2187">
                  <c:v>1.61</c:v>
                </c:pt>
                <c:pt idx="2188">
                  <c:v>1.71</c:v>
                </c:pt>
                <c:pt idx="2189">
                  <c:v>1.7</c:v>
                </c:pt>
                <c:pt idx="2190">
                  <c:v>1.71</c:v>
                </c:pt>
                <c:pt idx="2191">
                  <c:v>1.79</c:v>
                </c:pt>
                <c:pt idx="2192">
                  <c:v>1.03</c:v>
                </c:pt>
                <c:pt idx="2193">
                  <c:v>1.43</c:v>
                </c:pt>
                <c:pt idx="2194">
                  <c:v>1.1000000000000001</c:v>
                </c:pt>
                <c:pt idx="2195">
                  <c:v>2.31</c:v>
                </c:pt>
                <c:pt idx="2196">
                  <c:v>1.34</c:v>
                </c:pt>
                <c:pt idx="2197">
                  <c:v>1.1100000000000001</c:v>
                </c:pt>
                <c:pt idx="2198">
                  <c:v>1.36</c:v>
                </c:pt>
                <c:pt idx="2199">
                  <c:v>1.33</c:v>
                </c:pt>
                <c:pt idx="2200">
                  <c:v>0.96</c:v>
                </c:pt>
                <c:pt idx="2201">
                  <c:v>1.04</c:v>
                </c:pt>
                <c:pt idx="2202">
                  <c:v>0.9</c:v>
                </c:pt>
                <c:pt idx="2203">
                  <c:v>0.65</c:v>
                </c:pt>
                <c:pt idx="2204">
                  <c:v>0.72</c:v>
                </c:pt>
                <c:pt idx="2205">
                  <c:v>0.8</c:v>
                </c:pt>
                <c:pt idx="2206">
                  <c:v>0.85</c:v>
                </c:pt>
                <c:pt idx="2207">
                  <c:v>0.89</c:v>
                </c:pt>
                <c:pt idx="2208">
                  <c:v>0.91</c:v>
                </c:pt>
                <c:pt idx="2209">
                  <c:v>1.1100000000000001</c:v>
                </c:pt>
                <c:pt idx="2210">
                  <c:v>1.0900000000000001</c:v>
                </c:pt>
                <c:pt idx="2211">
                  <c:v>0.76</c:v>
                </c:pt>
                <c:pt idx="2212">
                  <c:v>0.72</c:v>
                </c:pt>
                <c:pt idx="2213">
                  <c:v>0.66</c:v>
                </c:pt>
                <c:pt idx="2214">
                  <c:v>0.55000000000000004</c:v>
                </c:pt>
                <c:pt idx="2215">
                  <c:v>0.49</c:v>
                </c:pt>
                <c:pt idx="2216">
                  <c:v>0.5</c:v>
                </c:pt>
                <c:pt idx="2217">
                  <c:v>0.7</c:v>
                </c:pt>
                <c:pt idx="2218">
                  <c:v>0.63</c:v>
                </c:pt>
                <c:pt idx="2219">
                  <c:v>0.81</c:v>
                </c:pt>
                <c:pt idx="2220">
                  <c:v>0.79</c:v>
                </c:pt>
                <c:pt idx="2221">
                  <c:v>0.8</c:v>
                </c:pt>
                <c:pt idx="2222">
                  <c:v>0.81</c:v>
                </c:pt>
                <c:pt idx="2223">
                  <c:v>0.83</c:v>
                </c:pt>
                <c:pt idx="2224">
                  <c:v>0.85</c:v>
                </c:pt>
                <c:pt idx="2225">
                  <c:v>0.9</c:v>
                </c:pt>
                <c:pt idx="2226">
                  <c:v>0.99</c:v>
                </c:pt>
                <c:pt idx="2227">
                  <c:v>1.25</c:v>
                </c:pt>
                <c:pt idx="2228">
                  <c:v>1.05</c:v>
                </c:pt>
                <c:pt idx="2229">
                  <c:v>1.1000000000000001</c:v>
                </c:pt>
                <c:pt idx="2230">
                  <c:v>1.2</c:v>
                </c:pt>
                <c:pt idx="2231">
                  <c:v>1.33</c:v>
                </c:pt>
                <c:pt idx="2232">
                  <c:v>1.28</c:v>
                </c:pt>
                <c:pt idx="2233">
                  <c:v>1.49</c:v>
                </c:pt>
                <c:pt idx="2234">
                  <c:v>2.23</c:v>
                </c:pt>
                <c:pt idx="2235">
                  <c:v>1.19</c:v>
                </c:pt>
                <c:pt idx="2236">
                  <c:v>1.1299999999999999</c:v>
                </c:pt>
                <c:pt idx="2237">
                  <c:v>1.01</c:v>
                </c:pt>
                <c:pt idx="2238">
                  <c:v>0.99</c:v>
                </c:pt>
                <c:pt idx="2239">
                  <c:v>0.97</c:v>
                </c:pt>
                <c:pt idx="2240">
                  <c:v>1.1100000000000001</c:v>
                </c:pt>
                <c:pt idx="2241">
                  <c:v>1.26</c:v>
                </c:pt>
                <c:pt idx="2242">
                  <c:v>1.03</c:v>
                </c:pt>
                <c:pt idx="2243">
                  <c:v>0.93</c:v>
                </c:pt>
                <c:pt idx="2244">
                  <c:v>0.9</c:v>
                </c:pt>
                <c:pt idx="2245">
                  <c:v>1.03</c:v>
                </c:pt>
                <c:pt idx="2246">
                  <c:v>1.04</c:v>
                </c:pt>
                <c:pt idx="2247">
                  <c:v>0.98</c:v>
                </c:pt>
                <c:pt idx="2248">
                  <c:v>1</c:v>
                </c:pt>
                <c:pt idx="2249">
                  <c:v>1.1000000000000001</c:v>
                </c:pt>
                <c:pt idx="2250">
                  <c:v>1.04</c:v>
                </c:pt>
                <c:pt idx="2251">
                  <c:v>1.0900000000000001</c:v>
                </c:pt>
                <c:pt idx="2252">
                  <c:v>1.1599999999999999</c:v>
                </c:pt>
                <c:pt idx="2253">
                  <c:v>1.06</c:v>
                </c:pt>
                <c:pt idx="2254">
                  <c:v>0.51</c:v>
                </c:pt>
                <c:pt idx="2255">
                  <c:v>1</c:v>
                </c:pt>
                <c:pt idx="2256">
                  <c:v>1.78</c:v>
                </c:pt>
                <c:pt idx="2257">
                  <c:v>0.91</c:v>
                </c:pt>
                <c:pt idx="2258">
                  <c:v>0.7</c:v>
                </c:pt>
                <c:pt idx="2259">
                  <c:v>0.8</c:v>
                </c:pt>
                <c:pt idx="2260">
                  <c:v>0.87</c:v>
                </c:pt>
                <c:pt idx="2261">
                  <c:v>0.94</c:v>
                </c:pt>
                <c:pt idx="2262">
                  <c:v>1.1200000000000001</c:v>
                </c:pt>
                <c:pt idx="2263">
                  <c:v>1.27</c:v>
                </c:pt>
                <c:pt idx="2264">
                  <c:v>1.2</c:v>
                </c:pt>
                <c:pt idx="2265">
                  <c:v>1.34</c:v>
                </c:pt>
                <c:pt idx="2266">
                  <c:v>1.39</c:v>
                </c:pt>
                <c:pt idx="2267">
                  <c:v>1.1200000000000001</c:v>
                </c:pt>
                <c:pt idx="2268">
                  <c:v>1.08</c:v>
                </c:pt>
                <c:pt idx="2269">
                  <c:v>0.88</c:v>
                </c:pt>
                <c:pt idx="2270">
                  <c:v>1.03</c:v>
                </c:pt>
                <c:pt idx="2271">
                  <c:v>1.1399999999999999</c:v>
                </c:pt>
                <c:pt idx="2272">
                  <c:v>1.1100000000000001</c:v>
                </c:pt>
                <c:pt idx="2273">
                  <c:v>1.27</c:v>
                </c:pt>
                <c:pt idx="2274">
                  <c:v>1.04</c:v>
                </c:pt>
                <c:pt idx="2275">
                  <c:v>1.1200000000000001</c:v>
                </c:pt>
                <c:pt idx="2276">
                  <c:v>0.9</c:v>
                </c:pt>
                <c:pt idx="2277">
                  <c:v>0.78</c:v>
                </c:pt>
                <c:pt idx="2278">
                  <c:v>0.93</c:v>
                </c:pt>
                <c:pt idx="2279">
                  <c:v>1</c:v>
                </c:pt>
                <c:pt idx="2280">
                  <c:v>0.92</c:v>
                </c:pt>
                <c:pt idx="2281">
                  <c:v>0.96</c:v>
                </c:pt>
                <c:pt idx="2282">
                  <c:v>0.86</c:v>
                </c:pt>
                <c:pt idx="2283">
                  <c:v>0.84</c:v>
                </c:pt>
                <c:pt idx="2284">
                  <c:v>0.81</c:v>
                </c:pt>
                <c:pt idx="2285">
                  <c:v>0.85</c:v>
                </c:pt>
                <c:pt idx="2286">
                  <c:v>0.82</c:v>
                </c:pt>
                <c:pt idx="2287">
                  <c:v>0.61</c:v>
                </c:pt>
                <c:pt idx="2288">
                  <c:v>0.68</c:v>
                </c:pt>
                <c:pt idx="2289">
                  <c:v>0.7</c:v>
                </c:pt>
                <c:pt idx="2290">
                  <c:v>0.67</c:v>
                </c:pt>
                <c:pt idx="2291">
                  <c:v>0.68</c:v>
                </c:pt>
                <c:pt idx="2292">
                  <c:v>0.73</c:v>
                </c:pt>
                <c:pt idx="2293">
                  <c:v>0.7</c:v>
                </c:pt>
                <c:pt idx="2294">
                  <c:v>0.67</c:v>
                </c:pt>
                <c:pt idx="2295">
                  <c:v>0.66</c:v>
                </c:pt>
                <c:pt idx="2296">
                  <c:v>0.78</c:v>
                </c:pt>
                <c:pt idx="2297">
                  <c:v>0.66</c:v>
                </c:pt>
                <c:pt idx="2298">
                  <c:v>0.67</c:v>
                </c:pt>
                <c:pt idx="2299">
                  <c:v>0.7</c:v>
                </c:pt>
                <c:pt idx="2300">
                  <c:v>0.86</c:v>
                </c:pt>
                <c:pt idx="2301">
                  <c:v>0.87</c:v>
                </c:pt>
                <c:pt idx="2302">
                  <c:v>0.84</c:v>
                </c:pt>
                <c:pt idx="2303">
                  <c:v>1.03</c:v>
                </c:pt>
                <c:pt idx="2304">
                  <c:v>0.81</c:v>
                </c:pt>
                <c:pt idx="2305">
                  <c:v>0.83</c:v>
                </c:pt>
                <c:pt idx="2306">
                  <c:v>0.8</c:v>
                </c:pt>
                <c:pt idx="2307">
                  <c:v>0.7</c:v>
                </c:pt>
                <c:pt idx="2308">
                  <c:v>0.65</c:v>
                </c:pt>
                <c:pt idx="2309">
                  <c:v>0.68</c:v>
                </c:pt>
                <c:pt idx="2310">
                  <c:v>0.69</c:v>
                </c:pt>
                <c:pt idx="2311">
                  <c:v>0.45</c:v>
                </c:pt>
                <c:pt idx="2312">
                  <c:v>0.75</c:v>
                </c:pt>
                <c:pt idx="2313">
                  <c:v>0.74</c:v>
                </c:pt>
                <c:pt idx="2314">
                  <c:v>0.72</c:v>
                </c:pt>
                <c:pt idx="2315">
                  <c:v>0.69</c:v>
                </c:pt>
                <c:pt idx="2316">
                  <c:v>0.75</c:v>
                </c:pt>
                <c:pt idx="2317">
                  <c:v>0.61</c:v>
                </c:pt>
                <c:pt idx="2318">
                  <c:v>0.59</c:v>
                </c:pt>
                <c:pt idx="2319">
                  <c:v>0.63</c:v>
                </c:pt>
                <c:pt idx="2320">
                  <c:v>0.68</c:v>
                </c:pt>
                <c:pt idx="2321">
                  <c:v>0.87</c:v>
                </c:pt>
                <c:pt idx="2322">
                  <c:v>0.94</c:v>
                </c:pt>
                <c:pt idx="2323">
                  <c:v>0.82</c:v>
                </c:pt>
                <c:pt idx="2324">
                  <c:v>0.84</c:v>
                </c:pt>
                <c:pt idx="2325">
                  <c:v>0.81</c:v>
                </c:pt>
                <c:pt idx="2326">
                  <c:v>0.77</c:v>
                </c:pt>
                <c:pt idx="2327">
                  <c:v>0.6</c:v>
                </c:pt>
                <c:pt idx="2328">
                  <c:v>0.56000000000000005</c:v>
                </c:pt>
                <c:pt idx="2329">
                  <c:v>0.52</c:v>
                </c:pt>
                <c:pt idx="2330">
                  <c:v>0.54</c:v>
                </c:pt>
                <c:pt idx="2331">
                  <c:v>0.56000000000000005</c:v>
                </c:pt>
                <c:pt idx="2332">
                  <c:v>0.68</c:v>
                </c:pt>
                <c:pt idx="2333">
                  <c:v>0.56999999999999995</c:v>
                </c:pt>
                <c:pt idx="2334">
                  <c:v>0.56000000000000005</c:v>
                </c:pt>
                <c:pt idx="2335">
                  <c:v>1.1200000000000001</c:v>
                </c:pt>
                <c:pt idx="2336">
                  <c:v>1.04</c:v>
                </c:pt>
                <c:pt idx="2337">
                  <c:v>1.06</c:v>
                </c:pt>
                <c:pt idx="2338">
                  <c:v>1.1499999999999999</c:v>
                </c:pt>
                <c:pt idx="2339">
                  <c:v>1.19</c:v>
                </c:pt>
                <c:pt idx="2340">
                  <c:v>1.21</c:v>
                </c:pt>
                <c:pt idx="2341">
                  <c:v>0.91</c:v>
                </c:pt>
                <c:pt idx="2342">
                  <c:v>0.86</c:v>
                </c:pt>
                <c:pt idx="2343">
                  <c:v>0.89</c:v>
                </c:pt>
                <c:pt idx="2344">
                  <c:v>0.96</c:v>
                </c:pt>
                <c:pt idx="2345">
                  <c:v>0.9</c:v>
                </c:pt>
                <c:pt idx="2346">
                  <c:v>0.73</c:v>
                </c:pt>
                <c:pt idx="2347">
                  <c:v>0.77</c:v>
                </c:pt>
                <c:pt idx="2348">
                  <c:v>1.02</c:v>
                </c:pt>
                <c:pt idx="2349">
                  <c:v>0.8</c:v>
                </c:pt>
                <c:pt idx="2350">
                  <c:v>0.88</c:v>
                </c:pt>
                <c:pt idx="2351">
                  <c:v>0.94</c:v>
                </c:pt>
                <c:pt idx="2352">
                  <c:v>0.88</c:v>
                </c:pt>
                <c:pt idx="2353">
                  <c:v>0.93</c:v>
                </c:pt>
                <c:pt idx="2354">
                  <c:v>0.78</c:v>
                </c:pt>
                <c:pt idx="2355">
                  <c:v>0.74</c:v>
                </c:pt>
                <c:pt idx="2356">
                  <c:v>0.75</c:v>
                </c:pt>
                <c:pt idx="2357">
                  <c:v>0.91</c:v>
                </c:pt>
                <c:pt idx="2358">
                  <c:v>0.95</c:v>
                </c:pt>
                <c:pt idx="2359">
                  <c:v>0.98</c:v>
                </c:pt>
                <c:pt idx="2360">
                  <c:v>1.04</c:v>
                </c:pt>
                <c:pt idx="2361">
                  <c:v>1.1299999999999999</c:v>
                </c:pt>
                <c:pt idx="2362">
                  <c:v>1.08</c:v>
                </c:pt>
                <c:pt idx="2363">
                  <c:v>1.23</c:v>
                </c:pt>
                <c:pt idx="2364">
                  <c:v>1.25</c:v>
                </c:pt>
                <c:pt idx="2365">
                  <c:v>1.01</c:v>
                </c:pt>
                <c:pt idx="2366">
                  <c:v>0.92</c:v>
                </c:pt>
                <c:pt idx="2367">
                  <c:v>0.82</c:v>
                </c:pt>
                <c:pt idx="2368">
                  <c:v>0.95</c:v>
                </c:pt>
                <c:pt idx="2369">
                  <c:v>0.94</c:v>
                </c:pt>
                <c:pt idx="2370">
                  <c:v>0.91</c:v>
                </c:pt>
                <c:pt idx="2371">
                  <c:v>1.04</c:v>
                </c:pt>
                <c:pt idx="2372">
                  <c:v>1.0900000000000001</c:v>
                </c:pt>
                <c:pt idx="2373">
                  <c:v>1.2</c:v>
                </c:pt>
                <c:pt idx="2374">
                  <c:v>1.04</c:v>
                </c:pt>
                <c:pt idx="2375">
                  <c:v>1.01</c:v>
                </c:pt>
                <c:pt idx="2376">
                  <c:v>0.74</c:v>
                </c:pt>
                <c:pt idx="2377">
                  <c:v>0.72</c:v>
                </c:pt>
                <c:pt idx="2378">
                  <c:v>0.56999999999999995</c:v>
                </c:pt>
                <c:pt idx="2379">
                  <c:v>0.55000000000000004</c:v>
                </c:pt>
                <c:pt idx="2380">
                  <c:v>0.48</c:v>
                </c:pt>
                <c:pt idx="2381">
                  <c:v>1.02</c:v>
                </c:pt>
                <c:pt idx="2382">
                  <c:v>0.84</c:v>
                </c:pt>
                <c:pt idx="2383">
                  <c:v>1.1000000000000001</c:v>
                </c:pt>
                <c:pt idx="2384">
                  <c:v>0.97</c:v>
                </c:pt>
                <c:pt idx="2385">
                  <c:v>1.03</c:v>
                </c:pt>
                <c:pt idx="2386">
                  <c:v>1.49</c:v>
                </c:pt>
                <c:pt idx="2387">
                  <c:v>1.78</c:v>
                </c:pt>
                <c:pt idx="2388">
                  <c:v>1.04</c:v>
                </c:pt>
                <c:pt idx="2389">
                  <c:v>1.35</c:v>
                </c:pt>
                <c:pt idx="2390">
                  <c:v>1.08</c:v>
                </c:pt>
                <c:pt idx="2391">
                  <c:v>1.02</c:v>
                </c:pt>
                <c:pt idx="2392">
                  <c:v>1.02</c:v>
                </c:pt>
                <c:pt idx="2393">
                  <c:v>1.29</c:v>
                </c:pt>
                <c:pt idx="2394">
                  <c:v>1.29</c:v>
                </c:pt>
                <c:pt idx="2395">
                  <c:v>0.89</c:v>
                </c:pt>
                <c:pt idx="2396">
                  <c:v>0.9</c:v>
                </c:pt>
                <c:pt idx="2397">
                  <c:v>0.84</c:v>
                </c:pt>
                <c:pt idx="2398">
                  <c:v>1.01</c:v>
                </c:pt>
                <c:pt idx="2399">
                  <c:v>1.1000000000000001</c:v>
                </c:pt>
                <c:pt idx="2400">
                  <c:v>1.1299999999999999</c:v>
                </c:pt>
                <c:pt idx="2401">
                  <c:v>0.92</c:v>
                </c:pt>
                <c:pt idx="2402">
                  <c:v>0.83</c:v>
                </c:pt>
                <c:pt idx="2403">
                  <c:v>0.74</c:v>
                </c:pt>
                <c:pt idx="2404">
                  <c:v>0.79</c:v>
                </c:pt>
                <c:pt idx="2405">
                  <c:v>0.67</c:v>
                </c:pt>
                <c:pt idx="2406">
                  <c:v>0.61</c:v>
                </c:pt>
                <c:pt idx="2407">
                  <c:v>0.69</c:v>
                </c:pt>
                <c:pt idx="2408">
                  <c:v>0.55000000000000004</c:v>
                </c:pt>
                <c:pt idx="2409">
                  <c:v>0.48</c:v>
                </c:pt>
                <c:pt idx="2410">
                  <c:v>0.51</c:v>
                </c:pt>
                <c:pt idx="2411">
                  <c:v>0.54</c:v>
                </c:pt>
                <c:pt idx="2412">
                  <c:v>0.43</c:v>
                </c:pt>
                <c:pt idx="2413">
                  <c:v>0.9</c:v>
                </c:pt>
                <c:pt idx="2414">
                  <c:v>0.69</c:v>
                </c:pt>
                <c:pt idx="2415">
                  <c:v>0.7</c:v>
                </c:pt>
                <c:pt idx="2416">
                  <c:v>1.0900000000000001</c:v>
                </c:pt>
                <c:pt idx="2417">
                  <c:v>1.1200000000000001</c:v>
                </c:pt>
                <c:pt idx="2418">
                  <c:v>1.27</c:v>
                </c:pt>
                <c:pt idx="2419">
                  <c:v>0.24</c:v>
                </c:pt>
                <c:pt idx="2420">
                  <c:v>1.69</c:v>
                </c:pt>
                <c:pt idx="2421">
                  <c:v>1.55</c:v>
                </c:pt>
                <c:pt idx="2422">
                  <c:v>1.62</c:v>
                </c:pt>
                <c:pt idx="2423">
                  <c:v>1.01</c:v>
                </c:pt>
                <c:pt idx="2424">
                  <c:v>0.97</c:v>
                </c:pt>
                <c:pt idx="2425">
                  <c:v>1.06</c:v>
                </c:pt>
                <c:pt idx="2426">
                  <c:v>0.96</c:v>
                </c:pt>
                <c:pt idx="2427">
                  <c:v>0.8</c:v>
                </c:pt>
                <c:pt idx="2428">
                  <c:v>0.78</c:v>
                </c:pt>
                <c:pt idx="2429">
                  <c:v>0.75</c:v>
                </c:pt>
                <c:pt idx="2430">
                  <c:v>0.52</c:v>
                </c:pt>
                <c:pt idx="2431">
                  <c:v>0.77</c:v>
                </c:pt>
                <c:pt idx="2432">
                  <c:v>0.9</c:v>
                </c:pt>
                <c:pt idx="2433">
                  <c:v>0.83</c:v>
                </c:pt>
                <c:pt idx="2434">
                  <c:v>0.83</c:v>
                </c:pt>
                <c:pt idx="2435">
                  <c:v>0.83</c:v>
                </c:pt>
                <c:pt idx="2436">
                  <c:v>0.7</c:v>
                </c:pt>
                <c:pt idx="2437">
                  <c:v>0.63</c:v>
                </c:pt>
                <c:pt idx="2438">
                  <c:v>0.66</c:v>
                </c:pt>
                <c:pt idx="2439">
                  <c:v>0.64</c:v>
                </c:pt>
                <c:pt idx="2440">
                  <c:v>0.66</c:v>
                </c:pt>
                <c:pt idx="2441">
                  <c:v>0.68</c:v>
                </c:pt>
                <c:pt idx="2442">
                  <c:v>0.66</c:v>
                </c:pt>
                <c:pt idx="2443">
                  <c:v>0.66</c:v>
                </c:pt>
                <c:pt idx="2444">
                  <c:v>0.65</c:v>
                </c:pt>
                <c:pt idx="2445">
                  <c:v>0.64</c:v>
                </c:pt>
                <c:pt idx="2446">
                  <c:v>0.68</c:v>
                </c:pt>
                <c:pt idx="2447">
                  <c:v>0.67</c:v>
                </c:pt>
                <c:pt idx="2448">
                  <c:v>0.77</c:v>
                </c:pt>
                <c:pt idx="2449">
                  <c:v>0.73</c:v>
                </c:pt>
                <c:pt idx="2450">
                  <c:v>0.69</c:v>
                </c:pt>
                <c:pt idx="2451">
                  <c:v>0.64</c:v>
                </c:pt>
                <c:pt idx="2452">
                  <c:v>0.77</c:v>
                </c:pt>
                <c:pt idx="2453">
                  <c:v>0.62</c:v>
                </c:pt>
                <c:pt idx="2454">
                  <c:v>0.57999999999999996</c:v>
                </c:pt>
                <c:pt idx="2455">
                  <c:v>0.69</c:v>
                </c:pt>
                <c:pt idx="2456">
                  <c:v>0.68</c:v>
                </c:pt>
                <c:pt idx="2457">
                  <c:v>0.7</c:v>
                </c:pt>
                <c:pt idx="2458">
                  <c:v>0.71</c:v>
                </c:pt>
                <c:pt idx="2459">
                  <c:v>0.72</c:v>
                </c:pt>
                <c:pt idx="2460">
                  <c:v>0.74</c:v>
                </c:pt>
                <c:pt idx="2461">
                  <c:v>0.54</c:v>
                </c:pt>
                <c:pt idx="2462">
                  <c:v>0.54</c:v>
                </c:pt>
                <c:pt idx="2463">
                  <c:v>0.54</c:v>
                </c:pt>
                <c:pt idx="2464">
                  <c:v>0.61</c:v>
                </c:pt>
                <c:pt idx="2465">
                  <c:v>0.69</c:v>
                </c:pt>
                <c:pt idx="2466">
                  <c:v>0.68</c:v>
                </c:pt>
                <c:pt idx="2467">
                  <c:v>0.67</c:v>
                </c:pt>
                <c:pt idx="2468">
                  <c:v>0.64</c:v>
                </c:pt>
                <c:pt idx="2469">
                  <c:v>0.65</c:v>
                </c:pt>
                <c:pt idx="2470">
                  <c:v>0.75</c:v>
                </c:pt>
                <c:pt idx="2471">
                  <c:v>0.63</c:v>
                </c:pt>
                <c:pt idx="2472">
                  <c:v>0.6</c:v>
                </c:pt>
                <c:pt idx="2473">
                  <c:v>0.59</c:v>
                </c:pt>
                <c:pt idx="2474">
                  <c:v>0.57999999999999996</c:v>
                </c:pt>
                <c:pt idx="2475">
                  <c:v>0.68</c:v>
                </c:pt>
                <c:pt idx="2476">
                  <c:v>0.69</c:v>
                </c:pt>
                <c:pt idx="2477">
                  <c:v>0.75</c:v>
                </c:pt>
                <c:pt idx="2478">
                  <c:v>0.72</c:v>
                </c:pt>
                <c:pt idx="2479">
                  <c:v>0.68</c:v>
                </c:pt>
                <c:pt idx="2480">
                  <c:v>0.7</c:v>
                </c:pt>
                <c:pt idx="2481">
                  <c:v>0.73</c:v>
                </c:pt>
                <c:pt idx="2482">
                  <c:v>0.73</c:v>
                </c:pt>
                <c:pt idx="2483">
                  <c:v>0.7</c:v>
                </c:pt>
                <c:pt idx="2484">
                  <c:v>0.71</c:v>
                </c:pt>
                <c:pt idx="2485">
                  <c:v>0.72</c:v>
                </c:pt>
                <c:pt idx="2486">
                  <c:v>0.81</c:v>
                </c:pt>
                <c:pt idx="2487">
                  <c:v>0.82</c:v>
                </c:pt>
                <c:pt idx="2488">
                  <c:v>0.9</c:v>
                </c:pt>
                <c:pt idx="2489">
                  <c:v>0.81</c:v>
                </c:pt>
                <c:pt idx="2490">
                  <c:v>1.07</c:v>
                </c:pt>
                <c:pt idx="2491">
                  <c:v>0.74</c:v>
                </c:pt>
                <c:pt idx="2492">
                  <c:v>1.49</c:v>
                </c:pt>
                <c:pt idx="2493">
                  <c:v>1.45</c:v>
                </c:pt>
                <c:pt idx="2494">
                  <c:v>1.61</c:v>
                </c:pt>
                <c:pt idx="2495">
                  <c:v>0.85</c:v>
                </c:pt>
                <c:pt idx="2496">
                  <c:v>0.72</c:v>
                </c:pt>
                <c:pt idx="2497">
                  <c:v>0.83</c:v>
                </c:pt>
                <c:pt idx="2498">
                  <c:v>0.66</c:v>
                </c:pt>
                <c:pt idx="2499">
                  <c:v>0.76</c:v>
                </c:pt>
                <c:pt idx="2500">
                  <c:v>0.69</c:v>
                </c:pt>
                <c:pt idx="2501">
                  <c:v>0.91</c:v>
                </c:pt>
                <c:pt idx="2502">
                  <c:v>0.89</c:v>
                </c:pt>
                <c:pt idx="2503">
                  <c:v>0.97</c:v>
                </c:pt>
                <c:pt idx="2504">
                  <c:v>0.74</c:v>
                </c:pt>
                <c:pt idx="2505">
                  <c:v>0.93</c:v>
                </c:pt>
                <c:pt idx="2506">
                  <c:v>0.89</c:v>
                </c:pt>
                <c:pt idx="2507">
                  <c:v>0.67</c:v>
                </c:pt>
                <c:pt idx="2508">
                  <c:v>0.53</c:v>
                </c:pt>
                <c:pt idx="2509">
                  <c:v>0.53</c:v>
                </c:pt>
                <c:pt idx="2510">
                  <c:v>0.5</c:v>
                </c:pt>
                <c:pt idx="2511">
                  <c:v>1.03</c:v>
                </c:pt>
                <c:pt idx="2512">
                  <c:v>0.85</c:v>
                </c:pt>
                <c:pt idx="2513">
                  <c:v>0.95</c:v>
                </c:pt>
                <c:pt idx="2514">
                  <c:v>0.87</c:v>
                </c:pt>
                <c:pt idx="2515">
                  <c:v>0.76</c:v>
                </c:pt>
                <c:pt idx="2516">
                  <c:v>0.72</c:v>
                </c:pt>
                <c:pt idx="2517">
                  <c:v>0.64</c:v>
                </c:pt>
                <c:pt idx="2518">
                  <c:v>0.71</c:v>
                </c:pt>
                <c:pt idx="2519">
                  <c:v>0.6</c:v>
                </c:pt>
                <c:pt idx="2520">
                  <c:v>0.63</c:v>
                </c:pt>
                <c:pt idx="2521">
                  <c:v>0.67</c:v>
                </c:pt>
                <c:pt idx="2522">
                  <c:v>0.92</c:v>
                </c:pt>
                <c:pt idx="2523">
                  <c:v>0.82</c:v>
                </c:pt>
                <c:pt idx="2524">
                  <c:v>0.74</c:v>
                </c:pt>
                <c:pt idx="2525">
                  <c:v>0.76</c:v>
                </c:pt>
                <c:pt idx="2526">
                  <c:v>0.72</c:v>
                </c:pt>
                <c:pt idx="2527">
                  <c:v>0.67</c:v>
                </c:pt>
                <c:pt idx="2528">
                  <c:v>0.53</c:v>
                </c:pt>
                <c:pt idx="2529">
                  <c:v>0.73</c:v>
                </c:pt>
                <c:pt idx="2530">
                  <c:v>0.64</c:v>
                </c:pt>
                <c:pt idx="2531">
                  <c:v>0.71</c:v>
                </c:pt>
                <c:pt idx="2532">
                  <c:v>0.72</c:v>
                </c:pt>
                <c:pt idx="2533">
                  <c:v>0.66</c:v>
                </c:pt>
                <c:pt idx="2534">
                  <c:v>0.68</c:v>
                </c:pt>
                <c:pt idx="2535">
                  <c:v>0.65</c:v>
                </c:pt>
                <c:pt idx="2536">
                  <c:v>0.64</c:v>
                </c:pt>
                <c:pt idx="2537">
                  <c:v>0.68</c:v>
                </c:pt>
                <c:pt idx="2538">
                  <c:v>0.64</c:v>
                </c:pt>
                <c:pt idx="2539">
                  <c:v>0.69</c:v>
                </c:pt>
                <c:pt idx="2540">
                  <c:v>0.68</c:v>
                </c:pt>
                <c:pt idx="2541">
                  <c:v>0.54</c:v>
                </c:pt>
                <c:pt idx="2542">
                  <c:v>0.55000000000000004</c:v>
                </c:pt>
                <c:pt idx="2543">
                  <c:v>0.53</c:v>
                </c:pt>
                <c:pt idx="2544">
                  <c:v>0.57999999999999996</c:v>
                </c:pt>
                <c:pt idx="2545">
                  <c:v>0.56000000000000005</c:v>
                </c:pt>
                <c:pt idx="2546">
                  <c:v>0.63</c:v>
                </c:pt>
                <c:pt idx="2547">
                  <c:v>0.65</c:v>
                </c:pt>
                <c:pt idx="2548">
                  <c:v>0.68</c:v>
                </c:pt>
                <c:pt idx="2549">
                  <c:v>0.65</c:v>
                </c:pt>
                <c:pt idx="2550">
                  <c:v>0.62</c:v>
                </c:pt>
                <c:pt idx="2551">
                  <c:v>0.79</c:v>
                </c:pt>
                <c:pt idx="2552">
                  <c:v>0.66</c:v>
                </c:pt>
                <c:pt idx="2553">
                  <c:v>0.63</c:v>
                </c:pt>
                <c:pt idx="2554">
                  <c:v>0.56999999999999995</c:v>
                </c:pt>
                <c:pt idx="2555">
                  <c:v>0.55000000000000004</c:v>
                </c:pt>
                <c:pt idx="2556">
                  <c:v>0.89</c:v>
                </c:pt>
                <c:pt idx="2557">
                  <c:v>0.9</c:v>
                </c:pt>
                <c:pt idx="2558">
                  <c:v>0.81</c:v>
                </c:pt>
                <c:pt idx="2559">
                  <c:v>0.92</c:v>
                </c:pt>
                <c:pt idx="2560">
                  <c:v>1.06</c:v>
                </c:pt>
                <c:pt idx="2561">
                  <c:v>1.17</c:v>
                </c:pt>
                <c:pt idx="2562">
                  <c:v>0.74</c:v>
                </c:pt>
                <c:pt idx="2563">
                  <c:v>0.81</c:v>
                </c:pt>
                <c:pt idx="2564">
                  <c:v>0.74</c:v>
                </c:pt>
                <c:pt idx="2565">
                  <c:v>0.35</c:v>
                </c:pt>
                <c:pt idx="2566">
                  <c:v>0.45</c:v>
                </c:pt>
                <c:pt idx="2567">
                  <c:v>0.42</c:v>
                </c:pt>
                <c:pt idx="2568">
                  <c:v>0.7</c:v>
                </c:pt>
                <c:pt idx="2569">
                  <c:v>0.63</c:v>
                </c:pt>
                <c:pt idx="2570">
                  <c:v>0.63</c:v>
                </c:pt>
                <c:pt idx="2571">
                  <c:v>0.72</c:v>
                </c:pt>
                <c:pt idx="2572">
                  <c:v>0.81</c:v>
                </c:pt>
                <c:pt idx="2573">
                  <c:v>0.82</c:v>
                </c:pt>
                <c:pt idx="2574">
                  <c:v>0.86</c:v>
                </c:pt>
                <c:pt idx="2575">
                  <c:v>0.86</c:v>
                </c:pt>
                <c:pt idx="2576">
                  <c:v>0.72</c:v>
                </c:pt>
                <c:pt idx="2577">
                  <c:v>0.88</c:v>
                </c:pt>
                <c:pt idx="2578">
                  <c:v>0.91</c:v>
                </c:pt>
                <c:pt idx="2579">
                  <c:v>0.92</c:v>
                </c:pt>
                <c:pt idx="2580">
                  <c:v>0.7</c:v>
                </c:pt>
                <c:pt idx="2581">
                  <c:v>0.68</c:v>
                </c:pt>
                <c:pt idx="2582">
                  <c:v>0.72</c:v>
                </c:pt>
                <c:pt idx="2583">
                  <c:v>0.66</c:v>
                </c:pt>
                <c:pt idx="2584">
                  <c:v>0.51</c:v>
                </c:pt>
                <c:pt idx="2585">
                  <c:v>0.49</c:v>
                </c:pt>
                <c:pt idx="2586">
                  <c:v>0.5</c:v>
                </c:pt>
                <c:pt idx="2587">
                  <c:v>0.48</c:v>
                </c:pt>
                <c:pt idx="2588">
                  <c:v>0.56999999999999995</c:v>
                </c:pt>
                <c:pt idx="2589">
                  <c:v>0.48</c:v>
                </c:pt>
                <c:pt idx="2590">
                  <c:v>0.54</c:v>
                </c:pt>
                <c:pt idx="2591">
                  <c:v>0.6</c:v>
                </c:pt>
                <c:pt idx="2592">
                  <c:v>0.69</c:v>
                </c:pt>
                <c:pt idx="2593">
                  <c:v>0.86</c:v>
                </c:pt>
                <c:pt idx="2594">
                  <c:v>0.84</c:v>
                </c:pt>
                <c:pt idx="2595">
                  <c:v>0.95</c:v>
                </c:pt>
                <c:pt idx="2596">
                  <c:v>0.98</c:v>
                </c:pt>
                <c:pt idx="2597">
                  <c:v>1.48</c:v>
                </c:pt>
                <c:pt idx="2598">
                  <c:v>1.42</c:v>
                </c:pt>
                <c:pt idx="2599">
                  <c:v>1.47</c:v>
                </c:pt>
                <c:pt idx="2600">
                  <c:v>1.52</c:v>
                </c:pt>
                <c:pt idx="2601">
                  <c:v>1.54</c:v>
                </c:pt>
                <c:pt idx="2602">
                  <c:v>1.38</c:v>
                </c:pt>
                <c:pt idx="2603">
                  <c:v>1.43</c:v>
                </c:pt>
                <c:pt idx="2604">
                  <c:v>1.59</c:v>
                </c:pt>
                <c:pt idx="2605">
                  <c:v>1.32</c:v>
                </c:pt>
                <c:pt idx="2606">
                  <c:v>0.95</c:v>
                </c:pt>
                <c:pt idx="2607">
                  <c:v>0.9</c:v>
                </c:pt>
                <c:pt idx="2608">
                  <c:v>1.03</c:v>
                </c:pt>
                <c:pt idx="2609">
                  <c:v>1.03</c:v>
                </c:pt>
                <c:pt idx="2610">
                  <c:v>1.06</c:v>
                </c:pt>
                <c:pt idx="2611">
                  <c:v>1.05</c:v>
                </c:pt>
                <c:pt idx="2612">
                  <c:v>1</c:v>
                </c:pt>
                <c:pt idx="2613">
                  <c:v>0.99</c:v>
                </c:pt>
                <c:pt idx="2614">
                  <c:v>0.95</c:v>
                </c:pt>
                <c:pt idx="2615">
                  <c:v>0.99</c:v>
                </c:pt>
                <c:pt idx="2616">
                  <c:v>1.01</c:v>
                </c:pt>
                <c:pt idx="2617">
                  <c:v>0.9</c:v>
                </c:pt>
                <c:pt idx="2618">
                  <c:v>0.78</c:v>
                </c:pt>
                <c:pt idx="2619">
                  <c:v>1.1399999999999999</c:v>
                </c:pt>
                <c:pt idx="2620">
                  <c:v>1.28</c:v>
                </c:pt>
                <c:pt idx="2621">
                  <c:v>1.6</c:v>
                </c:pt>
                <c:pt idx="2622">
                  <c:v>1.57</c:v>
                </c:pt>
                <c:pt idx="2623">
                  <c:v>1.26</c:v>
                </c:pt>
                <c:pt idx="2624">
                  <c:v>1.1499999999999999</c:v>
                </c:pt>
                <c:pt idx="2625">
                  <c:v>1.1399999999999999</c:v>
                </c:pt>
                <c:pt idx="2626">
                  <c:v>1.05</c:v>
                </c:pt>
                <c:pt idx="2627">
                  <c:v>1.01</c:v>
                </c:pt>
                <c:pt idx="2628">
                  <c:v>0.92</c:v>
                </c:pt>
                <c:pt idx="2629">
                  <c:v>0.85</c:v>
                </c:pt>
                <c:pt idx="2630">
                  <c:v>0.89</c:v>
                </c:pt>
                <c:pt idx="2631">
                  <c:v>0.93</c:v>
                </c:pt>
                <c:pt idx="2632">
                  <c:v>0.92</c:v>
                </c:pt>
                <c:pt idx="2633">
                  <c:v>0.96</c:v>
                </c:pt>
                <c:pt idx="2634">
                  <c:v>0.8</c:v>
                </c:pt>
                <c:pt idx="2635">
                  <c:v>0.85</c:v>
                </c:pt>
                <c:pt idx="2636">
                  <c:v>0.94</c:v>
                </c:pt>
                <c:pt idx="2637">
                  <c:v>0.9</c:v>
                </c:pt>
                <c:pt idx="2638">
                  <c:v>0.98</c:v>
                </c:pt>
                <c:pt idx="2639">
                  <c:v>0.97</c:v>
                </c:pt>
                <c:pt idx="2640">
                  <c:v>1.1000000000000001</c:v>
                </c:pt>
                <c:pt idx="2641">
                  <c:v>1.01</c:v>
                </c:pt>
                <c:pt idx="2642">
                  <c:v>1.1599999999999999</c:v>
                </c:pt>
                <c:pt idx="2643">
                  <c:v>0.95</c:v>
                </c:pt>
                <c:pt idx="2644">
                  <c:v>0.84</c:v>
                </c:pt>
                <c:pt idx="2645">
                  <c:v>2.08</c:v>
                </c:pt>
                <c:pt idx="2646">
                  <c:v>0.85</c:v>
                </c:pt>
                <c:pt idx="2648">
                  <c:v>0.79</c:v>
                </c:pt>
                <c:pt idx="2649">
                  <c:v>0.8</c:v>
                </c:pt>
                <c:pt idx="2650">
                  <c:v>0.86</c:v>
                </c:pt>
                <c:pt idx="2651">
                  <c:v>0.87</c:v>
                </c:pt>
                <c:pt idx="2652">
                  <c:v>0.9</c:v>
                </c:pt>
                <c:pt idx="2653">
                  <c:v>0.94</c:v>
                </c:pt>
                <c:pt idx="2654">
                  <c:v>0.92</c:v>
                </c:pt>
                <c:pt idx="2655">
                  <c:v>0.86</c:v>
                </c:pt>
                <c:pt idx="2656">
                  <c:v>0.84</c:v>
                </c:pt>
                <c:pt idx="2657">
                  <c:v>0.9</c:v>
                </c:pt>
                <c:pt idx="2658">
                  <c:v>0.89</c:v>
                </c:pt>
                <c:pt idx="2659">
                  <c:v>0.92</c:v>
                </c:pt>
                <c:pt idx="2660">
                  <c:v>0.93</c:v>
                </c:pt>
                <c:pt idx="2661">
                  <c:v>0.91</c:v>
                </c:pt>
                <c:pt idx="2662">
                  <c:v>0.72</c:v>
                </c:pt>
                <c:pt idx="2663">
                  <c:v>0.7</c:v>
                </c:pt>
                <c:pt idx="2664">
                  <c:v>0.68</c:v>
                </c:pt>
                <c:pt idx="2665">
                  <c:v>0.69</c:v>
                </c:pt>
                <c:pt idx="2666">
                  <c:v>0.65</c:v>
                </c:pt>
                <c:pt idx="2667">
                  <c:v>0.65</c:v>
                </c:pt>
                <c:pt idx="2668">
                  <c:v>0.66</c:v>
                </c:pt>
                <c:pt idx="2669">
                  <c:v>0.87</c:v>
                </c:pt>
                <c:pt idx="2670">
                  <c:v>1.03</c:v>
                </c:pt>
                <c:pt idx="2671">
                  <c:v>1.07</c:v>
                </c:pt>
                <c:pt idx="2672">
                  <c:v>1.1000000000000001</c:v>
                </c:pt>
                <c:pt idx="2673">
                  <c:v>0.93</c:v>
                </c:pt>
                <c:pt idx="2674">
                  <c:v>0.96</c:v>
                </c:pt>
                <c:pt idx="2675">
                  <c:v>0.7</c:v>
                </c:pt>
                <c:pt idx="2676">
                  <c:v>0.48</c:v>
                </c:pt>
                <c:pt idx="2677">
                  <c:v>0.46</c:v>
                </c:pt>
                <c:pt idx="2678">
                  <c:v>0.62</c:v>
                </c:pt>
                <c:pt idx="2679">
                  <c:v>1.01</c:v>
                </c:pt>
                <c:pt idx="2680">
                  <c:v>0.91</c:v>
                </c:pt>
                <c:pt idx="2681">
                  <c:v>1.01</c:v>
                </c:pt>
                <c:pt idx="2682">
                  <c:v>1.1599999999999999</c:v>
                </c:pt>
                <c:pt idx="2683">
                  <c:v>1.5</c:v>
                </c:pt>
                <c:pt idx="2684">
                  <c:v>1.38</c:v>
                </c:pt>
                <c:pt idx="2685">
                  <c:v>1.1499999999999999</c:v>
                </c:pt>
                <c:pt idx="2686">
                  <c:v>1.21</c:v>
                </c:pt>
                <c:pt idx="2687">
                  <c:v>1.23</c:v>
                </c:pt>
                <c:pt idx="2688">
                  <c:v>1.1000000000000001</c:v>
                </c:pt>
                <c:pt idx="2689">
                  <c:v>1.1499999999999999</c:v>
                </c:pt>
                <c:pt idx="2690">
                  <c:v>1.1100000000000001</c:v>
                </c:pt>
                <c:pt idx="2691">
                  <c:v>0.85</c:v>
                </c:pt>
                <c:pt idx="2692">
                  <c:v>0.94</c:v>
                </c:pt>
                <c:pt idx="2693">
                  <c:v>0.83</c:v>
                </c:pt>
                <c:pt idx="2694">
                  <c:v>0.88</c:v>
                </c:pt>
                <c:pt idx="2695">
                  <c:v>0.87</c:v>
                </c:pt>
                <c:pt idx="2696">
                  <c:v>0.9</c:v>
                </c:pt>
                <c:pt idx="2697">
                  <c:v>0.88</c:v>
                </c:pt>
                <c:pt idx="2698">
                  <c:v>0.91</c:v>
                </c:pt>
                <c:pt idx="2699">
                  <c:v>0.88</c:v>
                </c:pt>
                <c:pt idx="2700">
                  <c:v>1.7</c:v>
                </c:pt>
                <c:pt idx="2701">
                  <c:v>1.61</c:v>
                </c:pt>
                <c:pt idx="2702">
                  <c:v>1.24</c:v>
                </c:pt>
                <c:pt idx="2703">
                  <c:v>1.23</c:v>
                </c:pt>
                <c:pt idx="2704">
                  <c:v>0.82</c:v>
                </c:pt>
                <c:pt idx="2705">
                  <c:v>0.87</c:v>
                </c:pt>
                <c:pt idx="2706">
                  <c:v>0.84</c:v>
                </c:pt>
                <c:pt idx="2707">
                  <c:v>0.68</c:v>
                </c:pt>
                <c:pt idx="2708">
                  <c:v>0.69</c:v>
                </c:pt>
                <c:pt idx="2709">
                  <c:v>0.68</c:v>
                </c:pt>
                <c:pt idx="2710">
                  <c:v>0.76</c:v>
                </c:pt>
                <c:pt idx="2711">
                  <c:v>0.77</c:v>
                </c:pt>
                <c:pt idx="2712">
                  <c:v>0.77</c:v>
                </c:pt>
                <c:pt idx="2713">
                  <c:v>0.78</c:v>
                </c:pt>
                <c:pt idx="2714">
                  <c:v>0.8</c:v>
                </c:pt>
                <c:pt idx="2715">
                  <c:v>0.79</c:v>
                </c:pt>
                <c:pt idx="2716">
                  <c:v>0.78</c:v>
                </c:pt>
                <c:pt idx="2717">
                  <c:v>0.98</c:v>
                </c:pt>
                <c:pt idx="2718">
                  <c:v>1</c:v>
                </c:pt>
                <c:pt idx="2719">
                  <c:v>1.05</c:v>
                </c:pt>
                <c:pt idx="2720">
                  <c:v>1.1000000000000001</c:v>
                </c:pt>
                <c:pt idx="2721">
                  <c:v>1.07</c:v>
                </c:pt>
                <c:pt idx="2722">
                  <c:v>1.1200000000000001</c:v>
                </c:pt>
                <c:pt idx="2723">
                  <c:v>1.0900000000000001</c:v>
                </c:pt>
                <c:pt idx="2724">
                  <c:v>1.05</c:v>
                </c:pt>
                <c:pt idx="2725">
                  <c:v>1.04</c:v>
                </c:pt>
                <c:pt idx="2726">
                  <c:v>0.94</c:v>
                </c:pt>
                <c:pt idx="2727">
                  <c:v>0.94</c:v>
                </c:pt>
                <c:pt idx="2728">
                  <c:v>0.95</c:v>
                </c:pt>
                <c:pt idx="2729">
                  <c:v>0.93</c:v>
                </c:pt>
                <c:pt idx="2730">
                  <c:v>0.92</c:v>
                </c:pt>
                <c:pt idx="2731">
                  <c:v>0.93</c:v>
                </c:pt>
                <c:pt idx="2732">
                  <c:v>1.03</c:v>
                </c:pt>
                <c:pt idx="2733">
                  <c:v>1.04</c:v>
                </c:pt>
                <c:pt idx="2734">
                  <c:v>0.94</c:v>
                </c:pt>
                <c:pt idx="2735">
                  <c:v>0.94</c:v>
                </c:pt>
                <c:pt idx="2736">
                  <c:v>0.94</c:v>
                </c:pt>
                <c:pt idx="2737">
                  <c:v>0.93</c:v>
                </c:pt>
                <c:pt idx="2738">
                  <c:v>0.94</c:v>
                </c:pt>
                <c:pt idx="2739">
                  <c:v>0.79</c:v>
                </c:pt>
                <c:pt idx="2740">
                  <c:v>1.02</c:v>
                </c:pt>
                <c:pt idx="2741">
                  <c:v>1.02</c:v>
                </c:pt>
                <c:pt idx="2742">
                  <c:v>0.92</c:v>
                </c:pt>
                <c:pt idx="2743">
                  <c:v>0.88</c:v>
                </c:pt>
                <c:pt idx="2744">
                  <c:v>0.92</c:v>
                </c:pt>
                <c:pt idx="2745">
                  <c:v>0.9</c:v>
                </c:pt>
                <c:pt idx="2746">
                  <c:v>1.04</c:v>
                </c:pt>
                <c:pt idx="2747">
                  <c:v>1</c:v>
                </c:pt>
                <c:pt idx="2748">
                  <c:v>1</c:v>
                </c:pt>
                <c:pt idx="2749">
                  <c:v>0.97</c:v>
                </c:pt>
                <c:pt idx="2750">
                  <c:v>0.93</c:v>
                </c:pt>
                <c:pt idx="2751">
                  <c:v>0.92</c:v>
                </c:pt>
                <c:pt idx="2752">
                  <c:v>1.03</c:v>
                </c:pt>
                <c:pt idx="2753">
                  <c:v>1.03</c:v>
                </c:pt>
                <c:pt idx="2754">
                  <c:v>1.02</c:v>
                </c:pt>
                <c:pt idx="2755">
                  <c:v>1.01</c:v>
                </c:pt>
                <c:pt idx="2756">
                  <c:v>1.01</c:v>
                </c:pt>
                <c:pt idx="2757">
                  <c:v>0.99</c:v>
                </c:pt>
                <c:pt idx="2758">
                  <c:v>1.1000000000000001</c:v>
                </c:pt>
                <c:pt idx="2759">
                  <c:v>1.04</c:v>
                </c:pt>
                <c:pt idx="2760">
                  <c:v>1.0900000000000001</c:v>
                </c:pt>
                <c:pt idx="2761">
                  <c:v>1.01</c:v>
                </c:pt>
                <c:pt idx="2762">
                  <c:v>0.99</c:v>
                </c:pt>
                <c:pt idx="2763">
                  <c:v>1.05</c:v>
                </c:pt>
                <c:pt idx="2764">
                  <c:v>1.22</c:v>
                </c:pt>
                <c:pt idx="2765">
                  <c:v>1.28</c:v>
                </c:pt>
                <c:pt idx="2766">
                  <c:v>1.04</c:v>
                </c:pt>
                <c:pt idx="2767">
                  <c:v>1.02</c:v>
                </c:pt>
                <c:pt idx="2768">
                  <c:v>0.98</c:v>
                </c:pt>
                <c:pt idx="2769">
                  <c:v>0.95</c:v>
                </c:pt>
                <c:pt idx="2770">
                  <c:v>0.97</c:v>
                </c:pt>
                <c:pt idx="2771">
                  <c:v>0.96</c:v>
                </c:pt>
                <c:pt idx="2772">
                  <c:v>0.98</c:v>
                </c:pt>
                <c:pt idx="2773">
                  <c:v>0.97</c:v>
                </c:pt>
                <c:pt idx="2774">
                  <c:v>0.9</c:v>
                </c:pt>
                <c:pt idx="2775">
                  <c:v>0.89</c:v>
                </c:pt>
                <c:pt idx="2776">
                  <c:v>0.87</c:v>
                </c:pt>
                <c:pt idx="2777">
                  <c:v>0.88</c:v>
                </c:pt>
                <c:pt idx="2778">
                  <c:v>0.87</c:v>
                </c:pt>
                <c:pt idx="2779">
                  <c:v>1.07</c:v>
                </c:pt>
                <c:pt idx="2780">
                  <c:v>0.9</c:v>
                </c:pt>
                <c:pt idx="2781">
                  <c:v>0.9</c:v>
                </c:pt>
                <c:pt idx="2782">
                  <c:v>0.95</c:v>
                </c:pt>
                <c:pt idx="2783">
                  <c:v>0.91</c:v>
                </c:pt>
                <c:pt idx="2784">
                  <c:v>0.87</c:v>
                </c:pt>
                <c:pt idx="2785">
                  <c:v>1.1000000000000001</c:v>
                </c:pt>
                <c:pt idx="2786">
                  <c:v>1.0900000000000001</c:v>
                </c:pt>
                <c:pt idx="2787">
                  <c:v>0.7</c:v>
                </c:pt>
                <c:pt idx="2788">
                  <c:v>0.66</c:v>
                </c:pt>
                <c:pt idx="2789">
                  <c:v>0.67</c:v>
                </c:pt>
                <c:pt idx="2790">
                  <c:v>0.69</c:v>
                </c:pt>
                <c:pt idx="2791">
                  <c:v>0.65</c:v>
                </c:pt>
                <c:pt idx="2792">
                  <c:v>0.63</c:v>
                </c:pt>
                <c:pt idx="2793">
                  <c:v>0.63</c:v>
                </c:pt>
                <c:pt idx="2794">
                  <c:v>0.64</c:v>
                </c:pt>
                <c:pt idx="2795">
                  <c:v>0.64</c:v>
                </c:pt>
                <c:pt idx="2796">
                  <c:v>0.65</c:v>
                </c:pt>
                <c:pt idx="2797">
                  <c:v>0.63</c:v>
                </c:pt>
                <c:pt idx="2798">
                  <c:v>0.64</c:v>
                </c:pt>
                <c:pt idx="2799">
                  <c:v>0.67</c:v>
                </c:pt>
                <c:pt idx="2800">
                  <c:v>0.7</c:v>
                </c:pt>
                <c:pt idx="2801">
                  <c:v>0.64</c:v>
                </c:pt>
                <c:pt idx="2802">
                  <c:v>0.65</c:v>
                </c:pt>
                <c:pt idx="2803">
                  <c:v>0.68</c:v>
                </c:pt>
                <c:pt idx="2804">
                  <c:v>0.69</c:v>
                </c:pt>
                <c:pt idx="2805">
                  <c:v>0.67</c:v>
                </c:pt>
                <c:pt idx="2806">
                  <c:v>0.68</c:v>
                </c:pt>
                <c:pt idx="2807">
                  <c:v>0.67</c:v>
                </c:pt>
                <c:pt idx="2808">
                  <c:v>0.62</c:v>
                </c:pt>
                <c:pt idx="2809">
                  <c:v>0.62</c:v>
                </c:pt>
                <c:pt idx="2810">
                  <c:v>0.67</c:v>
                </c:pt>
                <c:pt idx="2811">
                  <c:v>0.65</c:v>
                </c:pt>
                <c:pt idx="2812">
                  <c:v>0.66</c:v>
                </c:pt>
                <c:pt idx="2813">
                  <c:v>0.63</c:v>
                </c:pt>
                <c:pt idx="2814">
                  <c:v>0.64</c:v>
                </c:pt>
                <c:pt idx="2815">
                  <c:v>0.66</c:v>
                </c:pt>
                <c:pt idx="2816">
                  <c:v>0.65</c:v>
                </c:pt>
                <c:pt idx="2817">
                  <c:v>0.62</c:v>
                </c:pt>
                <c:pt idx="2818">
                  <c:v>0.62</c:v>
                </c:pt>
                <c:pt idx="2819">
                  <c:v>0.69</c:v>
                </c:pt>
                <c:pt idx="2820">
                  <c:v>0.7</c:v>
                </c:pt>
                <c:pt idx="2821">
                  <c:v>0.68</c:v>
                </c:pt>
                <c:pt idx="2822">
                  <c:v>0.63</c:v>
                </c:pt>
                <c:pt idx="2823">
                  <c:v>0.62</c:v>
                </c:pt>
                <c:pt idx="2824">
                  <c:v>0.57999999999999996</c:v>
                </c:pt>
                <c:pt idx="2825">
                  <c:v>0.55000000000000004</c:v>
                </c:pt>
                <c:pt idx="2826">
                  <c:v>0.61</c:v>
                </c:pt>
                <c:pt idx="2827">
                  <c:v>0.66</c:v>
                </c:pt>
                <c:pt idx="2828">
                  <c:v>0.69</c:v>
                </c:pt>
                <c:pt idx="2829">
                  <c:v>0.62</c:v>
                </c:pt>
                <c:pt idx="2830">
                  <c:v>0.59</c:v>
                </c:pt>
                <c:pt idx="2831">
                  <c:v>0.6</c:v>
                </c:pt>
                <c:pt idx="2832">
                  <c:v>0.56000000000000005</c:v>
                </c:pt>
                <c:pt idx="2833">
                  <c:v>0.57999999999999996</c:v>
                </c:pt>
                <c:pt idx="2834">
                  <c:v>0.6</c:v>
                </c:pt>
                <c:pt idx="2835">
                  <c:v>0.57999999999999996</c:v>
                </c:pt>
                <c:pt idx="2836">
                  <c:v>0.51</c:v>
                </c:pt>
                <c:pt idx="2837">
                  <c:v>0.53</c:v>
                </c:pt>
                <c:pt idx="2838">
                  <c:v>0.54</c:v>
                </c:pt>
                <c:pt idx="2839">
                  <c:v>0.54</c:v>
                </c:pt>
                <c:pt idx="2840">
                  <c:v>0.53</c:v>
                </c:pt>
                <c:pt idx="2841">
                  <c:v>0.56000000000000005</c:v>
                </c:pt>
                <c:pt idx="2842">
                  <c:v>0.56000000000000005</c:v>
                </c:pt>
                <c:pt idx="2843">
                  <c:v>0.54</c:v>
                </c:pt>
                <c:pt idx="2844">
                  <c:v>0.51</c:v>
                </c:pt>
                <c:pt idx="2845">
                  <c:v>0.51</c:v>
                </c:pt>
                <c:pt idx="2846">
                  <c:v>0.5</c:v>
                </c:pt>
                <c:pt idx="2847">
                  <c:v>0.49</c:v>
                </c:pt>
                <c:pt idx="2848">
                  <c:v>0.5</c:v>
                </c:pt>
                <c:pt idx="2849">
                  <c:v>0.59</c:v>
                </c:pt>
                <c:pt idx="2850">
                  <c:v>0.59</c:v>
                </c:pt>
                <c:pt idx="2851">
                  <c:v>0.54</c:v>
                </c:pt>
                <c:pt idx="2852">
                  <c:v>0.51</c:v>
                </c:pt>
                <c:pt idx="2853">
                  <c:v>0.5</c:v>
                </c:pt>
                <c:pt idx="2854">
                  <c:v>0.64</c:v>
                </c:pt>
                <c:pt idx="2855">
                  <c:v>0.56000000000000005</c:v>
                </c:pt>
                <c:pt idx="2856">
                  <c:v>0.51</c:v>
                </c:pt>
                <c:pt idx="2857">
                  <c:v>0.38</c:v>
                </c:pt>
                <c:pt idx="2858">
                  <c:v>0.91</c:v>
                </c:pt>
                <c:pt idx="2859">
                  <c:v>0.61</c:v>
                </c:pt>
                <c:pt idx="2860">
                  <c:v>0.33</c:v>
                </c:pt>
                <c:pt idx="2861">
                  <c:v>0.74</c:v>
                </c:pt>
                <c:pt idx="2862">
                  <c:v>0.45</c:v>
                </c:pt>
                <c:pt idx="2863">
                  <c:v>0.39</c:v>
                </c:pt>
                <c:pt idx="2864">
                  <c:v>0.62</c:v>
                </c:pt>
                <c:pt idx="2865">
                  <c:v>0.95</c:v>
                </c:pt>
                <c:pt idx="2866">
                  <c:v>1.01</c:v>
                </c:pt>
                <c:pt idx="2867">
                  <c:v>1.1299999999999999</c:v>
                </c:pt>
                <c:pt idx="2868">
                  <c:v>0.56000000000000005</c:v>
                </c:pt>
                <c:pt idx="2869">
                  <c:v>0.56000000000000005</c:v>
                </c:pt>
                <c:pt idx="2870">
                  <c:v>0.81</c:v>
                </c:pt>
                <c:pt idx="2871">
                  <c:v>0.93</c:v>
                </c:pt>
                <c:pt idx="2872">
                  <c:v>1.1100000000000001</c:v>
                </c:pt>
                <c:pt idx="2873">
                  <c:v>1.22</c:v>
                </c:pt>
                <c:pt idx="2874">
                  <c:v>0.56999999999999995</c:v>
                </c:pt>
                <c:pt idx="2875">
                  <c:v>0.56000000000000005</c:v>
                </c:pt>
                <c:pt idx="2876">
                  <c:v>0.52</c:v>
                </c:pt>
                <c:pt idx="2877">
                  <c:v>0.45</c:v>
                </c:pt>
                <c:pt idx="2878">
                  <c:v>0.45</c:v>
                </c:pt>
                <c:pt idx="2879">
                  <c:v>0.44</c:v>
                </c:pt>
                <c:pt idx="2880">
                  <c:v>0.41</c:v>
                </c:pt>
                <c:pt idx="2881">
                  <c:v>0.44</c:v>
                </c:pt>
                <c:pt idx="2882">
                  <c:v>0.39</c:v>
                </c:pt>
                <c:pt idx="2883">
                  <c:v>0.33</c:v>
                </c:pt>
                <c:pt idx="2884">
                  <c:v>0.27</c:v>
                </c:pt>
                <c:pt idx="2885">
                  <c:v>0.16</c:v>
                </c:pt>
                <c:pt idx="2886">
                  <c:v>0.04</c:v>
                </c:pt>
                <c:pt idx="2887">
                  <c:v>0</c:v>
                </c:pt>
                <c:pt idx="2888">
                  <c:v>1.38</c:v>
                </c:pt>
                <c:pt idx="2889">
                  <c:v>1.53</c:v>
                </c:pt>
                <c:pt idx="2890">
                  <c:v>1.02</c:v>
                </c:pt>
                <c:pt idx="2891">
                  <c:v>1.1499999999999999</c:v>
                </c:pt>
                <c:pt idx="2892">
                  <c:v>1.64</c:v>
                </c:pt>
                <c:pt idx="2893">
                  <c:v>0.33</c:v>
                </c:pt>
                <c:pt idx="2894">
                  <c:v>0</c:v>
                </c:pt>
                <c:pt idx="2895">
                  <c:v>0</c:v>
                </c:pt>
                <c:pt idx="2896">
                  <c:v>1.77</c:v>
                </c:pt>
                <c:pt idx="2897">
                  <c:v>1.73</c:v>
                </c:pt>
                <c:pt idx="2898">
                  <c:v>1.41</c:v>
                </c:pt>
                <c:pt idx="2899">
                  <c:v>1.51</c:v>
                </c:pt>
                <c:pt idx="2900">
                  <c:v>1.69</c:v>
                </c:pt>
                <c:pt idx="2901">
                  <c:v>1.39</c:v>
                </c:pt>
                <c:pt idx="2902">
                  <c:v>1.4</c:v>
                </c:pt>
                <c:pt idx="2903">
                  <c:v>1.52</c:v>
                </c:pt>
                <c:pt idx="2904">
                  <c:v>1.51</c:v>
                </c:pt>
                <c:pt idx="2905">
                  <c:v>1.62</c:v>
                </c:pt>
                <c:pt idx="2906">
                  <c:v>1.59</c:v>
                </c:pt>
                <c:pt idx="2907">
                  <c:v>1.54</c:v>
                </c:pt>
                <c:pt idx="2908">
                  <c:v>1.54</c:v>
                </c:pt>
                <c:pt idx="2909">
                  <c:v>1.51</c:v>
                </c:pt>
                <c:pt idx="2910">
                  <c:v>1.53</c:v>
                </c:pt>
                <c:pt idx="2911">
                  <c:v>1.53</c:v>
                </c:pt>
                <c:pt idx="2912">
                  <c:v>1.56</c:v>
                </c:pt>
                <c:pt idx="2913">
                  <c:v>1.53</c:v>
                </c:pt>
                <c:pt idx="2914">
                  <c:v>1.61</c:v>
                </c:pt>
                <c:pt idx="2915">
                  <c:v>1.63</c:v>
                </c:pt>
                <c:pt idx="2916">
                  <c:v>1.6</c:v>
                </c:pt>
                <c:pt idx="2917">
                  <c:v>1.63</c:v>
                </c:pt>
                <c:pt idx="2918">
                  <c:v>1.6</c:v>
                </c:pt>
                <c:pt idx="2919">
                  <c:v>1.46</c:v>
                </c:pt>
                <c:pt idx="2920">
                  <c:v>1.4</c:v>
                </c:pt>
                <c:pt idx="2921">
                  <c:v>1.48</c:v>
                </c:pt>
                <c:pt idx="2922">
                  <c:v>1.56</c:v>
                </c:pt>
                <c:pt idx="2923">
                  <c:v>1.07</c:v>
                </c:pt>
                <c:pt idx="2924">
                  <c:v>1.82</c:v>
                </c:pt>
                <c:pt idx="2925">
                  <c:v>1.94</c:v>
                </c:pt>
                <c:pt idx="2926">
                  <c:v>2.16</c:v>
                </c:pt>
                <c:pt idx="2927">
                  <c:v>2.19</c:v>
                </c:pt>
                <c:pt idx="2928">
                  <c:v>1.3</c:v>
                </c:pt>
                <c:pt idx="2929">
                  <c:v>1.45</c:v>
                </c:pt>
                <c:pt idx="2930">
                  <c:v>1.67</c:v>
                </c:pt>
                <c:pt idx="2931">
                  <c:v>1.85</c:v>
                </c:pt>
                <c:pt idx="2932">
                  <c:v>1.76</c:v>
                </c:pt>
                <c:pt idx="2933">
                  <c:v>1.6</c:v>
                </c:pt>
                <c:pt idx="2934">
                  <c:v>1.54</c:v>
                </c:pt>
                <c:pt idx="2935">
                  <c:v>1.41</c:v>
                </c:pt>
                <c:pt idx="2936">
                  <c:v>1.3</c:v>
                </c:pt>
                <c:pt idx="2937">
                  <c:v>1.2</c:v>
                </c:pt>
                <c:pt idx="2938">
                  <c:v>1.18</c:v>
                </c:pt>
                <c:pt idx="2939">
                  <c:v>1.39</c:v>
                </c:pt>
                <c:pt idx="2940">
                  <c:v>1.62</c:v>
                </c:pt>
                <c:pt idx="2941">
                  <c:v>1.59</c:v>
                </c:pt>
                <c:pt idx="2942">
                  <c:v>1.5</c:v>
                </c:pt>
                <c:pt idx="2943">
                  <c:v>1.36</c:v>
                </c:pt>
                <c:pt idx="2944">
                  <c:v>1.33</c:v>
                </c:pt>
                <c:pt idx="2945">
                  <c:v>1.17</c:v>
                </c:pt>
                <c:pt idx="2946">
                  <c:v>1.1100000000000001</c:v>
                </c:pt>
                <c:pt idx="2947">
                  <c:v>0.97</c:v>
                </c:pt>
                <c:pt idx="2948">
                  <c:v>0.99</c:v>
                </c:pt>
                <c:pt idx="2949">
                  <c:v>1.51</c:v>
                </c:pt>
                <c:pt idx="2950">
                  <c:v>1.69</c:v>
                </c:pt>
                <c:pt idx="2951">
                  <c:v>1.88</c:v>
                </c:pt>
                <c:pt idx="2952">
                  <c:v>2.0499999999999998</c:v>
                </c:pt>
                <c:pt idx="2953">
                  <c:v>1.49</c:v>
                </c:pt>
                <c:pt idx="2954">
                  <c:v>1.51</c:v>
                </c:pt>
                <c:pt idx="2955">
                  <c:v>1.57</c:v>
                </c:pt>
                <c:pt idx="2956">
                  <c:v>1.55</c:v>
                </c:pt>
                <c:pt idx="2957">
                  <c:v>1.51</c:v>
                </c:pt>
                <c:pt idx="2958">
                  <c:v>1.44</c:v>
                </c:pt>
                <c:pt idx="2959">
                  <c:v>1.37</c:v>
                </c:pt>
                <c:pt idx="2960">
                  <c:v>1.3</c:v>
                </c:pt>
                <c:pt idx="2961">
                  <c:v>1.25</c:v>
                </c:pt>
                <c:pt idx="2962">
                  <c:v>1.22</c:v>
                </c:pt>
                <c:pt idx="2963">
                  <c:v>1.24</c:v>
                </c:pt>
                <c:pt idx="2964">
                  <c:v>1.06</c:v>
                </c:pt>
                <c:pt idx="2965">
                  <c:v>1.01</c:v>
                </c:pt>
                <c:pt idx="2966">
                  <c:v>0.61</c:v>
                </c:pt>
                <c:pt idx="2967">
                  <c:v>0.66</c:v>
                </c:pt>
                <c:pt idx="2968">
                  <c:v>0.71</c:v>
                </c:pt>
                <c:pt idx="2969">
                  <c:v>0.62</c:v>
                </c:pt>
                <c:pt idx="2970">
                  <c:v>0.57999999999999996</c:v>
                </c:pt>
                <c:pt idx="2971">
                  <c:v>1.58</c:v>
                </c:pt>
                <c:pt idx="2972">
                  <c:v>1.32</c:v>
                </c:pt>
                <c:pt idx="2973">
                  <c:v>1.06</c:v>
                </c:pt>
                <c:pt idx="2974">
                  <c:v>0.81</c:v>
                </c:pt>
                <c:pt idx="2975">
                  <c:v>0.85</c:v>
                </c:pt>
                <c:pt idx="2976">
                  <c:v>0.96</c:v>
                </c:pt>
                <c:pt idx="2977">
                  <c:v>1.03</c:v>
                </c:pt>
                <c:pt idx="2978">
                  <c:v>0.94</c:v>
                </c:pt>
                <c:pt idx="2979">
                  <c:v>0.83</c:v>
                </c:pt>
                <c:pt idx="2980">
                  <c:v>0.67</c:v>
                </c:pt>
                <c:pt idx="2981">
                  <c:v>0.47</c:v>
                </c:pt>
                <c:pt idx="2982">
                  <c:v>0.25</c:v>
                </c:pt>
                <c:pt idx="2983">
                  <c:v>0.73</c:v>
                </c:pt>
                <c:pt idx="2984">
                  <c:v>0.7</c:v>
                </c:pt>
                <c:pt idx="2985">
                  <c:v>0</c:v>
                </c:pt>
                <c:pt idx="2986">
                  <c:v>0</c:v>
                </c:pt>
                <c:pt idx="2995">
                  <c:v>0</c:v>
                </c:pt>
                <c:pt idx="2996">
                  <c:v>0.75</c:v>
                </c:pt>
                <c:pt idx="2997">
                  <c:v>0.67</c:v>
                </c:pt>
                <c:pt idx="2998">
                  <c:v>0</c:v>
                </c:pt>
                <c:pt idx="2999">
                  <c:v>1.04</c:v>
                </c:pt>
                <c:pt idx="3000">
                  <c:v>1.02</c:v>
                </c:pt>
                <c:pt idx="3001">
                  <c:v>0.98</c:v>
                </c:pt>
                <c:pt idx="3002">
                  <c:v>0.96</c:v>
                </c:pt>
                <c:pt idx="3003">
                  <c:v>0.9</c:v>
                </c:pt>
                <c:pt idx="3004">
                  <c:v>0.85</c:v>
                </c:pt>
                <c:pt idx="3005">
                  <c:v>0.83</c:v>
                </c:pt>
                <c:pt idx="3006">
                  <c:v>0.76</c:v>
                </c:pt>
                <c:pt idx="3007">
                  <c:v>0.71</c:v>
                </c:pt>
                <c:pt idx="3008">
                  <c:v>0.7</c:v>
                </c:pt>
                <c:pt idx="3009">
                  <c:v>0.67</c:v>
                </c:pt>
                <c:pt idx="3010">
                  <c:v>0.64</c:v>
                </c:pt>
                <c:pt idx="3011">
                  <c:v>0.63</c:v>
                </c:pt>
                <c:pt idx="3012">
                  <c:v>0.64</c:v>
                </c:pt>
                <c:pt idx="3013">
                  <c:v>0.57999999999999996</c:v>
                </c:pt>
                <c:pt idx="3014">
                  <c:v>0.73</c:v>
                </c:pt>
                <c:pt idx="3015">
                  <c:v>0.74</c:v>
                </c:pt>
                <c:pt idx="3016">
                  <c:v>0.71</c:v>
                </c:pt>
                <c:pt idx="3017">
                  <c:v>0.67</c:v>
                </c:pt>
                <c:pt idx="3018">
                  <c:v>0.79</c:v>
                </c:pt>
                <c:pt idx="3019">
                  <c:v>0.72</c:v>
                </c:pt>
                <c:pt idx="3020">
                  <c:v>0.85</c:v>
                </c:pt>
                <c:pt idx="3021">
                  <c:v>0.73</c:v>
                </c:pt>
                <c:pt idx="3022">
                  <c:v>0.71</c:v>
                </c:pt>
                <c:pt idx="3023">
                  <c:v>0.63</c:v>
                </c:pt>
                <c:pt idx="3024">
                  <c:v>0.6</c:v>
                </c:pt>
                <c:pt idx="3025">
                  <c:v>0.49</c:v>
                </c:pt>
                <c:pt idx="3026">
                  <c:v>0.49</c:v>
                </c:pt>
                <c:pt idx="3027">
                  <c:v>0.54</c:v>
                </c:pt>
                <c:pt idx="3028">
                  <c:v>0.46</c:v>
                </c:pt>
                <c:pt idx="3029">
                  <c:v>0.61</c:v>
                </c:pt>
                <c:pt idx="3030">
                  <c:v>0.62</c:v>
                </c:pt>
                <c:pt idx="3031">
                  <c:v>0.64</c:v>
                </c:pt>
                <c:pt idx="3032">
                  <c:v>0.62</c:v>
                </c:pt>
                <c:pt idx="3033">
                  <c:v>0.61</c:v>
                </c:pt>
                <c:pt idx="3034">
                  <c:v>0.6</c:v>
                </c:pt>
                <c:pt idx="3035">
                  <c:v>0.61</c:v>
                </c:pt>
                <c:pt idx="3036">
                  <c:v>0.57999999999999996</c:v>
                </c:pt>
                <c:pt idx="3037">
                  <c:v>0.49</c:v>
                </c:pt>
                <c:pt idx="3038">
                  <c:v>0.49</c:v>
                </c:pt>
                <c:pt idx="3039">
                  <c:v>0.59</c:v>
                </c:pt>
                <c:pt idx="3040">
                  <c:v>0.81</c:v>
                </c:pt>
                <c:pt idx="3041">
                  <c:v>0.73</c:v>
                </c:pt>
                <c:pt idx="3042">
                  <c:v>0.64</c:v>
                </c:pt>
                <c:pt idx="3043">
                  <c:v>0.74</c:v>
                </c:pt>
                <c:pt idx="3044">
                  <c:v>0.85</c:v>
                </c:pt>
                <c:pt idx="3045">
                  <c:v>1.22</c:v>
                </c:pt>
                <c:pt idx="3046">
                  <c:v>1.1200000000000001</c:v>
                </c:pt>
                <c:pt idx="3047">
                  <c:v>1.1000000000000001</c:v>
                </c:pt>
                <c:pt idx="3048">
                  <c:v>0.56000000000000005</c:v>
                </c:pt>
                <c:pt idx="3049">
                  <c:v>0.51</c:v>
                </c:pt>
                <c:pt idx="3050">
                  <c:v>0.55000000000000004</c:v>
                </c:pt>
                <c:pt idx="3051">
                  <c:v>0.55000000000000004</c:v>
                </c:pt>
                <c:pt idx="3052">
                  <c:v>0.59</c:v>
                </c:pt>
                <c:pt idx="3053">
                  <c:v>0.63</c:v>
                </c:pt>
                <c:pt idx="3054">
                  <c:v>0.65</c:v>
                </c:pt>
                <c:pt idx="3055">
                  <c:v>0.81</c:v>
                </c:pt>
                <c:pt idx="3056">
                  <c:v>0.81</c:v>
                </c:pt>
                <c:pt idx="3057">
                  <c:v>0.79</c:v>
                </c:pt>
                <c:pt idx="3058">
                  <c:v>1.1299999999999999</c:v>
                </c:pt>
                <c:pt idx="3059">
                  <c:v>1.01</c:v>
                </c:pt>
                <c:pt idx="3060">
                  <c:v>0.78</c:v>
                </c:pt>
                <c:pt idx="3061">
                  <c:v>0.66</c:v>
                </c:pt>
                <c:pt idx="3062">
                  <c:v>0.62</c:v>
                </c:pt>
                <c:pt idx="3063">
                  <c:v>0.59</c:v>
                </c:pt>
                <c:pt idx="3064">
                  <c:v>0.38</c:v>
                </c:pt>
                <c:pt idx="3065">
                  <c:v>0.32</c:v>
                </c:pt>
                <c:pt idx="3066">
                  <c:v>0.27</c:v>
                </c:pt>
                <c:pt idx="3067">
                  <c:v>0.23</c:v>
                </c:pt>
                <c:pt idx="3068">
                  <c:v>0.37</c:v>
                </c:pt>
                <c:pt idx="3069">
                  <c:v>0.5</c:v>
                </c:pt>
                <c:pt idx="3070">
                  <c:v>0.83</c:v>
                </c:pt>
                <c:pt idx="3071">
                  <c:v>0.83</c:v>
                </c:pt>
                <c:pt idx="3072">
                  <c:v>0.96</c:v>
                </c:pt>
                <c:pt idx="3073">
                  <c:v>0.91</c:v>
                </c:pt>
                <c:pt idx="3074">
                  <c:v>0.84</c:v>
                </c:pt>
                <c:pt idx="3075">
                  <c:v>0.84</c:v>
                </c:pt>
                <c:pt idx="3076">
                  <c:v>0.64</c:v>
                </c:pt>
                <c:pt idx="3077">
                  <c:v>0.62</c:v>
                </c:pt>
                <c:pt idx="3078">
                  <c:v>0.6</c:v>
                </c:pt>
                <c:pt idx="3079">
                  <c:v>0.59</c:v>
                </c:pt>
                <c:pt idx="3080">
                  <c:v>0.72</c:v>
                </c:pt>
                <c:pt idx="3081">
                  <c:v>0.67</c:v>
                </c:pt>
                <c:pt idx="3082">
                  <c:v>0.61</c:v>
                </c:pt>
                <c:pt idx="3083">
                  <c:v>0.63</c:v>
                </c:pt>
                <c:pt idx="3084">
                  <c:v>0.56999999999999995</c:v>
                </c:pt>
                <c:pt idx="3085">
                  <c:v>0.55000000000000004</c:v>
                </c:pt>
                <c:pt idx="3086">
                  <c:v>0.61</c:v>
                </c:pt>
                <c:pt idx="3087">
                  <c:v>0.57999999999999996</c:v>
                </c:pt>
                <c:pt idx="3088">
                  <c:v>0.54</c:v>
                </c:pt>
                <c:pt idx="3089">
                  <c:v>0.5</c:v>
                </c:pt>
                <c:pt idx="3090">
                  <c:v>0.54</c:v>
                </c:pt>
                <c:pt idx="3091">
                  <c:v>0.64</c:v>
                </c:pt>
                <c:pt idx="3092">
                  <c:v>0.59</c:v>
                </c:pt>
                <c:pt idx="3093">
                  <c:v>0.66</c:v>
                </c:pt>
                <c:pt idx="3094">
                  <c:v>0.77</c:v>
                </c:pt>
                <c:pt idx="3095">
                  <c:v>0.87</c:v>
                </c:pt>
                <c:pt idx="3096">
                  <c:v>1.01</c:v>
                </c:pt>
                <c:pt idx="3097">
                  <c:v>1.1000000000000001</c:v>
                </c:pt>
                <c:pt idx="3098">
                  <c:v>1.2</c:v>
                </c:pt>
                <c:pt idx="3099">
                  <c:v>1.1000000000000001</c:v>
                </c:pt>
                <c:pt idx="3100">
                  <c:v>1.21</c:v>
                </c:pt>
                <c:pt idx="3101">
                  <c:v>1.1200000000000001</c:v>
                </c:pt>
                <c:pt idx="3102">
                  <c:v>1.17</c:v>
                </c:pt>
                <c:pt idx="3103">
                  <c:v>1.08</c:v>
                </c:pt>
                <c:pt idx="3104">
                  <c:v>1.07</c:v>
                </c:pt>
                <c:pt idx="3105">
                  <c:v>0.99</c:v>
                </c:pt>
                <c:pt idx="3106">
                  <c:v>0.92</c:v>
                </c:pt>
                <c:pt idx="3107">
                  <c:v>0.95</c:v>
                </c:pt>
                <c:pt idx="3108">
                  <c:v>0.96</c:v>
                </c:pt>
                <c:pt idx="3109">
                  <c:v>0.92</c:v>
                </c:pt>
                <c:pt idx="3110">
                  <c:v>0.81</c:v>
                </c:pt>
                <c:pt idx="3111">
                  <c:v>0.72</c:v>
                </c:pt>
                <c:pt idx="3112">
                  <c:v>0.7</c:v>
                </c:pt>
                <c:pt idx="3113">
                  <c:v>0.76</c:v>
                </c:pt>
                <c:pt idx="3114">
                  <c:v>0.7</c:v>
                </c:pt>
                <c:pt idx="3115">
                  <c:v>0.65</c:v>
                </c:pt>
                <c:pt idx="3116">
                  <c:v>0.69</c:v>
                </c:pt>
                <c:pt idx="3117">
                  <c:v>0.74</c:v>
                </c:pt>
                <c:pt idx="3118">
                  <c:v>0.72</c:v>
                </c:pt>
                <c:pt idx="3119">
                  <c:v>0.8</c:v>
                </c:pt>
                <c:pt idx="3120">
                  <c:v>0.81</c:v>
                </c:pt>
                <c:pt idx="3121">
                  <c:v>0.92</c:v>
                </c:pt>
                <c:pt idx="3122">
                  <c:v>0.99</c:v>
                </c:pt>
                <c:pt idx="3123">
                  <c:v>0.79</c:v>
                </c:pt>
                <c:pt idx="3124">
                  <c:v>0.79</c:v>
                </c:pt>
                <c:pt idx="3125">
                  <c:v>0.76</c:v>
                </c:pt>
                <c:pt idx="3126">
                  <c:v>0.77</c:v>
                </c:pt>
                <c:pt idx="3127">
                  <c:v>0.63</c:v>
                </c:pt>
                <c:pt idx="3128">
                  <c:v>0.68</c:v>
                </c:pt>
                <c:pt idx="3129">
                  <c:v>0.88</c:v>
                </c:pt>
                <c:pt idx="3130">
                  <c:v>0.86</c:v>
                </c:pt>
                <c:pt idx="3131">
                  <c:v>0.97</c:v>
                </c:pt>
                <c:pt idx="3132">
                  <c:v>0.97</c:v>
                </c:pt>
                <c:pt idx="3133">
                  <c:v>1.1000000000000001</c:v>
                </c:pt>
                <c:pt idx="3134">
                  <c:v>1.03</c:v>
                </c:pt>
                <c:pt idx="3135">
                  <c:v>1.03</c:v>
                </c:pt>
                <c:pt idx="3137">
                  <c:v>0.8</c:v>
                </c:pt>
                <c:pt idx="3138">
                  <c:v>0.69</c:v>
                </c:pt>
                <c:pt idx="3139">
                  <c:v>0.69</c:v>
                </c:pt>
                <c:pt idx="3140">
                  <c:v>0.68</c:v>
                </c:pt>
                <c:pt idx="3141">
                  <c:v>0.61</c:v>
                </c:pt>
                <c:pt idx="3142">
                  <c:v>0.85</c:v>
                </c:pt>
                <c:pt idx="3143">
                  <c:v>1.26</c:v>
                </c:pt>
                <c:pt idx="3144">
                  <c:v>1.7</c:v>
                </c:pt>
                <c:pt idx="3145">
                  <c:v>1.91</c:v>
                </c:pt>
                <c:pt idx="3146">
                  <c:v>1.4</c:v>
                </c:pt>
                <c:pt idx="3147">
                  <c:v>1.51</c:v>
                </c:pt>
                <c:pt idx="3148">
                  <c:v>1.38</c:v>
                </c:pt>
                <c:pt idx="3149">
                  <c:v>0.98</c:v>
                </c:pt>
                <c:pt idx="3150">
                  <c:v>1.01</c:v>
                </c:pt>
                <c:pt idx="3151">
                  <c:v>0.95</c:v>
                </c:pt>
                <c:pt idx="3152">
                  <c:v>0.95</c:v>
                </c:pt>
                <c:pt idx="3153">
                  <c:v>0.89</c:v>
                </c:pt>
                <c:pt idx="3154">
                  <c:v>0.84</c:v>
                </c:pt>
                <c:pt idx="3155">
                  <c:v>0.77</c:v>
                </c:pt>
                <c:pt idx="3156">
                  <c:v>0.76</c:v>
                </c:pt>
                <c:pt idx="3157">
                  <c:v>0.75</c:v>
                </c:pt>
                <c:pt idx="3158">
                  <c:v>0.86</c:v>
                </c:pt>
                <c:pt idx="3159">
                  <c:v>0.88</c:v>
                </c:pt>
                <c:pt idx="3160">
                  <c:v>0.9</c:v>
                </c:pt>
                <c:pt idx="3161">
                  <c:v>0.96</c:v>
                </c:pt>
                <c:pt idx="3162">
                  <c:v>0.88</c:v>
                </c:pt>
                <c:pt idx="3163">
                  <c:v>0.89</c:v>
                </c:pt>
                <c:pt idx="3164">
                  <c:v>0.86</c:v>
                </c:pt>
                <c:pt idx="3165">
                  <c:v>0.86</c:v>
                </c:pt>
                <c:pt idx="3166">
                  <c:v>0.86</c:v>
                </c:pt>
                <c:pt idx="3167">
                  <c:v>0.95</c:v>
                </c:pt>
                <c:pt idx="3168">
                  <c:v>1.25</c:v>
                </c:pt>
                <c:pt idx="3169">
                  <c:v>1.38</c:v>
                </c:pt>
                <c:pt idx="3170">
                  <c:v>1.3</c:v>
                </c:pt>
                <c:pt idx="3171">
                  <c:v>1.34</c:v>
                </c:pt>
                <c:pt idx="3172">
                  <c:v>1.25</c:v>
                </c:pt>
                <c:pt idx="3173">
                  <c:v>1.2</c:v>
                </c:pt>
                <c:pt idx="3174">
                  <c:v>1.1599999999999999</c:v>
                </c:pt>
                <c:pt idx="3175">
                  <c:v>1.8</c:v>
                </c:pt>
                <c:pt idx="3176">
                  <c:v>1.1000000000000001</c:v>
                </c:pt>
                <c:pt idx="3177">
                  <c:v>0.98</c:v>
                </c:pt>
                <c:pt idx="3178">
                  <c:v>1.1399999999999999</c:v>
                </c:pt>
                <c:pt idx="3179">
                  <c:v>1.1200000000000001</c:v>
                </c:pt>
                <c:pt idx="3180">
                  <c:v>1.17</c:v>
                </c:pt>
                <c:pt idx="3181">
                  <c:v>1.1100000000000001</c:v>
                </c:pt>
                <c:pt idx="3182">
                  <c:v>1.0900000000000001</c:v>
                </c:pt>
                <c:pt idx="3183">
                  <c:v>1.1000000000000001</c:v>
                </c:pt>
                <c:pt idx="3184">
                  <c:v>1.1200000000000001</c:v>
                </c:pt>
                <c:pt idx="3185">
                  <c:v>1.1100000000000001</c:v>
                </c:pt>
                <c:pt idx="3186">
                  <c:v>1.05</c:v>
                </c:pt>
                <c:pt idx="3187">
                  <c:v>1.04</c:v>
                </c:pt>
                <c:pt idx="3188">
                  <c:v>1.06</c:v>
                </c:pt>
                <c:pt idx="3189">
                  <c:v>1.02</c:v>
                </c:pt>
                <c:pt idx="3190">
                  <c:v>1</c:v>
                </c:pt>
                <c:pt idx="3191">
                  <c:v>1.24</c:v>
                </c:pt>
                <c:pt idx="3192">
                  <c:v>1.33</c:v>
                </c:pt>
                <c:pt idx="3193">
                  <c:v>1.37</c:v>
                </c:pt>
                <c:pt idx="3194">
                  <c:v>1.28</c:v>
                </c:pt>
                <c:pt idx="3195">
                  <c:v>1.2</c:v>
                </c:pt>
                <c:pt idx="3196">
                  <c:v>1.23</c:v>
                </c:pt>
                <c:pt idx="3197">
                  <c:v>1.21</c:v>
                </c:pt>
                <c:pt idx="3198">
                  <c:v>1.19</c:v>
                </c:pt>
                <c:pt idx="3199">
                  <c:v>1.28</c:v>
                </c:pt>
                <c:pt idx="3200">
                  <c:v>1.06</c:v>
                </c:pt>
                <c:pt idx="3201">
                  <c:v>0.94</c:v>
                </c:pt>
                <c:pt idx="3202">
                  <c:v>0.89</c:v>
                </c:pt>
                <c:pt idx="3203">
                  <c:v>1.08</c:v>
                </c:pt>
                <c:pt idx="3204">
                  <c:v>1.1000000000000001</c:v>
                </c:pt>
                <c:pt idx="3205">
                  <c:v>1.0900000000000001</c:v>
                </c:pt>
                <c:pt idx="3206">
                  <c:v>1.22</c:v>
                </c:pt>
                <c:pt idx="3207">
                  <c:v>1.05</c:v>
                </c:pt>
                <c:pt idx="3208">
                  <c:v>0.71</c:v>
                </c:pt>
                <c:pt idx="3209">
                  <c:v>0.7</c:v>
                </c:pt>
                <c:pt idx="3210">
                  <c:v>0.63</c:v>
                </c:pt>
                <c:pt idx="3211">
                  <c:v>0.54</c:v>
                </c:pt>
                <c:pt idx="3212">
                  <c:v>0.45</c:v>
                </c:pt>
                <c:pt idx="3213">
                  <c:v>0.7</c:v>
                </c:pt>
                <c:pt idx="3214">
                  <c:v>0.79</c:v>
                </c:pt>
                <c:pt idx="3215">
                  <c:v>0.9</c:v>
                </c:pt>
                <c:pt idx="3216">
                  <c:v>0.98</c:v>
                </c:pt>
                <c:pt idx="3217">
                  <c:v>1.0900000000000001</c:v>
                </c:pt>
                <c:pt idx="3218">
                  <c:v>0.69</c:v>
                </c:pt>
                <c:pt idx="3219">
                  <c:v>0.65</c:v>
                </c:pt>
                <c:pt idx="3220">
                  <c:v>0.67</c:v>
                </c:pt>
                <c:pt idx="3221">
                  <c:v>0.68</c:v>
                </c:pt>
                <c:pt idx="3222">
                  <c:v>0.68</c:v>
                </c:pt>
                <c:pt idx="3223">
                  <c:v>0.68</c:v>
                </c:pt>
                <c:pt idx="3224">
                  <c:v>1.1499999999999999</c:v>
                </c:pt>
                <c:pt idx="3225">
                  <c:v>0.95</c:v>
                </c:pt>
                <c:pt idx="3226">
                  <c:v>0.93</c:v>
                </c:pt>
                <c:pt idx="3227">
                  <c:v>0.93</c:v>
                </c:pt>
                <c:pt idx="3228">
                  <c:v>0.95</c:v>
                </c:pt>
                <c:pt idx="3229">
                  <c:v>0.92</c:v>
                </c:pt>
                <c:pt idx="3230">
                  <c:v>0.96</c:v>
                </c:pt>
                <c:pt idx="3231">
                  <c:v>0.95</c:v>
                </c:pt>
                <c:pt idx="3232">
                  <c:v>0.94</c:v>
                </c:pt>
                <c:pt idx="3233">
                  <c:v>0.93</c:v>
                </c:pt>
                <c:pt idx="3234">
                  <c:v>0.94</c:v>
                </c:pt>
                <c:pt idx="3235">
                  <c:v>0.86</c:v>
                </c:pt>
                <c:pt idx="3236">
                  <c:v>0.73</c:v>
                </c:pt>
                <c:pt idx="3237">
                  <c:v>0.72</c:v>
                </c:pt>
                <c:pt idx="3238">
                  <c:v>0.74</c:v>
                </c:pt>
                <c:pt idx="3239">
                  <c:v>0.72</c:v>
                </c:pt>
                <c:pt idx="3240">
                  <c:v>0.73</c:v>
                </c:pt>
                <c:pt idx="3241">
                  <c:v>0.72</c:v>
                </c:pt>
                <c:pt idx="3242">
                  <c:v>0.75</c:v>
                </c:pt>
                <c:pt idx="3243">
                  <c:v>0.82</c:v>
                </c:pt>
                <c:pt idx="3244">
                  <c:v>0.82</c:v>
                </c:pt>
                <c:pt idx="3245">
                  <c:v>0.94</c:v>
                </c:pt>
                <c:pt idx="3246">
                  <c:v>0.96</c:v>
                </c:pt>
                <c:pt idx="3247">
                  <c:v>0.73</c:v>
                </c:pt>
                <c:pt idx="3248">
                  <c:v>0.66</c:v>
                </c:pt>
                <c:pt idx="3249">
                  <c:v>0.73</c:v>
                </c:pt>
                <c:pt idx="3250">
                  <c:v>0.72</c:v>
                </c:pt>
                <c:pt idx="3251">
                  <c:v>0.72</c:v>
                </c:pt>
                <c:pt idx="3252">
                  <c:v>0.8</c:v>
                </c:pt>
                <c:pt idx="3253">
                  <c:v>0.79</c:v>
                </c:pt>
                <c:pt idx="3254">
                  <c:v>0.85</c:v>
                </c:pt>
                <c:pt idx="3255">
                  <c:v>0.85</c:v>
                </c:pt>
                <c:pt idx="3256">
                  <c:v>0.84</c:v>
                </c:pt>
                <c:pt idx="3257">
                  <c:v>0.88</c:v>
                </c:pt>
                <c:pt idx="3258">
                  <c:v>0.86</c:v>
                </c:pt>
                <c:pt idx="3259">
                  <c:v>0.87</c:v>
                </c:pt>
                <c:pt idx="3260">
                  <c:v>0.79</c:v>
                </c:pt>
                <c:pt idx="3261">
                  <c:v>0.87</c:v>
                </c:pt>
                <c:pt idx="3262">
                  <c:v>0.7</c:v>
                </c:pt>
                <c:pt idx="3263">
                  <c:v>0.72</c:v>
                </c:pt>
                <c:pt idx="3264">
                  <c:v>0.68</c:v>
                </c:pt>
                <c:pt idx="3265">
                  <c:v>0.84</c:v>
                </c:pt>
                <c:pt idx="3266">
                  <c:v>0.84</c:v>
                </c:pt>
                <c:pt idx="3267">
                  <c:v>0.75</c:v>
                </c:pt>
                <c:pt idx="3268">
                  <c:v>0.74</c:v>
                </c:pt>
                <c:pt idx="3269">
                  <c:v>0.72</c:v>
                </c:pt>
                <c:pt idx="3270">
                  <c:v>0.71</c:v>
                </c:pt>
                <c:pt idx="3271">
                  <c:v>0.71</c:v>
                </c:pt>
                <c:pt idx="3272">
                  <c:v>0.62</c:v>
                </c:pt>
                <c:pt idx="3273">
                  <c:v>0.71</c:v>
                </c:pt>
                <c:pt idx="3274">
                  <c:v>0.66</c:v>
                </c:pt>
                <c:pt idx="3275">
                  <c:v>0.64</c:v>
                </c:pt>
                <c:pt idx="3276">
                  <c:v>0.61</c:v>
                </c:pt>
                <c:pt idx="3277">
                  <c:v>0.66</c:v>
                </c:pt>
                <c:pt idx="3278">
                  <c:v>0.64</c:v>
                </c:pt>
                <c:pt idx="3279">
                  <c:v>0.64</c:v>
                </c:pt>
                <c:pt idx="3280">
                  <c:v>0.72</c:v>
                </c:pt>
                <c:pt idx="3281">
                  <c:v>0.64</c:v>
                </c:pt>
                <c:pt idx="3282">
                  <c:v>0.46</c:v>
                </c:pt>
                <c:pt idx="3283">
                  <c:v>0.47</c:v>
                </c:pt>
                <c:pt idx="3284">
                  <c:v>0.53</c:v>
                </c:pt>
                <c:pt idx="3285">
                  <c:v>0.68</c:v>
                </c:pt>
                <c:pt idx="3286">
                  <c:v>0.95</c:v>
                </c:pt>
                <c:pt idx="3287">
                  <c:v>1.07</c:v>
                </c:pt>
                <c:pt idx="3288">
                  <c:v>0.87</c:v>
                </c:pt>
                <c:pt idx="3289">
                  <c:v>0.91</c:v>
                </c:pt>
                <c:pt idx="3290">
                  <c:v>0.89</c:v>
                </c:pt>
                <c:pt idx="3291">
                  <c:v>0.86</c:v>
                </c:pt>
                <c:pt idx="3292">
                  <c:v>0.82</c:v>
                </c:pt>
                <c:pt idx="3293">
                  <c:v>0.79</c:v>
                </c:pt>
                <c:pt idx="3294">
                  <c:v>0.79</c:v>
                </c:pt>
                <c:pt idx="3295">
                  <c:v>0.78</c:v>
                </c:pt>
                <c:pt idx="3296">
                  <c:v>0.78</c:v>
                </c:pt>
                <c:pt idx="3297">
                  <c:v>0.99</c:v>
                </c:pt>
                <c:pt idx="3298">
                  <c:v>0.97</c:v>
                </c:pt>
                <c:pt idx="3299">
                  <c:v>0.97</c:v>
                </c:pt>
                <c:pt idx="3300">
                  <c:v>0.93</c:v>
                </c:pt>
                <c:pt idx="3301">
                  <c:v>0.92</c:v>
                </c:pt>
                <c:pt idx="3302">
                  <c:v>0.94</c:v>
                </c:pt>
                <c:pt idx="3303">
                  <c:v>0.92</c:v>
                </c:pt>
                <c:pt idx="3304">
                  <c:v>1.02</c:v>
                </c:pt>
                <c:pt idx="3305">
                  <c:v>0.84</c:v>
                </c:pt>
                <c:pt idx="3306">
                  <c:v>0.84</c:v>
                </c:pt>
                <c:pt idx="3307">
                  <c:v>0.84</c:v>
                </c:pt>
                <c:pt idx="3308">
                  <c:v>0.84</c:v>
                </c:pt>
                <c:pt idx="3309">
                  <c:v>0.83</c:v>
                </c:pt>
                <c:pt idx="3310">
                  <c:v>0.82</c:v>
                </c:pt>
                <c:pt idx="3311">
                  <c:v>0.88</c:v>
                </c:pt>
                <c:pt idx="3312">
                  <c:v>0.97</c:v>
                </c:pt>
                <c:pt idx="3313">
                  <c:v>0.96</c:v>
                </c:pt>
                <c:pt idx="3314">
                  <c:v>0.92</c:v>
                </c:pt>
                <c:pt idx="3315">
                  <c:v>0.9</c:v>
                </c:pt>
                <c:pt idx="3316">
                  <c:v>0.91</c:v>
                </c:pt>
                <c:pt idx="3317">
                  <c:v>0.9</c:v>
                </c:pt>
                <c:pt idx="3318">
                  <c:v>0.81</c:v>
                </c:pt>
                <c:pt idx="3319">
                  <c:v>0.81</c:v>
                </c:pt>
                <c:pt idx="3320">
                  <c:v>0.74</c:v>
                </c:pt>
                <c:pt idx="3321">
                  <c:v>0.79</c:v>
                </c:pt>
                <c:pt idx="3322">
                  <c:v>0.82</c:v>
                </c:pt>
                <c:pt idx="3323">
                  <c:v>0.83</c:v>
                </c:pt>
                <c:pt idx="3324">
                  <c:v>0.83</c:v>
                </c:pt>
                <c:pt idx="3325">
                  <c:v>0.8</c:v>
                </c:pt>
                <c:pt idx="3326">
                  <c:v>0.8</c:v>
                </c:pt>
                <c:pt idx="3327">
                  <c:v>0.88</c:v>
                </c:pt>
                <c:pt idx="3328">
                  <c:v>0.65</c:v>
                </c:pt>
                <c:pt idx="3329">
                  <c:v>0.66</c:v>
                </c:pt>
                <c:pt idx="3330">
                  <c:v>0.65</c:v>
                </c:pt>
                <c:pt idx="3331">
                  <c:v>0.71</c:v>
                </c:pt>
                <c:pt idx="3332">
                  <c:v>0.75</c:v>
                </c:pt>
                <c:pt idx="3333">
                  <c:v>0.74</c:v>
                </c:pt>
                <c:pt idx="3334">
                  <c:v>0.63</c:v>
                </c:pt>
                <c:pt idx="3335">
                  <c:v>0.64</c:v>
                </c:pt>
                <c:pt idx="3336">
                  <c:v>0.72</c:v>
                </c:pt>
                <c:pt idx="3337">
                  <c:v>0.74</c:v>
                </c:pt>
                <c:pt idx="3338">
                  <c:v>0.73</c:v>
                </c:pt>
                <c:pt idx="3339">
                  <c:v>0.7</c:v>
                </c:pt>
                <c:pt idx="3340">
                  <c:v>0.7</c:v>
                </c:pt>
                <c:pt idx="3341">
                  <c:v>0.68</c:v>
                </c:pt>
                <c:pt idx="3342">
                  <c:v>0.66</c:v>
                </c:pt>
                <c:pt idx="3343">
                  <c:v>0.74</c:v>
                </c:pt>
                <c:pt idx="3344">
                  <c:v>0.72</c:v>
                </c:pt>
                <c:pt idx="3345">
                  <c:v>0.68</c:v>
                </c:pt>
                <c:pt idx="3346">
                  <c:v>0.66</c:v>
                </c:pt>
                <c:pt idx="3347">
                  <c:v>0.67</c:v>
                </c:pt>
                <c:pt idx="3348">
                  <c:v>0.69</c:v>
                </c:pt>
                <c:pt idx="3349">
                  <c:v>0.87</c:v>
                </c:pt>
                <c:pt idx="3350">
                  <c:v>0.69</c:v>
                </c:pt>
                <c:pt idx="3351">
                  <c:v>0.68</c:v>
                </c:pt>
                <c:pt idx="3352">
                  <c:v>0.67</c:v>
                </c:pt>
                <c:pt idx="3353">
                  <c:v>0.89</c:v>
                </c:pt>
                <c:pt idx="3354">
                  <c:v>0.96</c:v>
                </c:pt>
                <c:pt idx="3355">
                  <c:v>0.86</c:v>
                </c:pt>
                <c:pt idx="3356">
                  <c:v>0.61</c:v>
                </c:pt>
                <c:pt idx="3357">
                  <c:v>0.61</c:v>
                </c:pt>
                <c:pt idx="3358">
                  <c:v>0.73</c:v>
                </c:pt>
                <c:pt idx="3359">
                  <c:v>0.88</c:v>
                </c:pt>
                <c:pt idx="3360">
                  <c:v>0.99</c:v>
                </c:pt>
                <c:pt idx="3361">
                  <c:v>0.99</c:v>
                </c:pt>
                <c:pt idx="3362">
                  <c:v>0.86</c:v>
                </c:pt>
                <c:pt idx="3363">
                  <c:v>0.87</c:v>
                </c:pt>
                <c:pt idx="3364">
                  <c:v>0.8</c:v>
                </c:pt>
                <c:pt idx="3365">
                  <c:v>0.75</c:v>
                </c:pt>
                <c:pt idx="3366">
                  <c:v>0.68</c:v>
                </c:pt>
                <c:pt idx="3367">
                  <c:v>0.65</c:v>
                </c:pt>
                <c:pt idx="3368">
                  <c:v>0.64</c:v>
                </c:pt>
                <c:pt idx="3369">
                  <c:v>0.64</c:v>
                </c:pt>
                <c:pt idx="3370">
                  <c:v>0.61</c:v>
                </c:pt>
                <c:pt idx="3371">
                  <c:v>0.63</c:v>
                </c:pt>
                <c:pt idx="3372">
                  <c:v>0.67</c:v>
                </c:pt>
                <c:pt idx="3373">
                  <c:v>0.65</c:v>
                </c:pt>
                <c:pt idx="3374">
                  <c:v>0.61</c:v>
                </c:pt>
                <c:pt idx="3375">
                  <c:v>0.63</c:v>
                </c:pt>
                <c:pt idx="3376">
                  <c:v>0.65</c:v>
                </c:pt>
                <c:pt idx="3377">
                  <c:v>0.55000000000000004</c:v>
                </c:pt>
                <c:pt idx="3378">
                  <c:v>0.51</c:v>
                </c:pt>
                <c:pt idx="3379">
                  <c:v>0.5</c:v>
                </c:pt>
                <c:pt idx="3380">
                  <c:v>0.42</c:v>
                </c:pt>
                <c:pt idx="3381">
                  <c:v>0.36</c:v>
                </c:pt>
                <c:pt idx="3382">
                  <c:v>0.38</c:v>
                </c:pt>
                <c:pt idx="3383">
                  <c:v>0.17</c:v>
                </c:pt>
                <c:pt idx="3384">
                  <c:v>1.4</c:v>
                </c:pt>
                <c:pt idx="3385">
                  <c:v>1.35</c:v>
                </c:pt>
                <c:pt idx="3386">
                  <c:v>1.56</c:v>
                </c:pt>
                <c:pt idx="3387">
                  <c:v>1.6</c:v>
                </c:pt>
                <c:pt idx="3388">
                  <c:v>1.65</c:v>
                </c:pt>
                <c:pt idx="3389">
                  <c:v>1.34</c:v>
                </c:pt>
                <c:pt idx="3390">
                  <c:v>1.35</c:v>
                </c:pt>
                <c:pt idx="3391">
                  <c:v>0.56999999999999995</c:v>
                </c:pt>
                <c:pt idx="3392">
                  <c:v>0.57999999999999996</c:v>
                </c:pt>
                <c:pt idx="3393">
                  <c:v>0.6</c:v>
                </c:pt>
                <c:pt idx="3394">
                  <c:v>0.59</c:v>
                </c:pt>
                <c:pt idx="3395">
                  <c:v>0.56999999999999995</c:v>
                </c:pt>
                <c:pt idx="3396">
                  <c:v>0.59</c:v>
                </c:pt>
                <c:pt idx="3397">
                  <c:v>0.59</c:v>
                </c:pt>
                <c:pt idx="3398">
                  <c:v>0.6</c:v>
                </c:pt>
                <c:pt idx="3399">
                  <c:v>0.67</c:v>
                </c:pt>
                <c:pt idx="3400">
                  <c:v>0.53</c:v>
                </c:pt>
                <c:pt idx="3401">
                  <c:v>0.5</c:v>
                </c:pt>
                <c:pt idx="3402">
                  <c:v>0.45</c:v>
                </c:pt>
                <c:pt idx="3403">
                  <c:v>0.46</c:v>
                </c:pt>
                <c:pt idx="3404">
                  <c:v>0.44</c:v>
                </c:pt>
                <c:pt idx="3405">
                  <c:v>0.49</c:v>
                </c:pt>
                <c:pt idx="3406">
                  <c:v>0.51</c:v>
                </c:pt>
                <c:pt idx="3407">
                  <c:v>0.59</c:v>
                </c:pt>
                <c:pt idx="3408">
                  <c:v>0.55000000000000004</c:v>
                </c:pt>
                <c:pt idx="3409">
                  <c:v>0.54</c:v>
                </c:pt>
                <c:pt idx="3410">
                  <c:v>0.53</c:v>
                </c:pt>
                <c:pt idx="3411">
                  <c:v>0.54</c:v>
                </c:pt>
                <c:pt idx="3412">
                  <c:v>0.52</c:v>
                </c:pt>
                <c:pt idx="3413">
                  <c:v>0.53</c:v>
                </c:pt>
                <c:pt idx="3414">
                  <c:v>0.52</c:v>
                </c:pt>
                <c:pt idx="3415">
                  <c:v>0.51</c:v>
                </c:pt>
                <c:pt idx="3416">
                  <c:v>0.51</c:v>
                </c:pt>
                <c:pt idx="3417">
                  <c:v>0.53</c:v>
                </c:pt>
                <c:pt idx="3418">
                  <c:v>0.52</c:v>
                </c:pt>
                <c:pt idx="3419">
                  <c:v>0.57999999999999996</c:v>
                </c:pt>
                <c:pt idx="3420">
                  <c:v>0.63</c:v>
                </c:pt>
                <c:pt idx="3421">
                  <c:v>0.57999999999999996</c:v>
                </c:pt>
                <c:pt idx="3422">
                  <c:v>0.52</c:v>
                </c:pt>
                <c:pt idx="3423">
                  <c:v>0.5</c:v>
                </c:pt>
                <c:pt idx="3424">
                  <c:v>0.48</c:v>
                </c:pt>
                <c:pt idx="3425">
                  <c:v>0.54</c:v>
                </c:pt>
                <c:pt idx="3426">
                  <c:v>0.53</c:v>
                </c:pt>
                <c:pt idx="3427">
                  <c:v>0.51</c:v>
                </c:pt>
                <c:pt idx="3428">
                  <c:v>0.56000000000000005</c:v>
                </c:pt>
                <c:pt idx="3429">
                  <c:v>0.56999999999999995</c:v>
                </c:pt>
                <c:pt idx="3430">
                  <c:v>0.59</c:v>
                </c:pt>
                <c:pt idx="3431">
                  <c:v>0.6</c:v>
                </c:pt>
                <c:pt idx="3432">
                  <c:v>0.63</c:v>
                </c:pt>
                <c:pt idx="3433">
                  <c:v>0.7</c:v>
                </c:pt>
                <c:pt idx="3434">
                  <c:v>0.59</c:v>
                </c:pt>
                <c:pt idx="3435">
                  <c:v>0.56999999999999995</c:v>
                </c:pt>
                <c:pt idx="3436">
                  <c:v>0.55000000000000004</c:v>
                </c:pt>
                <c:pt idx="3437">
                  <c:v>0.56000000000000005</c:v>
                </c:pt>
                <c:pt idx="3438">
                  <c:v>0.56999999999999995</c:v>
                </c:pt>
                <c:pt idx="3439">
                  <c:v>0.55000000000000004</c:v>
                </c:pt>
                <c:pt idx="3440">
                  <c:v>0.56000000000000005</c:v>
                </c:pt>
                <c:pt idx="3441">
                  <c:v>0.55000000000000004</c:v>
                </c:pt>
                <c:pt idx="3442">
                  <c:v>0.56000000000000005</c:v>
                </c:pt>
                <c:pt idx="3443">
                  <c:v>0.55000000000000004</c:v>
                </c:pt>
                <c:pt idx="3444">
                  <c:v>0.56000000000000005</c:v>
                </c:pt>
                <c:pt idx="3445">
                  <c:v>0.59</c:v>
                </c:pt>
                <c:pt idx="3446">
                  <c:v>0.61</c:v>
                </c:pt>
                <c:pt idx="3447">
                  <c:v>0.61</c:v>
                </c:pt>
                <c:pt idx="3448">
                  <c:v>0.6</c:v>
                </c:pt>
                <c:pt idx="3449">
                  <c:v>0.59</c:v>
                </c:pt>
                <c:pt idx="3450">
                  <c:v>0.63</c:v>
                </c:pt>
                <c:pt idx="3451">
                  <c:v>0.59</c:v>
                </c:pt>
                <c:pt idx="3452">
                  <c:v>0.57999999999999996</c:v>
                </c:pt>
                <c:pt idx="3453">
                  <c:v>0.78</c:v>
                </c:pt>
                <c:pt idx="3454">
                  <c:v>0.91</c:v>
                </c:pt>
                <c:pt idx="3455">
                  <c:v>1.04</c:v>
                </c:pt>
                <c:pt idx="3456">
                  <c:v>1.03</c:v>
                </c:pt>
                <c:pt idx="3457">
                  <c:v>1.01</c:v>
                </c:pt>
                <c:pt idx="3458">
                  <c:v>1.02</c:v>
                </c:pt>
                <c:pt idx="3459">
                  <c:v>1.02</c:v>
                </c:pt>
                <c:pt idx="3460">
                  <c:v>1.05</c:v>
                </c:pt>
                <c:pt idx="3461">
                  <c:v>1.0900000000000001</c:v>
                </c:pt>
                <c:pt idx="3462">
                  <c:v>1.1000000000000001</c:v>
                </c:pt>
                <c:pt idx="3463">
                  <c:v>0.88</c:v>
                </c:pt>
                <c:pt idx="3464">
                  <c:v>0.94</c:v>
                </c:pt>
                <c:pt idx="3465">
                  <c:v>0.97</c:v>
                </c:pt>
                <c:pt idx="3466">
                  <c:v>0.95</c:v>
                </c:pt>
                <c:pt idx="3467">
                  <c:v>0.9</c:v>
                </c:pt>
                <c:pt idx="3468">
                  <c:v>0.88</c:v>
                </c:pt>
                <c:pt idx="3469">
                  <c:v>0.81</c:v>
                </c:pt>
                <c:pt idx="3470">
                  <c:v>0.79</c:v>
                </c:pt>
                <c:pt idx="3471">
                  <c:v>0.87</c:v>
                </c:pt>
                <c:pt idx="3472">
                  <c:v>1.0900000000000001</c:v>
                </c:pt>
                <c:pt idx="3473">
                  <c:v>0.79</c:v>
                </c:pt>
                <c:pt idx="3474">
                  <c:v>0.78</c:v>
                </c:pt>
                <c:pt idx="3475">
                  <c:v>0.78</c:v>
                </c:pt>
                <c:pt idx="3476">
                  <c:v>0.84</c:v>
                </c:pt>
                <c:pt idx="3477">
                  <c:v>0.95</c:v>
                </c:pt>
                <c:pt idx="3478">
                  <c:v>0.98</c:v>
                </c:pt>
                <c:pt idx="3479">
                  <c:v>1.02</c:v>
                </c:pt>
                <c:pt idx="3480">
                  <c:v>1.08</c:v>
                </c:pt>
                <c:pt idx="3481">
                  <c:v>1.21</c:v>
                </c:pt>
                <c:pt idx="3482">
                  <c:v>1.01</c:v>
                </c:pt>
                <c:pt idx="3483">
                  <c:v>0.99</c:v>
                </c:pt>
                <c:pt idx="3484">
                  <c:v>0.96</c:v>
                </c:pt>
                <c:pt idx="3485">
                  <c:v>0.93</c:v>
                </c:pt>
                <c:pt idx="3486">
                  <c:v>1.17</c:v>
                </c:pt>
                <c:pt idx="3487">
                  <c:v>1.26</c:v>
                </c:pt>
                <c:pt idx="3488">
                  <c:v>1.3</c:v>
                </c:pt>
                <c:pt idx="3489">
                  <c:v>1.34</c:v>
                </c:pt>
                <c:pt idx="3490">
                  <c:v>1.33</c:v>
                </c:pt>
                <c:pt idx="3491">
                  <c:v>1.21</c:v>
                </c:pt>
                <c:pt idx="3492">
                  <c:v>1.07</c:v>
                </c:pt>
                <c:pt idx="3493">
                  <c:v>1.1000000000000001</c:v>
                </c:pt>
                <c:pt idx="3494">
                  <c:v>0.87</c:v>
                </c:pt>
                <c:pt idx="3495">
                  <c:v>0.88</c:v>
                </c:pt>
                <c:pt idx="3496">
                  <c:v>0.98</c:v>
                </c:pt>
                <c:pt idx="3497">
                  <c:v>1.18</c:v>
                </c:pt>
                <c:pt idx="3498">
                  <c:v>0.68</c:v>
                </c:pt>
                <c:pt idx="3499">
                  <c:v>1.1499999999999999</c:v>
                </c:pt>
                <c:pt idx="3500">
                  <c:v>0.63</c:v>
                </c:pt>
                <c:pt idx="3501">
                  <c:v>1.02</c:v>
                </c:pt>
                <c:pt idx="3502">
                  <c:v>0.55000000000000004</c:v>
                </c:pt>
                <c:pt idx="3503">
                  <c:v>0.98</c:v>
                </c:pt>
                <c:pt idx="3504">
                  <c:v>0.47</c:v>
                </c:pt>
                <c:pt idx="3505">
                  <c:v>1.17</c:v>
                </c:pt>
                <c:pt idx="3506">
                  <c:v>0.68</c:v>
                </c:pt>
                <c:pt idx="3507">
                  <c:v>0.13100000000000001</c:v>
                </c:pt>
                <c:pt idx="3508">
                  <c:v>0.91</c:v>
                </c:pt>
                <c:pt idx="3509">
                  <c:v>1.28</c:v>
                </c:pt>
                <c:pt idx="3510">
                  <c:v>1.27</c:v>
                </c:pt>
                <c:pt idx="3511">
                  <c:v>0.96</c:v>
                </c:pt>
                <c:pt idx="3512">
                  <c:v>1.21</c:v>
                </c:pt>
                <c:pt idx="3513">
                  <c:v>0.99</c:v>
                </c:pt>
                <c:pt idx="3514">
                  <c:v>1.29</c:v>
                </c:pt>
                <c:pt idx="3515">
                  <c:v>0.98</c:v>
                </c:pt>
                <c:pt idx="3516">
                  <c:v>1.3</c:v>
                </c:pt>
                <c:pt idx="3517">
                  <c:v>0.94</c:v>
                </c:pt>
                <c:pt idx="3518">
                  <c:v>1.27</c:v>
                </c:pt>
                <c:pt idx="3519">
                  <c:v>0.88</c:v>
                </c:pt>
                <c:pt idx="3520">
                  <c:v>0.125</c:v>
                </c:pt>
                <c:pt idx="3521">
                  <c:v>0.96</c:v>
                </c:pt>
                <c:pt idx="3522">
                  <c:v>0.99</c:v>
                </c:pt>
                <c:pt idx="3523">
                  <c:v>0.9</c:v>
                </c:pt>
                <c:pt idx="3524">
                  <c:v>0.9</c:v>
                </c:pt>
                <c:pt idx="3525">
                  <c:v>0.93</c:v>
                </c:pt>
                <c:pt idx="3526">
                  <c:v>0.85</c:v>
                </c:pt>
                <c:pt idx="3527">
                  <c:v>0.9</c:v>
                </c:pt>
                <c:pt idx="3528">
                  <c:v>0.83</c:v>
                </c:pt>
                <c:pt idx="3529">
                  <c:v>0.85</c:v>
                </c:pt>
                <c:pt idx="3530">
                  <c:v>0.86</c:v>
                </c:pt>
                <c:pt idx="3531">
                  <c:v>1.07</c:v>
                </c:pt>
                <c:pt idx="3532">
                  <c:v>1.1000000000000001</c:v>
                </c:pt>
                <c:pt idx="3533">
                  <c:v>1.07</c:v>
                </c:pt>
                <c:pt idx="3534">
                  <c:v>1.0900000000000001</c:v>
                </c:pt>
                <c:pt idx="3535">
                  <c:v>1.22</c:v>
                </c:pt>
                <c:pt idx="3536">
                  <c:v>0.99</c:v>
                </c:pt>
                <c:pt idx="3537">
                  <c:v>1.23</c:v>
                </c:pt>
                <c:pt idx="3538">
                  <c:v>0.85</c:v>
                </c:pt>
                <c:pt idx="3539">
                  <c:v>1.21</c:v>
                </c:pt>
                <c:pt idx="3540">
                  <c:v>0.86</c:v>
                </c:pt>
                <c:pt idx="3541">
                  <c:v>1.1599999999999999</c:v>
                </c:pt>
                <c:pt idx="3542">
                  <c:v>0.79</c:v>
                </c:pt>
                <c:pt idx="3543">
                  <c:v>0.76</c:v>
                </c:pt>
                <c:pt idx="3544">
                  <c:v>0.78</c:v>
                </c:pt>
                <c:pt idx="3545">
                  <c:v>0.72</c:v>
                </c:pt>
                <c:pt idx="3546">
                  <c:v>0.77</c:v>
                </c:pt>
                <c:pt idx="3547">
                  <c:v>0.76</c:v>
                </c:pt>
                <c:pt idx="3548">
                  <c:v>0.52</c:v>
                </c:pt>
                <c:pt idx="3549">
                  <c:v>0.9</c:v>
                </c:pt>
                <c:pt idx="3550">
                  <c:v>0.81</c:v>
                </c:pt>
                <c:pt idx="3551">
                  <c:v>0.85</c:v>
                </c:pt>
                <c:pt idx="3552">
                  <c:v>0.93</c:v>
                </c:pt>
                <c:pt idx="3553">
                  <c:v>0.99</c:v>
                </c:pt>
                <c:pt idx="3554">
                  <c:v>0.94</c:v>
                </c:pt>
                <c:pt idx="3555">
                  <c:v>0.99</c:v>
                </c:pt>
                <c:pt idx="3556">
                  <c:v>0.9</c:v>
                </c:pt>
                <c:pt idx="3557">
                  <c:v>0.91</c:v>
                </c:pt>
                <c:pt idx="3558">
                  <c:v>0.8</c:v>
                </c:pt>
                <c:pt idx="3559">
                  <c:v>0.73</c:v>
                </c:pt>
                <c:pt idx="3560">
                  <c:v>1.1499999999999999</c:v>
                </c:pt>
                <c:pt idx="3561">
                  <c:v>1.26</c:v>
                </c:pt>
                <c:pt idx="3562">
                  <c:v>1.24</c:v>
                </c:pt>
                <c:pt idx="3563">
                  <c:v>1.28</c:v>
                </c:pt>
                <c:pt idx="3564">
                  <c:v>1.33</c:v>
                </c:pt>
                <c:pt idx="3565">
                  <c:v>1.28</c:v>
                </c:pt>
                <c:pt idx="3566">
                  <c:v>1.06</c:v>
                </c:pt>
                <c:pt idx="3567">
                  <c:v>0.81</c:v>
                </c:pt>
                <c:pt idx="3568">
                  <c:v>0.94</c:v>
                </c:pt>
                <c:pt idx="3569">
                  <c:v>0.86</c:v>
                </c:pt>
                <c:pt idx="3570">
                  <c:v>0.85</c:v>
                </c:pt>
                <c:pt idx="3571">
                  <c:v>0.75</c:v>
                </c:pt>
                <c:pt idx="3572">
                  <c:v>0.75</c:v>
                </c:pt>
                <c:pt idx="3573">
                  <c:v>0.8</c:v>
                </c:pt>
                <c:pt idx="3574">
                  <c:v>1.06</c:v>
                </c:pt>
                <c:pt idx="3575">
                  <c:v>1.1200000000000001</c:v>
                </c:pt>
                <c:pt idx="3576">
                  <c:v>1.1100000000000001</c:v>
                </c:pt>
                <c:pt idx="3577">
                  <c:v>1.1499999999999999</c:v>
                </c:pt>
                <c:pt idx="3578">
                  <c:v>1.18</c:v>
                </c:pt>
                <c:pt idx="3579">
                  <c:v>1.1599999999999999</c:v>
                </c:pt>
                <c:pt idx="3580">
                  <c:v>1.1599999999999999</c:v>
                </c:pt>
                <c:pt idx="3581">
                  <c:v>1.1599999999999999</c:v>
                </c:pt>
                <c:pt idx="3582">
                  <c:v>1.1399999999999999</c:v>
                </c:pt>
                <c:pt idx="3583">
                  <c:v>1.1000000000000001</c:v>
                </c:pt>
                <c:pt idx="3584">
                  <c:v>0.98</c:v>
                </c:pt>
                <c:pt idx="3585">
                  <c:v>0.99</c:v>
                </c:pt>
                <c:pt idx="3586">
                  <c:v>1.06</c:v>
                </c:pt>
                <c:pt idx="3587">
                  <c:v>0.98</c:v>
                </c:pt>
                <c:pt idx="3588">
                  <c:v>1.0900000000000001</c:v>
                </c:pt>
                <c:pt idx="3589">
                  <c:v>1.1399999999999999</c:v>
                </c:pt>
                <c:pt idx="3590">
                  <c:v>1.06</c:v>
                </c:pt>
                <c:pt idx="3591">
                  <c:v>1.1499999999999999</c:v>
                </c:pt>
                <c:pt idx="3592">
                  <c:v>1.1399999999999999</c:v>
                </c:pt>
                <c:pt idx="3593">
                  <c:v>0.98</c:v>
                </c:pt>
                <c:pt idx="3594">
                  <c:v>1</c:v>
                </c:pt>
                <c:pt idx="3595">
                  <c:v>0.99</c:v>
                </c:pt>
                <c:pt idx="3596">
                  <c:v>0.81</c:v>
                </c:pt>
                <c:pt idx="3597">
                  <c:v>0.79</c:v>
                </c:pt>
                <c:pt idx="3598">
                  <c:v>0.92</c:v>
                </c:pt>
                <c:pt idx="3599">
                  <c:v>0.94</c:v>
                </c:pt>
                <c:pt idx="3600">
                  <c:v>1</c:v>
                </c:pt>
                <c:pt idx="3601">
                  <c:v>1.06</c:v>
                </c:pt>
                <c:pt idx="3602">
                  <c:v>1.08</c:v>
                </c:pt>
                <c:pt idx="3603">
                  <c:v>1.1000000000000001</c:v>
                </c:pt>
                <c:pt idx="3604">
                  <c:v>1.05</c:v>
                </c:pt>
                <c:pt idx="3605">
                  <c:v>1.04</c:v>
                </c:pt>
                <c:pt idx="3606">
                  <c:v>1.03</c:v>
                </c:pt>
                <c:pt idx="3607">
                  <c:v>1</c:v>
                </c:pt>
                <c:pt idx="3608">
                  <c:v>1.04</c:v>
                </c:pt>
                <c:pt idx="3609">
                  <c:v>0.98</c:v>
                </c:pt>
                <c:pt idx="3610">
                  <c:v>0.98</c:v>
                </c:pt>
                <c:pt idx="3611">
                  <c:v>1.1000000000000001</c:v>
                </c:pt>
                <c:pt idx="3612">
                  <c:v>1.1399999999999999</c:v>
                </c:pt>
                <c:pt idx="3613">
                  <c:v>1.1499999999999999</c:v>
                </c:pt>
                <c:pt idx="3614">
                  <c:v>1.27</c:v>
                </c:pt>
                <c:pt idx="3615">
                  <c:v>1.2</c:v>
                </c:pt>
                <c:pt idx="3616">
                  <c:v>1.17</c:v>
                </c:pt>
                <c:pt idx="3617">
                  <c:v>1.04</c:v>
                </c:pt>
                <c:pt idx="3618">
                  <c:v>0.94</c:v>
                </c:pt>
                <c:pt idx="3619">
                  <c:v>0.85</c:v>
                </c:pt>
                <c:pt idx="3620">
                  <c:v>0.92</c:v>
                </c:pt>
                <c:pt idx="3621">
                  <c:v>0.81</c:v>
                </c:pt>
                <c:pt idx="3622">
                  <c:v>0.83</c:v>
                </c:pt>
                <c:pt idx="3623">
                  <c:v>0.9</c:v>
                </c:pt>
                <c:pt idx="3624">
                  <c:v>0.96</c:v>
                </c:pt>
                <c:pt idx="3625">
                  <c:v>0.97</c:v>
                </c:pt>
                <c:pt idx="3626">
                  <c:v>1.06</c:v>
                </c:pt>
                <c:pt idx="3627">
                  <c:v>1.1000000000000001</c:v>
                </c:pt>
                <c:pt idx="3628">
                  <c:v>1.27</c:v>
                </c:pt>
                <c:pt idx="3629">
                  <c:v>1.48</c:v>
                </c:pt>
                <c:pt idx="3630">
                  <c:v>1.43</c:v>
                </c:pt>
                <c:pt idx="3631">
                  <c:v>1.51</c:v>
                </c:pt>
                <c:pt idx="3632">
                  <c:v>1.45</c:v>
                </c:pt>
                <c:pt idx="3633">
                  <c:v>1.34</c:v>
                </c:pt>
                <c:pt idx="3634">
                  <c:v>1.34</c:v>
                </c:pt>
                <c:pt idx="3635">
                  <c:v>1.28</c:v>
                </c:pt>
                <c:pt idx="3636">
                  <c:v>1.31</c:v>
                </c:pt>
                <c:pt idx="3637">
                  <c:v>1.23</c:v>
                </c:pt>
                <c:pt idx="3638">
                  <c:v>1.01</c:v>
                </c:pt>
                <c:pt idx="3639">
                  <c:v>1.03</c:v>
                </c:pt>
                <c:pt idx="3640">
                  <c:v>1.08</c:v>
                </c:pt>
                <c:pt idx="3641">
                  <c:v>1.3</c:v>
                </c:pt>
                <c:pt idx="3642">
                  <c:v>1.32</c:v>
                </c:pt>
                <c:pt idx="3643">
                  <c:v>1.1499999999999999</c:v>
                </c:pt>
                <c:pt idx="3644">
                  <c:v>1.1100000000000001</c:v>
                </c:pt>
                <c:pt idx="3645">
                  <c:v>1.32</c:v>
                </c:pt>
                <c:pt idx="3646">
                  <c:v>1.57</c:v>
                </c:pt>
                <c:pt idx="3647">
                  <c:v>1.6</c:v>
                </c:pt>
                <c:pt idx="3648">
                  <c:v>1.6</c:v>
                </c:pt>
                <c:pt idx="3649">
                  <c:v>1.61</c:v>
                </c:pt>
                <c:pt idx="3650">
                  <c:v>1.61</c:v>
                </c:pt>
                <c:pt idx="3651">
                  <c:v>1.7</c:v>
                </c:pt>
                <c:pt idx="3652">
                  <c:v>1.76</c:v>
                </c:pt>
                <c:pt idx="3653">
                  <c:v>1.67</c:v>
                </c:pt>
                <c:pt idx="3654">
                  <c:v>1.81</c:v>
                </c:pt>
                <c:pt idx="3655">
                  <c:v>1.5</c:v>
                </c:pt>
                <c:pt idx="3656">
                  <c:v>1.47</c:v>
                </c:pt>
                <c:pt idx="3657">
                  <c:v>1.58</c:v>
                </c:pt>
                <c:pt idx="3658">
                  <c:v>1.62</c:v>
                </c:pt>
                <c:pt idx="3659">
                  <c:v>1.85</c:v>
                </c:pt>
                <c:pt idx="3660">
                  <c:v>1.76</c:v>
                </c:pt>
                <c:pt idx="3661">
                  <c:v>1.67</c:v>
                </c:pt>
                <c:pt idx="3662">
                  <c:v>1.63</c:v>
                </c:pt>
                <c:pt idx="3663">
                  <c:v>1.38</c:v>
                </c:pt>
                <c:pt idx="3664">
                  <c:v>1.32</c:v>
                </c:pt>
                <c:pt idx="3665">
                  <c:v>1.33</c:v>
                </c:pt>
                <c:pt idx="3666">
                  <c:v>1.36</c:v>
                </c:pt>
                <c:pt idx="3667">
                  <c:v>1.2</c:v>
                </c:pt>
                <c:pt idx="3668">
                  <c:v>1.1399999999999999</c:v>
                </c:pt>
                <c:pt idx="3669">
                  <c:v>1.1299999999999999</c:v>
                </c:pt>
                <c:pt idx="3670">
                  <c:v>1.1200000000000001</c:v>
                </c:pt>
                <c:pt idx="3671">
                  <c:v>1.27</c:v>
                </c:pt>
                <c:pt idx="3672">
                  <c:v>1.45</c:v>
                </c:pt>
                <c:pt idx="3673">
                  <c:v>1.75</c:v>
                </c:pt>
                <c:pt idx="3674">
                  <c:v>1.79</c:v>
                </c:pt>
                <c:pt idx="3675">
                  <c:v>1.95</c:v>
                </c:pt>
                <c:pt idx="3676">
                  <c:v>1.74</c:v>
                </c:pt>
                <c:pt idx="3677">
                  <c:v>1.71</c:v>
                </c:pt>
                <c:pt idx="3678">
                  <c:v>1.65</c:v>
                </c:pt>
                <c:pt idx="3679">
                  <c:v>1.54</c:v>
                </c:pt>
                <c:pt idx="3680">
                  <c:v>1.47</c:v>
                </c:pt>
                <c:pt idx="3681">
                  <c:v>1.55</c:v>
                </c:pt>
                <c:pt idx="3682">
                  <c:v>1.53</c:v>
                </c:pt>
                <c:pt idx="3683">
                  <c:v>1.52</c:v>
                </c:pt>
                <c:pt idx="3684">
                  <c:v>1.61</c:v>
                </c:pt>
                <c:pt idx="3685">
                  <c:v>1.6</c:v>
                </c:pt>
                <c:pt idx="3686">
                  <c:v>1.49</c:v>
                </c:pt>
                <c:pt idx="3687">
                  <c:v>1.44</c:v>
                </c:pt>
                <c:pt idx="3688">
                  <c:v>1.4</c:v>
                </c:pt>
                <c:pt idx="3689">
                  <c:v>1.51</c:v>
                </c:pt>
                <c:pt idx="3690">
                  <c:v>1.42</c:v>
                </c:pt>
                <c:pt idx="3691">
                  <c:v>1.39</c:v>
                </c:pt>
                <c:pt idx="3692">
                  <c:v>1.32</c:v>
                </c:pt>
                <c:pt idx="3693">
                  <c:v>1.33</c:v>
                </c:pt>
                <c:pt idx="3694">
                  <c:v>1.29</c:v>
                </c:pt>
                <c:pt idx="3695">
                  <c:v>1.33</c:v>
                </c:pt>
                <c:pt idx="3696">
                  <c:v>1.43</c:v>
                </c:pt>
                <c:pt idx="3697">
                  <c:v>1.39</c:v>
                </c:pt>
                <c:pt idx="3698">
                  <c:v>1.38</c:v>
                </c:pt>
                <c:pt idx="3699">
                  <c:v>1.4</c:v>
                </c:pt>
                <c:pt idx="3700">
                  <c:v>1.42</c:v>
                </c:pt>
                <c:pt idx="3701">
                  <c:v>1.38</c:v>
                </c:pt>
                <c:pt idx="3702">
                  <c:v>1.36</c:v>
                </c:pt>
                <c:pt idx="3703">
                  <c:v>1.27</c:v>
                </c:pt>
                <c:pt idx="3704">
                  <c:v>1.26</c:v>
                </c:pt>
                <c:pt idx="3705">
                  <c:v>1.1299999999999999</c:v>
                </c:pt>
                <c:pt idx="3706">
                  <c:v>1.1000000000000001</c:v>
                </c:pt>
                <c:pt idx="3707">
                  <c:v>1.1100000000000001</c:v>
                </c:pt>
                <c:pt idx="3708">
                  <c:v>1.22</c:v>
                </c:pt>
                <c:pt idx="3709">
                  <c:v>1.33</c:v>
                </c:pt>
                <c:pt idx="3710">
                  <c:v>1.35</c:v>
                </c:pt>
                <c:pt idx="3711">
                  <c:v>1.43</c:v>
                </c:pt>
                <c:pt idx="3712">
                  <c:v>1.51</c:v>
                </c:pt>
                <c:pt idx="3713">
                  <c:v>1.47</c:v>
                </c:pt>
                <c:pt idx="3714">
                  <c:v>1.39</c:v>
                </c:pt>
                <c:pt idx="3715">
                  <c:v>1.2</c:v>
                </c:pt>
                <c:pt idx="3716">
                  <c:v>1.18</c:v>
                </c:pt>
                <c:pt idx="3717">
                  <c:v>1.26</c:v>
                </c:pt>
                <c:pt idx="3718">
                  <c:v>1.28</c:v>
                </c:pt>
                <c:pt idx="3719">
                  <c:v>1.21</c:v>
                </c:pt>
                <c:pt idx="3720">
                  <c:v>1.21</c:v>
                </c:pt>
                <c:pt idx="3721">
                  <c:v>1.2</c:v>
                </c:pt>
                <c:pt idx="3722">
                  <c:v>1.19</c:v>
                </c:pt>
                <c:pt idx="3723">
                  <c:v>1.22</c:v>
                </c:pt>
                <c:pt idx="3724">
                  <c:v>1.1499999999999999</c:v>
                </c:pt>
                <c:pt idx="3725">
                  <c:v>1.18</c:v>
                </c:pt>
                <c:pt idx="3726">
                  <c:v>1.2</c:v>
                </c:pt>
                <c:pt idx="3727">
                  <c:v>1.18</c:v>
                </c:pt>
                <c:pt idx="3728">
                  <c:v>1.1599999999999999</c:v>
                </c:pt>
                <c:pt idx="3729">
                  <c:v>1.17</c:v>
                </c:pt>
                <c:pt idx="3730">
                  <c:v>1.08</c:v>
                </c:pt>
                <c:pt idx="3731">
                  <c:v>1.2</c:v>
                </c:pt>
                <c:pt idx="3732">
                  <c:v>1</c:v>
                </c:pt>
                <c:pt idx="3733">
                  <c:v>0.93</c:v>
                </c:pt>
                <c:pt idx="3734">
                  <c:v>0.93</c:v>
                </c:pt>
                <c:pt idx="3735">
                  <c:v>0.94</c:v>
                </c:pt>
                <c:pt idx="3736">
                  <c:v>0.93</c:v>
                </c:pt>
                <c:pt idx="3737">
                  <c:v>0.87</c:v>
                </c:pt>
                <c:pt idx="3738">
                  <c:v>0.86</c:v>
                </c:pt>
                <c:pt idx="3739">
                  <c:v>0.88</c:v>
                </c:pt>
                <c:pt idx="3740">
                  <c:v>0.96</c:v>
                </c:pt>
                <c:pt idx="3741">
                  <c:v>0.94</c:v>
                </c:pt>
                <c:pt idx="3742">
                  <c:v>0.95</c:v>
                </c:pt>
                <c:pt idx="3743">
                  <c:v>0.94</c:v>
                </c:pt>
                <c:pt idx="3744">
                  <c:v>0.92</c:v>
                </c:pt>
                <c:pt idx="3745">
                  <c:v>0.88</c:v>
                </c:pt>
                <c:pt idx="3746">
                  <c:v>0.88</c:v>
                </c:pt>
                <c:pt idx="3747">
                  <c:v>0.87</c:v>
                </c:pt>
                <c:pt idx="3748">
                  <c:v>0.87</c:v>
                </c:pt>
                <c:pt idx="3749">
                  <c:v>0.89</c:v>
                </c:pt>
                <c:pt idx="3750">
                  <c:v>0.87</c:v>
                </c:pt>
                <c:pt idx="3751">
                  <c:v>0.88</c:v>
                </c:pt>
                <c:pt idx="3752">
                  <c:v>0.88</c:v>
                </c:pt>
                <c:pt idx="3753">
                  <c:v>0.87</c:v>
                </c:pt>
                <c:pt idx="3754">
                  <c:v>0.87</c:v>
                </c:pt>
                <c:pt idx="3755">
                  <c:v>0.86</c:v>
                </c:pt>
                <c:pt idx="3756">
                  <c:v>0.86</c:v>
                </c:pt>
                <c:pt idx="3757">
                  <c:v>1.04</c:v>
                </c:pt>
                <c:pt idx="3758">
                  <c:v>1.02</c:v>
                </c:pt>
                <c:pt idx="3759">
                  <c:v>1.01</c:v>
                </c:pt>
                <c:pt idx="3760">
                  <c:v>0.92</c:v>
                </c:pt>
                <c:pt idx="3761">
                  <c:v>0.8</c:v>
                </c:pt>
                <c:pt idx="3762">
                  <c:v>0.8</c:v>
                </c:pt>
                <c:pt idx="3763">
                  <c:v>0.78</c:v>
                </c:pt>
                <c:pt idx="3764">
                  <c:v>0.8</c:v>
                </c:pt>
                <c:pt idx="3765">
                  <c:v>0.78</c:v>
                </c:pt>
                <c:pt idx="3766">
                  <c:v>0.71</c:v>
                </c:pt>
                <c:pt idx="3767">
                  <c:v>0.7</c:v>
                </c:pt>
                <c:pt idx="3768">
                  <c:v>0.66</c:v>
                </c:pt>
                <c:pt idx="3769">
                  <c:v>0.66</c:v>
                </c:pt>
                <c:pt idx="3770">
                  <c:v>0.64</c:v>
                </c:pt>
                <c:pt idx="3771">
                  <c:v>0.64</c:v>
                </c:pt>
                <c:pt idx="3772">
                  <c:v>0.64</c:v>
                </c:pt>
                <c:pt idx="3773">
                  <c:v>0.64</c:v>
                </c:pt>
                <c:pt idx="3774">
                  <c:v>0.64</c:v>
                </c:pt>
                <c:pt idx="3775">
                  <c:v>0.66</c:v>
                </c:pt>
                <c:pt idx="3776">
                  <c:v>0.65</c:v>
                </c:pt>
                <c:pt idx="3777">
                  <c:v>0.65</c:v>
                </c:pt>
                <c:pt idx="3778">
                  <c:v>0.64</c:v>
                </c:pt>
                <c:pt idx="3779">
                  <c:v>0.64</c:v>
                </c:pt>
                <c:pt idx="3780">
                  <c:v>0.63</c:v>
                </c:pt>
                <c:pt idx="3781">
                  <c:v>0.76</c:v>
                </c:pt>
                <c:pt idx="3782">
                  <c:v>0.76</c:v>
                </c:pt>
                <c:pt idx="3783">
                  <c:v>0.75</c:v>
                </c:pt>
                <c:pt idx="3784">
                  <c:v>0.75</c:v>
                </c:pt>
                <c:pt idx="3785">
                  <c:v>0.76</c:v>
                </c:pt>
                <c:pt idx="3786">
                  <c:v>0.7</c:v>
                </c:pt>
                <c:pt idx="3787">
                  <c:v>0.78</c:v>
                </c:pt>
                <c:pt idx="3788">
                  <c:v>0.74</c:v>
                </c:pt>
                <c:pt idx="3789">
                  <c:v>0.76</c:v>
                </c:pt>
                <c:pt idx="3790">
                  <c:v>0.72</c:v>
                </c:pt>
                <c:pt idx="3791">
                  <c:v>0.72</c:v>
                </c:pt>
                <c:pt idx="3792">
                  <c:v>0.7</c:v>
                </c:pt>
                <c:pt idx="3793">
                  <c:v>0.7</c:v>
                </c:pt>
                <c:pt idx="3794">
                  <c:v>0.65</c:v>
                </c:pt>
                <c:pt idx="3795">
                  <c:v>0.7</c:v>
                </c:pt>
                <c:pt idx="3796">
                  <c:v>0.74</c:v>
                </c:pt>
                <c:pt idx="3797">
                  <c:v>0.83</c:v>
                </c:pt>
                <c:pt idx="3798">
                  <c:v>0.79</c:v>
                </c:pt>
                <c:pt idx="3799">
                  <c:v>0.75</c:v>
                </c:pt>
                <c:pt idx="3800">
                  <c:v>0.73</c:v>
                </c:pt>
                <c:pt idx="3801">
                  <c:v>0.72</c:v>
                </c:pt>
                <c:pt idx="3802">
                  <c:v>0.73</c:v>
                </c:pt>
                <c:pt idx="3803">
                  <c:v>0.57999999999999996</c:v>
                </c:pt>
                <c:pt idx="3804">
                  <c:v>0.59</c:v>
                </c:pt>
                <c:pt idx="3805">
                  <c:v>0.56000000000000005</c:v>
                </c:pt>
                <c:pt idx="3806">
                  <c:v>0.54</c:v>
                </c:pt>
                <c:pt idx="3807">
                  <c:v>0.53</c:v>
                </c:pt>
                <c:pt idx="3808">
                  <c:v>0.52</c:v>
                </c:pt>
                <c:pt idx="3809">
                  <c:v>0.52</c:v>
                </c:pt>
                <c:pt idx="3810">
                  <c:v>0.59</c:v>
                </c:pt>
                <c:pt idx="3811">
                  <c:v>0.57999999999999996</c:v>
                </c:pt>
                <c:pt idx="3812">
                  <c:v>0.71</c:v>
                </c:pt>
                <c:pt idx="3813">
                  <c:v>0.68</c:v>
                </c:pt>
                <c:pt idx="3814">
                  <c:v>0.67</c:v>
                </c:pt>
                <c:pt idx="3815">
                  <c:v>0.57999999999999996</c:v>
                </c:pt>
                <c:pt idx="3816">
                  <c:v>0.6</c:v>
                </c:pt>
                <c:pt idx="3817">
                  <c:v>0.49</c:v>
                </c:pt>
                <c:pt idx="3818">
                  <c:v>0.5</c:v>
                </c:pt>
                <c:pt idx="3819">
                  <c:v>0.74</c:v>
                </c:pt>
                <c:pt idx="3820">
                  <c:v>0.78</c:v>
                </c:pt>
                <c:pt idx="3821">
                  <c:v>0.81</c:v>
                </c:pt>
                <c:pt idx="3822">
                  <c:v>0.46</c:v>
                </c:pt>
                <c:pt idx="3823">
                  <c:v>0.76</c:v>
                </c:pt>
                <c:pt idx="3824">
                  <c:v>0.84</c:v>
                </c:pt>
                <c:pt idx="3825">
                  <c:v>0.76</c:v>
                </c:pt>
                <c:pt idx="3826">
                  <c:v>1.07</c:v>
                </c:pt>
                <c:pt idx="3827">
                  <c:v>1.22</c:v>
                </c:pt>
                <c:pt idx="3828">
                  <c:v>1.48</c:v>
                </c:pt>
                <c:pt idx="3829">
                  <c:v>1.88</c:v>
                </c:pt>
                <c:pt idx="3830">
                  <c:v>1.19</c:v>
                </c:pt>
                <c:pt idx="3831">
                  <c:v>1.26</c:v>
                </c:pt>
                <c:pt idx="3832">
                  <c:v>1.1100000000000001</c:v>
                </c:pt>
                <c:pt idx="3833">
                  <c:v>1.1599999999999999</c:v>
                </c:pt>
                <c:pt idx="3834">
                  <c:v>1.01</c:v>
                </c:pt>
                <c:pt idx="3835">
                  <c:v>0.98</c:v>
                </c:pt>
                <c:pt idx="3836">
                  <c:v>0.84</c:v>
                </c:pt>
                <c:pt idx="3837">
                  <c:v>0.83</c:v>
                </c:pt>
                <c:pt idx="3838">
                  <c:v>0.7</c:v>
                </c:pt>
                <c:pt idx="3839">
                  <c:v>0.69</c:v>
                </c:pt>
                <c:pt idx="3840">
                  <c:v>0.67</c:v>
                </c:pt>
                <c:pt idx="3841">
                  <c:v>0.65</c:v>
                </c:pt>
                <c:pt idx="3842">
                  <c:v>0.66</c:v>
                </c:pt>
                <c:pt idx="3843">
                  <c:v>0.76</c:v>
                </c:pt>
                <c:pt idx="3844">
                  <c:v>0.74</c:v>
                </c:pt>
                <c:pt idx="3845">
                  <c:v>0.79</c:v>
                </c:pt>
                <c:pt idx="3846">
                  <c:v>0.65</c:v>
                </c:pt>
                <c:pt idx="3847">
                  <c:v>0.78</c:v>
                </c:pt>
                <c:pt idx="3848">
                  <c:v>0.74</c:v>
                </c:pt>
                <c:pt idx="3849">
                  <c:v>0.68</c:v>
                </c:pt>
                <c:pt idx="3850">
                  <c:v>0.68</c:v>
                </c:pt>
                <c:pt idx="3851">
                  <c:v>0.61</c:v>
                </c:pt>
                <c:pt idx="3852">
                  <c:v>0.53</c:v>
                </c:pt>
                <c:pt idx="3853">
                  <c:v>0.44</c:v>
                </c:pt>
                <c:pt idx="3854">
                  <c:v>0.41</c:v>
                </c:pt>
                <c:pt idx="3855">
                  <c:v>0.32</c:v>
                </c:pt>
                <c:pt idx="3856">
                  <c:v>0.48</c:v>
                </c:pt>
                <c:pt idx="3857">
                  <c:v>0.56000000000000005</c:v>
                </c:pt>
                <c:pt idx="3858">
                  <c:v>0.59</c:v>
                </c:pt>
                <c:pt idx="3859">
                  <c:v>0.73</c:v>
                </c:pt>
                <c:pt idx="3860">
                  <c:v>0.78</c:v>
                </c:pt>
                <c:pt idx="3861">
                  <c:v>0.75</c:v>
                </c:pt>
                <c:pt idx="3862">
                  <c:v>0.75</c:v>
                </c:pt>
                <c:pt idx="3863">
                  <c:v>0.66</c:v>
                </c:pt>
                <c:pt idx="3864">
                  <c:v>0.65</c:v>
                </c:pt>
                <c:pt idx="3865">
                  <c:v>0.65</c:v>
                </c:pt>
                <c:pt idx="3866">
                  <c:v>0.61</c:v>
                </c:pt>
                <c:pt idx="3867">
                  <c:v>0.59</c:v>
                </c:pt>
                <c:pt idx="3868">
                  <c:v>0.56999999999999995</c:v>
                </c:pt>
                <c:pt idx="3869">
                  <c:v>0.56000000000000005</c:v>
                </c:pt>
                <c:pt idx="3870">
                  <c:v>0.55000000000000004</c:v>
                </c:pt>
                <c:pt idx="3871">
                  <c:v>0.52</c:v>
                </c:pt>
                <c:pt idx="3872">
                  <c:v>0.51</c:v>
                </c:pt>
                <c:pt idx="3873">
                  <c:v>0.52</c:v>
                </c:pt>
                <c:pt idx="3874">
                  <c:v>0.51</c:v>
                </c:pt>
                <c:pt idx="3875">
                  <c:v>0.54</c:v>
                </c:pt>
                <c:pt idx="3876">
                  <c:v>0.55000000000000004</c:v>
                </c:pt>
                <c:pt idx="3877">
                  <c:v>0.56000000000000005</c:v>
                </c:pt>
                <c:pt idx="3878">
                  <c:v>0.56000000000000005</c:v>
                </c:pt>
                <c:pt idx="3879">
                  <c:v>0.56999999999999995</c:v>
                </c:pt>
                <c:pt idx="3880">
                  <c:v>0.54</c:v>
                </c:pt>
                <c:pt idx="3881">
                  <c:v>0.54</c:v>
                </c:pt>
                <c:pt idx="3882">
                  <c:v>0.53</c:v>
                </c:pt>
                <c:pt idx="3883">
                  <c:v>0.54</c:v>
                </c:pt>
                <c:pt idx="3884">
                  <c:v>0.6</c:v>
                </c:pt>
                <c:pt idx="3885">
                  <c:v>0.59</c:v>
                </c:pt>
                <c:pt idx="3886">
                  <c:v>0.6</c:v>
                </c:pt>
                <c:pt idx="3887">
                  <c:v>0.56999999999999995</c:v>
                </c:pt>
                <c:pt idx="3888">
                  <c:v>0.54</c:v>
                </c:pt>
                <c:pt idx="3889">
                  <c:v>0.54</c:v>
                </c:pt>
                <c:pt idx="3890">
                  <c:v>0.5</c:v>
                </c:pt>
                <c:pt idx="3891">
                  <c:v>0.5</c:v>
                </c:pt>
                <c:pt idx="3892">
                  <c:v>0.63</c:v>
                </c:pt>
                <c:pt idx="3893">
                  <c:v>0.62</c:v>
                </c:pt>
                <c:pt idx="3894">
                  <c:v>0.63</c:v>
                </c:pt>
                <c:pt idx="3895">
                  <c:v>0.62</c:v>
                </c:pt>
                <c:pt idx="3896">
                  <c:v>0.65</c:v>
                </c:pt>
                <c:pt idx="3897">
                  <c:v>0.65</c:v>
                </c:pt>
                <c:pt idx="3898">
                  <c:v>0.64</c:v>
                </c:pt>
                <c:pt idx="3899">
                  <c:v>0.46</c:v>
                </c:pt>
                <c:pt idx="3900">
                  <c:v>0.62</c:v>
                </c:pt>
                <c:pt idx="3901">
                  <c:v>0.62</c:v>
                </c:pt>
                <c:pt idx="3902">
                  <c:v>0.63</c:v>
                </c:pt>
                <c:pt idx="3903">
                  <c:v>0.47</c:v>
                </c:pt>
                <c:pt idx="3904">
                  <c:v>0.59</c:v>
                </c:pt>
                <c:pt idx="3905">
                  <c:v>0.68</c:v>
                </c:pt>
                <c:pt idx="3906">
                  <c:v>0.66</c:v>
                </c:pt>
                <c:pt idx="3907">
                  <c:v>0.67</c:v>
                </c:pt>
                <c:pt idx="3908">
                  <c:v>0.71</c:v>
                </c:pt>
                <c:pt idx="3909">
                  <c:v>0.7</c:v>
                </c:pt>
                <c:pt idx="3910">
                  <c:v>0.68</c:v>
                </c:pt>
                <c:pt idx="3911">
                  <c:v>0.71</c:v>
                </c:pt>
                <c:pt idx="3912">
                  <c:v>0.7</c:v>
                </c:pt>
                <c:pt idx="3913">
                  <c:v>0.72</c:v>
                </c:pt>
                <c:pt idx="3914">
                  <c:v>0.74</c:v>
                </c:pt>
                <c:pt idx="3915">
                  <c:v>0.74</c:v>
                </c:pt>
                <c:pt idx="3916">
                  <c:v>0.68</c:v>
                </c:pt>
                <c:pt idx="3917">
                  <c:v>0.67</c:v>
                </c:pt>
                <c:pt idx="3918">
                  <c:v>0.7</c:v>
                </c:pt>
                <c:pt idx="3919">
                  <c:v>0.69</c:v>
                </c:pt>
                <c:pt idx="3920">
                  <c:v>0.7</c:v>
                </c:pt>
                <c:pt idx="3921">
                  <c:v>0.72</c:v>
                </c:pt>
                <c:pt idx="3922">
                  <c:v>0.69</c:v>
                </c:pt>
                <c:pt idx="3923">
                  <c:v>0.71</c:v>
                </c:pt>
                <c:pt idx="3924">
                  <c:v>0.76</c:v>
                </c:pt>
                <c:pt idx="3925">
                  <c:v>0.48</c:v>
                </c:pt>
                <c:pt idx="3926">
                  <c:v>0.63</c:v>
                </c:pt>
                <c:pt idx="3927">
                  <c:v>1.79</c:v>
                </c:pt>
                <c:pt idx="3928">
                  <c:v>1.8</c:v>
                </c:pt>
                <c:pt idx="3929">
                  <c:v>1.88</c:v>
                </c:pt>
                <c:pt idx="3930">
                  <c:v>2.0299999999999998</c:v>
                </c:pt>
                <c:pt idx="3931">
                  <c:v>1.65</c:v>
                </c:pt>
                <c:pt idx="3932">
                  <c:v>1.35</c:v>
                </c:pt>
                <c:pt idx="3933">
                  <c:v>1.27</c:v>
                </c:pt>
                <c:pt idx="3934">
                  <c:v>1.1000000000000001</c:v>
                </c:pt>
                <c:pt idx="3935">
                  <c:v>1.38</c:v>
                </c:pt>
                <c:pt idx="3936">
                  <c:v>1.26</c:v>
                </c:pt>
                <c:pt idx="3937">
                  <c:v>1.24</c:v>
                </c:pt>
                <c:pt idx="3938">
                  <c:v>1</c:v>
                </c:pt>
                <c:pt idx="3939">
                  <c:v>0.88</c:v>
                </c:pt>
                <c:pt idx="3940">
                  <c:v>0.77</c:v>
                </c:pt>
                <c:pt idx="3941">
                  <c:v>0.65</c:v>
                </c:pt>
                <c:pt idx="3942">
                  <c:v>0.61</c:v>
                </c:pt>
                <c:pt idx="3943">
                  <c:v>0.64</c:v>
                </c:pt>
                <c:pt idx="3944">
                  <c:v>0.64</c:v>
                </c:pt>
                <c:pt idx="3945">
                  <c:v>0.71</c:v>
                </c:pt>
                <c:pt idx="3946">
                  <c:v>0.69</c:v>
                </c:pt>
                <c:pt idx="3947">
                  <c:v>0.65</c:v>
                </c:pt>
                <c:pt idx="3948">
                  <c:v>0.7</c:v>
                </c:pt>
                <c:pt idx="3949">
                  <c:v>0.63</c:v>
                </c:pt>
                <c:pt idx="3950">
                  <c:v>0.61</c:v>
                </c:pt>
                <c:pt idx="3951">
                  <c:v>0.62</c:v>
                </c:pt>
                <c:pt idx="3952">
                  <c:v>0.68</c:v>
                </c:pt>
                <c:pt idx="3953">
                  <c:v>0.84</c:v>
                </c:pt>
                <c:pt idx="3954">
                  <c:v>0.57999999999999996</c:v>
                </c:pt>
                <c:pt idx="3955">
                  <c:v>0.75</c:v>
                </c:pt>
                <c:pt idx="3956">
                  <c:v>0.75</c:v>
                </c:pt>
                <c:pt idx="3957">
                  <c:v>1.26</c:v>
                </c:pt>
                <c:pt idx="3958">
                  <c:v>1.1499999999999999</c:v>
                </c:pt>
                <c:pt idx="3959">
                  <c:v>1.1299999999999999</c:v>
                </c:pt>
                <c:pt idx="3960">
                  <c:v>1.1499999999999999</c:v>
                </c:pt>
                <c:pt idx="3961">
                  <c:v>1.1299999999999999</c:v>
                </c:pt>
                <c:pt idx="3962">
                  <c:v>1.1399999999999999</c:v>
                </c:pt>
                <c:pt idx="3963">
                  <c:v>0.98</c:v>
                </c:pt>
                <c:pt idx="3964">
                  <c:v>0.7</c:v>
                </c:pt>
                <c:pt idx="3965">
                  <c:v>0.78</c:v>
                </c:pt>
                <c:pt idx="3966">
                  <c:v>0.72</c:v>
                </c:pt>
                <c:pt idx="3967">
                  <c:v>0.71</c:v>
                </c:pt>
                <c:pt idx="3968">
                  <c:v>0.68</c:v>
                </c:pt>
                <c:pt idx="3969">
                  <c:v>0.62</c:v>
                </c:pt>
                <c:pt idx="3970">
                  <c:v>0.53</c:v>
                </c:pt>
                <c:pt idx="3971">
                  <c:v>0.53</c:v>
                </c:pt>
                <c:pt idx="3972">
                  <c:v>0.59</c:v>
                </c:pt>
                <c:pt idx="3973">
                  <c:v>0.59</c:v>
                </c:pt>
                <c:pt idx="3974">
                  <c:v>0.56000000000000005</c:v>
                </c:pt>
                <c:pt idx="3975">
                  <c:v>0.53</c:v>
                </c:pt>
                <c:pt idx="3976">
                  <c:v>0.6</c:v>
                </c:pt>
                <c:pt idx="3977">
                  <c:v>0.56999999999999995</c:v>
                </c:pt>
                <c:pt idx="3978">
                  <c:v>0.56000000000000005</c:v>
                </c:pt>
                <c:pt idx="3979">
                  <c:v>0.59</c:v>
                </c:pt>
                <c:pt idx="3980">
                  <c:v>0.65</c:v>
                </c:pt>
                <c:pt idx="3981">
                  <c:v>0.68</c:v>
                </c:pt>
                <c:pt idx="3982">
                  <c:v>0.7</c:v>
                </c:pt>
                <c:pt idx="3983">
                  <c:v>0.56000000000000005</c:v>
                </c:pt>
                <c:pt idx="3984">
                  <c:v>0.56999999999999995</c:v>
                </c:pt>
                <c:pt idx="3985">
                  <c:v>0.54</c:v>
                </c:pt>
                <c:pt idx="3986">
                  <c:v>0.53</c:v>
                </c:pt>
                <c:pt idx="3987">
                  <c:v>0.49</c:v>
                </c:pt>
                <c:pt idx="3988">
                  <c:v>0.65</c:v>
                </c:pt>
                <c:pt idx="3989">
                  <c:v>0.63</c:v>
                </c:pt>
                <c:pt idx="3990">
                  <c:v>0.57999999999999996</c:v>
                </c:pt>
                <c:pt idx="3991">
                  <c:v>0.56999999999999995</c:v>
                </c:pt>
                <c:pt idx="3992">
                  <c:v>0.59</c:v>
                </c:pt>
                <c:pt idx="3993">
                  <c:v>0.56999999999999995</c:v>
                </c:pt>
                <c:pt idx="3994">
                  <c:v>0.59</c:v>
                </c:pt>
                <c:pt idx="3995">
                  <c:v>0.76</c:v>
                </c:pt>
                <c:pt idx="3996">
                  <c:v>0.71</c:v>
                </c:pt>
                <c:pt idx="3997">
                  <c:v>0.68</c:v>
                </c:pt>
                <c:pt idx="3998">
                  <c:v>0.67</c:v>
                </c:pt>
                <c:pt idx="3999">
                  <c:v>0.63</c:v>
                </c:pt>
                <c:pt idx="4000">
                  <c:v>0.57999999999999996</c:v>
                </c:pt>
                <c:pt idx="4001">
                  <c:v>0.56999999999999995</c:v>
                </c:pt>
                <c:pt idx="4002">
                  <c:v>0.56999999999999995</c:v>
                </c:pt>
                <c:pt idx="4003">
                  <c:v>0.57999999999999996</c:v>
                </c:pt>
                <c:pt idx="4004">
                  <c:v>0.54</c:v>
                </c:pt>
                <c:pt idx="4005">
                  <c:v>0.57999999999999996</c:v>
                </c:pt>
                <c:pt idx="4006">
                  <c:v>0.3</c:v>
                </c:pt>
                <c:pt idx="4007">
                  <c:v>0.44</c:v>
                </c:pt>
                <c:pt idx="4008">
                  <c:v>0.31</c:v>
                </c:pt>
                <c:pt idx="4009">
                  <c:v>0.55000000000000004</c:v>
                </c:pt>
                <c:pt idx="4010">
                  <c:v>0.61</c:v>
                </c:pt>
                <c:pt idx="4011">
                  <c:v>0.8</c:v>
                </c:pt>
                <c:pt idx="4012">
                  <c:v>1.08</c:v>
                </c:pt>
                <c:pt idx="4013">
                  <c:v>1.28</c:v>
                </c:pt>
                <c:pt idx="4014">
                  <c:v>1.28</c:v>
                </c:pt>
                <c:pt idx="4015">
                  <c:v>1.29</c:v>
                </c:pt>
                <c:pt idx="4016">
                  <c:v>1.23</c:v>
                </c:pt>
                <c:pt idx="4017">
                  <c:v>1.02</c:v>
                </c:pt>
                <c:pt idx="4018">
                  <c:v>0.91</c:v>
                </c:pt>
                <c:pt idx="4019">
                  <c:v>0.6</c:v>
                </c:pt>
                <c:pt idx="4020">
                  <c:v>0.64</c:v>
                </c:pt>
                <c:pt idx="4021">
                  <c:v>0.89</c:v>
                </c:pt>
                <c:pt idx="4022">
                  <c:v>0.72</c:v>
                </c:pt>
                <c:pt idx="4023">
                  <c:v>0.63</c:v>
                </c:pt>
                <c:pt idx="4024">
                  <c:v>0.61</c:v>
                </c:pt>
                <c:pt idx="4025">
                  <c:v>0.57999999999999996</c:v>
                </c:pt>
                <c:pt idx="4026">
                  <c:v>0.57999999999999996</c:v>
                </c:pt>
                <c:pt idx="4027">
                  <c:v>0.54</c:v>
                </c:pt>
                <c:pt idx="4028">
                  <c:v>0.51</c:v>
                </c:pt>
                <c:pt idx="4029">
                  <c:v>0.5</c:v>
                </c:pt>
                <c:pt idx="4030">
                  <c:v>0.52</c:v>
                </c:pt>
                <c:pt idx="4031">
                  <c:v>0.5</c:v>
                </c:pt>
                <c:pt idx="4032">
                  <c:v>0.49</c:v>
                </c:pt>
                <c:pt idx="4033">
                  <c:v>0.53</c:v>
                </c:pt>
                <c:pt idx="4034">
                  <c:v>0.53</c:v>
                </c:pt>
                <c:pt idx="4035">
                  <c:v>0.6</c:v>
                </c:pt>
                <c:pt idx="4036">
                  <c:v>0.55000000000000004</c:v>
                </c:pt>
                <c:pt idx="4037">
                  <c:v>0.57999999999999996</c:v>
                </c:pt>
                <c:pt idx="4038">
                  <c:v>0.52</c:v>
                </c:pt>
                <c:pt idx="4039">
                  <c:v>0.48</c:v>
                </c:pt>
                <c:pt idx="4040">
                  <c:v>0.53</c:v>
                </c:pt>
                <c:pt idx="4041">
                  <c:v>0.55000000000000004</c:v>
                </c:pt>
                <c:pt idx="4042">
                  <c:v>0.54</c:v>
                </c:pt>
                <c:pt idx="4043">
                  <c:v>0.63</c:v>
                </c:pt>
                <c:pt idx="4044">
                  <c:v>0.67</c:v>
                </c:pt>
                <c:pt idx="4045">
                  <c:v>1.95</c:v>
                </c:pt>
                <c:pt idx="4046">
                  <c:v>1.65</c:v>
                </c:pt>
                <c:pt idx="4047">
                  <c:v>1.6</c:v>
                </c:pt>
                <c:pt idx="4048">
                  <c:v>1.62</c:v>
                </c:pt>
                <c:pt idx="4049">
                  <c:v>1.42</c:v>
                </c:pt>
                <c:pt idx="4050">
                  <c:v>1.04</c:v>
                </c:pt>
                <c:pt idx="4051">
                  <c:v>1.24</c:v>
                </c:pt>
                <c:pt idx="4052">
                  <c:v>1.24</c:v>
                </c:pt>
                <c:pt idx="4053">
                  <c:v>0.61</c:v>
                </c:pt>
                <c:pt idx="4054">
                  <c:v>0.57999999999999996</c:v>
                </c:pt>
                <c:pt idx="4055">
                  <c:v>0.56999999999999995</c:v>
                </c:pt>
                <c:pt idx="4056">
                  <c:v>0.57999999999999996</c:v>
                </c:pt>
                <c:pt idx="4057">
                  <c:v>0.56999999999999995</c:v>
                </c:pt>
                <c:pt idx="4058">
                  <c:v>0.81</c:v>
                </c:pt>
                <c:pt idx="4059">
                  <c:v>0.78</c:v>
                </c:pt>
                <c:pt idx="4060">
                  <c:v>0.68</c:v>
                </c:pt>
                <c:pt idx="4061">
                  <c:v>0.62</c:v>
                </c:pt>
                <c:pt idx="4062">
                  <c:v>0.6</c:v>
                </c:pt>
                <c:pt idx="4063">
                  <c:v>0.57999999999999996</c:v>
                </c:pt>
                <c:pt idx="4064">
                  <c:v>0.56999999999999995</c:v>
                </c:pt>
                <c:pt idx="4065">
                  <c:v>0.51</c:v>
                </c:pt>
                <c:pt idx="4066">
                  <c:v>0.5</c:v>
                </c:pt>
                <c:pt idx="4067">
                  <c:v>0.48</c:v>
                </c:pt>
                <c:pt idx="4068">
                  <c:v>0.54</c:v>
                </c:pt>
                <c:pt idx="4069">
                  <c:v>0.78</c:v>
                </c:pt>
                <c:pt idx="4070">
                  <c:v>0.68</c:v>
                </c:pt>
                <c:pt idx="4071">
                  <c:v>0.7</c:v>
                </c:pt>
                <c:pt idx="4072">
                  <c:v>0.53</c:v>
                </c:pt>
                <c:pt idx="4073">
                  <c:v>0.51</c:v>
                </c:pt>
                <c:pt idx="4074">
                  <c:v>0.5</c:v>
                </c:pt>
                <c:pt idx="4075">
                  <c:v>0.48</c:v>
                </c:pt>
                <c:pt idx="4076">
                  <c:v>0.46</c:v>
                </c:pt>
                <c:pt idx="4077">
                  <c:v>0.52</c:v>
                </c:pt>
                <c:pt idx="4078">
                  <c:v>0.53</c:v>
                </c:pt>
                <c:pt idx="4079">
                  <c:v>0.52</c:v>
                </c:pt>
                <c:pt idx="4080">
                  <c:v>0.53</c:v>
                </c:pt>
                <c:pt idx="4081">
                  <c:v>0.52</c:v>
                </c:pt>
                <c:pt idx="4082">
                  <c:v>0.52</c:v>
                </c:pt>
                <c:pt idx="4083">
                  <c:v>0.5</c:v>
                </c:pt>
                <c:pt idx="4084">
                  <c:v>0.52</c:v>
                </c:pt>
                <c:pt idx="4085">
                  <c:v>0.52</c:v>
                </c:pt>
                <c:pt idx="4086">
                  <c:v>0.51</c:v>
                </c:pt>
                <c:pt idx="4087">
                  <c:v>0.55000000000000004</c:v>
                </c:pt>
                <c:pt idx="4088">
                  <c:v>0.52</c:v>
                </c:pt>
                <c:pt idx="4089">
                  <c:v>0.51</c:v>
                </c:pt>
                <c:pt idx="4090">
                  <c:v>0.55000000000000004</c:v>
                </c:pt>
                <c:pt idx="4091">
                  <c:v>0.54</c:v>
                </c:pt>
                <c:pt idx="4092">
                  <c:v>0.56999999999999995</c:v>
                </c:pt>
                <c:pt idx="4093">
                  <c:v>0.55000000000000004</c:v>
                </c:pt>
                <c:pt idx="4094">
                  <c:v>0.87</c:v>
                </c:pt>
                <c:pt idx="4095">
                  <c:v>0.66</c:v>
                </c:pt>
                <c:pt idx="4096">
                  <c:v>0.65</c:v>
                </c:pt>
                <c:pt idx="4097">
                  <c:v>0.39</c:v>
                </c:pt>
                <c:pt idx="4098">
                  <c:v>0.65</c:v>
                </c:pt>
                <c:pt idx="4099">
                  <c:v>0.63</c:v>
                </c:pt>
                <c:pt idx="4100">
                  <c:v>0.61</c:v>
                </c:pt>
                <c:pt idx="4101">
                  <c:v>0.6</c:v>
                </c:pt>
                <c:pt idx="4102">
                  <c:v>0.59</c:v>
                </c:pt>
                <c:pt idx="4103">
                  <c:v>0.61</c:v>
                </c:pt>
                <c:pt idx="4104">
                  <c:v>0.67</c:v>
                </c:pt>
                <c:pt idx="4105">
                  <c:v>0.61</c:v>
                </c:pt>
                <c:pt idx="4106">
                  <c:v>0.59</c:v>
                </c:pt>
                <c:pt idx="4107">
                  <c:v>0.59</c:v>
                </c:pt>
                <c:pt idx="4108">
                  <c:v>0.59</c:v>
                </c:pt>
                <c:pt idx="4109">
                  <c:v>0.57999999999999996</c:v>
                </c:pt>
                <c:pt idx="4110">
                  <c:v>0.59</c:v>
                </c:pt>
                <c:pt idx="4111">
                  <c:v>0.59</c:v>
                </c:pt>
                <c:pt idx="4112">
                  <c:v>0.56999999999999995</c:v>
                </c:pt>
                <c:pt idx="4113">
                  <c:v>0.53</c:v>
                </c:pt>
                <c:pt idx="4114">
                  <c:v>0.53</c:v>
                </c:pt>
                <c:pt idx="4115">
                  <c:v>0.52</c:v>
                </c:pt>
                <c:pt idx="4116">
                  <c:v>0.59</c:v>
                </c:pt>
                <c:pt idx="4117">
                  <c:v>0.62</c:v>
                </c:pt>
                <c:pt idx="4118">
                  <c:v>0.52</c:v>
                </c:pt>
                <c:pt idx="4119">
                  <c:v>0.67</c:v>
                </c:pt>
                <c:pt idx="4120">
                  <c:v>0.66</c:v>
                </c:pt>
                <c:pt idx="4121">
                  <c:v>0.44</c:v>
                </c:pt>
                <c:pt idx="4122">
                  <c:v>0.6</c:v>
                </c:pt>
                <c:pt idx="4123">
                  <c:v>0.59</c:v>
                </c:pt>
                <c:pt idx="4124">
                  <c:v>0.76</c:v>
                </c:pt>
                <c:pt idx="4125">
                  <c:v>0.76</c:v>
                </c:pt>
                <c:pt idx="4126">
                  <c:v>0.75</c:v>
                </c:pt>
                <c:pt idx="4127">
                  <c:v>0.77</c:v>
                </c:pt>
                <c:pt idx="4128">
                  <c:v>0.77</c:v>
                </c:pt>
                <c:pt idx="4129">
                  <c:v>0.75</c:v>
                </c:pt>
                <c:pt idx="4130">
                  <c:v>0.77</c:v>
                </c:pt>
                <c:pt idx="4131">
                  <c:v>0.76</c:v>
                </c:pt>
                <c:pt idx="4132">
                  <c:v>0.71</c:v>
                </c:pt>
                <c:pt idx="4133">
                  <c:v>0.72</c:v>
                </c:pt>
                <c:pt idx="4134">
                  <c:v>0.69</c:v>
                </c:pt>
                <c:pt idx="4135">
                  <c:v>0.68</c:v>
                </c:pt>
                <c:pt idx="4136">
                  <c:v>0.69</c:v>
                </c:pt>
                <c:pt idx="4137">
                  <c:v>0.66</c:v>
                </c:pt>
                <c:pt idx="4138">
                  <c:v>0.62</c:v>
                </c:pt>
                <c:pt idx="4139">
                  <c:v>0.63</c:v>
                </c:pt>
                <c:pt idx="4140">
                  <c:v>0.6</c:v>
                </c:pt>
                <c:pt idx="4141">
                  <c:v>0.63</c:v>
                </c:pt>
                <c:pt idx="4142">
                  <c:v>0.83</c:v>
                </c:pt>
                <c:pt idx="4143">
                  <c:v>0.94</c:v>
                </c:pt>
                <c:pt idx="4144">
                  <c:v>0.8</c:v>
                </c:pt>
                <c:pt idx="4145">
                  <c:v>0.68</c:v>
                </c:pt>
                <c:pt idx="4146">
                  <c:v>0.67</c:v>
                </c:pt>
                <c:pt idx="4147">
                  <c:v>0.67</c:v>
                </c:pt>
                <c:pt idx="4148">
                  <c:v>0.69</c:v>
                </c:pt>
                <c:pt idx="4149">
                  <c:v>0.63</c:v>
                </c:pt>
                <c:pt idx="4150">
                  <c:v>0.7</c:v>
                </c:pt>
                <c:pt idx="4151">
                  <c:v>0.72</c:v>
                </c:pt>
                <c:pt idx="4152">
                  <c:v>0.98</c:v>
                </c:pt>
                <c:pt idx="4153">
                  <c:v>0.9</c:v>
                </c:pt>
                <c:pt idx="4154">
                  <c:v>0.85</c:v>
                </c:pt>
                <c:pt idx="4155">
                  <c:v>0.88</c:v>
                </c:pt>
                <c:pt idx="4156">
                  <c:v>0.76</c:v>
                </c:pt>
                <c:pt idx="4157">
                  <c:v>0.77</c:v>
                </c:pt>
                <c:pt idx="4158">
                  <c:v>0.83</c:v>
                </c:pt>
                <c:pt idx="4159">
                  <c:v>0.85</c:v>
                </c:pt>
                <c:pt idx="4160">
                  <c:v>0.86</c:v>
                </c:pt>
                <c:pt idx="4161">
                  <c:v>0.79</c:v>
                </c:pt>
                <c:pt idx="4162">
                  <c:v>0.78</c:v>
                </c:pt>
                <c:pt idx="4163">
                  <c:v>0.75</c:v>
                </c:pt>
                <c:pt idx="4164">
                  <c:v>0.8</c:v>
                </c:pt>
                <c:pt idx="4165">
                  <c:v>0.81</c:v>
                </c:pt>
                <c:pt idx="4166">
                  <c:v>0.83</c:v>
                </c:pt>
                <c:pt idx="4167">
                  <c:v>0.85</c:v>
                </c:pt>
                <c:pt idx="4168">
                  <c:v>0.84</c:v>
                </c:pt>
                <c:pt idx="4169">
                  <c:v>0.83</c:v>
                </c:pt>
                <c:pt idx="4170">
                  <c:v>0.88</c:v>
                </c:pt>
                <c:pt idx="4171">
                  <c:v>0.86</c:v>
                </c:pt>
                <c:pt idx="4172">
                  <c:v>0.84</c:v>
                </c:pt>
                <c:pt idx="4173">
                  <c:v>0.87</c:v>
                </c:pt>
                <c:pt idx="4174">
                  <c:v>0.86</c:v>
                </c:pt>
                <c:pt idx="4175">
                  <c:v>0.88</c:v>
                </c:pt>
                <c:pt idx="4176">
                  <c:v>0.84</c:v>
                </c:pt>
                <c:pt idx="4177">
                  <c:v>0.86</c:v>
                </c:pt>
                <c:pt idx="4178">
                  <c:v>0.88</c:v>
                </c:pt>
                <c:pt idx="4179">
                  <c:v>0.87</c:v>
                </c:pt>
                <c:pt idx="4180">
                  <c:v>0.87</c:v>
                </c:pt>
                <c:pt idx="4181">
                  <c:v>0.88</c:v>
                </c:pt>
                <c:pt idx="4182">
                  <c:v>0.87</c:v>
                </c:pt>
                <c:pt idx="4183">
                  <c:v>0.83</c:v>
                </c:pt>
                <c:pt idx="4184">
                  <c:v>0.81</c:v>
                </c:pt>
                <c:pt idx="4185">
                  <c:v>0.82</c:v>
                </c:pt>
                <c:pt idx="4186">
                  <c:v>0.79</c:v>
                </c:pt>
                <c:pt idx="4187">
                  <c:v>0.79</c:v>
                </c:pt>
                <c:pt idx="4188">
                  <c:v>0.83</c:v>
                </c:pt>
                <c:pt idx="4189">
                  <c:v>0.85</c:v>
                </c:pt>
                <c:pt idx="4190">
                  <c:v>0.96</c:v>
                </c:pt>
                <c:pt idx="4191">
                  <c:v>0.8</c:v>
                </c:pt>
                <c:pt idx="4192">
                  <c:v>0.77</c:v>
                </c:pt>
                <c:pt idx="4193">
                  <c:v>0.76</c:v>
                </c:pt>
                <c:pt idx="4194">
                  <c:v>0.83</c:v>
                </c:pt>
                <c:pt idx="4195">
                  <c:v>0.77</c:v>
                </c:pt>
                <c:pt idx="4196">
                  <c:v>0.8</c:v>
                </c:pt>
                <c:pt idx="4197">
                  <c:v>0.88</c:v>
                </c:pt>
                <c:pt idx="4198">
                  <c:v>0.85</c:v>
                </c:pt>
                <c:pt idx="4199">
                  <c:v>0.81</c:v>
                </c:pt>
                <c:pt idx="4200">
                  <c:v>0.78</c:v>
                </c:pt>
                <c:pt idx="4201">
                  <c:v>0.77</c:v>
                </c:pt>
                <c:pt idx="4202">
                  <c:v>0.72</c:v>
                </c:pt>
                <c:pt idx="4204">
                  <c:v>0.68</c:v>
                </c:pt>
                <c:pt idx="4205">
                  <c:v>0.67</c:v>
                </c:pt>
                <c:pt idx="4206">
                  <c:v>0.66</c:v>
                </c:pt>
                <c:pt idx="4207">
                  <c:v>0.67</c:v>
                </c:pt>
                <c:pt idx="4208">
                  <c:v>0.68</c:v>
                </c:pt>
                <c:pt idx="4209">
                  <c:v>0.69</c:v>
                </c:pt>
                <c:pt idx="4210">
                  <c:v>0.68</c:v>
                </c:pt>
                <c:pt idx="4211">
                  <c:v>0.87</c:v>
                </c:pt>
                <c:pt idx="4212">
                  <c:v>0.75</c:v>
                </c:pt>
                <c:pt idx="4213">
                  <c:v>0.83</c:v>
                </c:pt>
                <c:pt idx="4214">
                  <c:v>0.84</c:v>
                </c:pt>
                <c:pt idx="4215">
                  <c:v>0.84</c:v>
                </c:pt>
                <c:pt idx="4216">
                  <c:v>0.84</c:v>
                </c:pt>
                <c:pt idx="4217">
                  <c:v>0.82</c:v>
                </c:pt>
                <c:pt idx="4218">
                  <c:v>1.01</c:v>
                </c:pt>
                <c:pt idx="4219">
                  <c:v>0.72</c:v>
                </c:pt>
                <c:pt idx="4220">
                  <c:v>0.74</c:v>
                </c:pt>
                <c:pt idx="4221">
                  <c:v>0.98</c:v>
                </c:pt>
                <c:pt idx="4222">
                  <c:v>0.94</c:v>
                </c:pt>
                <c:pt idx="4223">
                  <c:v>0.91</c:v>
                </c:pt>
                <c:pt idx="4224">
                  <c:v>0.86</c:v>
                </c:pt>
                <c:pt idx="4225">
                  <c:v>0.82</c:v>
                </c:pt>
                <c:pt idx="4226">
                  <c:v>0.8</c:v>
                </c:pt>
                <c:pt idx="4227">
                  <c:v>0.78</c:v>
                </c:pt>
                <c:pt idx="4228">
                  <c:v>0.43</c:v>
                </c:pt>
                <c:pt idx="4229">
                  <c:v>0.87</c:v>
                </c:pt>
                <c:pt idx="4230">
                  <c:v>0.84</c:v>
                </c:pt>
                <c:pt idx="4231">
                  <c:v>0.99</c:v>
                </c:pt>
                <c:pt idx="4232">
                  <c:v>0.9</c:v>
                </c:pt>
                <c:pt idx="4233">
                  <c:v>0.86</c:v>
                </c:pt>
                <c:pt idx="4234">
                  <c:v>0.85</c:v>
                </c:pt>
                <c:pt idx="4235">
                  <c:v>0.91</c:v>
                </c:pt>
                <c:pt idx="4236">
                  <c:v>0.77</c:v>
                </c:pt>
                <c:pt idx="4237">
                  <c:v>0.78</c:v>
                </c:pt>
                <c:pt idx="4238">
                  <c:v>0.8</c:v>
                </c:pt>
                <c:pt idx="4239">
                  <c:v>0.78</c:v>
                </c:pt>
                <c:pt idx="4240">
                  <c:v>0.75</c:v>
                </c:pt>
                <c:pt idx="4241">
                  <c:v>0.73</c:v>
                </c:pt>
                <c:pt idx="4242">
                  <c:v>0.6</c:v>
                </c:pt>
                <c:pt idx="4243">
                  <c:v>0.52</c:v>
                </c:pt>
                <c:pt idx="4244">
                  <c:v>0.6</c:v>
                </c:pt>
                <c:pt idx="4245">
                  <c:v>0.52</c:v>
                </c:pt>
                <c:pt idx="4246">
                  <c:v>0.52</c:v>
                </c:pt>
                <c:pt idx="4247">
                  <c:v>0.45</c:v>
                </c:pt>
                <c:pt idx="4248">
                  <c:v>0.51</c:v>
                </c:pt>
                <c:pt idx="4249">
                  <c:v>0.51</c:v>
                </c:pt>
                <c:pt idx="4250">
                  <c:v>0.52</c:v>
                </c:pt>
                <c:pt idx="4251">
                  <c:v>0.49</c:v>
                </c:pt>
                <c:pt idx="4252">
                  <c:v>0.53</c:v>
                </c:pt>
                <c:pt idx="4253">
                  <c:v>0.51</c:v>
                </c:pt>
                <c:pt idx="4254">
                  <c:v>0.51</c:v>
                </c:pt>
                <c:pt idx="4255">
                  <c:v>0.53</c:v>
                </c:pt>
                <c:pt idx="4256">
                  <c:v>0.53</c:v>
                </c:pt>
                <c:pt idx="4257">
                  <c:v>0.54</c:v>
                </c:pt>
                <c:pt idx="4258">
                  <c:v>0.56000000000000005</c:v>
                </c:pt>
                <c:pt idx="4259">
                  <c:v>0.52</c:v>
                </c:pt>
                <c:pt idx="4260">
                  <c:v>0.55000000000000004</c:v>
                </c:pt>
                <c:pt idx="4261">
                  <c:v>0.53</c:v>
                </c:pt>
                <c:pt idx="4262">
                  <c:v>0.55000000000000004</c:v>
                </c:pt>
                <c:pt idx="4263">
                  <c:v>0.57999999999999996</c:v>
                </c:pt>
                <c:pt idx="4264">
                  <c:v>0.59</c:v>
                </c:pt>
                <c:pt idx="4265">
                  <c:v>0.59</c:v>
                </c:pt>
                <c:pt idx="4266">
                  <c:v>0.62</c:v>
                </c:pt>
                <c:pt idx="4267">
                  <c:v>0.61</c:v>
                </c:pt>
                <c:pt idx="4268">
                  <c:v>0.57999999999999996</c:v>
                </c:pt>
                <c:pt idx="4269">
                  <c:v>0.6</c:v>
                </c:pt>
                <c:pt idx="4270">
                  <c:v>0.61</c:v>
                </c:pt>
                <c:pt idx="4271">
                  <c:v>0.59</c:v>
                </c:pt>
                <c:pt idx="4272">
                  <c:v>0.57999999999999996</c:v>
                </c:pt>
                <c:pt idx="4273">
                  <c:v>0.54</c:v>
                </c:pt>
                <c:pt idx="4274">
                  <c:v>0.61</c:v>
                </c:pt>
                <c:pt idx="4275">
                  <c:v>0.59</c:v>
                </c:pt>
                <c:pt idx="4276">
                  <c:v>0.75</c:v>
                </c:pt>
                <c:pt idx="4277">
                  <c:v>1.1000000000000001</c:v>
                </c:pt>
                <c:pt idx="4278">
                  <c:v>1.1399999999999999</c:v>
                </c:pt>
                <c:pt idx="4279">
                  <c:v>0.86</c:v>
                </c:pt>
                <c:pt idx="4280">
                  <c:v>0.5</c:v>
                </c:pt>
                <c:pt idx="4281">
                  <c:v>0.78</c:v>
                </c:pt>
                <c:pt idx="4282">
                  <c:v>0.71</c:v>
                </c:pt>
                <c:pt idx="4283">
                  <c:v>0.56000000000000005</c:v>
                </c:pt>
                <c:pt idx="4284">
                  <c:v>0.52</c:v>
                </c:pt>
                <c:pt idx="4285">
                  <c:v>0.62</c:v>
                </c:pt>
                <c:pt idx="4286">
                  <c:v>0.64</c:v>
                </c:pt>
                <c:pt idx="4287">
                  <c:v>0.57999999999999996</c:v>
                </c:pt>
                <c:pt idx="4288">
                  <c:v>0.59</c:v>
                </c:pt>
                <c:pt idx="4289">
                  <c:v>0.57999999999999996</c:v>
                </c:pt>
                <c:pt idx="4290">
                  <c:v>0.6</c:v>
                </c:pt>
                <c:pt idx="4291">
                  <c:v>0.56999999999999995</c:v>
                </c:pt>
                <c:pt idx="4292">
                  <c:v>0.59</c:v>
                </c:pt>
                <c:pt idx="4293">
                  <c:v>0.56999999999999995</c:v>
                </c:pt>
                <c:pt idx="4294">
                  <c:v>0.54</c:v>
                </c:pt>
                <c:pt idx="4295">
                  <c:v>0.59</c:v>
                </c:pt>
                <c:pt idx="4296">
                  <c:v>0.61</c:v>
                </c:pt>
                <c:pt idx="4297">
                  <c:v>0.57999999999999996</c:v>
                </c:pt>
                <c:pt idx="4298">
                  <c:v>0.59</c:v>
                </c:pt>
                <c:pt idx="4299">
                  <c:v>0.67</c:v>
                </c:pt>
                <c:pt idx="4300">
                  <c:v>0.66</c:v>
                </c:pt>
                <c:pt idx="4301">
                  <c:v>0.67</c:v>
                </c:pt>
                <c:pt idx="4302">
                  <c:v>0.66</c:v>
                </c:pt>
                <c:pt idx="4303">
                  <c:v>0.65</c:v>
                </c:pt>
                <c:pt idx="4304">
                  <c:v>0.63</c:v>
                </c:pt>
                <c:pt idx="4305">
                  <c:v>0.62</c:v>
                </c:pt>
                <c:pt idx="4306">
                  <c:v>0.6</c:v>
                </c:pt>
                <c:pt idx="4307">
                  <c:v>0.76</c:v>
                </c:pt>
                <c:pt idx="4308">
                  <c:v>0.56999999999999995</c:v>
                </c:pt>
                <c:pt idx="4309">
                  <c:v>0.53</c:v>
                </c:pt>
                <c:pt idx="4310">
                  <c:v>0.67</c:v>
                </c:pt>
                <c:pt idx="4311">
                  <c:v>0.69</c:v>
                </c:pt>
                <c:pt idx="4312">
                  <c:v>0.67</c:v>
                </c:pt>
                <c:pt idx="4313">
                  <c:v>0.72</c:v>
                </c:pt>
                <c:pt idx="4314">
                  <c:v>0.73</c:v>
                </c:pt>
                <c:pt idx="4315">
                  <c:v>0.69</c:v>
                </c:pt>
                <c:pt idx="4316">
                  <c:v>0.71</c:v>
                </c:pt>
                <c:pt idx="4317">
                  <c:v>1.18</c:v>
                </c:pt>
                <c:pt idx="4318">
                  <c:v>1.04</c:v>
                </c:pt>
                <c:pt idx="4319">
                  <c:v>0.96</c:v>
                </c:pt>
                <c:pt idx="4320">
                  <c:v>0.88</c:v>
                </c:pt>
                <c:pt idx="4321">
                  <c:v>0.91</c:v>
                </c:pt>
                <c:pt idx="4322">
                  <c:v>0.78</c:v>
                </c:pt>
                <c:pt idx="4323">
                  <c:v>0.63</c:v>
                </c:pt>
                <c:pt idx="4324">
                  <c:v>0.62</c:v>
                </c:pt>
                <c:pt idx="4325">
                  <c:v>0.6</c:v>
                </c:pt>
                <c:pt idx="4326">
                  <c:v>0.57999999999999996</c:v>
                </c:pt>
                <c:pt idx="4327">
                  <c:v>0.55000000000000004</c:v>
                </c:pt>
                <c:pt idx="4328">
                  <c:v>0.59</c:v>
                </c:pt>
                <c:pt idx="4329">
                  <c:v>0.59</c:v>
                </c:pt>
                <c:pt idx="4330">
                  <c:v>0.64</c:v>
                </c:pt>
                <c:pt idx="4331">
                  <c:v>0.63</c:v>
                </c:pt>
                <c:pt idx="4332">
                  <c:v>0.64</c:v>
                </c:pt>
                <c:pt idx="4333">
                  <c:v>1.06</c:v>
                </c:pt>
                <c:pt idx="4334">
                  <c:v>1.0900000000000001</c:v>
                </c:pt>
                <c:pt idx="4335">
                  <c:v>1.01</c:v>
                </c:pt>
                <c:pt idx="4336">
                  <c:v>0.99</c:v>
                </c:pt>
                <c:pt idx="4337">
                  <c:v>1.03</c:v>
                </c:pt>
                <c:pt idx="4338">
                  <c:v>0.94</c:v>
                </c:pt>
                <c:pt idx="4339">
                  <c:v>0.92</c:v>
                </c:pt>
                <c:pt idx="4340">
                  <c:v>0.9</c:v>
                </c:pt>
                <c:pt idx="4341">
                  <c:v>0.83</c:v>
                </c:pt>
                <c:pt idx="4342">
                  <c:v>0.87</c:v>
                </c:pt>
                <c:pt idx="4343">
                  <c:v>0.85</c:v>
                </c:pt>
                <c:pt idx="4344">
                  <c:v>0.82</c:v>
                </c:pt>
                <c:pt idx="4345">
                  <c:v>0.86</c:v>
                </c:pt>
                <c:pt idx="4346">
                  <c:v>0.88</c:v>
                </c:pt>
                <c:pt idx="4347">
                  <c:v>0.83</c:v>
                </c:pt>
                <c:pt idx="4348">
                  <c:v>0.72</c:v>
                </c:pt>
                <c:pt idx="4349">
                  <c:v>0.84</c:v>
                </c:pt>
                <c:pt idx="4350">
                  <c:v>0.8</c:v>
                </c:pt>
                <c:pt idx="4351">
                  <c:v>0.9</c:v>
                </c:pt>
                <c:pt idx="4352">
                  <c:v>0.96</c:v>
                </c:pt>
                <c:pt idx="4353">
                  <c:v>1.17</c:v>
                </c:pt>
                <c:pt idx="4354">
                  <c:v>1.05</c:v>
                </c:pt>
                <c:pt idx="4355">
                  <c:v>1.06</c:v>
                </c:pt>
                <c:pt idx="4356">
                  <c:v>1.02</c:v>
                </c:pt>
                <c:pt idx="4357">
                  <c:v>0.84</c:v>
                </c:pt>
                <c:pt idx="4358">
                  <c:v>0.83</c:v>
                </c:pt>
                <c:pt idx="4359">
                  <c:v>0.83</c:v>
                </c:pt>
                <c:pt idx="4360">
                  <c:v>0.77</c:v>
                </c:pt>
                <c:pt idx="4361">
                  <c:v>0.76</c:v>
                </c:pt>
                <c:pt idx="4362">
                  <c:v>0.74</c:v>
                </c:pt>
                <c:pt idx="4363">
                  <c:v>0.75</c:v>
                </c:pt>
                <c:pt idx="4364">
                  <c:v>0.65</c:v>
                </c:pt>
                <c:pt idx="4365">
                  <c:v>0.61</c:v>
                </c:pt>
                <c:pt idx="4366">
                  <c:v>0.56000000000000005</c:v>
                </c:pt>
                <c:pt idx="4367">
                  <c:v>0.56999999999999995</c:v>
                </c:pt>
                <c:pt idx="4368">
                  <c:v>0.62</c:v>
                </c:pt>
                <c:pt idx="4369">
                  <c:v>0.59</c:v>
                </c:pt>
                <c:pt idx="4370">
                  <c:v>0.62</c:v>
                </c:pt>
                <c:pt idx="4371">
                  <c:v>0.57999999999999996</c:v>
                </c:pt>
                <c:pt idx="4372">
                  <c:v>0.51</c:v>
                </c:pt>
                <c:pt idx="4373">
                  <c:v>0.52</c:v>
                </c:pt>
                <c:pt idx="4374">
                  <c:v>0.54</c:v>
                </c:pt>
                <c:pt idx="4375">
                  <c:v>0.51</c:v>
                </c:pt>
                <c:pt idx="4376">
                  <c:v>0.48</c:v>
                </c:pt>
                <c:pt idx="4377">
                  <c:v>0.6</c:v>
                </c:pt>
                <c:pt idx="4378">
                  <c:v>0.61</c:v>
                </c:pt>
                <c:pt idx="4379">
                  <c:v>0.62</c:v>
                </c:pt>
                <c:pt idx="4380">
                  <c:v>0.61</c:v>
                </c:pt>
                <c:pt idx="4381">
                  <c:v>0.61</c:v>
                </c:pt>
                <c:pt idx="4382">
                  <c:v>0.57999999999999996</c:v>
                </c:pt>
                <c:pt idx="4383">
                  <c:v>0.66</c:v>
                </c:pt>
                <c:pt idx="4384">
                  <c:v>0.66</c:v>
                </c:pt>
                <c:pt idx="4385">
                  <c:v>0.65</c:v>
                </c:pt>
                <c:pt idx="4386">
                  <c:v>0.65</c:v>
                </c:pt>
                <c:pt idx="4387">
                  <c:v>0.73</c:v>
                </c:pt>
                <c:pt idx="4388">
                  <c:v>0.75</c:v>
                </c:pt>
                <c:pt idx="4389">
                  <c:v>0.86</c:v>
                </c:pt>
                <c:pt idx="4390">
                  <c:v>0.74</c:v>
                </c:pt>
                <c:pt idx="4391">
                  <c:v>0.69</c:v>
                </c:pt>
                <c:pt idx="4392">
                  <c:v>0.63</c:v>
                </c:pt>
                <c:pt idx="4393">
                  <c:v>0.71</c:v>
                </c:pt>
                <c:pt idx="4394">
                  <c:v>0.68</c:v>
                </c:pt>
                <c:pt idx="4395">
                  <c:v>0.75</c:v>
                </c:pt>
                <c:pt idx="4396">
                  <c:v>0.97</c:v>
                </c:pt>
                <c:pt idx="4397">
                  <c:v>0.92</c:v>
                </c:pt>
                <c:pt idx="4398">
                  <c:v>0.87</c:v>
                </c:pt>
                <c:pt idx="4399">
                  <c:v>0.88</c:v>
                </c:pt>
                <c:pt idx="4400">
                  <c:v>1.01</c:v>
                </c:pt>
                <c:pt idx="4401">
                  <c:v>0.93</c:v>
                </c:pt>
                <c:pt idx="4402">
                  <c:v>0.66</c:v>
                </c:pt>
                <c:pt idx="4403">
                  <c:v>1.1399999999999999</c:v>
                </c:pt>
                <c:pt idx="4404">
                  <c:v>0.93</c:v>
                </c:pt>
                <c:pt idx="4405">
                  <c:v>1.04</c:v>
                </c:pt>
                <c:pt idx="4406">
                  <c:v>1.36</c:v>
                </c:pt>
                <c:pt idx="4407">
                  <c:v>1.22</c:v>
                </c:pt>
                <c:pt idx="4408">
                  <c:v>1.19</c:v>
                </c:pt>
                <c:pt idx="4409">
                  <c:v>1.1200000000000001</c:v>
                </c:pt>
                <c:pt idx="4410">
                  <c:v>1.28</c:v>
                </c:pt>
                <c:pt idx="4411">
                  <c:v>1.36</c:v>
                </c:pt>
                <c:pt idx="4412">
                  <c:v>0.89</c:v>
                </c:pt>
                <c:pt idx="4413">
                  <c:v>0.87</c:v>
                </c:pt>
                <c:pt idx="4414">
                  <c:v>0.9</c:v>
                </c:pt>
                <c:pt idx="4415">
                  <c:v>0.69</c:v>
                </c:pt>
                <c:pt idx="4416">
                  <c:v>0.69</c:v>
                </c:pt>
                <c:pt idx="4417">
                  <c:v>0.62</c:v>
                </c:pt>
                <c:pt idx="4418">
                  <c:v>0.62</c:v>
                </c:pt>
                <c:pt idx="4419">
                  <c:v>0.61</c:v>
                </c:pt>
                <c:pt idx="4420">
                  <c:v>0.57999999999999996</c:v>
                </c:pt>
                <c:pt idx="4421">
                  <c:v>0.55000000000000004</c:v>
                </c:pt>
                <c:pt idx="4422">
                  <c:v>0.55000000000000004</c:v>
                </c:pt>
                <c:pt idx="4423">
                  <c:v>0.53</c:v>
                </c:pt>
                <c:pt idx="4424">
                  <c:v>0.57999999999999996</c:v>
                </c:pt>
                <c:pt idx="4425">
                  <c:v>0.67</c:v>
                </c:pt>
                <c:pt idx="4426">
                  <c:v>0.66</c:v>
                </c:pt>
                <c:pt idx="4427">
                  <c:v>0.84</c:v>
                </c:pt>
                <c:pt idx="4428">
                  <c:v>0.84</c:v>
                </c:pt>
                <c:pt idx="4429">
                  <c:v>0.8</c:v>
                </c:pt>
                <c:pt idx="4430">
                  <c:v>0.7</c:v>
                </c:pt>
                <c:pt idx="4431">
                  <c:v>0.6</c:v>
                </c:pt>
                <c:pt idx="4432">
                  <c:v>0.57999999999999996</c:v>
                </c:pt>
                <c:pt idx="4433">
                  <c:v>0.56000000000000005</c:v>
                </c:pt>
                <c:pt idx="4434">
                  <c:v>0.5</c:v>
                </c:pt>
                <c:pt idx="4435">
                  <c:v>0.53</c:v>
                </c:pt>
                <c:pt idx="4436">
                  <c:v>0.56999999999999995</c:v>
                </c:pt>
                <c:pt idx="4437">
                  <c:v>0.51</c:v>
                </c:pt>
                <c:pt idx="4438">
                  <c:v>0.44</c:v>
                </c:pt>
                <c:pt idx="4439">
                  <c:v>0.46</c:v>
                </c:pt>
                <c:pt idx="4440">
                  <c:v>0.48</c:v>
                </c:pt>
                <c:pt idx="4441">
                  <c:v>0.48</c:v>
                </c:pt>
                <c:pt idx="4442">
                  <c:v>0.44</c:v>
                </c:pt>
                <c:pt idx="4443">
                  <c:v>0.46</c:v>
                </c:pt>
                <c:pt idx="4444">
                  <c:v>0.41</c:v>
                </c:pt>
                <c:pt idx="4445">
                  <c:v>0.37</c:v>
                </c:pt>
                <c:pt idx="4446">
                  <c:v>0.31</c:v>
                </c:pt>
                <c:pt idx="4447">
                  <c:v>0.26</c:v>
                </c:pt>
                <c:pt idx="4448">
                  <c:v>0.25</c:v>
                </c:pt>
                <c:pt idx="4449">
                  <c:v>0.26</c:v>
                </c:pt>
                <c:pt idx="4450">
                  <c:v>0.89</c:v>
                </c:pt>
                <c:pt idx="4451">
                  <c:v>1.0900000000000001</c:v>
                </c:pt>
                <c:pt idx="4452">
                  <c:v>1</c:v>
                </c:pt>
                <c:pt idx="4453">
                  <c:v>0.95</c:v>
                </c:pt>
                <c:pt idx="4454">
                  <c:v>0.9</c:v>
                </c:pt>
                <c:pt idx="4455">
                  <c:v>0.88</c:v>
                </c:pt>
                <c:pt idx="4456">
                  <c:v>0.85</c:v>
                </c:pt>
                <c:pt idx="4457">
                  <c:v>0.86</c:v>
                </c:pt>
                <c:pt idx="4458">
                  <c:v>1.25</c:v>
                </c:pt>
                <c:pt idx="4459">
                  <c:v>0.81</c:v>
                </c:pt>
                <c:pt idx="4460">
                  <c:v>0.56999999999999995</c:v>
                </c:pt>
                <c:pt idx="4461">
                  <c:v>0.55000000000000004</c:v>
                </c:pt>
                <c:pt idx="4462">
                  <c:v>0.51</c:v>
                </c:pt>
                <c:pt idx="4463">
                  <c:v>0.51</c:v>
                </c:pt>
                <c:pt idx="4464">
                  <c:v>0.45</c:v>
                </c:pt>
                <c:pt idx="4465">
                  <c:v>0.45</c:v>
                </c:pt>
                <c:pt idx="4466">
                  <c:v>0.43</c:v>
                </c:pt>
                <c:pt idx="4467">
                  <c:v>0.44</c:v>
                </c:pt>
                <c:pt idx="4468">
                  <c:v>0.45</c:v>
                </c:pt>
                <c:pt idx="4469">
                  <c:v>0.44</c:v>
                </c:pt>
                <c:pt idx="4470">
                  <c:v>0.45</c:v>
                </c:pt>
                <c:pt idx="4471">
                  <c:v>0.48</c:v>
                </c:pt>
                <c:pt idx="4472">
                  <c:v>0.5</c:v>
                </c:pt>
                <c:pt idx="4473">
                  <c:v>0.52</c:v>
                </c:pt>
                <c:pt idx="4474">
                  <c:v>0.55000000000000004</c:v>
                </c:pt>
                <c:pt idx="4475">
                  <c:v>0.56000000000000005</c:v>
                </c:pt>
                <c:pt idx="4476">
                  <c:v>0.48</c:v>
                </c:pt>
                <c:pt idx="4477">
                  <c:v>0.51</c:v>
                </c:pt>
                <c:pt idx="4478">
                  <c:v>0.52</c:v>
                </c:pt>
                <c:pt idx="4479">
                  <c:v>0.52</c:v>
                </c:pt>
                <c:pt idx="4480">
                  <c:v>0.5</c:v>
                </c:pt>
                <c:pt idx="4481">
                  <c:v>0.49</c:v>
                </c:pt>
                <c:pt idx="4482">
                  <c:v>0.46</c:v>
                </c:pt>
                <c:pt idx="4483">
                  <c:v>0.6</c:v>
                </c:pt>
                <c:pt idx="4484">
                  <c:v>0.59</c:v>
                </c:pt>
                <c:pt idx="4485">
                  <c:v>0.57999999999999996</c:v>
                </c:pt>
                <c:pt idx="4486">
                  <c:v>0.51</c:v>
                </c:pt>
                <c:pt idx="4487">
                  <c:v>0.46</c:v>
                </c:pt>
                <c:pt idx="4488">
                  <c:v>0.46</c:v>
                </c:pt>
                <c:pt idx="4489">
                  <c:v>0.45</c:v>
                </c:pt>
                <c:pt idx="4490">
                  <c:v>0.41</c:v>
                </c:pt>
                <c:pt idx="4491">
                  <c:v>0.44</c:v>
                </c:pt>
                <c:pt idx="4492">
                  <c:v>0.41</c:v>
                </c:pt>
                <c:pt idx="4493">
                  <c:v>0.48</c:v>
                </c:pt>
                <c:pt idx="4494">
                  <c:v>0.39</c:v>
                </c:pt>
                <c:pt idx="4495">
                  <c:v>0.35</c:v>
                </c:pt>
                <c:pt idx="4496">
                  <c:v>0.61</c:v>
                </c:pt>
                <c:pt idx="4497">
                  <c:v>0.57999999999999996</c:v>
                </c:pt>
                <c:pt idx="4498">
                  <c:v>0.79</c:v>
                </c:pt>
                <c:pt idx="4499">
                  <c:v>0.79</c:v>
                </c:pt>
                <c:pt idx="4500">
                  <c:v>0.82</c:v>
                </c:pt>
                <c:pt idx="4501">
                  <c:v>0.79</c:v>
                </c:pt>
                <c:pt idx="4502">
                  <c:v>0.82</c:v>
                </c:pt>
                <c:pt idx="4503">
                  <c:v>0.8</c:v>
                </c:pt>
                <c:pt idx="4504">
                  <c:v>0.83</c:v>
                </c:pt>
                <c:pt idx="4505">
                  <c:v>0.8</c:v>
                </c:pt>
                <c:pt idx="4506">
                  <c:v>0.81</c:v>
                </c:pt>
                <c:pt idx="4507">
                  <c:v>0.79</c:v>
                </c:pt>
                <c:pt idx="4508">
                  <c:v>0.74</c:v>
                </c:pt>
                <c:pt idx="4509">
                  <c:v>0.34</c:v>
                </c:pt>
                <c:pt idx="4510">
                  <c:v>0.65</c:v>
                </c:pt>
                <c:pt idx="4511">
                  <c:v>0.68</c:v>
                </c:pt>
                <c:pt idx="4512">
                  <c:v>0.68</c:v>
                </c:pt>
                <c:pt idx="4513">
                  <c:v>0.65</c:v>
                </c:pt>
                <c:pt idx="4514">
                  <c:v>0.65</c:v>
                </c:pt>
                <c:pt idx="4515">
                  <c:v>0.68</c:v>
                </c:pt>
                <c:pt idx="4516">
                  <c:v>0.67</c:v>
                </c:pt>
                <c:pt idx="4517">
                  <c:v>0.65</c:v>
                </c:pt>
                <c:pt idx="4518">
                  <c:v>0.5</c:v>
                </c:pt>
                <c:pt idx="4519">
                  <c:v>0.56000000000000005</c:v>
                </c:pt>
                <c:pt idx="4520">
                  <c:v>0.63</c:v>
                </c:pt>
                <c:pt idx="4521">
                  <c:v>0.65</c:v>
                </c:pt>
                <c:pt idx="4522">
                  <c:v>0.3</c:v>
                </c:pt>
                <c:pt idx="4523">
                  <c:v>0.11</c:v>
                </c:pt>
                <c:pt idx="4524">
                  <c:v>0.08</c:v>
                </c:pt>
                <c:pt idx="4525">
                  <c:v>0</c:v>
                </c:pt>
                <c:pt idx="4526">
                  <c:v>0</c:v>
                </c:pt>
                <c:pt idx="4527">
                  <c:v>0</c:v>
                </c:pt>
                <c:pt idx="4528">
                  <c:v>0</c:v>
                </c:pt>
                <c:pt idx="4529">
                  <c:v>0</c:v>
                </c:pt>
                <c:pt idx="4530">
                  <c:v>0.86</c:v>
                </c:pt>
                <c:pt idx="4531">
                  <c:v>1.04</c:v>
                </c:pt>
                <c:pt idx="4532">
                  <c:v>0</c:v>
                </c:pt>
                <c:pt idx="4533">
                  <c:v>2.2400000000000002</c:v>
                </c:pt>
                <c:pt idx="4534">
                  <c:v>1.8</c:v>
                </c:pt>
                <c:pt idx="4535">
                  <c:v>1.74</c:v>
                </c:pt>
                <c:pt idx="4536">
                  <c:v>1.81</c:v>
                </c:pt>
                <c:pt idx="4537">
                  <c:v>2.0099999999999998</c:v>
                </c:pt>
                <c:pt idx="4538">
                  <c:v>2.2599999999999998</c:v>
                </c:pt>
                <c:pt idx="4539">
                  <c:v>2.34</c:v>
                </c:pt>
                <c:pt idx="4540">
                  <c:v>1.42</c:v>
                </c:pt>
                <c:pt idx="4541">
                  <c:v>0.93</c:v>
                </c:pt>
                <c:pt idx="4542">
                  <c:v>0.98</c:v>
                </c:pt>
                <c:pt idx="4543">
                  <c:v>1.01</c:v>
                </c:pt>
                <c:pt idx="4544">
                  <c:v>1.03</c:v>
                </c:pt>
                <c:pt idx="4545">
                  <c:v>1.04</c:v>
                </c:pt>
                <c:pt idx="4546">
                  <c:v>1.23</c:v>
                </c:pt>
                <c:pt idx="4547">
                  <c:v>0.8</c:v>
                </c:pt>
                <c:pt idx="4548">
                  <c:v>0.91</c:v>
                </c:pt>
                <c:pt idx="4549">
                  <c:v>1.1000000000000001</c:v>
                </c:pt>
                <c:pt idx="4550">
                  <c:v>0.86</c:v>
                </c:pt>
                <c:pt idx="4551">
                  <c:v>0.84</c:v>
                </c:pt>
                <c:pt idx="4552">
                  <c:v>0.84</c:v>
                </c:pt>
                <c:pt idx="4553">
                  <c:v>0.84</c:v>
                </c:pt>
                <c:pt idx="4554">
                  <c:v>1.08</c:v>
                </c:pt>
                <c:pt idx="4555">
                  <c:v>1.04</c:v>
                </c:pt>
                <c:pt idx="4556">
                  <c:v>1.06</c:v>
                </c:pt>
                <c:pt idx="4557">
                  <c:v>1.07</c:v>
                </c:pt>
                <c:pt idx="4558">
                  <c:v>1.04</c:v>
                </c:pt>
                <c:pt idx="4559">
                  <c:v>1.02</c:v>
                </c:pt>
                <c:pt idx="4560">
                  <c:v>1.04</c:v>
                </c:pt>
                <c:pt idx="4561">
                  <c:v>0.98</c:v>
                </c:pt>
                <c:pt idx="4562">
                  <c:v>0.87</c:v>
                </c:pt>
                <c:pt idx="4563">
                  <c:v>0.85</c:v>
                </c:pt>
                <c:pt idx="4564">
                  <c:v>0.8</c:v>
                </c:pt>
                <c:pt idx="4565">
                  <c:v>0.67</c:v>
                </c:pt>
                <c:pt idx="4566">
                  <c:v>0.93</c:v>
                </c:pt>
                <c:pt idx="4567">
                  <c:v>0.96</c:v>
                </c:pt>
                <c:pt idx="4568">
                  <c:v>1.04</c:v>
                </c:pt>
                <c:pt idx="4569">
                  <c:v>1.1000000000000001</c:v>
                </c:pt>
                <c:pt idx="4570">
                  <c:v>1.1499999999999999</c:v>
                </c:pt>
                <c:pt idx="4571">
                  <c:v>1.01</c:v>
                </c:pt>
                <c:pt idx="4572">
                  <c:v>0.81</c:v>
                </c:pt>
                <c:pt idx="4573">
                  <c:v>0.79</c:v>
                </c:pt>
                <c:pt idx="4574">
                  <c:v>1.07</c:v>
                </c:pt>
                <c:pt idx="4575">
                  <c:v>1.1000000000000001</c:v>
                </c:pt>
                <c:pt idx="4576">
                  <c:v>0.91</c:v>
                </c:pt>
                <c:pt idx="4577">
                  <c:v>0.91</c:v>
                </c:pt>
                <c:pt idx="4578">
                  <c:v>0.92</c:v>
                </c:pt>
                <c:pt idx="4579">
                  <c:v>0.89</c:v>
                </c:pt>
                <c:pt idx="4580">
                  <c:v>0.96</c:v>
                </c:pt>
                <c:pt idx="4581">
                  <c:v>0.69</c:v>
                </c:pt>
                <c:pt idx="4582">
                  <c:v>0.74</c:v>
                </c:pt>
                <c:pt idx="4583">
                  <c:v>0.69</c:v>
                </c:pt>
                <c:pt idx="4584">
                  <c:v>0.68</c:v>
                </c:pt>
                <c:pt idx="4585">
                  <c:v>0.78</c:v>
                </c:pt>
                <c:pt idx="4586">
                  <c:v>0.93</c:v>
                </c:pt>
                <c:pt idx="4587">
                  <c:v>1.03</c:v>
                </c:pt>
                <c:pt idx="4588">
                  <c:v>1.29</c:v>
                </c:pt>
                <c:pt idx="4589">
                  <c:v>1.47</c:v>
                </c:pt>
                <c:pt idx="4590">
                  <c:v>0.85</c:v>
                </c:pt>
                <c:pt idx="4591">
                  <c:v>0.81</c:v>
                </c:pt>
                <c:pt idx="4592">
                  <c:v>1.81</c:v>
                </c:pt>
                <c:pt idx="4593">
                  <c:v>0.89</c:v>
                </c:pt>
                <c:pt idx="4594">
                  <c:v>0.87</c:v>
                </c:pt>
                <c:pt idx="4595">
                  <c:v>0.72</c:v>
                </c:pt>
                <c:pt idx="4596">
                  <c:v>0.73</c:v>
                </c:pt>
                <c:pt idx="4597">
                  <c:v>0.86</c:v>
                </c:pt>
                <c:pt idx="4598">
                  <c:v>0.89</c:v>
                </c:pt>
                <c:pt idx="4599">
                  <c:v>0.87</c:v>
                </c:pt>
                <c:pt idx="4600">
                  <c:v>0.81</c:v>
                </c:pt>
                <c:pt idx="4601">
                  <c:v>0.76</c:v>
                </c:pt>
                <c:pt idx="4602">
                  <c:v>0.72</c:v>
                </c:pt>
                <c:pt idx="4603">
                  <c:v>0.71</c:v>
                </c:pt>
                <c:pt idx="4604">
                  <c:v>0.93</c:v>
                </c:pt>
                <c:pt idx="4605">
                  <c:v>0.95</c:v>
                </c:pt>
                <c:pt idx="4606">
                  <c:v>0.96</c:v>
                </c:pt>
                <c:pt idx="4607">
                  <c:v>0.93</c:v>
                </c:pt>
                <c:pt idx="4608">
                  <c:v>0.96</c:v>
                </c:pt>
                <c:pt idx="4609">
                  <c:v>0.98</c:v>
                </c:pt>
                <c:pt idx="4610">
                  <c:v>0.99</c:v>
                </c:pt>
                <c:pt idx="4611">
                  <c:v>0.92</c:v>
                </c:pt>
                <c:pt idx="4612">
                  <c:v>0.63</c:v>
                </c:pt>
                <c:pt idx="4613">
                  <c:v>0.6</c:v>
                </c:pt>
                <c:pt idx="4614">
                  <c:v>0.54</c:v>
                </c:pt>
                <c:pt idx="4615">
                  <c:v>1.04</c:v>
                </c:pt>
                <c:pt idx="4616">
                  <c:v>1</c:v>
                </c:pt>
                <c:pt idx="4617">
                  <c:v>1.01</c:v>
                </c:pt>
                <c:pt idx="4618">
                  <c:v>0.99</c:v>
                </c:pt>
                <c:pt idx="4619">
                  <c:v>0.97</c:v>
                </c:pt>
                <c:pt idx="4620">
                  <c:v>0.94</c:v>
                </c:pt>
                <c:pt idx="4621">
                  <c:v>1.02</c:v>
                </c:pt>
                <c:pt idx="4622">
                  <c:v>1.04</c:v>
                </c:pt>
                <c:pt idx="4623">
                  <c:v>1.07</c:v>
                </c:pt>
                <c:pt idx="4624">
                  <c:v>0.98</c:v>
                </c:pt>
                <c:pt idx="4625">
                  <c:v>1.03</c:v>
                </c:pt>
                <c:pt idx="4626">
                  <c:v>0.78</c:v>
                </c:pt>
                <c:pt idx="4627">
                  <c:v>0.72</c:v>
                </c:pt>
                <c:pt idx="4628">
                  <c:v>0.74</c:v>
                </c:pt>
                <c:pt idx="4629">
                  <c:v>0.69</c:v>
                </c:pt>
                <c:pt idx="4630">
                  <c:v>0.69</c:v>
                </c:pt>
                <c:pt idx="4631">
                  <c:v>0.7</c:v>
                </c:pt>
                <c:pt idx="4632">
                  <c:v>0.74</c:v>
                </c:pt>
                <c:pt idx="4633">
                  <c:v>0.8</c:v>
                </c:pt>
                <c:pt idx="4634">
                  <c:v>0.62</c:v>
                </c:pt>
                <c:pt idx="4635">
                  <c:v>0.71</c:v>
                </c:pt>
                <c:pt idx="4636">
                  <c:v>0.84</c:v>
                </c:pt>
                <c:pt idx="4637">
                  <c:v>0.92</c:v>
                </c:pt>
                <c:pt idx="4638">
                  <c:v>0.79</c:v>
                </c:pt>
                <c:pt idx="4639">
                  <c:v>0.5</c:v>
                </c:pt>
                <c:pt idx="4640">
                  <c:v>0.87</c:v>
                </c:pt>
                <c:pt idx="4641">
                  <c:v>1.07</c:v>
                </c:pt>
                <c:pt idx="4642">
                  <c:v>0.83</c:v>
                </c:pt>
                <c:pt idx="4643">
                  <c:v>0.92</c:v>
                </c:pt>
                <c:pt idx="4644">
                  <c:v>1.07</c:v>
                </c:pt>
                <c:pt idx="4645">
                  <c:v>0.88</c:v>
                </c:pt>
                <c:pt idx="4646">
                  <c:v>1.23</c:v>
                </c:pt>
                <c:pt idx="4647">
                  <c:v>0.65</c:v>
                </c:pt>
                <c:pt idx="4648">
                  <c:v>1.19</c:v>
                </c:pt>
                <c:pt idx="4649">
                  <c:v>0.68</c:v>
                </c:pt>
                <c:pt idx="4650">
                  <c:v>0.42</c:v>
                </c:pt>
                <c:pt idx="4651">
                  <c:v>1.01</c:v>
                </c:pt>
                <c:pt idx="4652">
                  <c:v>0.89</c:v>
                </c:pt>
                <c:pt idx="4653">
                  <c:v>1.1100000000000001</c:v>
                </c:pt>
                <c:pt idx="4654">
                  <c:v>1.01</c:v>
                </c:pt>
                <c:pt idx="4655">
                  <c:v>1.2</c:v>
                </c:pt>
                <c:pt idx="4656">
                  <c:v>0.94</c:v>
                </c:pt>
                <c:pt idx="4657">
                  <c:v>0.93</c:v>
                </c:pt>
                <c:pt idx="4658">
                  <c:v>0.99</c:v>
                </c:pt>
                <c:pt idx="4659">
                  <c:v>0.92</c:v>
                </c:pt>
                <c:pt idx="4660">
                  <c:v>0.89</c:v>
                </c:pt>
                <c:pt idx="4661">
                  <c:v>0.77</c:v>
                </c:pt>
                <c:pt idx="4662">
                  <c:v>0.45</c:v>
                </c:pt>
                <c:pt idx="4663">
                  <c:v>0.73</c:v>
                </c:pt>
                <c:pt idx="4664">
                  <c:v>0.99</c:v>
                </c:pt>
                <c:pt idx="4665">
                  <c:v>1.5</c:v>
                </c:pt>
                <c:pt idx="4666">
                  <c:v>1.18</c:v>
                </c:pt>
                <c:pt idx="4667">
                  <c:v>0.83</c:v>
                </c:pt>
                <c:pt idx="4668">
                  <c:v>0.71</c:v>
                </c:pt>
                <c:pt idx="4669">
                  <c:v>0.68</c:v>
                </c:pt>
                <c:pt idx="4670">
                  <c:v>0.68</c:v>
                </c:pt>
                <c:pt idx="4671">
                  <c:v>0.45</c:v>
                </c:pt>
                <c:pt idx="4672">
                  <c:v>0.74</c:v>
                </c:pt>
                <c:pt idx="4673">
                  <c:v>0.67</c:v>
                </c:pt>
                <c:pt idx="4674">
                  <c:v>0.79</c:v>
                </c:pt>
                <c:pt idx="4675">
                  <c:v>0.67</c:v>
                </c:pt>
                <c:pt idx="4676">
                  <c:v>0.48</c:v>
                </c:pt>
                <c:pt idx="4677">
                  <c:v>0.42</c:v>
                </c:pt>
                <c:pt idx="4678">
                  <c:v>1.08</c:v>
                </c:pt>
                <c:pt idx="4679">
                  <c:v>1.4</c:v>
                </c:pt>
                <c:pt idx="4680">
                  <c:v>1.0900000000000001</c:v>
                </c:pt>
                <c:pt idx="4681">
                  <c:v>1.54</c:v>
                </c:pt>
                <c:pt idx="4682">
                  <c:v>1.54</c:v>
                </c:pt>
                <c:pt idx="4683">
                  <c:v>1.6</c:v>
                </c:pt>
                <c:pt idx="4684">
                  <c:v>1.57</c:v>
                </c:pt>
                <c:pt idx="4685">
                  <c:v>1.55</c:v>
                </c:pt>
                <c:pt idx="4686">
                  <c:v>1.58</c:v>
                </c:pt>
                <c:pt idx="4687">
                  <c:v>1.6</c:v>
                </c:pt>
                <c:pt idx="4688">
                  <c:v>1.51</c:v>
                </c:pt>
                <c:pt idx="4689">
                  <c:v>1.49</c:v>
                </c:pt>
                <c:pt idx="4690">
                  <c:v>1.54</c:v>
                </c:pt>
                <c:pt idx="4691">
                  <c:v>1.59</c:v>
                </c:pt>
                <c:pt idx="4692">
                  <c:v>1.49</c:v>
                </c:pt>
                <c:pt idx="4693">
                  <c:v>1.48</c:v>
                </c:pt>
                <c:pt idx="4694">
                  <c:v>1.49</c:v>
                </c:pt>
                <c:pt idx="4695">
                  <c:v>0.93</c:v>
                </c:pt>
                <c:pt idx="4696">
                  <c:v>0.98</c:v>
                </c:pt>
                <c:pt idx="4697">
                  <c:v>1.01</c:v>
                </c:pt>
                <c:pt idx="4698">
                  <c:v>1.03</c:v>
                </c:pt>
                <c:pt idx="4699">
                  <c:v>1.04</c:v>
                </c:pt>
                <c:pt idx="4700">
                  <c:v>1.23</c:v>
                </c:pt>
                <c:pt idx="4701">
                  <c:v>0.8</c:v>
                </c:pt>
                <c:pt idx="4702">
                  <c:v>0.91</c:v>
                </c:pt>
                <c:pt idx="4703">
                  <c:v>1.1000000000000001</c:v>
                </c:pt>
                <c:pt idx="4704">
                  <c:v>0.86</c:v>
                </c:pt>
                <c:pt idx="4705">
                  <c:v>0.84</c:v>
                </c:pt>
                <c:pt idx="4706">
                  <c:v>0.84</c:v>
                </c:pt>
                <c:pt idx="4707">
                  <c:v>0.84</c:v>
                </c:pt>
                <c:pt idx="4708">
                  <c:v>1.08</c:v>
                </c:pt>
                <c:pt idx="4709">
                  <c:v>1.04</c:v>
                </c:pt>
                <c:pt idx="4710">
                  <c:v>1.06</c:v>
                </c:pt>
                <c:pt idx="4711">
                  <c:v>1.07</c:v>
                </c:pt>
                <c:pt idx="4712">
                  <c:v>1.04</c:v>
                </c:pt>
                <c:pt idx="4713">
                  <c:v>1.02</c:v>
                </c:pt>
                <c:pt idx="4714">
                  <c:v>1.04</c:v>
                </c:pt>
                <c:pt idx="4715">
                  <c:v>0.98</c:v>
                </c:pt>
                <c:pt idx="4716">
                  <c:v>0.87</c:v>
                </c:pt>
                <c:pt idx="4717">
                  <c:v>0.85</c:v>
                </c:pt>
                <c:pt idx="4718">
                  <c:v>0.8</c:v>
                </c:pt>
                <c:pt idx="4719">
                  <c:v>0.67</c:v>
                </c:pt>
                <c:pt idx="4720">
                  <c:v>0.93</c:v>
                </c:pt>
                <c:pt idx="4721">
                  <c:v>0.96</c:v>
                </c:pt>
                <c:pt idx="4722">
                  <c:v>1.04</c:v>
                </c:pt>
                <c:pt idx="4723">
                  <c:v>1.1000000000000001</c:v>
                </c:pt>
                <c:pt idx="4724">
                  <c:v>1.1499999999999999</c:v>
                </c:pt>
                <c:pt idx="4725">
                  <c:v>1.01</c:v>
                </c:pt>
                <c:pt idx="4726">
                  <c:v>0.81</c:v>
                </c:pt>
                <c:pt idx="4727">
                  <c:v>0.79</c:v>
                </c:pt>
                <c:pt idx="4728">
                  <c:v>1.07</c:v>
                </c:pt>
                <c:pt idx="4729">
                  <c:v>1.1000000000000001</c:v>
                </c:pt>
                <c:pt idx="4730">
                  <c:v>0.91</c:v>
                </c:pt>
                <c:pt idx="4731">
                  <c:v>0.91</c:v>
                </c:pt>
                <c:pt idx="4732">
                  <c:v>0.92</c:v>
                </c:pt>
                <c:pt idx="4733">
                  <c:v>0.89</c:v>
                </c:pt>
                <c:pt idx="4734">
                  <c:v>0.86</c:v>
                </c:pt>
                <c:pt idx="4735">
                  <c:v>0.69</c:v>
                </c:pt>
                <c:pt idx="4736">
                  <c:v>0.74</c:v>
                </c:pt>
                <c:pt idx="4737">
                  <c:v>0.69</c:v>
                </c:pt>
                <c:pt idx="4738">
                  <c:v>0.68</c:v>
                </c:pt>
                <c:pt idx="4739">
                  <c:v>0.78</c:v>
                </c:pt>
                <c:pt idx="4740">
                  <c:v>0.93</c:v>
                </c:pt>
                <c:pt idx="4741">
                  <c:v>1.1000000000000001</c:v>
                </c:pt>
                <c:pt idx="4742">
                  <c:v>1.29</c:v>
                </c:pt>
                <c:pt idx="4743">
                  <c:v>1.47</c:v>
                </c:pt>
                <c:pt idx="4744">
                  <c:v>0.85</c:v>
                </c:pt>
                <c:pt idx="4745">
                  <c:v>0.81</c:v>
                </c:pt>
                <c:pt idx="4746">
                  <c:v>0.81</c:v>
                </c:pt>
                <c:pt idx="4747">
                  <c:v>0.89</c:v>
                </c:pt>
                <c:pt idx="4748">
                  <c:v>0.97</c:v>
                </c:pt>
                <c:pt idx="4749">
                  <c:v>0.72</c:v>
                </c:pt>
                <c:pt idx="4750">
                  <c:v>0.73</c:v>
                </c:pt>
                <c:pt idx="4751">
                  <c:v>0.86</c:v>
                </c:pt>
                <c:pt idx="4752">
                  <c:v>0.89</c:v>
                </c:pt>
                <c:pt idx="4753">
                  <c:v>0.87</c:v>
                </c:pt>
                <c:pt idx="4754">
                  <c:v>0.81</c:v>
                </c:pt>
                <c:pt idx="4755">
                  <c:v>0.76</c:v>
                </c:pt>
                <c:pt idx="4756">
                  <c:v>0.72</c:v>
                </c:pt>
                <c:pt idx="4757">
                  <c:v>0.71</c:v>
                </c:pt>
                <c:pt idx="4758">
                  <c:v>0.53</c:v>
                </c:pt>
                <c:pt idx="4759">
                  <c:v>0.95</c:v>
                </c:pt>
                <c:pt idx="4760">
                  <c:v>0.96</c:v>
                </c:pt>
                <c:pt idx="4761">
                  <c:v>0.93</c:v>
                </c:pt>
                <c:pt idx="4762">
                  <c:v>0.96</c:v>
                </c:pt>
                <c:pt idx="4763">
                  <c:v>0.98</c:v>
                </c:pt>
                <c:pt idx="4764">
                  <c:v>0.99</c:v>
                </c:pt>
                <c:pt idx="4765">
                  <c:v>0.92</c:v>
                </c:pt>
                <c:pt idx="4766">
                  <c:v>0.52</c:v>
                </c:pt>
                <c:pt idx="4767">
                  <c:v>0.66</c:v>
                </c:pt>
                <c:pt idx="4768">
                  <c:v>0.65</c:v>
                </c:pt>
                <c:pt idx="4769">
                  <c:v>0.69</c:v>
                </c:pt>
                <c:pt idx="4770">
                  <c:v>0.73</c:v>
                </c:pt>
                <c:pt idx="4771">
                  <c:v>0.82</c:v>
                </c:pt>
                <c:pt idx="4772">
                  <c:v>0.81</c:v>
                </c:pt>
                <c:pt idx="4773">
                  <c:v>0.34</c:v>
                </c:pt>
                <c:pt idx="4774">
                  <c:v>0.35</c:v>
                </c:pt>
                <c:pt idx="4775">
                  <c:v>0.4</c:v>
                </c:pt>
                <c:pt idx="4776">
                  <c:v>0.39</c:v>
                </c:pt>
                <c:pt idx="4777">
                  <c:v>0.39</c:v>
                </c:pt>
                <c:pt idx="4778">
                  <c:v>0.41</c:v>
                </c:pt>
                <c:pt idx="4779">
                  <c:v>0.36</c:v>
                </c:pt>
                <c:pt idx="4780">
                  <c:v>0.35</c:v>
                </c:pt>
                <c:pt idx="4781">
                  <c:v>0.38</c:v>
                </c:pt>
                <c:pt idx="4782">
                  <c:v>0.43</c:v>
                </c:pt>
                <c:pt idx="4783">
                  <c:v>0.57999999999999996</c:v>
                </c:pt>
                <c:pt idx="4784">
                  <c:v>0.65</c:v>
                </c:pt>
                <c:pt idx="4785">
                  <c:v>0.61</c:v>
                </c:pt>
                <c:pt idx="4786">
                  <c:v>0.59</c:v>
                </c:pt>
                <c:pt idx="4787">
                  <c:v>0.5</c:v>
                </c:pt>
                <c:pt idx="4788">
                  <c:v>0.51</c:v>
                </c:pt>
                <c:pt idx="4789">
                  <c:v>0.51</c:v>
                </c:pt>
                <c:pt idx="4790">
                  <c:v>0.42</c:v>
                </c:pt>
                <c:pt idx="4791">
                  <c:v>0.27</c:v>
                </c:pt>
                <c:pt idx="4792">
                  <c:v>0.22</c:v>
                </c:pt>
                <c:pt idx="4793">
                  <c:v>0.32</c:v>
                </c:pt>
                <c:pt idx="4794">
                  <c:v>0.44</c:v>
                </c:pt>
                <c:pt idx="4795">
                  <c:v>0.51</c:v>
                </c:pt>
                <c:pt idx="4796">
                  <c:v>0.63</c:v>
                </c:pt>
                <c:pt idx="4798">
                  <c:v>0.65</c:v>
                </c:pt>
                <c:pt idx="4799">
                  <c:v>0.86</c:v>
                </c:pt>
                <c:pt idx="4800">
                  <c:v>0.56999999999999995</c:v>
                </c:pt>
                <c:pt idx="4801">
                  <c:v>0.4</c:v>
                </c:pt>
                <c:pt idx="4802">
                  <c:v>0.99</c:v>
                </c:pt>
                <c:pt idx="4803">
                  <c:v>1.04</c:v>
                </c:pt>
                <c:pt idx="4804">
                  <c:v>1.1100000000000001</c:v>
                </c:pt>
                <c:pt idx="4805">
                  <c:v>1.18</c:v>
                </c:pt>
                <c:pt idx="4806">
                  <c:v>1.37</c:v>
                </c:pt>
                <c:pt idx="4807">
                  <c:v>1</c:v>
                </c:pt>
                <c:pt idx="4808">
                  <c:v>0.86</c:v>
                </c:pt>
                <c:pt idx="4809">
                  <c:v>1</c:v>
                </c:pt>
                <c:pt idx="4810">
                  <c:v>0.75</c:v>
                </c:pt>
                <c:pt idx="4811">
                  <c:v>0.6</c:v>
                </c:pt>
                <c:pt idx="4812">
                  <c:v>0.67</c:v>
                </c:pt>
                <c:pt idx="4813">
                  <c:v>0.56000000000000005</c:v>
                </c:pt>
                <c:pt idx="4814">
                  <c:v>0.64</c:v>
                </c:pt>
                <c:pt idx="4815">
                  <c:v>0.76</c:v>
                </c:pt>
                <c:pt idx="4816">
                  <c:v>0.41</c:v>
                </c:pt>
                <c:pt idx="4817">
                  <c:v>0.79</c:v>
                </c:pt>
                <c:pt idx="4818">
                  <c:v>0.79</c:v>
                </c:pt>
                <c:pt idx="4819">
                  <c:v>0.8</c:v>
                </c:pt>
                <c:pt idx="4820">
                  <c:v>0.71</c:v>
                </c:pt>
                <c:pt idx="4821">
                  <c:v>0.49</c:v>
                </c:pt>
                <c:pt idx="4822">
                  <c:v>0.79</c:v>
                </c:pt>
                <c:pt idx="4823">
                  <c:v>0.65</c:v>
                </c:pt>
                <c:pt idx="4824">
                  <c:v>0.52</c:v>
                </c:pt>
                <c:pt idx="4825">
                  <c:v>0.43</c:v>
                </c:pt>
                <c:pt idx="4826">
                  <c:v>0.42</c:v>
                </c:pt>
                <c:pt idx="4827">
                  <c:v>0.4</c:v>
                </c:pt>
                <c:pt idx="4828">
                  <c:v>0.41</c:v>
                </c:pt>
                <c:pt idx="4829">
                  <c:v>0.5</c:v>
                </c:pt>
                <c:pt idx="4830">
                  <c:v>0.56999999999999995</c:v>
                </c:pt>
                <c:pt idx="4831">
                  <c:v>0.56000000000000005</c:v>
                </c:pt>
                <c:pt idx="4832">
                  <c:v>0.44</c:v>
                </c:pt>
                <c:pt idx="4833">
                  <c:v>0.34</c:v>
                </c:pt>
                <c:pt idx="4834">
                  <c:v>0.44</c:v>
                </c:pt>
                <c:pt idx="4835">
                  <c:v>0.39</c:v>
                </c:pt>
                <c:pt idx="4836">
                  <c:v>0.39</c:v>
                </c:pt>
                <c:pt idx="4837">
                  <c:v>0.4</c:v>
                </c:pt>
                <c:pt idx="4838">
                  <c:v>0.23</c:v>
                </c:pt>
                <c:pt idx="4839">
                  <c:v>0.24</c:v>
                </c:pt>
                <c:pt idx="4840">
                  <c:v>0.25</c:v>
                </c:pt>
                <c:pt idx="4841">
                  <c:v>0.26</c:v>
                </c:pt>
                <c:pt idx="4842">
                  <c:v>0.34</c:v>
                </c:pt>
                <c:pt idx="4843">
                  <c:v>0.4</c:v>
                </c:pt>
                <c:pt idx="4844">
                  <c:v>0.46</c:v>
                </c:pt>
                <c:pt idx="4845">
                  <c:v>0.41</c:v>
                </c:pt>
                <c:pt idx="4846">
                  <c:v>0.39</c:v>
                </c:pt>
                <c:pt idx="4847">
                  <c:v>0.41</c:v>
                </c:pt>
                <c:pt idx="4848">
                  <c:v>0.43</c:v>
                </c:pt>
                <c:pt idx="4849">
                  <c:v>0.42</c:v>
                </c:pt>
                <c:pt idx="4850">
                  <c:v>0.42</c:v>
                </c:pt>
                <c:pt idx="4851">
                  <c:v>0.47</c:v>
                </c:pt>
                <c:pt idx="4853">
                  <c:v>0.43</c:v>
                </c:pt>
                <c:pt idx="4854">
                  <c:v>0.45</c:v>
                </c:pt>
                <c:pt idx="4855">
                  <c:v>0.41</c:v>
                </c:pt>
                <c:pt idx="4856">
                  <c:v>0.36</c:v>
                </c:pt>
                <c:pt idx="4857">
                  <c:v>0.38</c:v>
                </c:pt>
                <c:pt idx="4858">
                  <c:v>0.28999999999999998</c:v>
                </c:pt>
                <c:pt idx="4859">
                  <c:v>0.26</c:v>
                </c:pt>
                <c:pt idx="4860">
                  <c:v>0.3</c:v>
                </c:pt>
                <c:pt idx="4861">
                  <c:v>0.32</c:v>
                </c:pt>
                <c:pt idx="4862">
                  <c:v>0.32</c:v>
                </c:pt>
                <c:pt idx="4863">
                  <c:v>0.34</c:v>
                </c:pt>
                <c:pt idx="4864">
                  <c:v>0.39</c:v>
                </c:pt>
                <c:pt idx="4865">
                  <c:v>0.56999999999999995</c:v>
                </c:pt>
                <c:pt idx="4866">
                  <c:v>0.85</c:v>
                </c:pt>
                <c:pt idx="4867">
                  <c:v>0.74</c:v>
                </c:pt>
                <c:pt idx="4868">
                  <c:v>0.71</c:v>
                </c:pt>
                <c:pt idx="4869">
                  <c:v>0.56999999999999995</c:v>
                </c:pt>
                <c:pt idx="4870">
                  <c:v>0.53</c:v>
                </c:pt>
                <c:pt idx="4871">
                  <c:v>0.54</c:v>
                </c:pt>
                <c:pt idx="4872">
                  <c:v>0.56000000000000005</c:v>
                </c:pt>
                <c:pt idx="4873">
                  <c:v>0.55000000000000004</c:v>
                </c:pt>
                <c:pt idx="4874">
                  <c:v>0.22</c:v>
                </c:pt>
                <c:pt idx="4875">
                  <c:v>0.25</c:v>
                </c:pt>
                <c:pt idx="4876">
                  <c:v>0.25</c:v>
                </c:pt>
                <c:pt idx="4877">
                  <c:v>0.25</c:v>
                </c:pt>
                <c:pt idx="4878">
                  <c:v>0.26</c:v>
                </c:pt>
                <c:pt idx="4879">
                  <c:v>0.25</c:v>
                </c:pt>
                <c:pt idx="4880">
                  <c:v>0.28000000000000003</c:v>
                </c:pt>
                <c:pt idx="4881">
                  <c:v>0.53</c:v>
                </c:pt>
                <c:pt idx="4882">
                  <c:v>0.44</c:v>
                </c:pt>
                <c:pt idx="4883">
                  <c:v>0.42</c:v>
                </c:pt>
                <c:pt idx="4884">
                  <c:v>0.4</c:v>
                </c:pt>
                <c:pt idx="4885">
                  <c:v>0.42</c:v>
                </c:pt>
                <c:pt idx="4886">
                  <c:v>0.4</c:v>
                </c:pt>
                <c:pt idx="4887">
                  <c:v>0.38</c:v>
                </c:pt>
                <c:pt idx="4888">
                  <c:v>0.82</c:v>
                </c:pt>
                <c:pt idx="4889">
                  <c:v>1.1499999999999999</c:v>
                </c:pt>
                <c:pt idx="4890">
                  <c:v>1.02</c:v>
                </c:pt>
                <c:pt idx="4891">
                  <c:v>0.66</c:v>
                </c:pt>
                <c:pt idx="4892">
                  <c:v>0.3</c:v>
                </c:pt>
                <c:pt idx="4893">
                  <c:v>0.28999999999999998</c:v>
                </c:pt>
                <c:pt idx="4894">
                  <c:v>0.27</c:v>
                </c:pt>
                <c:pt idx="4895">
                  <c:v>0.51</c:v>
                </c:pt>
                <c:pt idx="4896">
                  <c:v>0.63</c:v>
                </c:pt>
                <c:pt idx="4897">
                  <c:v>0.76</c:v>
                </c:pt>
                <c:pt idx="4898">
                  <c:v>0.75</c:v>
                </c:pt>
                <c:pt idx="4899">
                  <c:v>0.8</c:v>
                </c:pt>
                <c:pt idx="4900">
                  <c:v>0.69</c:v>
                </c:pt>
                <c:pt idx="4901">
                  <c:v>0.47</c:v>
                </c:pt>
                <c:pt idx="4902">
                  <c:v>0.49</c:v>
                </c:pt>
                <c:pt idx="4903">
                  <c:v>0.5</c:v>
                </c:pt>
                <c:pt idx="4904">
                  <c:v>0.35</c:v>
                </c:pt>
                <c:pt idx="4905">
                  <c:v>0.33</c:v>
                </c:pt>
                <c:pt idx="4906">
                  <c:v>0.35</c:v>
                </c:pt>
                <c:pt idx="4907">
                  <c:v>0.33</c:v>
                </c:pt>
                <c:pt idx="4908">
                  <c:v>0.31</c:v>
                </c:pt>
                <c:pt idx="4909">
                  <c:v>0.33</c:v>
                </c:pt>
                <c:pt idx="4910">
                  <c:v>0.26</c:v>
                </c:pt>
                <c:pt idx="4911">
                  <c:v>0.17</c:v>
                </c:pt>
                <c:pt idx="4912">
                  <c:v>0.17</c:v>
                </c:pt>
                <c:pt idx="4913">
                  <c:v>0.16</c:v>
                </c:pt>
                <c:pt idx="4914">
                  <c:v>0.37</c:v>
                </c:pt>
                <c:pt idx="4915">
                  <c:v>0.54</c:v>
                </c:pt>
                <c:pt idx="4916">
                  <c:v>0.76</c:v>
                </c:pt>
                <c:pt idx="4917">
                  <c:v>0.72</c:v>
                </c:pt>
                <c:pt idx="4918">
                  <c:v>0.73</c:v>
                </c:pt>
                <c:pt idx="4919">
                  <c:v>0.99</c:v>
                </c:pt>
                <c:pt idx="4920">
                  <c:v>0.78</c:v>
                </c:pt>
                <c:pt idx="4921">
                  <c:v>0.57999999999999996</c:v>
                </c:pt>
                <c:pt idx="4922">
                  <c:v>0.64</c:v>
                </c:pt>
                <c:pt idx="4923">
                  <c:v>0.66</c:v>
                </c:pt>
                <c:pt idx="4924">
                  <c:v>0.57999999999999996</c:v>
                </c:pt>
                <c:pt idx="4925">
                  <c:v>0.56000000000000005</c:v>
                </c:pt>
                <c:pt idx="4926">
                  <c:v>0.35</c:v>
                </c:pt>
                <c:pt idx="4927">
                  <c:v>0.24</c:v>
                </c:pt>
                <c:pt idx="4928">
                  <c:v>0.18</c:v>
                </c:pt>
                <c:pt idx="4929">
                  <c:v>0.15</c:v>
                </c:pt>
                <c:pt idx="4930">
                  <c:v>0.17</c:v>
                </c:pt>
                <c:pt idx="4931">
                  <c:v>0.16</c:v>
                </c:pt>
                <c:pt idx="4932">
                  <c:v>0.37</c:v>
                </c:pt>
                <c:pt idx="4933">
                  <c:v>0.31</c:v>
                </c:pt>
                <c:pt idx="4934">
                  <c:v>0.28000000000000003</c:v>
                </c:pt>
                <c:pt idx="4935">
                  <c:v>0.39</c:v>
                </c:pt>
                <c:pt idx="4936">
                  <c:v>0.23</c:v>
                </c:pt>
                <c:pt idx="4937">
                  <c:v>0.67</c:v>
                </c:pt>
                <c:pt idx="4938">
                  <c:v>1.06</c:v>
                </c:pt>
                <c:pt idx="4939">
                  <c:v>0.74</c:v>
                </c:pt>
                <c:pt idx="4940">
                  <c:v>0.89</c:v>
                </c:pt>
                <c:pt idx="4941">
                  <c:v>0.7</c:v>
                </c:pt>
                <c:pt idx="4942">
                  <c:v>0.93</c:v>
                </c:pt>
                <c:pt idx="4943">
                  <c:v>0.8</c:v>
                </c:pt>
                <c:pt idx="4944">
                  <c:v>0.45</c:v>
                </c:pt>
                <c:pt idx="4945">
                  <c:v>0.41</c:v>
                </c:pt>
                <c:pt idx="4946">
                  <c:v>0.5</c:v>
                </c:pt>
                <c:pt idx="4947">
                  <c:v>0.55000000000000004</c:v>
                </c:pt>
                <c:pt idx="4948">
                  <c:v>0.5</c:v>
                </c:pt>
                <c:pt idx="4949">
                  <c:v>0.51</c:v>
                </c:pt>
                <c:pt idx="4950">
                  <c:v>0.47</c:v>
                </c:pt>
                <c:pt idx="4951">
                  <c:v>0.45</c:v>
                </c:pt>
                <c:pt idx="4952">
                  <c:v>0.44</c:v>
                </c:pt>
                <c:pt idx="4953">
                  <c:v>0.43</c:v>
                </c:pt>
                <c:pt idx="4954">
                  <c:v>0.47</c:v>
                </c:pt>
                <c:pt idx="4955">
                  <c:v>0.45</c:v>
                </c:pt>
                <c:pt idx="4956">
                  <c:v>0.45</c:v>
                </c:pt>
                <c:pt idx="4957">
                  <c:v>0.28999999999999998</c:v>
                </c:pt>
                <c:pt idx="4958">
                  <c:v>0.28000000000000003</c:v>
                </c:pt>
                <c:pt idx="4959">
                  <c:v>0.32</c:v>
                </c:pt>
                <c:pt idx="4960">
                  <c:v>0.43</c:v>
                </c:pt>
                <c:pt idx="4961">
                  <c:v>0.41</c:v>
                </c:pt>
                <c:pt idx="4962">
                  <c:v>0.36</c:v>
                </c:pt>
                <c:pt idx="4963">
                  <c:v>0.3</c:v>
                </c:pt>
                <c:pt idx="4964">
                  <c:v>0.43</c:v>
                </c:pt>
                <c:pt idx="4965">
                  <c:v>0.45</c:v>
                </c:pt>
                <c:pt idx="4966">
                  <c:v>0.36</c:v>
                </c:pt>
                <c:pt idx="4967">
                  <c:v>0.32</c:v>
                </c:pt>
                <c:pt idx="4968">
                  <c:v>0.32</c:v>
                </c:pt>
                <c:pt idx="4969">
                  <c:v>0.26</c:v>
                </c:pt>
                <c:pt idx="4970">
                  <c:v>0.22</c:v>
                </c:pt>
                <c:pt idx="4971">
                  <c:v>0.22</c:v>
                </c:pt>
                <c:pt idx="4972">
                  <c:v>0.24</c:v>
                </c:pt>
                <c:pt idx="4973">
                  <c:v>0.2</c:v>
                </c:pt>
                <c:pt idx="4974">
                  <c:v>0.21</c:v>
                </c:pt>
                <c:pt idx="4975">
                  <c:v>0.22</c:v>
                </c:pt>
                <c:pt idx="4976">
                  <c:v>0.25</c:v>
                </c:pt>
                <c:pt idx="4977">
                  <c:v>0.25</c:v>
                </c:pt>
                <c:pt idx="4978">
                  <c:v>0.2</c:v>
                </c:pt>
                <c:pt idx="4979">
                  <c:v>0.17</c:v>
                </c:pt>
                <c:pt idx="4980">
                  <c:v>0.4</c:v>
                </c:pt>
                <c:pt idx="4981">
                  <c:v>0.31</c:v>
                </c:pt>
                <c:pt idx="4982">
                  <c:v>0.35</c:v>
                </c:pt>
                <c:pt idx="4983">
                  <c:v>0.24</c:v>
                </c:pt>
                <c:pt idx="4984">
                  <c:v>0.24</c:v>
                </c:pt>
                <c:pt idx="4985">
                  <c:v>0.38</c:v>
                </c:pt>
                <c:pt idx="4986">
                  <c:v>0.8</c:v>
                </c:pt>
                <c:pt idx="4987">
                  <c:v>0.59</c:v>
                </c:pt>
                <c:pt idx="4988">
                  <c:v>0.48</c:v>
                </c:pt>
                <c:pt idx="4989">
                  <c:v>0.48</c:v>
                </c:pt>
                <c:pt idx="4990">
                  <c:v>0.43</c:v>
                </c:pt>
                <c:pt idx="4991">
                  <c:v>0.47</c:v>
                </c:pt>
                <c:pt idx="4992">
                  <c:v>0.43</c:v>
                </c:pt>
                <c:pt idx="4993">
                  <c:v>0.37</c:v>
                </c:pt>
                <c:pt idx="4994">
                  <c:v>0.38</c:v>
                </c:pt>
                <c:pt idx="4995">
                  <c:v>0.35</c:v>
                </c:pt>
                <c:pt idx="4996">
                  <c:v>0.34</c:v>
                </c:pt>
                <c:pt idx="4997">
                  <c:v>0.34</c:v>
                </c:pt>
                <c:pt idx="4998">
                  <c:v>0.24</c:v>
                </c:pt>
                <c:pt idx="4999">
                  <c:v>0.21</c:v>
                </c:pt>
                <c:pt idx="5000">
                  <c:v>0.2</c:v>
                </c:pt>
                <c:pt idx="5001">
                  <c:v>0.2</c:v>
                </c:pt>
                <c:pt idx="5002">
                  <c:v>0.2</c:v>
                </c:pt>
                <c:pt idx="5003">
                  <c:v>0.12</c:v>
                </c:pt>
                <c:pt idx="5004">
                  <c:v>0.14000000000000001</c:v>
                </c:pt>
                <c:pt idx="5005">
                  <c:v>0.1</c:v>
                </c:pt>
                <c:pt idx="5006">
                  <c:v>0.17</c:v>
                </c:pt>
                <c:pt idx="5007">
                  <c:v>7.0000000000000007E-2</c:v>
                </c:pt>
                <c:pt idx="5008">
                  <c:v>0.42</c:v>
                </c:pt>
                <c:pt idx="5009">
                  <c:v>0.76</c:v>
                </c:pt>
                <c:pt idx="5010">
                  <c:v>0.15</c:v>
                </c:pt>
                <c:pt idx="5011">
                  <c:v>0.22</c:v>
                </c:pt>
                <c:pt idx="5012">
                  <c:v>0.56999999999999995</c:v>
                </c:pt>
                <c:pt idx="5013">
                  <c:v>0.81</c:v>
                </c:pt>
                <c:pt idx="5014">
                  <c:v>1</c:v>
                </c:pt>
                <c:pt idx="5015">
                  <c:v>1.1599999999999999</c:v>
                </c:pt>
                <c:pt idx="5016">
                  <c:v>1.18</c:v>
                </c:pt>
                <c:pt idx="5017">
                  <c:v>1.4</c:v>
                </c:pt>
                <c:pt idx="5018">
                  <c:v>1.17</c:v>
                </c:pt>
                <c:pt idx="5019">
                  <c:v>1.4</c:v>
                </c:pt>
                <c:pt idx="5020">
                  <c:v>1.21</c:v>
                </c:pt>
                <c:pt idx="5021">
                  <c:v>1.05</c:v>
                </c:pt>
                <c:pt idx="5022">
                  <c:v>0.38</c:v>
                </c:pt>
                <c:pt idx="5023">
                  <c:v>0.42</c:v>
                </c:pt>
                <c:pt idx="5024">
                  <c:v>0.34</c:v>
                </c:pt>
                <c:pt idx="5025">
                  <c:v>0.36</c:v>
                </c:pt>
                <c:pt idx="5026">
                  <c:v>0.34</c:v>
                </c:pt>
                <c:pt idx="5027">
                  <c:v>0.31</c:v>
                </c:pt>
                <c:pt idx="5028">
                  <c:v>0.24</c:v>
                </c:pt>
                <c:pt idx="5029">
                  <c:v>0.28000000000000003</c:v>
                </c:pt>
                <c:pt idx="5030">
                  <c:v>0.28000000000000003</c:v>
                </c:pt>
                <c:pt idx="5031">
                  <c:v>0.3</c:v>
                </c:pt>
                <c:pt idx="5032">
                  <c:v>0.48</c:v>
                </c:pt>
                <c:pt idx="5033">
                  <c:v>0.56999999999999995</c:v>
                </c:pt>
                <c:pt idx="5034">
                  <c:v>0.7</c:v>
                </c:pt>
                <c:pt idx="5035">
                  <c:v>0.48</c:v>
                </c:pt>
                <c:pt idx="5036">
                  <c:v>0.5</c:v>
                </c:pt>
                <c:pt idx="5037">
                  <c:v>0.55000000000000004</c:v>
                </c:pt>
                <c:pt idx="5038">
                  <c:v>0.6</c:v>
                </c:pt>
                <c:pt idx="5039">
                  <c:v>0.62</c:v>
                </c:pt>
                <c:pt idx="5040">
                  <c:v>0.66</c:v>
                </c:pt>
                <c:pt idx="5041">
                  <c:v>0.69</c:v>
                </c:pt>
                <c:pt idx="5042">
                  <c:v>0.67</c:v>
                </c:pt>
                <c:pt idx="5043">
                  <c:v>0.66</c:v>
                </c:pt>
                <c:pt idx="5044">
                  <c:v>0.61</c:v>
                </c:pt>
                <c:pt idx="5045">
                  <c:v>0.52</c:v>
                </c:pt>
                <c:pt idx="5046">
                  <c:v>0.59</c:v>
                </c:pt>
                <c:pt idx="5047">
                  <c:v>0.47</c:v>
                </c:pt>
                <c:pt idx="5048">
                  <c:v>0.39</c:v>
                </c:pt>
                <c:pt idx="5049">
                  <c:v>0.64</c:v>
                </c:pt>
                <c:pt idx="5050">
                  <c:v>0.84</c:v>
                </c:pt>
                <c:pt idx="5051">
                  <c:v>1</c:v>
                </c:pt>
                <c:pt idx="5052">
                  <c:v>0.94</c:v>
                </c:pt>
                <c:pt idx="5053">
                  <c:v>0.57999999999999996</c:v>
                </c:pt>
                <c:pt idx="5054">
                  <c:v>0.35</c:v>
                </c:pt>
                <c:pt idx="5055">
                  <c:v>0.3</c:v>
                </c:pt>
                <c:pt idx="5056">
                  <c:v>0.34</c:v>
                </c:pt>
                <c:pt idx="5057">
                  <c:v>0.48</c:v>
                </c:pt>
                <c:pt idx="5058">
                  <c:v>0.54</c:v>
                </c:pt>
                <c:pt idx="5059">
                  <c:v>0.61</c:v>
                </c:pt>
                <c:pt idx="5060">
                  <c:v>0.57999999999999996</c:v>
                </c:pt>
                <c:pt idx="5061">
                  <c:v>0.63</c:v>
                </c:pt>
                <c:pt idx="5062">
                  <c:v>0.74</c:v>
                </c:pt>
                <c:pt idx="5063">
                  <c:v>0.4</c:v>
                </c:pt>
                <c:pt idx="5064">
                  <c:v>0.41</c:v>
                </c:pt>
                <c:pt idx="5065">
                  <c:v>0.43</c:v>
                </c:pt>
                <c:pt idx="5066">
                  <c:v>0.35</c:v>
                </c:pt>
                <c:pt idx="5067">
                  <c:v>0.78</c:v>
                </c:pt>
                <c:pt idx="5068">
                  <c:v>0.77</c:v>
                </c:pt>
                <c:pt idx="5069">
                  <c:v>0.12</c:v>
                </c:pt>
                <c:pt idx="5070">
                  <c:v>0.06</c:v>
                </c:pt>
                <c:pt idx="5071">
                  <c:v>0.09</c:v>
                </c:pt>
                <c:pt idx="5072">
                  <c:v>0.06</c:v>
                </c:pt>
                <c:pt idx="5073">
                  <c:v>0.08</c:v>
                </c:pt>
                <c:pt idx="5074">
                  <c:v>0.1</c:v>
                </c:pt>
                <c:pt idx="5075">
                  <c:v>0.09</c:v>
                </c:pt>
                <c:pt idx="5076">
                  <c:v>0.24</c:v>
                </c:pt>
                <c:pt idx="5077">
                  <c:v>0.26</c:v>
                </c:pt>
                <c:pt idx="5078">
                  <c:v>0.53</c:v>
                </c:pt>
                <c:pt idx="5079">
                  <c:v>0.71</c:v>
                </c:pt>
                <c:pt idx="5080">
                  <c:v>0.7</c:v>
                </c:pt>
                <c:pt idx="5081">
                  <c:v>0.64</c:v>
                </c:pt>
                <c:pt idx="5082">
                  <c:v>0.75</c:v>
                </c:pt>
                <c:pt idx="5083">
                  <c:v>0.8</c:v>
                </c:pt>
                <c:pt idx="5084">
                  <c:v>0.74</c:v>
                </c:pt>
                <c:pt idx="5085">
                  <c:v>0.82</c:v>
                </c:pt>
                <c:pt idx="5086">
                  <c:v>0.84</c:v>
                </c:pt>
                <c:pt idx="5087">
                  <c:v>0.8</c:v>
                </c:pt>
                <c:pt idx="5088">
                  <c:v>0.9</c:v>
                </c:pt>
                <c:pt idx="5089">
                  <c:v>0.88</c:v>
                </c:pt>
                <c:pt idx="5090">
                  <c:v>0.7</c:v>
                </c:pt>
                <c:pt idx="5091">
                  <c:v>0.7</c:v>
                </c:pt>
                <c:pt idx="5092">
                  <c:v>0.62</c:v>
                </c:pt>
                <c:pt idx="5093">
                  <c:v>0.55000000000000004</c:v>
                </c:pt>
                <c:pt idx="5094">
                  <c:v>0.5</c:v>
                </c:pt>
                <c:pt idx="5095">
                  <c:v>0.44</c:v>
                </c:pt>
                <c:pt idx="5096">
                  <c:v>0.41</c:v>
                </c:pt>
                <c:pt idx="5097">
                  <c:v>0.45</c:v>
                </c:pt>
                <c:pt idx="5098">
                  <c:v>0.52</c:v>
                </c:pt>
                <c:pt idx="5099">
                  <c:v>0.51</c:v>
                </c:pt>
                <c:pt idx="5100">
                  <c:v>0.49</c:v>
                </c:pt>
                <c:pt idx="5101">
                  <c:v>0.15</c:v>
                </c:pt>
                <c:pt idx="5102">
                  <c:v>0.2</c:v>
                </c:pt>
                <c:pt idx="5103">
                  <c:v>0.64</c:v>
                </c:pt>
                <c:pt idx="5104">
                  <c:v>0.48</c:v>
                </c:pt>
                <c:pt idx="5105">
                  <c:v>0.56000000000000005</c:v>
                </c:pt>
                <c:pt idx="5106">
                  <c:v>0.64</c:v>
                </c:pt>
                <c:pt idx="5107">
                  <c:v>0.62</c:v>
                </c:pt>
                <c:pt idx="5108">
                  <c:v>0.64</c:v>
                </c:pt>
                <c:pt idx="5109">
                  <c:v>0.56999999999999995</c:v>
                </c:pt>
                <c:pt idx="5110">
                  <c:v>0.67</c:v>
                </c:pt>
                <c:pt idx="5111">
                  <c:v>0.56999999999999995</c:v>
                </c:pt>
                <c:pt idx="5112">
                  <c:v>0.61</c:v>
                </c:pt>
                <c:pt idx="5113">
                  <c:v>0.47</c:v>
                </c:pt>
                <c:pt idx="5114">
                  <c:v>0.43</c:v>
                </c:pt>
                <c:pt idx="5115">
                  <c:v>0.46</c:v>
                </c:pt>
                <c:pt idx="5116">
                  <c:v>0.47</c:v>
                </c:pt>
                <c:pt idx="5117">
                  <c:v>0.41</c:v>
                </c:pt>
                <c:pt idx="5118">
                  <c:v>0.36</c:v>
                </c:pt>
                <c:pt idx="5119">
                  <c:v>0.46</c:v>
                </c:pt>
                <c:pt idx="5120">
                  <c:v>0.48</c:v>
                </c:pt>
                <c:pt idx="5121">
                  <c:v>0.39</c:v>
                </c:pt>
                <c:pt idx="5122">
                  <c:v>0.27</c:v>
                </c:pt>
                <c:pt idx="5123">
                  <c:v>0.25</c:v>
                </c:pt>
                <c:pt idx="5124">
                  <c:v>0.18</c:v>
                </c:pt>
                <c:pt idx="5125">
                  <c:v>0.48</c:v>
                </c:pt>
                <c:pt idx="5126">
                  <c:v>0.15</c:v>
                </c:pt>
                <c:pt idx="5127">
                  <c:v>0.49</c:v>
                </c:pt>
                <c:pt idx="5128">
                  <c:v>0.39</c:v>
                </c:pt>
                <c:pt idx="5129">
                  <c:v>0.59</c:v>
                </c:pt>
                <c:pt idx="5130">
                  <c:v>0.34</c:v>
                </c:pt>
                <c:pt idx="5131">
                  <c:v>0.6</c:v>
                </c:pt>
                <c:pt idx="5132">
                  <c:v>0.2</c:v>
                </c:pt>
                <c:pt idx="5133">
                  <c:v>0.44</c:v>
                </c:pt>
                <c:pt idx="5134">
                  <c:v>0.57999999999999996</c:v>
                </c:pt>
                <c:pt idx="5135">
                  <c:v>0.48</c:v>
                </c:pt>
                <c:pt idx="5136">
                  <c:v>0.52</c:v>
                </c:pt>
                <c:pt idx="5137">
                  <c:v>0.52</c:v>
                </c:pt>
                <c:pt idx="5138">
                  <c:v>0.38</c:v>
                </c:pt>
                <c:pt idx="5139">
                  <c:v>0.33</c:v>
                </c:pt>
                <c:pt idx="5140">
                  <c:v>0.31</c:v>
                </c:pt>
                <c:pt idx="5141">
                  <c:v>0.42</c:v>
                </c:pt>
                <c:pt idx="5142">
                  <c:v>0.44</c:v>
                </c:pt>
                <c:pt idx="5143">
                  <c:v>0.66</c:v>
                </c:pt>
                <c:pt idx="5144">
                  <c:v>0.44</c:v>
                </c:pt>
                <c:pt idx="5145">
                  <c:v>0.1</c:v>
                </c:pt>
                <c:pt idx="5146">
                  <c:v>0.89</c:v>
                </c:pt>
                <c:pt idx="5147">
                  <c:v>0.8</c:v>
                </c:pt>
                <c:pt idx="5148">
                  <c:v>0.68</c:v>
                </c:pt>
                <c:pt idx="5149">
                  <c:v>0.48</c:v>
                </c:pt>
                <c:pt idx="5150">
                  <c:v>0.52</c:v>
                </c:pt>
                <c:pt idx="5151">
                  <c:v>0.52</c:v>
                </c:pt>
                <c:pt idx="5152">
                  <c:v>0.55000000000000004</c:v>
                </c:pt>
                <c:pt idx="5155">
                  <c:v>0.25</c:v>
                </c:pt>
                <c:pt idx="5156">
                  <c:v>0.28999999999999998</c:v>
                </c:pt>
                <c:pt idx="5157">
                  <c:v>0.35</c:v>
                </c:pt>
                <c:pt idx="5158">
                  <c:v>0.34</c:v>
                </c:pt>
                <c:pt idx="5159">
                  <c:v>0.3</c:v>
                </c:pt>
                <c:pt idx="5160">
                  <c:v>0.28999999999999998</c:v>
                </c:pt>
                <c:pt idx="5161">
                  <c:v>0.3</c:v>
                </c:pt>
                <c:pt idx="5162">
                  <c:v>0.31</c:v>
                </c:pt>
                <c:pt idx="5163">
                  <c:v>0.32</c:v>
                </c:pt>
                <c:pt idx="5164">
                  <c:v>0.27</c:v>
                </c:pt>
                <c:pt idx="5165">
                  <c:v>0.26</c:v>
                </c:pt>
                <c:pt idx="5166">
                  <c:v>0.21</c:v>
                </c:pt>
                <c:pt idx="5167">
                  <c:v>7.0000000000000007E-2</c:v>
                </c:pt>
                <c:pt idx="5168">
                  <c:v>0.03</c:v>
                </c:pt>
                <c:pt idx="5169">
                  <c:v>0.33</c:v>
                </c:pt>
                <c:pt idx="5170">
                  <c:v>0.48</c:v>
                </c:pt>
                <c:pt idx="5171">
                  <c:v>0.3</c:v>
                </c:pt>
                <c:pt idx="5172">
                  <c:v>0.34</c:v>
                </c:pt>
                <c:pt idx="5173">
                  <c:v>0.39</c:v>
                </c:pt>
                <c:pt idx="5174">
                  <c:v>0.41</c:v>
                </c:pt>
                <c:pt idx="5175">
                  <c:v>0.32</c:v>
                </c:pt>
                <c:pt idx="5176">
                  <c:v>0.27</c:v>
                </c:pt>
                <c:pt idx="5177">
                  <c:v>0.28999999999999998</c:v>
                </c:pt>
                <c:pt idx="5178">
                  <c:v>0.3</c:v>
                </c:pt>
                <c:pt idx="5179">
                  <c:v>0.32</c:v>
                </c:pt>
                <c:pt idx="5180">
                  <c:v>0.31</c:v>
                </c:pt>
                <c:pt idx="5181">
                  <c:v>0.36</c:v>
                </c:pt>
                <c:pt idx="5182">
                  <c:v>0.33</c:v>
                </c:pt>
                <c:pt idx="5183">
                  <c:v>0.34</c:v>
                </c:pt>
                <c:pt idx="5184">
                  <c:v>0.4</c:v>
                </c:pt>
                <c:pt idx="5185">
                  <c:v>0.26</c:v>
                </c:pt>
                <c:pt idx="5186">
                  <c:v>0.21</c:v>
                </c:pt>
                <c:pt idx="5187">
                  <c:v>0.21</c:v>
                </c:pt>
                <c:pt idx="5188">
                  <c:v>0.15</c:v>
                </c:pt>
                <c:pt idx="5189">
                  <c:v>0.1</c:v>
                </c:pt>
                <c:pt idx="5190">
                  <c:v>0.24</c:v>
                </c:pt>
                <c:pt idx="5191">
                  <c:v>0.17</c:v>
                </c:pt>
                <c:pt idx="5192">
                  <c:v>0.28000000000000003</c:v>
                </c:pt>
                <c:pt idx="5193">
                  <c:v>0.92</c:v>
                </c:pt>
                <c:pt idx="5194">
                  <c:v>0.51</c:v>
                </c:pt>
                <c:pt idx="5195">
                  <c:v>0.52</c:v>
                </c:pt>
                <c:pt idx="5196">
                  <c:v>0.45</c:v>
                </c:pt>
                <c:pt idx="5197">
                  <c:v>0.42</c:v>
                </c:pt>
                <c:pt idx="5198">
                  <c:v>0.37</c:v>
                </c:pt>
                <c:pt idx="5199">
                  <c:v>0.4</c:v>
                </c:pt>
                <c:pt idx="5200">
                  <c:v>0.42</c:v>
                </c:pt>
                <c:pt idx="5201">
                  <c:v>0.46</c:v>
                </c:pt>
                <c:pt idx="5202">
                  <c:v>0.53</c:v>
                </c:pt>
                <c:pt idx="5203">
                  <c:v>0.46</c:v>
                </c:pt>
                <c:pt idx="5204">
                  <c:v>0.51</c:v>
                </c:pt>
                <c:pt idx="5205">
                  <c:v>0.53</c:v>
                </c:pt>
                <c:pt idx="5206">
                  <c:v>0.49</c:v>
                </c:pt>
                <c:pt idx="5207">
                  <c:v>0.44</c:v>
                </c:pt>
                <c:pt idx="5208">
                  <c:v>0.33</c:v>
                </c:pt>
                <c:pt idx="5209">
                  <c:v>0.24</c:v>
                </c:pt>
                <c:pt idx="5210">
                  <c:v>0.37</c:v>
                </c:pt>
                <c:pt idx="5211">
                  <c:v>0.27</c:v>
                </c:pt>
                <c:pt idx="5212">
                  <c:v>0.19</c:v>
                </c:pt>
                <c:pt idx="5213">
                  <c:v>0.21</c:v>
                </c:pt>
                <c:pt idx="5214">
                  <c:v>0.14000000000000001</c:v>
                </c:pt>
                <c:pt idx="5215">
                  <c:v>0.4</c:v>
                </c:pt>
                <c:pt idx="5216">
                  <c:v>0.39</c:v>
                </c:pt>
                <c:pt idx="5217">
                  <c:v>0.67</c:v>
                </c:pt>
                <c:pt idx="5218">
                  <c:v>0.34</c:v>
                </c:pt>
                <c:pt idx="5219">
                  <c:v>1.02</c:v>
                </c:pt>
                <c:pt idx="5220">
                  <c:v>0.25</c:v>
                </c:pt>
                <c:pt idx="5221">
                  <c:v>0.32</c:v>
                </c:pt>
                <c:pt idx="5222">
                  <c:v>0.22</c:v>
                </c:pt>
                <c:pt idx="5223">
                  <c:v>0.35</c:v>
                </c:pt>
                <c:pt idx="5224">
                  <c:v>0.42</c:v>
                </c:pt>
                <c:pt idx="5225">
                  <c:v>0.49</c:v>
                </c:pt>
                <c:pt idx="5226">
                  <c:v>0.5</c:v>
                </c:pt>
                <c:pt idx="5227">
                  <c:v>0.49</c:v>
                </c:pt>
                <c:pt idx="5228">
                  <c:v>0.25</c:v>
                </c:pt>
                <c:pt idx="5229">
                  <c:v>0.36</c:v>
                </c:pt>
                <c:pt idx="5230">
                  <c:v>0.22</c:v>
                </c:pt>
                <c:pt idx="5231">
                  <c:v>0.2</c:v>
                </c:pt>
                <c:pt idx="5232">
                  <c:v>0.21</c:v>
                </c:pt>
                <c:pt idx="5233">
                  <c:v>0.22</c:v>
                </c:pt>
                <c:pt idx="5234">
                  <c:v>0.18</c:v>
                </c:pt>
                <c:pt idx="5235">
                  <c:v>0.48</c:v>
                </c:pt>
                <c:pt idx="5236">
                  <c:v>0.41</c:v>
                </c:pt>
                <c:pt idx="5237">
                  <c:v>0.37</c:v>
                </c:pt>
                <c:pt idx="5238">
                  <c:v>0.56999999999999995</c:v>
                </c:pt>
                <c:pt idx="5239">
                  <c:v>0.54</c:v>
                </c:pt>
                <c:pt idx="5240">
                  <c:v>0.34</c:v>
                </c:pt>
                <c:pt idx="5241">
                  <c:v>0.35</c:v>
                </c:pt>
                <c:pt idx="5242">
                  <c:v>0.49</c:v>
                </c:pt>
                <c:pt idx="5243">
                  <c:v>0.64</c:v>
                </c:pt>
                <c:pt idx="5244">
                  <c:v>0.24</c:v>
                </c:pt>
                <c:pt idx="5245">
                  <c:v>0.32</c:v>
                </c:pt>
                <c:pt idx="5246">
                  <c:v>0.28000000000000003</c:v>
                </c:pt>
                <c:pt idx="5247">
                  <c:v>0.24</c:v>
                </c:pt>
                <c:pt idx="5248">
                  <c:v>0.13</c:v>
                </c:pt>
                <c:pt idx="5249">
                  <c:v>0.11</c:v>
                </c:pt>
                <c:pt idx="5250">
                  <c:v>0.17</c:v>
                </c:pt>
                <c:pt idx="5251">
                  <c:v>0.98</c:v>
                </c:pt>
                <c:pt idx="5252">
                  <c:v>0.74</c:v>
                </c:pt>
                <c:pt idx="5253">
                  <c:v>0.75</c:v>
                </c:pt>
                <c:pt idx="5254">
                  <c:v>1.32</c:v>
                </c:pt>
                <c:pt idx="5255">
                  <c:v>0.48</c:v>
                </c:pt>
                <c:pt idx="5256">
                  <c:v>0.49</c:v>
                </c:pt>
                <c:pt idx="5257">
                  <c:v>0.56999999999999995</c:v>
                </c:pt>
                <c:pt idx="5258">
                  <c:v>0.5</c:v>
                </c:pt>
                <c:pt idx="5259">
                  <c:v>0.56000000000000005</c:v>
                </c:pt>
                <c:pt idx="5260">
                  <c:v>0.56000000000000005</c:v>
                </c:pt>
                <c:pt idx="5261">
                  <c:v>0.56000000000000005</c:v>
                </c:pt>
                <c:pt idx="5262">
                  <c:v>0.48</c:v>
                </c:pt>
                <c:pt idx="5263">
                  <c:v>0.45</c:v>
                </c:pt>
                <c:pt idx="5264">
                  <c:v>0.44</c:v>
                </c:pt>
                <c:pt idx="5265">
                  <c:v>0.49</c:v>
                </c:pt>
                <c:pt idx="5266">
                  <c:v>0.49</c:v>
                </c:pt>
                <c:pt idx="5267">
                  <c:v>0.56000000000000005</c:v>
                </c:pt>
                <c:pt idx="5268">
                  <c:v>0.52</c:v>
                </c:pt>
                <c:pt idx="5269">
                  <c:v>0.53</c:v>
                </c:pt>
                <c:pt idx="5270">
                  <c:v>0.6</c:v>
                </c:pt>
                <c:pt idx="5271">
                  <c:v>0.42</c:v>
                </c:pt>
                <c:pt idx="5272">
                  <c:v>0.34</c:v>
                </c:pt>
                <c:pt idx="5273">
                  <c:v>0.38</c:v>
                </c:pt>
                <c:pt idx="5274">
                  <c:v>0.46</c:v>
                </c:pt>
                <c:pt idx="5275">
                  <c:v>0.27</c:v>
                </c:pt>
                <c:pt idx="5276">
                  <c:v>0.31</c:v>
                </c:pt>
                <c:pt idx="5277">
                  <c:v>0.3</c:v>
                </c:pt>
                <c:pt idx="5278">
                  <c:v>0.35</c:v>
                </c:pt>
                <c:pt idx="5279">
                  <c:v>0.34</c:v>
                </c:pt>
                <c:pt idx="5280">
                  <c:v>0.96</c:v>
                </c:pt>
                <c:pt idx="5281">
                  <c:v>0.51</c:v>
                </c:pt>
                <c:pt idx="5282">
                  <c:v>0.37</c:v>
                </c:pt>
                <c:pt idx="5283">
                  <c:v>0.33</c:v>
                </c:pt>
                <c:pt idx="5284">
                  <c:v>0.36</c:v>
                </c:pt>
                <c:pt idx="5285">
                  <c:v>0.27</c:v>
                </c:pt>
                <c:pt idx="5286">
                  <c:v>0.37</c:v>
                </c:pt>
                <c:pt idx="5287">
                  <c:v>0.41</c:v>
                </c:pt>
                <c:pt idx="5288">
                  <c:v>0.38</c:v>
                </c:pt>
                <c:pt idx="5289">
                  <c:v>0.39</c:v>
                </c:pt>
                <c:pt idx="5290">
                  <c:v>0.38</c:v>
                </c:pt>
                <c:pt idx="5291">
                  <c:v>0.44</c:v>
                </c:pt>
                <c:pt idx="5292">
                  <c:v>0.46</c:v>
                </c:pt>
                <c:pt idx="5293">
                  <c:v>0.43</c:v>
                </c:pt>
                <c:pt idx="5294">
                  <c:v>0.36</c:v>
                </c:pt>
                <c:pt idx="5295">
                  <c:v>0.32</c:v>
                </c:pt>
                <c:pt idx="5296">
                  <c:v>0.31</c:v>
                </c:pt>
                <c:pt idx="5297">
                  <c:v>0.3</c:v>
                </c:pt>
                <c:pt idx="5298">
                  <c:v>0.33</c:v>
                </c:pt>
                <c:pt idx="5299">
                  <c:v>0.32</c:v>
                </c:pt>
                <c:pt idx="5300">
                  <c:v>0.28000000000000003</c:v>
                </c:pt>
                <c:pt idx="5301">
                  <c:v>0.39</c:v>
                </c:pt>
                <c:pt idx="5302">
                  <c:v>0.34</c:v>
                </c:pt>
                <c:pt idx="5303">
                  <c:v>0.28000000000000003</c:v>
                </c:pt>
                <c:pt idx="5304">
                  <c:v>0.39</c:v>
                </c:pt>
                <c:pt idx="5305">
                  <c:v>0.53</c:v>
                </c:pt>
                <c:pt idx="5306">
                  <c:v>0.56999999999999995</c:v>
                </c:pt>
                <c:pt idx="5307">
                  <c:v>0.54</c:v>
                </c:pt>
                <c:pt idx="5308">
                  <c:v>0.43</c:v>
                </c:pt>
                <c:pt idx="5309">
                  <c:v>0.47</c:v>
                </c:pt>
                <c:pt idx="5310">
                  <c:v>0.41</c:v>
                </c:pt>
                <c:pt idx="5311">
                  <c:v>0.35</c:v>
                </c:pt>
                <c:pt idx="5312">
                  <c:v>0.28999999999999998</c:v>
                </c:pt>
                <c:pt idx="5313">
                  <c:v>0.2</c:v>
                </c:pt>
                <c:pt idx="5314">
                  <c:v>0.19</c:v>
                </c:pt>
                <c:pt idx="5315">
                  <c:v>0.11</c:v>
                </c:pt>
                <c:pt idx="5316">
                  <c:v>0.16</c:v>
                </c:pt>
                <c:pt idx="5317">
                  <c:v>0.15</c:v>
                </c:pt>
                <c:pt idx="5318">
                  <c:v>0.13</c:v>
                </c:pt>
                <c:pt idx="5319">
                  <c:v>0.15</c:v>
                </c:pt>
                <c:pt idx="5320">
                  <c:v>0.21</c:v>
                </c:pt>
                <c:pt idx="5321">
                  <c:v>0.28000000000000003</c:v>
                </c:pt>
                <c:pt idx="5322">
                  <c:v>0.6</c:v>
                </c:pt>
                <c:pt idx="5323">
                  <c:v>0.44</c:v>
                </c:pt>
                <c:pt idx="5324">
                  <c:v>0.39</c:v>
                </c:pt>
                <c:pt idx="5325">
                  <c:v>0.28000000000000003</c:v>
                </c:pt>
                <c:pt idx="5326">
                  <c:v>0.31</c:v>
                </c:pt>
                <c:pt idx="5327">
                  <c:v>0.45</c:v>
                </c:pt>
                <c:pt idx="5328">
                  <c:v>0.46</c:v>
                </c:pt>
                <c:pt idx="5329">
                  <c:v>0.33</c:v>
                </c:pt>
                <c:pt idx="5330">
                  <c:v>0.26</c:v>
                </c:pt>
                <c:pt idx="5331">
                  <c:v>0.23</c:v>
                </c:pt>
                <c:pt idx="5332">
                  <c:v>0.33</c:v>
                </c:pt>
                <c:pt idx="5333">
                  <c:v>0.74</c:v>
                </c:pt>
                <c:pt idx="5334">
                  <c:v>0.38</c:v>
                </c:pt>
                <c:pt idx="5335">
                  <c:v>0.46</c:v>
                </c:pt>
                <c:pt idx="5336">
                  <c:v>0.47</c:v>
                </c:pt>
                <c:pt idx="5337">
                  <c:v>0.47</c:v>
                </c:pt>
                <c:pt idx="5338">
                  <c:v>0.48</c:v>
                </c:pt>
                <c:pt idx="5339">
                  <c:v>0.51</c:v>
                </c:pt>
                <c:pt idx="5340">
                  <c:v>0.4</c:v>
                </c:pt>
                <c:pt idx="5341">
                  <c:v>0.49</c:v>
                </c:pt>
                <c:pt idx="5342">
                  <c:v>0.54</c:v>
                </c:pt>
                <c:pt idx="5343">
                  <c:v>0.56000000000000005</c:v>
                </c:pt>
                <c:pt idx="5344">
                  <c:v>0.55000000000000004</c:v>
                </c:pt>
                <c:pt idx="5345">
                  <c:v>0.59</c:v>
                </c:pt>
                <c:pt idx="5346">
                  <c:v>0.52</c:v>
                </c:pt>
                <c:pt idx="5347">
                  <c:v>0.51</c:v>
                </c:pt>
                <c:pt idx="5348">
                  <c:v>0.48</c:v>
                </c:pt>
                <c:pt idx="5349">
                  <c:v>0.48</c:v>
                </c:pt>
                <c:pt idx="5350">
                  <c:v>0.42</c:v>
                </c:pt>
                <c:pt idx="5351">
                  <c:v>0.46</c:v>
                </c:pt>
                <c:pt idx="5352">
                  <c:v>0.48</c:v>
                </c:pt>
                <c:pt idx="5353">
                  <c:v>0.41</c:v>
                </c:pt>
                <c:pt idx="5354">
                  <c:v>0.48</c:v>
                </c:pt>
                <c:pt idx="5355">
                  <c:v>0.38</c:v>
                </c:pt>
                <c:pt idx="5356">
                  <c:v>0.37</c:v>
                </c:pt>
                <c:pt idx="5357">
                  <c:v>0.52</c:v>
                </c:pt>
                <c:pt idx="5358">
                  <c:v>0.51</c:v>
                </c:pt>
                <c:pt idx="5359">
                  <c:v>0.53</c:v>
                </c:pt>
                <c:pt idx="5360">
                  <c:v>0.39</c:v>
                </c:pt>
                <c:pt idx="5361">
                  <c:v>0.41</c:v>
                </c:pt>
                <c:pt idx="5362">
                  <c:v>0.4</c:v>
                </c:pt>
                <c:pt idx="5363">
                  <c:v>0.38</c:v>
                </c:pt>
                <c:pt idx="5364">
                  <c:v>0.35</c:v>
                </c:pt>
                <c:pt idx="5365">
                  <c:v>0.36</c:v>
                </c:pt>
                <c:pt idx="5366">
                  <c:v>0.26</c:v>
                </c:pt>
                <c:pt idx="5367">
                  <c:v>0.28000000000000003</c:v>
                </c:pt>
                <c:pt idx="5368">
                  <c:v>0.3</c:v>
                </c:pt>
                <c:pt idx="5369">
                  <c:v>0.32</c:v>
                </c:pt>
                <c:pt idx="5370">
                  <c:v>0.34</c:v>
                </c:pt>
                <c:pt idx="5371">
                  <c:v>0.28999999999999998</c:v>
                </c:pt>
                <c:pt idx="5372">
                  <c:v>0.19</c:v>
                </c:pt>
                <c:pt idx="5373">
                  <c:v>0.28000000000000003</c:v>
                </c:pt>
                <c:pt idx="5374">
                  <c:v>0.28000000000000003</c:v>
                </c:pt>
                <c:pt idx="5375">
                  <c:v>0.28000000000000003</c:v>
                </c:pt>
                <c:pt idx="5376">
                  <c:v>0.27</c:v>
                </c:pt>
                <c:pt idx="5377">
                  <c:v>0.22</c:v>
                </c:pt>
                <c:pt idx="5378">
                  <c:v>0.28999999999999998</c:v>
                </c:pt>
                <c:pt idx="5379">
                  <c:v>0.19</c:v>
                </c:pt>
                <c:pt idx="5380">
                  <c:v>0.45</c:v>
                </c:pt>
                <c:pt idx="5381">
                  <c:v>0.27</c:v>
                </c:pt>
                <c:pt idx="5382">
                  <c:v>0.42</c:v>
                </c:pt>
                <c:pt idx="5383">
                  <c:v>0.28000000000000003</c:v>
                </c:pt>
                <c:pt idx="5384">
                  <c:v>1.29</c:v>
                </c:pt>
                <c:pt idx="5385">
                  <c:v>1.39</c:v>
                </c:pt>
                <c:pt idx="5386">
                  <c:v>0.33</c:v>
                </c:pt>
                <c:pt idx="5387">
                  <c:v>0.13</c:v>
                </c:pt>
                <c:pt idx="5388">
                  <c:v>0.43</c:v>
                </c:pt>
                <c:pt idx="5389">
                  <c:v>0.93</c:v>
                </c:pt>
                <c:pt idx="5390">
                  <c:v>0.72</c:v>
                </c:pt>
                <c:pt idx="5391">
                  <c:v>0.47</c:v>
                </c:pt>
                <c:pt idx="5392">
                  <c:v>0.41</c:v>
                </c:pt>
                <c:pt idx="5393">
                  <c:v>0.48</c:v>
                </c:pt>
                <c:pt idx="5394">
                  <c:v>0.46</c:v>
                </c:pt>
                <c:pt idx="5395">
                  <c:v>0.45</c:v>
                </c:pt>
                <c:pt idx="5396">
                  <c:v>0.36</c:v>
                </c:pt>
                <c:pt idx="5397">
                  <c:v>0.42</c:v>
                </c:pt>
                <c:pt idx="5398">
                  <c:v>0.36</c:v>
                </c:pt>
                <c:pt idx="5399">
                  <c:v>0.39</c:v>
                </c:pt>
                <c:pt idx="5400">
                  <c:v>0.33</c:v>
                </c:pt>
                <c:pt idx="5401">
                  <c:v>0.44</c:v>
                </c:pt>
                <c:pt idx="5402">
                  <c:v>0.36</c:v>
                </c:pt>
                <c:pt idx="5403">
                  <c:v>0.36</c:v>
                </c:pt>
                <c:pt idx="5404">
                  <c:v>0.39</c:v>
                </c:pt>
                <c:pt idx="5405">
                  <c:v>0.35</c:v>
                </c:pt>
                <c:pt idx="5406">
                  <c:v>0.4</c:v>
                </c:pt>
                <c:pt idx="5407">
                  <c:v>0.33</c:v>
                </c:pt>
                <c:pt idx="5408">
                  <c:v>0.24</c:v>
                </c:pt>
                <c:pt idx="5409">
                  <c:v>0.31</c:v>
                </c:pt>
                <c:pt idx="5410">
                  <c:v>0.27</c:v>
                </c:pt>
                <c:pt idx="5411">
                  <c:v>0.31</c:v>
                </c:pt>
                <c:pt idx="5412">
                  <c:v>0.14000000000000001</c:v>
                </c:pt>
                <c:pt idx="5413">
                  <c:v>0.24</c:v>
                </c:pt>
                <c:pt idx="5414">
                  <c:v>0.28000000000000003</c:v>
                </c:pt>
                <c:pt idx="5415">
                  <c:v>0.23</c:v>
                </c:pt>
                <c:pt idx="5416">
                  <c:v>0.31</c:v>
                </c:pt>
                <c:pt idx="5417">
                  <c:v>0.22</c:v>
                </c:pt>
                <c:pt idx="5418">
                  <c:v>0.56999999999999995</c:v>
                </c:pt>
                <c:pt idx="5419">
                  <c:v>0.62</c:v>
                </c:pt>
                <c:pt idx="5420">
                  <c:v>0.78</c:v>
                </c:pt>
                <c:pt idx="5421">
                  <c:v>0.54</c:v>
                </c:pt>
                <c:pt idx="5422">
                  <c:v>0.51</c:v>
                </c:pt>
                <c:pt idx="5423">
                  <c:v>0.42</c:v>
                </c:pt>
                <c:pt idx="5424">
                  <c:v>0.56999999999999995</c:v>
                </c:pt>
                <c:pt idx="5426">
                  <c:v>0.48</c:v>
                </c:pt>
                <c:pt idx="5427">
                  <c:v>0.42</c:v>
                </c:pt>
                <c:pt idx="5428">
                  <c:v>0.68</c:v>
                </c:pt>
                <c:pt idx="5429">
                  <c:v>0.81</c:v>
                </c:pt>
                <c:pt idx="5430">
                  <c:v>0.69</c:v>
                </c:pt>
                <c:pt idx="5431">
                  <c:v>0.79</c:v>
                </c:pt>
                <c:pt idx="5432">
                  <c:v>0.88</c:v>
                </c:pt>
                <c:pt idx="5433">
                  <c:v>0.63</c:v>
                </c:pt>
                <c:pt idx="5434">
                  <c:v>0.59</c:v>
                </c:pt>
                <c:pt idx="5435">
                  <c:v>0.63</c:v>
                </c:pt>
                <c:pt idx="5436">
                  <c:v>0.69</c:v>
                </c:pt>
                <c:pt idx="5437">
                  <c:v>0.5</c:v>
                </c:pt>
                <c:pt idx="5438">
                  <c:v>0.44</c:v>
                </c:pt>
                <c:pt idx="5439">
                  <c:v>0.45</c:v>
                </c:pt>
                <c:pt idx="5440">
                  <c:v>0.23</c:v>
                </c:pt>
                <c:pt idx="5441">
                  <c:v>0.26</c:v>
                </c:pt>
                <c:pt idx="5442">
                  <c:v>0.23</c:v>
                </c:pt>
                <c:pt idx="5443">
                  <c:v>0.47</c:v>
                </c:pt>
                <c:pt idx="5444">
                  <c:v>0.57999999999999996</c:v>
                </c:pt>
                <c:pt idx="5445">
                  <c:v>0.44</c:v>
                </c:pt>
                <c:pt idx="5446">
                  <c:v>0.43</c:v>
                </c:pt>
                <c:pt idx="5447">
                  <c:v>0.49</c:v>
                </c:pt>
                <c:pt idx="5448">
                  <c:v>0.48</c:v>
                </c:pt>
                <c:pt idx="5449">
                  <c:v>0.44</c:v>
                </c:pt>
                <c:pt idx="5450">
                  <c:v>0.53</c:v>
                </c:pt>
                <c:pt idx="5451">
                  <c:v>0.56999999999999995</c:v>
                </c:pt>
                <c:pt idx="5452">
                  <c:v>0.51</c:v>
                </c:pt>
                <c:pt idx="5453">
                  <c:v>0.78</c:v>
                </c:pt>
                <c:pt idx="5454">
                  <c:v>0.86</c:v>
                </c:pt>
                <c:pt idx="5455">
                  <c:v>0.81</c:v>
                </c:pt>
                <c:pt idx="5456">
                  <c:v>0.74</c:v>
                </c:pt>
                <c:pt idx="5457">
                  <c:v>0.73</c:v>
                </c:pt>
                <c:pt idx="5458">
                  <c:v>0.56999999999999995</c:v>
                </c:pt>
                <c:pt idx="5459">
                  <c:v>0.26</c:v>
                </c:pt>
                <c:pt idx="5460">
                  <c:v>0.53</c:v>
                </c:pt>
                <c:pt idx="5461">
                  <c:v>0.2</c:v>
                </c:pt>
                <c:pt idx="5466">
                  <c:v>0.5</c:v>
                </c:pt>
                <c:pt idx="5467">
                  <c:v>0.7</c:v>
                </c:pt>
                <c:pt idx="5468">
                  <c:v>0.76</c:v>
                </c:pt>
                <c:pt idx="5469">
                  <c:v>0.55000000000000004</c:v>
                </c:pt>
                <c:pt idx="5470">
                  <c:v>0.54</c:v>
                </c:pt>
                <c:pt idx="5471">
                  <c:v>0.38</c:v>
                </c:pt>
                <c:pt idx="5472">
                  <c:v>0.36</c:v>
                </c:pt>
                <c:pt idx="5473">
                  <c:v>0.39</c:v>
                </c:pt>
                <c:pt idx="5474">
                  <c:v>0.41</c:v>
                </c:pt>
                <c:pt idx="5475">
                  <c:v>0.41</c:v>
                </c:pt>
                <c:pt idx="5476">
                  <c:v>0.48</c:v>
                </c:pt>
                <c:pt idx="5477">
                  <c:v>0.61</c:v>
                </c:pt>
                <c:pt idx="5478">
                  <c:v>0.7</c:v>
                </c:pt>
                <c:pt idx="5479">
                  <c:v>0.65</c:v>
                </c:pt>
                <c:pt idx="5480">
                  <c:v>0.6</c:v>
                </c:pt>
                <c:pt idx="5481">
                  <c:v>0.6</c:v>
                </c:pt>
                <c:pt idx="5482">
                  <c:v>0.57999999999999996</c:v>
                </c:pt>
                <c:pt idx="5483">
                  <c:v>0.27</c:v>
                </c:pt>
                <c:pt idx="5484">
                  <c:v>0.31</c:v>
                </c:pt>
                <c:pt idx="5485">
                  <c:v>0.3</c:v>
                </c:pt>
                <c:pt idx="5486">
                  <c:v>0.4</c:v>
                </c:pt>
                <c:pt idx="5487">
                  <c:v>0.36</c:v>
                </c:pt>
                <c:pt idx="5488">
                  <c:v>0.37</c:v>
                </c:pt>
                <c:pt idx="5489">
                  <c:v>0.34</c:v>
                </c:pt>
                <c:pt idx="5490">
                  <c:v>0.36</c:v>
                </c:pt>
                <c:pt idx="5491">
                  <c:v>0.34</c:v>
                </c:pt>
                <c:pt idx="5492">
                  <c:v>0.32</c:v>
                </c:pt>
                <c:pt idx="5493">
                  <c:v>0.3</c:v>
                </c:pt>
                <c:pt idx="5494">
                  <c:v>0.4</c:v>
                </c:pt>
                <c:pt idx="5495">
                  <c:v>0.43</c:v>
                </c:pt>
                <c:pt idx="5496">
                  <c:v>0.45</c:v>
                </c:pt>
                <c:pt idx="5497">
                  <c:v>0.41</c:v>
                </c:pt>
                <c:pt idx="5498">
                  <c:v>0.37</c:v>
                </c:pt>
                <c:pt idx="5499">
                  <c:v>0.4</c:v>
                </c:pt>
                <c:pt idx="5500">
                  <c:v>0.41</c:v>
                </c:pt>
                <c:pt idx="5501">
                  <c:v>0.42</c:v>
                </c:pt>
                <c:pt idx="5502">
                  <c:v>0.42</c:v>
                </c:pt>
                <c:pt idx="5503">
                  <c:v>0.37</c:v>
                </c:pt>
                <c:pt idx="5504">
                  <c:v>0.31</c:v>
                </c:pt>
                <c:pt idx="5505">
                  <c:v>0.27</c:v>
                </c:pt>
                <c:pt idx="5506">
                  <c:v>0.22</c:v>
                </c:pt>
                <c:pt idx="5507">
                  <c:v>0.19</c:v>
                </c:pt>
                <c:pt idx="5508">
                  <c:v>0.21</c:v>
                </c:pt>
                <c:pt idx="5509">
                  <c:v>0.24</c:v>
                </c:pt>
                <c:pt idx="5510">
                  <c:v>0.24</c:v>
                </c:pt>
                <c:pt idx="5511">
                  <c:v>0.26</c:v>
                </c:pt>
                <c:pt idx="5512">
                  <c:v>0.27</c:v>
                </c:pt>
                <c:pt idx="5513">
                  <c:v>0.22</c:v>
                </c:pt>
                <c:pt idx="5514">
                  <c:v>0.24</c:v>
                </c:pt>
                <c:pt idx="5515">
                  <c:v>0.33</c:v>
                </c:pt>
                <c:pt idx="5516">
                  <c:v>0.31</c:v>
                </c:pt>
                <c:pt idx="5517">
                  <c:v>0.33</c:v>
                </c:pt>
                <c:pt idx="5518">
                  <c:v>0.31</c:v>
                </c:pt>
                <c:pt idx="5519">
                  <c:v>0.34</c:v>
                </c:pt>
                <c:pt idx="5520">
                  <c:v>0.41</c:v>
                </c:pt>
                <c:pt idx="5521">
                  <c:v>0.36</c:v>
                </c:pt>
                <c:pt idx="5522">
                  <c:v>0.46</c:v>
                </c:pt>
                <c:pt idx="5523">
                  <c:v>0.56999999999999995</c:v>
                </c:pt>
                <c:pt idx="5524">
                  <c:v>0.57999999999999996</c:v>
                </c:pt>
                <c:pt idx="5525">
                  <c:v>0.16</c:v>
                </c:pt>
                <c:pt idx="5526">
                  <c:v>0.01</c:v>
                </c:pt>
                <c:pt idx="5527">
                  <c:v>0.33</c:v>
                </c:pt>
                <c:pt idx="5528">
                  <c:v>0.31</c:v>
                </c:pt>
                <c:pt idx="5529">
                  <c:v>0.28000000000000003</c:v>
                </c:pt>
                <c:pt idx="5530">
                  <c:v>0.43</c:v>
                </c:pt>
                <c:pt idx="5531">
                  <c:v>1.01</c:v>
                </c:pt>
                <c:pt idx="5532">
                  <c:v>1.28</c:v>
                </c:pt>
                <c:pt idx="5533">
                  <c:v>1.27</c:v>
                </c:pt>
                <c:pt idx="5534">
                  <c:v>1.01</c:v>
                </c:pt>
                <c:pt idx="5535">
                  <c:v>1.19</c:v>
                </c:pt>
                <c:pt idx="5536">
                  <c:v>0.56999999999999995</c:v>
                </c:pt>
                <c:pt idx="5537">
                  <c:v>0.5</c:v>
                </c:pt>
                <c:pt idx="5538">
                  <c:v>0.4</c:v>
                </c:pt>
                <c:pt idx="5539">
                  <c:v>0.43</c:v>
                </c:pt>
                <c:pt idx="5540">
                  <c:v>0.66</c:v>
                </c:pt>
                <c:pt idx="5541">
                  <c:v>0.64</c:v>
                </c:pt>
                <c:pt idx="5542">
                  <c:v>0.64</c:v>
                </c:pt>
                <c:pt idx="5543">
                  <c:v>0.55000000000000004</c:v>
                </c:pt>
                <c:pt idx="5544">
                  <c:v>0.6</c:v>
                </c:pt>
                <c:pt idx="5545">
                  <c:v>0.57999999999999996</c:v>
                </c:pt>
                <c:pt idx="5546">
                  <c:v>0.57999999999999996</c:v>
                </c:pt>
                <c:pt idx="5547">
                  <c:v>0.55000000000000004</c:v>
                </c:pt>
                <c:pt idx="5548">
                  <c:v>0.63</c:v>
                </c:pt>
                <c:pt idx="5549">
                  <c:v>0.62</c:v>
                </c:pt>
                <c:pt idx="5550">
                  <c:v>0.72</c:v>
                </c:pt>
                <c:pt idx="5551">
                  <c:v>0.64</c:v>
                </c:pt>
                <c:pt idx="5552">
                  <c:v>0.66</c:v>
                </c:pt>
                <c:pt idx="5553">
                  <c:v>0.66</c:v>
                </c:pt>
                <c:pt idx="5554">
                  <c:v>0.67</c:v>
                </c:pt>
                <c:pt idx="5555">
                  <c:v>0.64</c:v>
                </c:pt>
                <c:pt idx="5556">
                  <c:v>0.62</c:v>
                </c:pt>
                <c:pt idx="5557">
                  <c:v>0.59</c:v>
                </c:pt>
                <c:pt idx="5558">
                  <c:v>0.49</c:v>
                </c:pt>
                <c:pt idx="5559">
                  <c:v>1.1100000000000001</c:v>
                </c:pt>
                <c:pt idx="5560">
                  <c:v>0.1</c:v>
                </c:pt>
                <c:pt idx="5561">
                  <c:v>0.1</c:v>
                </c:pt>
                <c:pt idx="5562">
                  <c:v>0.23</c:v>
                </c:pt>
                <c:pt idx="5563">
                  <c:v>0.39</c:v>
                </c:pt>
                <c:pt idx="5564">
                  <c:v>0.84</c:v>
                </c:pt>
                <c:pt idx="5565">
                  <c:v>0.95</c:v>
                </c:pt>
                <c:pt idx="5566">
                  <c:v>0.54</c:v>
                </c:pt>
                <c:pt idx="5567">
                  <c:v>0.43</c:v>
                </c:pt>
                <c:pt idx="5568">
                  <c:v>0.78</c:v>
                </c:pt>
                <c:pt idx="5569">
                  <c:v>0.48</c:v>
                </c:pt>
                <c:pt idx="5570">
                  <c:v>0.76</c:v>
                </c:pt>
                <c:pt idx="5571">
                  <c:v>0.46</c:v>
                </c:pt>
                <c:pt idx="5572">
                  <c:v>0.7</c:v>
                </c:pt>
                <c:pt idx="5573">
                  <c:v>0.38</c:v>
                </c:pt>
                <c:pt idx="5574">
                  <c:v>0.57999999999999996</c:v>
                </c:pt>
                <c:pt idx="5575">
                  <c:v>0.37</c:v>
                </c:pt>
                <c:pt idx="5576">
                  <c:v>0.85</c:v>
                </c:pt>
                <c:pt idx="5577">
                  <c:v>0.38</c:v>
                </c:pt>
                <c:pt idx="5578">
                  <c:v>0.55000000000000004</c:v>
                </c:pt>
                <c:pt idx="5579">
                  <c:v>0.31</c:v>
                </c:pt>
                <c:pt idx="5580">
                  <c:v>0.27</c:v>
                </c:pt>
                <c:pt idx="5581">
                  <c:v>0.25</c:v>
                </c:pt>
                <c:pt idx="5582">
                  <c:v>0.42</c:v>
                </c:pt>
                <c:pt idx="5583">
                  <c:v>0.66</c:v>
                </c:pt>
                <c:pt idx="5584">
                  <c:v>0.22</c:v>
                </c:pt>
                <c:pt idx="5585">
                  <c:v>0.51</c:v>
                </c:pt>
                <c:pt idx="5586">
                  <c:v>0.69</c:v>
                </c:pt>
                <c:pt idx="5587">
                  <c:v>7.0000000000000007E-2</c:v>
                </c:pt>
                <c:pt idx="5588">
                  <c:v>0.54</c:v>
                </c:pt>
                <c:pt idx="5589">
                  <c:v>0.16</c:v>
                </c:pt>
                <c:pt idx="5590">
                  <c:v>0.62</c:v>
                </c:pt>
                <c:pt idx="5591">
                  <c:v>0.49</c:v>
                </c:pt>
                <c:pt idx="5592">
                  <c:v>0.32</c:v>
                </c:pt>
                <c:pt idx="5593">
                  <c:v>0.48</c:v>
                </c:pt>
                <c:pt idx="5594">
                  <c:v>0.14000000000000001</c:v>
                </c:pt>
                <c:pt idx="5595">
                  <c:v>0.48</c:v>
                </c:pt>
                <c:pt idx="5596">
                  <c:v>0.49</c:v>
                </c:pt>
                <c:pt idx="5597">
                  <c:v>0.26</c:v>
                </c:pt>
                <c:pt idx="5598">
                  <c:v>0.41</c:v>
                </c:pt>
                <c:pt idx="5599">
                  <c:v>0.25</c:v>
                </c:pt>
                <c:pt idx="5600">
                  <c:v>0.6</c:v>
                </c:pt>
                <c:pt idx="5601">
                  <c:v>0.61</c:v>
                </c:pt>
                <c:pt idx="5602">
                  <c:v>0.88</c:v>
                </c:pt>
                <c:pt idx="5603">
                  <c:v>1.06</c:v>
                </c:pt>
                <c:pt idx="5604">
                  <c:v>1.1100000000000001</c:v>
                </c:pt>
                <c:pt idx="5605">
                  <c:v>1.26</c:v>
                </c:pt>
                <c:pt idx="5606">
                  <c:v>1.31</c:v>
                </c:pt>
                <c:pt idx="5607">
                  <c:v>0.63</c:v>
                </c:pt>
                <c:pt idx="5608">
                  <c:v>0.72</c:v>
                </c:pt>
                <c:pt idx="5609">
                  <c:v>0.49</c:v>
                </c:pt>
                <c:pt idx="5610">
                  <c:v>0.55000000000000004</c:v>
                </c:pt>
                <c:pt idx="5611">
                  <c:v>0.56999999999999995</c:v>
                </c:pt>
                <c:pt idx="5612">
                  <c:v>0.66</c:v>
                </c:pt>
                <c:pt idx="5613">
                  <c:v>0.34</c:v>
                </c:pt>
                <c:pt idx="5614">
                  <c:v>0.36</c:v>
                </c:pt>
                <c:pt idx="5615">
                  <c:v>0.45</c:v>
                </c:pt>
                <c:pt idx="5616">
                  <c:v>0.4</c:v>
                </c:pt>
                <c:pt idx="5617">
                  <c:v>0.24</c:v>
                </c:pt>
                <c:pt idx="5618">
                  <c:v>0.23</c:v>
                </c:pt>
                <c:pt idx="5619">
                  <c:v>0.18</c:v>
                </c:pt>
                <c:pt idx="5620">
                  <c:v>0.2</c:v>
                </c:pt>
                <c:pt idx="5621">
                  <c:v>0.15</c:v>
                </c:pt>
                <c:pt idx="5622">
                  <c:v>0.12</c:v>
                </c:pt>
                <c:pt idx="5623">
                  <c:v>0.35</c:v>
                </c:pt>
                <c:pt idx="5624">
                  <c:v>0.43</c:v>
                </c:pt>
                <c:pt idx="5625">
                  <c:v>0.39</c:v>
                </c:pt>
                <c:pt idx="5626">
                  <c:v>0.53</c:v>
                </c:pt>
                <c:pt idx="5627">
                  <c:v>0.39</c:v>
                </c:pt>
                <c:pt idx="5628">
                  <c:v>0.54</c:v>
                </c:pt>
                <c:pt idx="5629">
                  <c:v>0.5</c:v>
                </c:pt>
                <c:pt idx="5630">
                  <c:v>0.44</c:v>
                </c:pt>
                <c:pt idx="5631">
                  <c:v>0.36</c:v>
                </c:pt>
                <c:pt idx="5632">
                  <c:v>1.25</c:v>
                </c:pt>
                <c:pt idx="5633">
                  <c:v>1.25</c:v>
                </c:pt>
                <c:pt idx="5634">
                  <c:v>0.61</c:v>
                </c:pt>
                <c:pt idx="5635">
                  <c:v>0.53</c:v>
                </c:pt>
                <c:pt idx="5636">
                  <c:v>0.72</c:v>
                </c:pt>
                <c:pt idx="5637">
                  <c:v>0.87</c:v>
                </c:pt>
                <c:pt idx="5638">
                  <c:v>0.81</c:v>
                </c:pt>
                <c:pt idx="5639">
                  <c:v>0.8</c:v>
                </c:pt>
                <c:pt idx="5640">
                  <c:v>0.76</c:v>
                </c:pt>
                <c:pt idx="5641">
                  <c:v>0.78</c:v>
                </c:pt>
                <c:pt idx="5642">
                  <c:v>0.63</c:v>
                </c:pt>
                <c:pt idx="5643">
                  <c:v>0.54</c:v>
                </c:pt>
                <c:pt idx="5644">
                  <c:v>0.66</c:v>
                </c:pt>
                <c:pt idx="5645">
                  <c:v>0.67</c:v>
                </c:pt>
                <c:pt idx="5646">
                  <c:v>0.6</c:v>
                </c:pt>
                <c:pt idx="5647">
                  <c:v>0.56000000000000005</c:v>
                </c:pt>
                <c:pt idx="5648">
                  <c:v>0.48</c:v>
                </c:pt>
                <c:pt idx="5649">
                  <c:v>0.35</c:v>
                </c:pt>
                <c:pt idx="5650">
                  <c:v>0.35</c:v>
                </c:pt>
                <c:pt idx="5651">
                  <c:v>0.34</c:v>
                </c:pt>
                <c:pt idx="5652">
                  <c:v>0.32</c:v>
                </c:pt>
                <c:pt idx="5653">
                  <c:v>0.45</c:v>
                </c:pt>
                <c:pt idx="5654">
                  <c:v>0.44</c:v>
                </c:pt>
                <c:pt idx="5655">
                  <c:v>0.47</c:v>
                </c:pt>
                <c:pt idx="5656">
                  <c:v>0.65</c:v>
                </c:pt>
                <c:pt idx="5657">
                  <c:v>0.61</c:v>
                </c:pt>
                <c:pt idx="5658">
                  <c:v>0.66</c:v>
                </c:pt>
                <c:pt idx="5659">
                  <c:v>0.6</c:v>
                </c:pt>
                <c:pt idx="5660">
                  <c:v>0.79</c:v>
                </c:pt>
                <c:pt idx="5661">
                  <c:v>0.75</c:v>
                </c:pt>
                <c:pt idx="5662">
                  <c:v>0.77</c:v>
                </c:pt>
                <c:pt idx="5663">
                  <c:v>0.74</c:v>
                </c:pt>
                <c:pt idx="5664">
                  <c:v>0.64</c:v>
                </c:pt>
                <c:pt idx="5665">
                  <c:v>0.56999999999999995</c:v>
                </c:pt>
                <c:pt idx="5666">
                  <c:v>0.36</c:v>
                </c:pt>
                <c:pt idx="5667">
                  <c:v>0.67</c:v>
                </c:pt>
                <c:pt idx="5668">
                  <c:v>0.77</c:v>
                </c:pt>
                <c:pt idx="5669">
                  <c:v>0.64</c:v>
                </c:pt>
                <c:pt idx="5670">
                  <c:v>0.6</c:v>
                </c:pt>
                <c:pt idx="5671">
                  <c:v>0.6</c:v>
                </c:pt>
                <c:pt idx="5672">
                  <c:v>0.48</c:v>
                </c:pt>
                <c:pt idx="5673">
                  <c:v>0.31</c:v>
                </c:pt>
                <c:pt idx="5674">
                  <c:v>0.24</c:v>
                </c:pt>
                <c:pt idx="5675">
                  <c:v>0.25</c:v>
                </c:pt>
                <c:pt idx="5676">
                  <c:v>0.21</c:v>
                </c:pt>
                <c:pt idx="5677">
                  <c:v>0.17</c:v>
                </c:pt>
                <c:pt idx="5678">
                  <c:v>0.44</c:v>
                </c:pt>
                <c:pt idx="5679">
                  <c:v>0.45</c:v>
                </c:pt>
                <c:pt idx="5680">
                  <c:v>0.4</c:v>
                </c:pt>
                <c:pt idx="5681">
                  <c:v>0.7</c:v>
                </c:pt>
                <c:pt idx="5682">
                  <c:v>0.74</c:v>
                </c:pt>
                <c:pt idx="5683">
                  <c:v>0.65</c:v>
                </c:pt>
                <c:pt idx="5684">
                  <c:v>0.67</c:v>
                </c:pt>
                <c:pt idx="5685">
                  <c:v>0.69</c:v>
                </c:pt>
                <c:pt idx="5686">
                  <c:v>0.78</c:v>
                </c:pt>
                <c:pt idx="5687">
                  <c:v>0.73</c:v>
                </c:pt>
                <c:pt idx="5688">
                  <c:v>0.56999999999999995</c:v>
                </c:pt>
                <c:pt idx="5689">
                  <c:v>0.52</c:v>
                </c:pt>
                <c:pt idx="5690">
                  <c:v>0.48</c:v>
                </c:pt>
                <c:pt idx="5691">
                  <c:v>0.45</c:v>
                </c:pt>
                <c:pt idx="5692">
                  <c:v>0.54</c:v>
                </c:pt>
                <c:pt idx="5693">
                  <c:v>0.53</c:v>
                </c:pt>
                <c:pt idx="5694">
                  <c:v>0.67</c:v>
                </c:pt>
                <c:pt idx="5695">
                  <c:v>0.68</c:v>
                </c:pt>
                <c:pt idx="5696">
                  <c:v>0.71</c:v>
                </c:pt>
                <c:pt idx="5697">
                  <c:v>0.57999999999999996</c:v>
                </c:pt>
                <c:pt idx="5698">
                  <c:v>0.59</c:v>
                </c:pt>
                <c:pt idx="5699">
                  <c:v>0.53</c:v>
                </c:pt>
                <c:pt idx="5700">
                  <c:v>0.52</c:v>
                </c:pt>
                <c:pt idx="5701">
                  <c:v>0.95</c:v>
                </c:pt>
                <c:pt idx="5702">
                  <c:v>0.77</c:v>
                </c:pt>
                <c:pt idx="5703">
                  <c:v>0.49</c:v>
                </c:pt>
                <c:pt idx="5704">
                  <c:v>0.24</c:v>
                </c:pt>
                <c:pt idx="5705">
                  <c:v>0.3</c:v>
                </c:pt>
                <c:pt idx="5706">
                  <c:v>0.62</c:v>
                </c:pt>
                <c:pt idx="5707">
                  <c:v>0.46</c:v>
                </c:pt>
                <c:pt idx="5708">
                  <c:v>0.36</c:v>
                </c:pt>
                <c:pt idx="5709">
                  <c:v>0.39</c:v>
                </c:pt>
                <c:pt idx="5710">
                  <c:v>0.53</c:v>
                </c:pt>
                <c:pt idx="5711">
                  <c:v>0.54</c:v>
                </c:pt>
                <c:pt idx="5712">
                  <c:v>0.48</c:v>
                </c:pt>
                <c:pt idx="5713">
                  <c:v>0.5</c:v>
                </c:pt>
                <c:pt idx="5714">
                  <c:v>0.52</c:v>
                </c:pt>
                <c:pt idx="5715">
                  <c:v>0.52</c:v>
                </c:pt>
                <c:pt idx="5716">
                  <c:v>0.51</c:v>
                </c:pt>
                <c:pt idx="5717">
                  <c:v>0.45</c:v>
                </c:pt>
                <c:pt idx="5718">
                  <c:v>0.47</c:v>
                </c:pt>
                <c:pt idx="5719">
                  <c:v>0.43</c:v>
                </c:pt>
                <c:pt idx="5720">
                  <c:v>0.44</c:v>
                </c:pt>
                <c:pt idx="5721">
                  <c:v>0.54</c:v>
                </c:pt>
                <c:pt idx="5722">
                  <c:v>0.46</c:v>
                </c:pt>
                <c:pt idx="5723">
                  <c:v>0.44</c:v>
                </c:pt>
                <c:pt idx="5724">
                  <c:v>0.43</c:v>
                </c:pt>
                <c:pt idx="5725">
                  <c:v>0.46</c:v>
                </c:pt>
                <c:pt idx="5726">
                  <c:v>0.48</c:v>
                </c:pt>
                <c:pt idx="5727">
                  <c:v>0.42</c:v>
                </c:pt>
                <c:pt idx="5728">
                  <c:v>0.48</c:v>
                </c:pt>
                <c:pt idx="5729">
                  <c:v>0.45</c:v>
                </c:pt>
                <c:pt idx="5730">
                  <c:v>0.5</c:v>
                </c:pt>
                <c:pt idx="5731">
                  <c:v>0.49</c:v>
                </c:pt>
                <c:pt idx="5732">
                  <c:v>0.53</c:v>
                </c:pt>
                <c:pt idx="5733">
                  <c:v>0.46</c:v>
                </c:pt>
                <c:pt idx="5734">
                  <c:v>0.45</c:v>
                </c:pt>
                <c:pt idx="5735">
                  <c:v>0.47</c:v>
                </c:pt>
                <c:pt idx="5736">
                  <c:v>0.44</c:v>
                </c:pt>
                <c:pt idx="5737">
                  <c:v>0.36</c:v>
                </c:pt>
                <c:pt idx="5738">
                  <c:v>0.43</c:v>
                </c:pt>
                <c:pt idx="5739">
                  <c:v>0.41</c:v>
                </c:pt>
                <c:pt idx="5740">
                  <c:v>0.38</c:v>
                </c:pt>
                <c:pt idx="5741">
                  <c:v>0.36</c:v>
                </c:pt>
                <c:pt idx="5742">
                  <c:v>0.28000000000000003</c:v>
                </c:pt>
                <c:pt idx="5743">
                  <c:v>0.34</c:v>
                </c:pt>
                <c:pt idx="5744">
                  <c:v>0.41</c:v>
                </c:pt>
                <c:pt idx="5745">
                  <c:v>0.57999999999999996</c:v>
                </c:pt>
                <c:pt idx="5746">
                  <c:v>0.54</c:v>
                </c:pt>
                <c:pt idx="5747">
                  <c:v>0.53</c:v>
                </c:pt>
                <c:pt idx="5748">
                  <c:v>0.46</c:v>
                </c:pt>
                <c:pt idx="5749">
                  <c:v>0.41</c:v>
                </c:pt>
                <c:pt idx="5750">
                  <c:v>0.41</c:v>
                </c:pt>
                <c:pt idx="5751">
                  <c:v>0.44</c:v>
                </c:pt>
                <c:pt idx="5752">
                  <c:v>0.59</c:v>
                </c:pt>
                <c:pt idx="5753">
                  <c:v>0.57999999999999996</c:v>
                </c:pt>
                <c:pt idx="5754">
                  <c:v>0.38</c:v>
                </c:pt>
                <c:pt idx="5755">
                  <c:v>0.4</c:v>
                </c:pt>
                <c:pt idx="5756">
                  <c:v>0.44</c:v>
                </c:pt>
                <c:pt idx="5757">
                  <c:v>0.44</c:v>
                </c:pt>
                <c:pt idx="5758">
                  <c:v>0.4</c:v>
                </c:pt>
                <c:pt idx="5759">
                  <c:v>0.37</c:v>
                </c:pt>
                <c:pt idx="5760">
                  <c:v>0.32</c:v>
                </c:pt>
                <c:pt idx="5761">
                  <c:v>0.32</c:v>
                </c:pt>
                <c:pt idx="5762">
                  <c:v>0.35</c:v>
                </c:pt>
                <c:pt idx="5763">
                  <c:v>0.33</c:v>
                </c:pt>
                <c:pt idx="5764">
                  <c:v>0.4</c:v>
                </c:pt>
                <c:pt idx="5765">
                  <c:v>0.39</c:v>
                </c:pt>
                <c:pt idx="5766">
                  <c:v>0.41</c:v>
                </c:pt>
                <c:pt idx="5767">
                  <c:v>0.53</c:v>
                </c:pt>
                <c:pt idx="5768">
                  <c:v>0.55000000000000004</c:v>
                </c:pt>
                <c:pt idx="5769">
                  <c:v>0.46</c:v>
                </c:pt>
                <c:pt idx="5770">
                  <c:v>0.35</c:v>
                </c:pt>
                <c:pt idx="5771">
                  <c:v>0.25</c:v>
                </c:pt>
                <c:pt idx="5772">
                  <c:v>0.38</c:v>
                </c:pt>
                <c:pt idx="5773">
                  <c:v>0.61</c:v>
                </c:pt>
                <c:pt idx="5774">
                  <c:v>0.54</c:v>
                </c:pt>
                <c:pt idx="5775">
                  <c:v>0.46</c:v>
                </c:pt>
                <c:pt idx="5776">
                  <c:v>0.52</c:v>
                </c:pt>
                <c:pt idx="5777">
                  <c:v>0.5</c:v>
                </c:pt>
                <c:pt idx="5778">
                  <c:v>0.47</c:v>
                </c:pt>
                <c:pt idx="5779">
                  <c:v>0.49</c:v>
                </c:pt>
                <c:pt idx="5780">
                  <c:v>0.46</c:v>
                </c:pt>
                <c:pt idx="5781">
                  <c:v>0.47</c:v>
                </c:pt>
                <c:pt idx="5782">
                  <c:v>0.41</c:v>
                </c:pt>
                <c:pt idx="5783">
                  <c:v>0.39</c:v>
                </c:pt>
                <c:pt idx="5784">
                  <c:v>0.45</c:v>
                </c:pt>
                <c:pt idx="5785">
                  <c:v>0.43</c:v>
                </c:pt>
                <c:pt idx="5786">
                  <c:v>0.41</c:v>
                </c:pt>
                <c:pt idx="5787">
                  <c:v>0.42</c:v>
                </c:pt>
                <c:pt idx="5788">
                  <c:v>0.44</c:v>
                </c:pt>
                <c:pt idx="5789">
                  <c:v>0.45</c:v>
                </c:pt>
                <c:pt idx="5790">
                  <c:v>0.32</c:v>
                </c:pt>
                <c:pt idx="5791">
                  <c:v>0.33</c:v>
                </c:pt>
                <c:pt idx="5792">
                  <c:v>0.37</c:v>
                </c:pt>
                <c:pt idx="5793">
                  <c:v>0.44</c:v>
                </c:pt>
                <c:pt idx="5794">
                  <c:v>0.47</c:v>
                </c:pt>
                <c:pt idx="5795">
                  <c:v>0.37</c:v>
                </c:pt>
                <c:pt idx="5796">
                  <c:v>0.33</c:v>
                </c:pt>
                <c:pt idx="5797">
                  <c:v>0.3</c:v>
                </c:pt>
                <c:pt idx="5798">
                  <c:v>0.33</c:v>
                </c:pt>
                <c:pt idx="5799">
                  <c:v>0.28000000000000003</c:v>
                </c:pt>
                <c:pt idx="5800">
                  <c:v>0.28999999999999998</c:v>
                </c:pt>
                <c:pt idx="5801">
                  <c:v>0.46</c:v>
                </c:pt>
                <c:pt idx="5802">
                  <c:v>0.19</c:v>
                </c:pt>
                <c:pt idx="5803">
                  <c:v>0.18</c:v>
                </c:pt>
                <c:pt idx="5804">
                  <c:v>0.28000000000000003</c:v>
                </c:pt>
                <c:pt idx="5805">
                  <c:v>0.15</c:v>
                </c:pt>
                <c:pt idx="5806">
                  <c:v>0.18</c:v>
                </c:pt>
                <c:pt idx="5807">
                  <c:v>0.45</c:v>
                </c:pt>
                <c:pt idx="5808">
                  <c:v>0.83</c:v>
                </c:pt>
                <c:pt idx="5809">
                  <c:v>0.71</c:v>
                </c:pt>
                <c:pt idx="5810">
                  <c:v>0.57999999999999996</c:v>
                </c:pt>
                <c:pt idx="5811">
                  <c:v>0.62</c:v>
                </c:pt>
                <c:pt idx="5812">
                  <c:v>0.56999999999999995</c:v>
                </c:pt>
                <c:pt idx="5813">
                  <c:v>0.61</c:v>
                </c:pt>
                <c:pt idx="5814">
                  <c:v>0.38</c:v>
                </c:pt>
                <c:pt idx="5815">
                  <c:v>0.22</c:v>
                </c:pt>
                <c:pt idx="5816">
                  <c:v>0.22</c:v>
                </c:pt>
                <c:pt idx="5817">
                  <c:v>0.25</c:v>
                </c:pt>
                <c:pt idx="5818">
                  <c:v>0.26</c:v>
                </c:pt>
                <c:pt idx="5819">
                  <c:v>0.28000000000000003</c:v>
                </c:pt>
                <c:pt idx="5820">
                  <c:v>0.31</c:v>
                </c:pt>
                <c:pt idx="5821">
                  <c:v>0.36</c:v>
                </c:pt>
                <c:pt idx="5822">
                  <c:v>0.43</c:v>
                </c:pt>
                <c:pt idx="5823">
                  <c:v>0.47</c:v>
                </c:pt>
                <c:pt idx="5824">
                  <c:v>0.45</c:v>
                </c:pt>
                <c:pt idx="5825">
                  <c:v>0.63</c:v>
                </c:pt>
                <c:pt idx="5826">
                  <c:v>0.64</c:v>
                </c:pt>
                <c:pt idx="5827">
                  <c:v>0.56000000000000005</c:v>
                </c:pt>
                <c:pt idx="5828">
                  <c:v>0.34</c:v>
                </c:pt>
                <c:pt idx="5829">
                  <c:v>0.47</c:v>
                </c:pt>
                <c:pt idx="5830">
                  <c:v>0.42</c:v>
                </c:pt>
                <c:pt idx="5831">
                  <c:v>0.35</c:v>
                </c:pt>
                <c:pt idx="5832">
                  <c:v>0.45</c:v>
                </c:pt>
                <c:pt idx="5833">
                  <c:v>0.43</c:v>
                </c:pt>
                <c:pt idx="5834">
                  <c:v>0.44</c:v>
                </c:pt>
                <c:pt idx="5835">
                  <c:v>0.49</c:v>
                </c:pt>
                <c:pt idx="5836">
                  <c:v>0.47</c:v>
                </c:pt>
                <c:pt idx="5837">
                  <c:v>0.56999999999999995</c:v>
                </c:pt>
                <c:pt idx="5838">
                  <c:v>0.55000000000000004</c:v>
                </c:pt>
                <c:pt idx="5839">
                  <c:v>0.5</c:v>
                </c:pt>
                <c:pt idx="5840">
                  <c:v>0.56000000000000005</c:v>
                </c:pt>
                <c:pt idx="5841">
                  <c:v>0.53</c:v>
                </c:pt>
                <c:pt idx="5842">
                  <c:v>0.47</c:v>
                </c:pt>
                <c:pt idx="5843">
                  <c:v>0.57999999999999996</c:v>
                </c:pt>
                <c:pt idx="5844">
                  <c:v>0.53</c:v>
                </c:pt>
                <c:pt idx="5845">
                  <c:v>0.41</c:v>
                </c:pt>
                <c:pt idx="5846">
                  <c:v>0.39</c:v>
                </c:pt>
                <c:pt idx="5847">
                  <c:v>0.42</c:v>
                </c:pt>
                <c:pt idx="5848">
                  <c:v>0.43</c:v>
                </c:pt>
                <c:pt idx="5849">
                  <c:v>0.44</c:v>
                </c:pt>
                <c:pt idx="5850">
                  <c:v>0.61</c:v>
                </c:pt>
                <c:pt idx="5851">
                  <c:v>0.49</c:v>
                </c:pt>
                <c:pt idx="5852">
                  <c:v>0.46</c:v>
                </c:pt>
                <c:pt idx="5853">
                  <c:v>0.3</c:v>
                </c:pt>
                <c:pt idx="5854">
                  <c:v>0.31</c:v>
                </c:pt>
                <c:pt idx="5855">
                  <c:v>0.5</c:v>
                </c:pt>
                <c:pt idx="5856">
                  <c:v>0.57999999999999996</c:v>
                </c:pt>
                <c:pt idx="5857">
                  <c:v>0.4</c:v>
                </c:pt>
                <c:pt idx="5858">
                  <c:v>0.33</c:v>
                </c:pt>
                <c:pt idx="5859">
                  <c:v>0.38</c:v>
                </c:pt>
                <c:pt idx="5860">
                  <c:v>0.7</c:v>
                </c:pt>
                <c:pt idx="5861">
                  <c:v>0.52</c:v>
                </c:pt>
                <c:pt idx="5862">
                  <c:v>0.48</c:v>
                </c:pt>
                <c:pt idx="5863">
                  <c:v>0.4</c:v>
                </c:pt>
                <c:pt idx="5864">
                  <c:v>0.36</c:v>
                </c:pt>
                <c:pt idx="5865">
                  <c:v>0.36</c:v>
                </c:pt>
                <c:pt idx="5866">
                  <c:v>0.44</c:v>
                </c:pt>
                <c:pt idx="5867">
                  <c:v>0.4</c:v>
                </c:pt>
                <c:pt idx="5868">
                  <c:v>0.5</c:v>
                </c:pt>
                <c:pt idx="5869">
                  <c:v>0.55000000000000004</c:v>
                </c:pt>
                <c:pt idx="5870">
                  <c:v>0.64</c:v>
                </c:pt>
                <c:pt idx="5871">
                  <c:v>0.64</c:v>
                </c:pt>
                <c:pt idx="5872">
                  <c:v>0.52</c:v>
                </c:pt>
                <c:pt idx="5873">
                  <c:v>0.51</c:v>
                </c:pt>
                <c:pt idx="5874">
                  <c:v>0.34</c:v>
                </c:pt>
                <c:pt idx="5875">
                  <c:v>0.31</c:v>
                </c:pt>
                <c:pt idx="5876">
                  <c:v>0.33</c:v>
                </c:pt>
                <c:pt idx="5877">
                  <c:v>0.39</c:v>
                </c:pt>
                <c:pt idx="5878">
                  <c:v>0.35</c:v>
                </c:pt>
                <c:pt idx="5879">
                  <c:v>0.34</c:v>
                </c:pt>
                <c:pt idx="5880">
                  <c:v>0.41</c:v>
                </c:pt>
                <c:pt idx="5881">
                  <c:v>0.4</c:v>
                </c:pt>
                <c:pt idx="5882">
                  <c:v>0.36</c:v>
                </c:pt>
                <c:pt idx="5883">
                  <c:v>0.37</c:v>
                </c:pt>
                <c:pt idx="5884">
                  <c:v>0.33</c:v>
                </c:pt>
                <c:pt idx="5885">
                  <c:v>0.36</c:v>
                </c:pt>
                <c:pt idx="5886">
                  <c:v>0.35</c:v>
                </c:pt>
                <c:pt idx="5887">
                  <c:v>0.28000000000000003</c:v>
                </c:pt>
                <c:pt idx="5888">
                  <c:v>0.56999999999999995</c:v>
                </c:pt>
                <c:pt idx="5889">
                  <c:v>0.36</c:v>
                </c:pt>
                <c:pt idx="5890">
                  <c:v>0.23</c:v>
                </c:pt>
                <c:pt idx="5891">
                  <c:v>0.28000000000000003</c:v>
                </c:pt>
                <c:pt idx="5892">
                  <c:v>0.37</c:v>
                </c:pt>
                <c:pt idx="5893">
                  <c:v>0.35</c:v>
                </c:pt>
                <c:pt idx="5894">
                  <c:v>0.35</c:v>
                </c:pt>
                <c:pt idx="5895">
                  <c:v>0.34</c:v>
                </c:pt>
                <c:pt idx="5896">
                  <c:v>0.39</c:v>
                </c:pt>
                <c:pt idx="5897">
                  <c:v>0.33</c:v>
                </c:pt>
                <c:pt idx="5898">
                  <c:v>0.31</c:v>
                </c:pt>
                <c:pt idx="5899">
                  <c:v>0.22</c:v>
                </c:pt>
                <c:pt idx="5900">
                  <c:v>0.19</c:v>
                </c:pt>
                <c:pt idx="5901">
                  <c:v>0.14000000000000001</c:v>
                </c:pt>
                <c:pt idx="5902">
                  <c:v>0.16</c:v>
                </c:pt>
                <c:pt idx="5903">
                  <c:v>0.18</c:v>
                </c:pt>
                <c:pt idx="5904">
                  <c:v>0.17</c:v>
                </c:pt>
                <c:pt idx="5905">
                  <c:v>0.16</c:v>
                </c:pt>
                <c:pt idx="5906">
                  <c:v>0.17</c:v>
                </c:pt>
                <c:pt idx="5907">
                  <c:v>0.34</c:v>
                </c:pt>
                <c:pt idx="5908">
                  <c:v>0.27</c:v>
                </c:pt>
                <c:pt idx="5909">
                  <c:v>0.31</c:v>
                </c:pt>
                <c:pt idx="5910">
                  <c:v>0.37</c:v>
                </c:pt>
                <c:pt idx="5911">
                  <c:v>0.47</c:v>
                </c:pt>
                <c:pt idx="5912">
                  <c:v>0.39</c:v>
                </c:pt>
                <c:pt idx="5913">
                  <c:v>0.38</c:v>
                </c:pt>
                <c:pt idx="5914">
                  <c:v>0.28999999999999998</c:v>
                </c:pt>
                <c:pt idx="5915">
                  <c:v>0.28000000000000003</c:v>
                </c:pt>
                <c:pt idx="5916">
                  <c:v>0.28999999999999998</c:v>
                </c:pt>
                <c:pt idx="5917">
                  <c:v>0.44</c:v>
                </c:pt>
                <c:pt idx="5918">
                  <c:v>0.56999999999999995</c:v>
                </c:pt>
                <c:pt idx="5919">
                  <c:v>0.4</c:v>
                </c:pt>
                <c:pt idx="5920">
                  <c:v>0.42</c:v>
                </c:pt>
                <c:pt idx="5921">
                  <c:v>0.37</c:v>
                </c:pt>
                <c:pt idx="5922">
                  <c:v>0.69</c:v>
                </c:pt>
                <c:pt idx="5923">
                  <c:v>0.44</c:v>
                </c:pt>
                <c:pt idx="5924">
                  <c:v>0.56000000000000005</c:v>
                </c:pt>
                <c:pt idx="5925">
                  <c:v>0.49</c:v>
                </c:pt>
                <c:pt idx="5926">
                  <c:v>0.62</c:v>
                </c:pt>
                <c:pt idx="5927">
                  <c:v>0.51</c:v>
                </c:pt>
                <c:pt idx="5928">
                  <c:v>0.56000000000000005</c:v>
                </c:pt>
                <c:pt idx="5929">
                  <c:v>0.64</c:v>
                </c:pt>
                <c:pt idx="5930">
                  <c:v>0.64</c:v>
                </c:pt>
                <c:pt idx="5931">
                  <c:v>0.79</c:v>
                </c:pt>
                <c:pt idx="5932">
                  <c:v>0.56999999999999995</c:v>
                </c:pt>
                <c:pt idx="5933">
                  <c:v>0.6</c:v>
                </c:pt>
                <c:pt idx="5934">
                  <c:v>0.63</c:v>
                </c:pt>
                <c:pt idx="5935">
                  <c:v>0.71</c:v>
                </c:pt>
                <c:pt idx="5936">
                  <c:v>0.61</c:v>
                </c:pt>
                <c:pt idx="5937">
                  <c:v>1.1399999999999999</c:v>
                </c:pt>
                <c:pt idx="5938">
                  <c:v>0.81</c:v>
                </c:pt>
                <c:pt idx="5939">
                  <c:v>0.83</c:v>
                </c:pt>
                <c:pt idx="5940">
                  <c:v>0.77</c:v>
                </c:pt>
                <c:pt idx="5941">
                  <c:v>0.74</c:v>
                </c:pt>
                <c:pt idx="5942">
                  <c:v>0.72</c:v>
                </c:pt>
                <c:pt idx="5943">
                  <c:v>0.65</c:v>
                </c:pt>
                <c:pt idx="5944">
                  <c:v>0.57999999999999996</c:v>
                </c:pt>
                <c:pt idx="5945">
                  <c:v>0.49</c:v>
                </c:pt>
                <c:pt idx="5946">
                  <c:v>0.5</c:v>
                </c:pt>
                <c:pt idx="5947">
                  <c:v>0.51</c:v>
                </c:pt>
                <c:pt idx="5948">
                  <c:v>0.48</c:v>
                </c:pt>
                <c:pt idx="5949">
                  <c:v>0.48</c:v>
                </c:pt>
                <c:pt idx="5950">
                  <c:v>0.48</c:v>
                </c:pt>
                <c:pt idx="5951">
                  <c:v>0.49</c:v>
                </c:pt>
                <c:pt idx="5952">
                  <c:v>0.56000000000000005</c:v>
                </c:pt>
                <c:pt idx="5953">
                  <c:v>0.56000000000000005</c:v>
                </c:pt>
                <c:pt idx="5954">
                  <c:v>0.65</c:v>
                </c:pt>
                <c:pt idx="5955">
                  <c:v>0.49</c:v>
                </c:pt>
                <c:pt idx="5956">
                  <c:v>0.32</c:v>
                </c:pt>
                <c:pt idx="5957">
                  <c:v>0.52</c:v>
                </c:pt>
                <c:pt idx="5958">
                  <c:v>0.46</c:v>
                </c:pt>
                <c:pt idx="5959">
                  <c:v>0.42</c:v>
                </c:pt>
                <c:pt idx="5960">
                  <c:v>0.5</c:v>
                </c:pt>
                <c:pt idx="5961">
                  <c:v>0.47</c:v>
                </c:pt>
                <c:pt idx="5962">
                  <c:v>0.48</c:v>
                </c:pt>
                <c:pt idx="5963">
                  <c:v>0.46</c:v>
                </c:pt>
                <c:pt idx="5964">
                  <c:v>0.42</c:v>
                </c:pt>
                <c:pt idx="5965">
                  <c:v>0.42</c:v>
                </c:pt>
                <c:pt idx="5966">
                  <c:v>0.56999999999999995</c:v>
                </c:pt>
                <c:pt idx="5967">
                  <c:v>0.55000000000000004</c:v>
                </c:pt>
                <c:pt idx="5968">
                  <c:v>0.43</c:v>
                </c:pt>
                <c:pt idx="5969">
                  <c:v>0.52</c:v>
                </c:pt>
                <c:pt idx="5970">
                  <c:v>0.47</c:v>
                </c:pt>
                <c:pt idx="5971">
                  <c:v>0.36</c:v>
                </c:pt>
                <c:pt idx="5972">
                  <c:v>0.3</c:v>
                </c:pt>
                <c:pt idx="5973">
                  <c:v>0.28000000000000003</c:v>
                </c:pt>
                <c:pt idx="5974">
                  <c:v>0.3</c:v>
                </c:pt>
                <c:pt idx="5975">
                  <c:v>0.39</c:v>
                </c:pt>
                <c:pt idx="5976">
                  <c:v>0.45</c:v>
                </c:pt>
                <c:pt idx="5977">
                  <c:v>0.44</c:v>
                </c:pt>
                <c:pt idx="5978">
                  <c:v>0.47</c:v>
                </c:pt>
                <c:pt idx="5979">
                  <c:v>0.19</c:v>
                </c:pt>
                <c:pt idx="5980">
                  <c:v>0.28000000000000003</c:v>
                </c:pt>
                <c:pt idx="5981">
                  <c:v>0.26</c:v>
                </c:pt>
                <c:pt idx="5982">
                  <c:v>0.25</c:v>
                </c:pt>
                <c:pt idx="5983">
                  <c:v>0.19</c:v>
                </c:pt>
                <c:pt idx="5984">
                  <c:v>0.18</c:v>
                </c:pt>
                <c:pt idx="5985">
                  <c:v>0.18</c:v>
                </c:pt>
                <c:pt idx="5986">
                  <c:v>0.21</c:v>
                </c:pt>
                <c:pt idx="5987">
                  <c:v>0.19</c:v>
                </c:pt>
                <c:pt idx="5988">
                  <c:v>0.18</c:v>
                </c:pt>
                <c:pt idx="5989">
                  <c:v>0.15</c:v>
                </c:pt>
                <c:pt idx="5990">
                  <c:v>0.37</c:v>
                </c:pt>
                <c:pt idx="5991">
                  <c:v>0.37</c:v>
                </c:pt>
                <c:pt idx="5992">
                  <c:v>0.65</c:v>
                </c:pt>
                <c:pt idx="5993">
                  <c:v>0.42</c:v>
                </c:pt>
                <c:pt idx="5994">
                  <c:v>0.44</c:v>
                </c:pt>
                <c:pt idx="5995">
                  <c:v>0.4</c:v>
                </c:pt>
                <c:pt idx="5996">
                  <c:v>0.41</c:v>
                </c:pt>
                <c:pt idx="5997">
                  <c:v>0.38</c:v>
                </c:pt>
                <c:pt idx="5998">
                  <c:v>0.3</c:v>
                </c:pt>
                <c:pt idx="5999">
                  <c:v>0.31</c:v>
                </c:pt>
                <c:pt idx="6000">
                  <c:v>0.35</c:v>
                </c:pt>
                <c:pt idx="6001">
                  <c:v>0.38</c:v>
                </c:pt>
                <c:pt idx="6002">
                  <c:v>0.46</c:v>
                </c:pt>
                <c:pt idx="6003">
                  <c:v>0.51</c:v>
                </c:pt>
                <c:pt idx="6004">
                  <c:v>0.47</c:v>
                </c:pt>
                <c:pt idx="6005">
                  <c:v>0.48</c:v>
                </c:pt>
                <c:pt idx="6006">
                  <c:v>0.44</c:v>
                </c:pt>
                <c:pt idx="6007">
                  <c:v>0.32</c:v>
                </c:pt>
                <c:pt idx="6008">
                  <c:v>0.39</c:v>
                </c:pt>
                <c:pt idx="6009">
                  <c:v>0.38</c:v>
                </c:pt>
                <c:pt idx="6010">
                  <c:v>0.36</c:v>
                </c:pt>
                <c:pt idx="6011">
                  <c:v>0.3</c:v>
                </c:pt>
                <c:pt idx="6012">
                  <c:v>0.28000000000000003</c:v>
                </c:pt>
                <c:pt idx="6013">
                  <c:v>0.38</c:v>
                </c:pt>
                <c:pt idx="6014">
                  <c:v>0.34</c:v>
                </c:pt>
                <c:pt idx="6015">
                  <c:v>0.4</c:v>
                </c:pt>
                <c:pt idx="6016">
                  <c:v>0.45</c:v>
                </c:pt>
                <c:pt idx="6017">
                  <c:v>0.46</c:v>
                </c:pt>
                <c:pt idx="6018">
                  <c:v>0.48</c:v>
                </c:pt>
                <c:pt idx="6019">
                  <c:v>0.48</c:v>
                </c:pt>
                <c:pt idx="6020">
                  <c:v>0.51</c:v>
                </c:pt>
                <c:pt idx="6021">
                  <c:v>0.49</c:v>
                </c:pt>
                <c:pt idx="6022">
                  <c:v>0.59</c:v>
                </c:pt>
                <c:pt idx="6023">
                  <c:v>0.76</c:v>
                </c:pt>
                <c:pt idx="6024">
                  <c:v>0.57999999999999996</c:v>
                </c:pt>
                <c:pt idx="6025">
                  <c:v>0.56999999999999995</c:v>
                </c:pt>
                <c:pt idx="6026">
                  <c:v>0.48</c:v>
                </c:pt>
                <c:pt idx="6027">
                  <c:v>0.59</c:v>
                </c:pt>
                <c:pt idx="6028">
                  <c:v>0.54</c:v>
                </c:pt>
                <c:pt idx="6029">
                  <c:v>0.53</c:v>
                </c:pt>
                <c:pt idx="6030">
                  <c:v>0.45</c:v>
                </c:pt>
                <c:pt idx="6031">
                  <c:v>0.4</c:v>
                </c:pt>
                <c:pt idx="6032">
                  <c:v>0.46</c:v>
                </c:pt>
                <c:pt idx="6033">
                  <c:v>0.53</c:v>
                </c:pt>
                <c:pt idx="6034">
                  <c:v>0.53</c:v>
                </c:pt>
                <c:pt idx="6035">
                  <c:v>0.53</c:v>
                </c:pt>
                <c:pt idx="6036">
                  <c:v>0.56000000000000005</c:v>
                </c:pt>
                <c:pt idx="6037">
                  <c:v>0.71</c:v>
                </c:pt>
                <c:pt idx="6038">
                  <c:v>0.71</c:v>
                </c:pt>
                <c:pt idx="6039">
                  <c:v>0.7</c:v>
                </c:pt>
                <c:pt idx="6040">
                  <c:v>0.71</c:v>
                </c:pt>
                <c:pt idx="6041">
                  <c:v>0.57999999999999996</c:v>
                </c:pt>
                <c:pt idx="6042">
                  <c:v>0.37</c:v>
                </c:pt>
                <c:pt idx="6043">
                  <c:v>0.44</c:v>
                </c:pt>
                <c:pt idx="6044">
                  <c:v>0.39</c:v>
                </c:pt>
                <c:pt idx="6045">
                  <c:v>0.26</c:v>
                </c:pt>
                <c:pt idx="6046">
                  <c:v>0.41</c:v>
                </c:pt>
                <c:pt idx="6047">
                  <c:v>0.38</c:v>
                </c:pt>
                <c:pt idx="6048">
                  <c:v>0.41</c:v>
                </c:pt>
                <c:pt idx="6049">
                  <c:v>0.36</c:v>
                </c:pt>
                <c:pt idx="6050">
                  <c:v>0.39</c:v>
                </c:pt>
                <c:pt idx="6051">
                  <c:v>0.39</c:v>
                </c:pt>
                <c:pt idx="6052">
                  <c:v>0.32</c:v>
                </c:pt>
                <c:pt idx="6053">
                  <c:v>0.32</c:v>
                </c:pt>
                <c:pt idx="6054">
                  <c:v>0.31</c:v>
                </c:pt>
                <c:pt idx="6055">
                  <c:v>0.31</c:v>
                </c:pt>
                <c:pt idx="6056">
                  <c:v>0.31</c:v>
                </c:pt>
                <c:pt idx="6057">
                  <c:v>0.3</c:v>
                </c:pt>
                <c:pt idx="6058">
                  <c:v>0.27</c:v>
                </c:pt>
                <c:pt idx="6059">
                  <c:v>0.27</c:v>
                </c:pt>
                <c:pt idx="6060">
                  <c:v>0.28000000000000003</c:v>
                </c:pt>
                <c:pt idx="6061">
                  <c:v>0.42</c:v>
                </c:pt>
                <c:pt idx="6062">
                  <c:v>0.38</c:v>
                </c:pt>
                <c:pt idx="6063">
                  <c:v>0.43</c:v>
                </c:pt>
                <c:pt idx="6064">
                  <c:v>0.45</c:v>
                </c:pt>
                <c:pt idx="6065">
                  <c:v>0.28000000000000003</c:v>
                </c:pt>
                <c:pt idx="6066">
                  <c:v>0.33</c:v>
                </c:pt>
                <c:pt idx="6067">
                  <c:v>0.32</c:v>
                </c:pt>
                <c:pt idx="6068">
                  <c:v>0.33</c:v>
                </c:pt>
                <c:pt idx="6069">
                  <c:v>0.33</c:v>
                </c:pt>
                <c:pt idx="6070">
                  <c:v>0.34</c:v>
                </c:pt>
                <c:pt idx="6071">
                  <c:v>0.33</c:v>
                </c:pt>
                <c:pt idx="6072">
                  <c:v>0.37</c:v>
                </c:pt>
                <c:pt idx="6073">
                  <c:v>0.35</c:v>
                </c:pt>
                <c:pt idx="6074">
                  <c:v>0.87</c:v>
                </c:pt>
                <c:pt idx="6075">
                  <c:v>0.35</c:v>
                </c:pt>
                <c:pt idx="6076">
                  <c:v>0.3</c:v>
                </c:pt>
                <c:pt idx="6077">
                  <c:v>0.4</c:v>
                </c:pt>
                <c:pt idx="6078">
                  <c:v>0.31</c:v>
                </c:pt>
                <c:pt idx="6079">
                  <c:v>0.31</c:v>
                </c:pt>
                <c:pt idx="6080">
                  <c:v>0.32</c:v>
                </c:pt>
                <c:pt idx="6081">
                  <c:v>0.3</c:v>
                </c:pt>
                <c:pt idx="6082">
                  <c:v>0.3</c:v>
                </c:pt>
                <c:pt idx="6083">
                  <c:v>0.31</c:v>
                </c:pt>
                <c:pt idx="6084">
                  <c:v>0.28000000000000003</c:v>
                </c:pt>
                <c:pt idx="6085">
                  <c:v>0.26</c:v>
                </c:pt>
                <c:pt idx="6086">
                  <c:v>0.25</c:v>
                </c:pt>
                <c:pt idx="6087">
                  <c:v>0.27</c:v>
                </c:pt>
                <c:pt idx="6088">
                  <c:v>0.28000000000000003</c:v>
                </c:pt>
                <c:pt idx="6089">
                  <c:v>0.27</c:v>
                </c:pt>
                <c:pt idx="6090">
                  <c:v>0.28000000000000003</c:v>
                </c:pt>
                <c:pt idx="6091">
                  <c:v>0.3</c:v>
                </c:pt>
                <c:pt idx="6092">
                  <c:v>0.31</c:v>
                </c:pt>
                <c:pt idx="6093">
                  <c:v>0.3</c:v>
                </c:pt>
                <c:pt idx="6094">
                  <c:v>0.3</c:v>
                </c:pt>
                <c:pt idx="6095">
                  <c:v>0.33</c:v>
                </c:pt>
                <c:pt idx="6096">
                  <c:v>0.36</c:v>
                </c:pt>
                <c:pt idx="6097">
                  <c:v>0.37</c:v>
                </c:pt>
                <c:pt idx="6098">
                  <c:v>0.32</c:v>
                </c:pt>
                <c:pt idx="6099">
                  <c:v>0.38</c:v>
                </c:pt>
                <c:pt idx="6100">
                  <c:v>0.39</c:v>
                </c:pt>
                <c:pt idx="6101">
                  <c:v>0.42</c:v>
                </c:pt>
                <c:pt idx="6102">
                  <c:v>0.46</c:v>
                </c:pt>
                <c:pt idx="6103">
                  <c:v>0.41</c:v>
                </c:pt>
                <c:pt idx="6104">
                  <c:v>0.42</c:v>
                </c:pt>
                <c:pt idx="6105">
                  <c:v>0.54</c:v>
                </c:pt>
                <c:pt idx="6106">
                  <c:v>0.53</c:v>
                </c:pt>
                <c:pt idx="6107">
                  <c:v>0.52</c:v>
                </c:pt>
                <c:pt idx="6108">
                  <c:v>0.54</c:v>
                </c:pt>
                <c:pt idx="6109">
                  <c:v>0.51</c:v>
                </c:pt>
                <c:pt idx="6110">
                  <c:v>0.5</c:v>
                </c:pt>
                <c:pt idx="6111">
                  <c:v>0.47</c:v>
                </c:pt>
                <c:pt idx="6112">
                  <c:v>0.42</c:v>
                </c:pt>
                <c:pt idx="6113">
                  <c:v>0.38</c:v>
                </c:pt>
                <c:pt idx="6114">
                  <c:v>0.35</c:v>
                </c:pt>
                <c:pt idx="6115">
                  <c:v>0.39</c:v>
                </c:pt>
                <c:pt idx="6116">
                  <c:v>0.43</c:v>
                </c:pt>
                <c:pt idx="6117">
                  <c:v>0.42</c:v>
                </c:pt>
                <c:pt idx="6118">
                  <c:v>0.56999999999999995</c:v>
                </c:pt>
                <c:pt idx="6119">
                  <c:v>0.52</c:v>
                </c:pt>
                <c:pt idx="6120">
                  <c:v>0.51</c:v>
                </c:pt>
                <c:pt idx="6121">
                  <c:v>0.43</c:v>
                </c:pt>
                <c:pt idx="6122">
                  <c:v>0.48</c:v>
                </c:pt>
                <c:pt idx="6123">
                  <c:v>0.51</c:v>
                </c:pt>
                <c:pt idx="6124">
                  <c:v>0.48</c:v>
                </c:pt>
                <c:pt idx="6125">
                  <c:v>0.52</c:v>
                </c:pt>
                <c:pt idx="6126">
                  <c:v>0.45</c:v>
                </c:pt>
                <c:pt idx="6127">
                  <c:v>0.42</c:v>
                </c:pt>
                <c:pt idx="6128">
                  <c:v>0.43</c:v>
                </c:pt>
                <c:pt idx="6129">
                  <c:v>0.61</c:v>
                </c:pt>
                <c:pt idx="6130">
                  <c:v>0.52</c:v>
                </c:pt>
                <c:pt idx="6131">
                  <c:v>0.53</c:v>
                </c:pt>
                <c:pt idx="6132">
                  <c:v>0.5</c:v>
                </c:pt>
                <c:pt idx="6133">
                  <c:v>0.45</c:v>
                </c:pt>
                <c:pt idx="6134">
                  <c:v>0.38</c:v>
                </c:pt>
                <c:pt idx="6135">
                  <c:v>0.37</c:v>
                </c:pt>
                <c:pt idx="6136">
                  <c:v>0.33</c:v>
                </c:pt>
                <c:pt idx="6137">
                  <c:v>0.3</c:v>
                </c:pt>
                <c:pt idx="6138">
                  <c:v>0.3</c:v>
                </c:pt>
                <c:pt idx="6139">
                  <c:v>0.33</c:v>
                </c:pt>
                <c:pt idx="6140">
                  <c:v>0.3</c:v>
                </c:pt>
                <c:pt idx="6141">
                  <c:v>0.3</c:v>
                </c:pt>
                <c:pt idx="6142">
                  <c:v>0.32</c:v>
                </c:pt>
                <c:pt idx="6143">
                  <c:v>0.3</c:v>
                </c:pt>
                <c:pt idx="6144">
                  <c:v>0.34</c:v>
                </c:pt>
                <c:pt idx="6145">
                  <c:v>0.36</c:v>
                </c:pt>
                <c:pt idx="6146">
                  <c:v>0.36</c:v>
                </c:pt>
                <c:pt idx="6147">
                  <c:v>0.45</c:v>
                </c:pt>
                <c:pt idx="6148">
                  <c:v>0.46</c:v>
                </c:pt>
                <c:pt idx="6149">
                  <c:v>0.47</c:v>
                </c:pt>
                <c:pt idx="6150">
                  <c:v>0.52</c:v>
                </c:pt>
                <c:pt idx="6151">
                  <c:v>0.45</c:v>
                </c:pt>
                <c:pt idx="6152">
                  <c:v>0.48</c:v>
                </c:pt>
                <c:pt idx="6153">
                  <c:v>0.48</c:v>
                </c:pt>
                <c:pt idx="6154">
                  <c:v>0.44</c:v>
                </c:pt>
                <c:pt idx="6155">
                  <c:v>0.5</c:v>
                </c:pt>
                <c:pt idx="6156">
                  <c:v>0.45</c:v>
                </c:pt>
                <c:pt idx="6157">
                  <c:v>0.46</c:v>
                </c:pt>
                <c:pt idx="6158">
                  <c:v>0.37</c:v>
                </c:pt>
                <c:pt idx="6159">
                  <c:v>0.36</c:v>
                </c:pt>
                <c:pt idx="6160">
                  <c:v>0.37</c:v>
                </c:pt>
                <c:pt idx="6161">
                  <c:v>0.33</c:v>
                </c:pt>
                <c:pt idx="6162">
                  <c:v>0.22</c:v>
                </c:pt>
                <c:pt idx="6163">
                  <c:v>0.17</c:v>
                </c:pt>
                <c:pt idx="6164">
                  <c:v>0.28999999999999998</c:v>
                </c:pt>
                <c:pt idx="6165">
                  <c:v>0.83</c:v>
                </c:pt>
                <c:pt idx="6166">
                  <c:v>0.32</c:v>
                </c:pt>
                <c:pt idx="6167">
                  <c:v>0.4</c:v>
                </c:pt>
                <c:pt idx="6168">
                  <c:v>0.32</c:v>
                </c:pt>
                <c:pt idx="6169">
                  <c:v>0.28999999999999998</c:v>
                </c:pt>
                <c:pt idx="6170">
                  <c:v>0.31</c:v>
                </c:pt>
                <c:pt idx="6171">
                  <c:v>0.33</c:v>
                </c:pt>
                <c:pt idx="6172">
                  <c:v>0.32</c:v>
                </c:pt>
                <c:pt idx="6173">
                  <c:v>0.35</c:v>
                </c:pt>
                <c:pt idx="6174">
                  <c:v>0.33</c:v>
                </c:pt>
                <c:pt idx="6175">
                  <c:v>0.36</c:v>
                </c:pt>
                <c:pt idx="6176">
                  <c:v>0.36</c:v>
                </c:pt>
                <c:pt idx="6177">
                  <c:v>0.32</c:v>
                </c:pt>
                <c:pt idx="6178">
                  <c:v>0.38</c:v>
                </c:pt>
                <c:pt idx="6179">
                  <c:v>0.32</c:v>
                </c:pt>
                <c:pt idx="6180">
                  <c:v>0.25</c:v>
                </c:pt>
                <c:pt idx="6181">
                  <c:v>0.45</c:v>
                </c:pt>
                <c:pt idx="6182">
                  <c:v>0.35</c:v>
                </c:pt>
                <c:pt idx="6183">
                  <c:v>0.3</c:v>
                </c:pt>
                <c:pt idx="6184">
                  <c:v>0.28999999999999998</c:v>
                </c:pt>
                <c:pt idx="6185">
                  <c:v>0.26</c:v>
                </c:pt>
                <c:pt idx="6186">
                  <c:v>0.3</c:v>
                </c:pt>
                <c:pt idx="6187">
                  <c:v>0.25</c:v>
                </c:pt>
                <c:pt idx="6188">
                  <c:v>0.28000000000000003</c:v>
                </c:pt>
                <c:pt idx="6189">
                  <c:v>0.28999999999999998</c:v>
                </c:pt>
                <c:pt idx="6190">
                  <c:v>0.56000000000000005</c:v>
                </c:pt>
                <c:pt idx="6191">
                  <c:v>0.51</c:v>
                </c:pt>
                <c:pt idx="6192">
                  <c:v>0.71</c:v>
                </c:pt>
                <c:pt idx="6193">
                  <c:v>0.69</c:v>
                </c:pt>
                <c:pt idx="6194">
                  <c:v>0.57999999999999996</c:v>
                </c:pt>
                <c:pt idx="6195">
                  <c:v>0.61</c:v>
                </c:pt>
                <c:pt idx="6196">
                  <c:v>0.57999999999999996</c:v>
                </c:pt>
                <c:pt idx="6197">
                  <c:v>0.56999999999999995</c:v>
                </c:pt>
                <c:pt idx="6198">
                  <c:v>0.53</c:v>
                </c:pt>
                <c:pt idx="6199">
                  <c:v>0.41</c:v>
                </c:pt>
                <c:pt idx="6200">
                  <c:v>0.48</c:v>
                </c:pt>
                <c:pt idx="6201">
                  <c:v>0.59</c:v>
                </c:pt>
                <c:pt idx="6202">
                  <c:v>0.5</c:v>
                </c:pt>
                <c:pt idx="6203">
                  <c:v>0.56000000000000005</c:v>
                </c:pt>
                <c:pt idx="6204">
                  <c:v>0.56000000000000005</c:v>
                </c:pt>
                <c:pt idx="6205">
                  <c:v>0.55000000000000004</c:v>
                </c:pt>
                <c:pt idx="6206">
                  <c:v>0.57999999999999996</c:v>
                </c:pt>
                <c:pt idx="6207">
                  <c:v>0.53</c:v>
                </c:pt>
                <c:pt idx="6208">
                  <c:v>0.59</c:v>
                </c:pt>
                <c:pt idx="6209">
                  <c:v>0.57999999999999996</c:v>
                </c:pt>
                <c:pt idx="6210">
                  <c:v>0.81</c:v>
                </c:pt>
                <c:pt idx="6211">
                  <c:v>0.82</c:v>
                </c:pt>
                <c:pt idx="6212">
                  <c:v>0.76</c:v>
                </c:pt>
                <c:pt idx="6213">
                  <c:v>0.78</c:v>
                </c:pt>
                <c:pt idx="6214">
                  <c:v>0.71</c:v>
                </c:pt>
                <c:pt idx="6215">
                  <c:v>0.71</c:v>
                </c:pt>
                <c:pt idx="6216">
                  <c:v>0.55000000000000004</c:v>
                </c:pt>
                <c:pt idx="6217">
                  <c:v>0.49</c:v>
                </c:pt>
                <c:pt idx="6218">
                  <c:v>0.48</c:v>
                </c:pt>
                <c:pt idx="6219">
                  <c:v>0.49</c:v>
                </c:pt>
                <c:pt idx="6220">
                  <c:v>0.46</c:v>
                </c:pt>
                <c:pt idx="6221">
                  <c:v>0.46</c:v>
                </c:pt>
                <c:pt idx="6222">
                  <c:v>0.57999999999999996</c:v>
                </c:pt>
                <c:pt idx="6223">
                  <c:v>0.54</c:v>
                </c:pt>
                <c:pt idx="6224">
                  <c:v>0.55000000000000004</c:v>
                </c:pt>
                <c:pt idx="6225">
                  <c:v>0.56000000000000005</c:v>
                </c:pt>
                <c:pt idx="6226">
                  <c:v>0.53</c:v>
                </c:pt>
                <c:pt idx="6227">
                  <c:v>0.44</c:v>
                </c:pt>
                <c:pt idx="6228">
                  <c:v>0.47</c:v>
                </c:pt>
                <c:pt idx="6229">
                  <c:v>0.46</c:v>
                </c:pt>
                <c:pt idx="6230">
                  <c:v>0.47</c:v>
                </c:pt>
                <c:pt idx="6231">
                  <c:v>0.49</c:v>
                </c:pt>
                <c:pt idx="6232">
                  <c:v>0.44</c:v>
                </c:pt>
                <c:pt idx="6233">
                  <c:v>0.42</c:v>
                </c:pt>
                <c:pt idx="6234">
                  <c:v>0.41</c:v>
                </c:pt>
                <c:pt idx="6235">
                  <c:v>0.38</c:v>
                </c:pt>
                <c:pt idx="6236">
                  <c:v>0.38</c:v>
                </c:pt>
                <c:pt idx="6237">
                  <c:v>0.38</c:v>
                </c:pt>
                <c:pt idx="6238">
                  <c:v>0.4</c:v>
                </c:pt>
                <c:pt idx="6239">
                  <c:v>0.35</c:v>
                </c:pt>
                <c:pt idx="6240">
                  <c:v>0.37</c:v>
                </c:pt>
                <c:pt idx="6241">
                  <c:v>0.35</c:v>
                </c:pt>
                <c:pt idx="6242">
                  <c:v>0.46</c:v>
                </c:pt>
                <c:pt idx="6243">
                  <c:v>0.35</c:v>
                </c:pt>
                <c:pt idx="6244">
                  <c:v>0.34</c:v>
                </c:pt>
                <c:pt idx="6245">
                  <c:v>0.37</c:v>
                </c:pt>
                <c:pt idx="6246">
                  <c:v>0.35</c:v>
                </c:pt>
                <c:pt idx="6247">
                  <c:v>0.37</c:v>
                </c:pt>
                <c:pt idx="6248">
                  <c:v>0.35</c:v>
                </c:pt>
                <c:pt idx="6249">
                  <c:v>0.35</c:v>
                </c:pt>
                <c:pt idx="6250">
                  <c:v>0.41</c:v>
                </c:pt>
                <c:pt idx="6251">
                  <c:v>0.38</c:v>
                </c:pt>
                <c:pt idx="6252">
                  <c:v>0.36</c:v>
                </c:pt>
                <c:pt idx="6253">
                  <c:v>0.36</c:v>
                </c:pt>
                <c:pt idx="6254">
                  <c:v>0.42</c:v>
                </c:pt>
                <c:pt idx="6255">
                  <c:v>0.38</c:v>
                </c:pt>
                <c:pt idx="6256">
                  <c:v>0.42</c:v>
                </c:pt>
                <c:pt idx="6257">
                  <c:v>0.45</c:v>
                </c:pt>
                <c:pt idx="6258">
                  <c:v>0.55000000000000004</c:v>
                </c:pt>
                <c:pt idx="6259">
                  <c:v>0.44</c:v>
                </c:pt>
                <c:pt idx="6260">
                  <c:v>0.31</c:v>
                </c:pt>
                <c:pt idx="6261">
                  <c:v>0.3</c:v>
                </c:pt>
                <c:pt idx="6262">
                  <c:v>0.3</c:v>
                </c:pt>
                <c:pt idx="6263">
                  <c:v>0.43</c:v>
                </c:pt>
                <c:pt idx="6264">
                  <c:v>0.34</c:v>
                </c:pt>
                <c:pt idx="6265">
                  <c:v>0.33</c:v>
                </c:pt>
                <c:pt idx="6266">
                  <c:v>0.28999999999999998</c:v>
                </c:pt>
                <c:pt idx="6267">
                  <c:v>0.35</c:v>
                </c:pt>
                <c:pt idx="6268">
                  <c:v>0.36</c:v>
                </c:pt>
                <c:pt idx="6269">
                  <c:v>0.38</c:v>
                </c:pt>
                <c:pt idx="6270">
                  <c:v>0.43</c:v>
                </c:pt>
                <c:pt idx="6271">
                  <c:v>0.39</c:v>
                </c:pt>
                <c:pt idx="6272">
                  <c:v>0.28000000000000003</c:v>
                </c:pt>
                <c:pt idx="6273">
                  <c:v>0.23</c:v>
                </c:pt>
                <c:pt idx="6274">
                  <c:v>0.26</c:v>
                </c:pt>
                <c:pt idx="6275">
                  <c:v>0.25</c:v>
                </c:pt>
                <c:pt idx="6276">
                  <c:v>0.28000000000000003</c:v>
                </c:pt>
                <c:pt idx="6277">
                  <c:v>0.25</c:v>
                </c:pt>
                <c:pt idx="6278">
                  <c:v>0.24</c:v>
                </c:pt>
                <c:pt idx="6279">
                  <c:v>0.31</c:v>
                </c:pt>
                <c:pt idx="6280">
                  <c:v>0.28000000000000003</c:v>
                </c:pt>
                <c:pt idx="6281">
                  <c:v>0.3</c:v>
                </c:pt>
                <c:pt idx="6282">
                  <c:v>0.18</c:v>
                </c:pt>
                <c:pt idx="6283">
                  <c:v>0.08</c:v>
                </c:pt>
                <c:pt idx="6284">
                  <c:v>0.3</c:v>
                </c:pt>
                <c:pt idx="6285">
                  <c:v>0.42</c:v>
                </c:pt>
                <c:pt idx="6286">
                  <c:v>0.65</c:v>
                </c:pt>
                <c:pt idx="6287">
                  <c:v>0.67</c:v>
                </c:pt>
                <c:pt idx="6288">
                  <c:v>0.72</c:v>
                </c:pt>
                <c:pt idx="6289">
                  <c:v>0.53</c:v>
                </c:pt>
                <c:pt idx="6290">
                  <c:v>0.54</c:v>
                </c:pt>
                <c:pt idx="6291">
                  <c:v>0.55000000000000004</c:v>
                </c:pt>
                <c:pt idx="6292">
                  <c:v>0.49</c:v>
                </c:pt>
                <c:pt idx="6293">
                  <c:v>0.5</c:v>
                </c:pt>
                <c:pt idx="6294">
                  <c:v>0.3</c:v>
                </c:pt>
                <c:pt idx="6295">
                  <c:v>0.32</c:v>
                </c:pt>
                <c:pt idx="6296">
                  <c:v>0.32</c:v>
                </c:pt>
                <c:pt idx="6297">
                  <c:v>0.6</c:v>
                </c:pt>
                <c:pt idx="6298">
                  <c:v>0.56000000000000005</c:v>
                </c:pt>
                <c:pt idx="6299">
                  <c:v>0.64</c:v>
                </c:pt>
                <c:pt idx="6300">
                  <c:v>0.64</c:v>
                </c:pt>
                <c:pt idx="6301">
                  <c:v>0.6</c:v>
                </c:pt>
                <c:pt idx="6302">
                  <c:v>0.59</c:v>
                </c:pt>
                <c:pt idx="6303">
                  <c:v>0.57999999999999996</c:v>
                </c:pt>
                <c:pt idx="6304">
                  <c:v>0.69</c:v>
                </c:pt>
                <c:pt idx="6305">
                  <c:v>0.66</c:v>
                </c:pt>
                <c:pt idx="6306">
                  <c:v>0.67</c:v>
                </c:pt>
                <c:pt idx="6307">
                  <c:v>0.61</c:v>
                </c:pt>
                <c:pt idx="6308">
                  <c:v>0.7</c:v>
                </c:pt>
                <c:pt idx="6309">
                  <c:v>0.71</c:v>
                </c:pt>
                <c:pt idx="6310">
                  <c:v>0.73</c:v>
                </c:pt>
                <c:pt idx="6311">
                  <c:v>0.69</c:v>
                </c:pt>
                <c:pt idx="6312">
                  <c:v>0.68</c:v>
                </c:pt>
                <c:pt idx="6313">
                  <c:v>0.48</c:v>
                </c:pt>
                <c:pt idx="6314">
                  <c:v>0.5</c:v>
                </c:pt>
                <c:pt idx="6315">
                  <c:v>0.48</c:v>
                </c:pt>
                <c:pt idx="6316">
                  <c:v>0.5</c:v>
                </c:pt>
                <c:pt idx="6317">
                  <c:v>0.51</c:v>
                </c:pt>
                <c:pt idx="6318">
                  <c:v>0.51</c:v>
                </c:pt>
                <c:pt idx="6319">
                  <c:v>0.56999999999999995</c:v>
                </c:pt>
                <c:pt idx="6320">
                  <c:v>0.77</c:v>
                </c:pt>
                <c:pt idx="6321">
                  <c:v>0.69</c:v>
                </c:pt>
                <c:pt idx="6322">
                  <c:v>0.65</c:v>
                </c:pt>
                <c:pt idx="6323">
                  <c:v>0.67</c:v>
                </c:pt>
                <c:pt idx="6324">
                  <c:v>0.63</c:v>
                </c:pt>
                <c:pt idx="6325">
                  <c:v>0.49</c:v>
                </c:pt>
                <c:pt idx="6326">
                  <c:v>0.5</c:v>
                </c:pt>
                <c:pt idx="6327">
                  <c:v>0.51</c:v>
                </c:pt>
                <c:pt idx="6328">
                  <c:v>0.49</c:v>
                </c:pt>
                <c:pt idx="6329">
                  <c:v>0.63</c:v>
                </c:pt>
                <c:pt idx="6330">
                  <c:v>0.63</c:v>
                </c:pt>
                <c:pt idx="6331">
                  <c:v>0.63</c:v>
                </c:pt>
                <c:pt idx="6332">
                  <c:v>0.62</c:v>
                </c:pt>
                <c:pt idx="6333">
                  <c:v>0.65</c:v>
                </c:pt>
                <c:pt idx="6334">
                  <c:v>0.55000000000000004</c:v>
                </c:pt>
                <c:pt idx="6335">
                  <c:v>0.42</c:v>
                </c:pt>
                <c:pt idx="6336">
                  <c:v>0.37</c:v>
                </c:pt>
                <c:pt idx="6337">
                  <c:v>0.4</c:v>
                </c:pt>
                <c:pt idx="6338">
                  <c:v>0.41</c:v>
                </c:pt>
                <c:pt idx="6339">
                  <c:v>0.33</c:v>
                </c:pt>
                <c:pt idx="6340">
                  <c:v>0.32</c:v>
                </c:pt>
                <c:pt idx="6341">
                  <c:v>0.32</c:v>
                </c:pt>
                <c:pt idx="6342">
                  <c:v>0.44</c:v>
                </c:pt>
                <c:pt idx="6343">
                  <c:v>0.44</c:v>
                </c:pt>
                <c:pt idx="6344">
                  <c:v>0.42</c:v>
                </c:pt>
                <c:pt idx="6345">
                  <c:v>0.56000000000000005</c:v>
                </c:pt>
                <c:pt idx="6346">
                  <c:v>0.5</c:v>
                </c:pt>
                <c:pt idx="6347">
                  <c:v>0.46</c:v>
                </c:pt>
                <c:pt idx="6348">
                  <c:v>0.44</c:v>
                </c:pt>
                <c:pt idx="6349">
                  <c:v>0.39</c:v>
                </c:pt>
                <c:pt idx="6350">
                  <c:v>0.36</c:v>
                </c:pt>
                <c:pt idx="6351">
                  <c:v>0.37</c:v>
                </c:pt>
                <c:pt idx="6352">
                  <c:v>0.37</c:v>
                </c:pt>
                <c:pt idx="6353">
                  <c:v>0.34</c:v>
                </c:pt>
                <c:pt idx="6354">
                  <c:v>0.46</c:v>
                </c:pt>
                <c:pt idx="6355">
                  <c:v>0.52</c:v>
                </c:pt>
                <c:pt idx="6356">
                  <c:v>0.53</c:v>
                </c:pt>
                <c:pt idx="6357">
                  <c:v>0.57999999999999996</c:v>
                </c:pt>
                <c:pt idx="6358">
                  <c:v>0.52</c:v>
                </c:pt>
                <c:pt idx="6359">
                  <c:v>0.53</c:v>
                </c:pt>
                <c:pt idx="6360">
                  <c:v>0.3</c:v>
                </c:pt>
                <c:pt idx="6361">
                  <c:v>0.43</c:v>
                </c:pt>
                <c:pt idx="6362">
                  <c:v>0.5</c:v>
                </c:pt>
                <c:pt idx="6363">
                  <c:v>0.45</c:v>
                </c:pt>
                <c:pt idx="6364">
                  <c:v>0.44</c:v>
                </c:pt>
                <c:pt idx="6365">
                  <c:v>0.48</c:v>
                </c:pt>
                <c:pt idx="6366">
                  <c:v>0.49</c:v>
                </c:pt>
                <c:pt idx="6367">
                  <c:v>0.27</c:v>
                </c:pt>
                <c:pt idx="6368">
                  <c:v>0.33</c:v>
                </c:pt>
                <c:pt idx="6369">
                  <c:v>0.31</c:v>
                </c:pt>
                <c:pt idx="6370">
                  <c:v>0.56999999999999995</c:v>
                </c:pt>
                <c:pt idx="6371">
                  <c:v>0.52</c:v>
                </c:pt>
                <c:pt idx="6372">
                  <c:v>0.37</c:v>
                </c:pt>
                <c:pt idx="6373">
                  <c:v>0.33</c:v>
                </c:pt>
                <c:pt idx="6374">
                  <c:v>0.33</c:v>
                </c:pt>
                <c:pt idx="6375">
                  <c:v>0.28999999999999998</c:v>
                </c:pt>
                <c:pt idx="6376">
                  <c:v>0.28999999999999998</c:v>
                </c:pt>
                <c:pt idx="6377">
                  <c:v>0.26</c:v>
                </c:pt>
                <c:pt idx="6378">
                  <c:v>0.24</c:v>
                </c:pt>
                <c:pt idx="6379">
                  <c:v>0.27</c:v>
                </c:pt>
                <c:pt idx="6380">
                  <c:v>0.37</c:v>
                </c:pt>
                <c:pt idx="6381">
                  <c:v>0.14000000000000001</c:v>
                </c:pt>
                <c:pt idx="6382">
                  <c:v>0.27</c:v>
                </c:pt>
                <c:pt idx="6383">
                  <c:v>0.36</c:v>
                </c:pt>
                <c:pt idx="6384">
                  <c:v>0.65</c:v>
                </c:pt>
                <c:pt idx="6385">
                  <c:v>0.21</c:v>
                </c:pt>
                <c:pt idx="6386">
                  <c:v>0.44</c:v>
                </c:pt>
                <c:pt idx="6387">
                  <c:v>0.46</c:v>
                </c:pt>
                <c:pt idx="6388">
                  <c:v>0.43</c:v>
                </c:pt>
                <c:pt idx="6389">
                  <c:v>0.42</c:v>
                </c:pt>
                <c:pt idx="6390">
                  <c:v>0.5</c:v>
                </c:pt>
                <c:pt idx="6391">
                  <c:v>0.44</c:v>
                </c:pt>
                <c:pt idx="6392">
                  <c:v>0.43</c:v>
                </c:pt>
                <c:pt idx="6393">
                  <c:v>0.42</c:v>
                </c:pt>
                <c:pt idx="6394">
                  <c:v>0.35</c:v>
                </c:pt>
                <c:pt idx="6395">
                  <c:v>0.33</c:v>
                </c:pt>
                <c:pt idx="6396">
                  <c:v>0.34</c:v>
                </c:pt>
                <c:pt idx="6397">
                  <c:v>0.35</c:v>
                </c:pt>
                <c:pt idx="6398">
                  <c:v>0.35</c:v>
                </c:pt>
                <c:pt idx="6399">
                  <c:v>0.36</c:v>
                </c:pt>
                <c:pt idx="6400">
                  <c:v>0.38</c:v>
                </c:pt>
                <c:pt idx="6401">
                  <c:v>0.37</c:v>
                </c:pt>
                <c:pt idx="6402">
                  <c:v>0.38</c:v>
                </c:pt>
                <c:pt idx="6403">
                  <c:v>0.41</c:v>
                </c:pt>
                <c:pt idx="6404">
                  <c:v>0.44</c:v>
                </c:pt>
                <c:pt idx="6405">
                  <c:v>0.41</c:v>
                </c:pt>
                <c:pt idx="6406">
                  <c:v>0.39</c:v>
                </c:pt>
                <c:pt idx="6407">
                  <c:v>0.36</c:v>
                </c:pt>
                <c:pt idx="6408">
                  <c:v>0.4</c:v>
                </c:pt>
                <c:pt idx="6409">
                  <c:v>0.39</c:v>
                </c:pt>
                <c:pt idx="6410">
                  <c:v>0.28999999999999998</c:v>
                </c:pt>
                <c:pt idx="6411">
                  <c:v>0.33</c:v>
                </c:pt>
                <c:pt idx="6412">
                  <c:v>0.28000000000000003</c:v>
                </c:pt>
                <c:pt idx="6413">
                  <c:v>0.26</c:v>
                </c:pt>
                <c:pt idx="6414">
                  <c:v>0.28000000000000003</c:v>
                </c:pt>
                <c:pt idx="6415">
                  <c:v>0.3</c:v>
                </c:pt>
                <c:pt idx="6416">
                  <c:v>0.3</c:v>
                </c:pt>
                <c:pt idx="6417">
                  <c:v>0.31</c:v>
                </c:pt>
                <c:pt idx="6418">
                  <c:v>0.28999999999999998</c:v>
                </c:pt>
                <c:pt idx="6419">
                  <c:v>0.32</c:v>
                </c:pt>
                <c:pt idx="6420">
                  <c:v>0.32</c:v>
                </c:pt>
                <c:pt idx="6421">
                  <c:v>0.35</c:v>
                </c:pt>
                <c:pt idx="6422">
                  <c:v>0.27</c:v>
                </c:pt>
                <c:pt idx="6423">
                  <c:v>0.27</c:v>
                </c:pt>
                <c:pt idx="6424">
                  <c:v>0.28000000000000003</c:v>
                </c:pt>
                <c:pt idx="6425">
                  <c:v>0.49</c:v>
                </c:pt>
                <c:pt idx="6426">
                  <c:v>0.56999999999999995</c:v>
                </c:pt>
                <c:pt idx="6427">
                  <c:v>0.62</c:v>
                </c:pt>
                <c:pt idx="6428">
                  <c:v>0.44</c:v>
                </c:pt>
                <c:pt idx="6429">
                  <c:v>0.53</c:v>
                </c:pt>
                <c:pt idx="6430">
                  <c:v>0.39</c:v>
                </c:pt>
                <c:pt idx="6431">
                  <c:v>0.38</c:v>
                </c:pt>
                <c:pt idx="6432">
                  <c:v>0.49</c:v>
                </c:pt>
                <c:pt idx="6433">
                  <c:v>0.59</c:v>
                </c:pt>
                <c:pt idx="6434">
                  <c:v>0.32</c:v>
                </c:pt>
                <c:pt idx="6435">
                  <c:v>0.31</c:v>
                </c:pt>
                <c:pt idx="6436">
                  <c:v>0.28999999999999998</c:v>
                </c:pt>
                <c:pt idx="6437">
                  <c:v>0.27</c:v>
                </c:pt>
                <c:pt idx="6438">
                  <c:v>0.28000000000000003</c:v>
                </c:pt>
                <c:pt idx="6439">
                  <c:v>0.28000000000000003</c:v>
                </c:pt>
                <c:pt idx="6440">
                  <c:v>0.27</c:v>
                </c:pt>
                <c:pt idx="6441">
                  <c:v>0.28000000000000003</c:v>
                </c:pt>
                <c:pt idx="6442">
                  <c:v>1.24</c:v>
                </c:pt>
                <c:pt idx="6443">
                  <c:v>0.59</c:v>
                </c:pt>
                <c:pt idx="6444">
                  <c:v>0.82</c:v>
                </c:pt>
                <c:pt idx="6445">
                  <c:v>0.77</c:v>
                </c:pt>
                <c:pt idx="6446">
                  <c:v>0.7</c:v>
                </c:pt>
                <c:pt idx="6447">
                  <c:v>0.65</c:v>
                </c:pt>
                <c:pt idx="6448">
                  <c:v>0.74</c:v>
                </c:pt>
                <c:pt idx="6449">
                  <c:v>0.67</c:v>
                </c:pt>
                <c:pt idx="6450">
                  <c:v>0.89</c:v>
                </c:pt>
                <c:pt idx="6451">
                  <c:v>0.81</c:v>
                </c:pt>
                <c:pt idx="6452">
                  <c:v>0.9</c:v>
                </c:pt>
                <c:pt idx="6453">
                  <c:v>1.02</c:v>
                </c:pt>
                <c:pt idx="6454">
                  <c:v>0.39</c:v>
                </c:pt>
                <c:pt idx="6455">
                  <c:v>0.4</c:v>
                </c:pt>
                <c:pt idx="6456">
                  <c:v>0.36</c:v>
                </c:pt>
                <c:pt idx="6457">
                  <c:v>0.32</c:v>
                </c:pt>
                <c:pt idx="6458">
                  <c:v>0.32</c:v>
                </c:pt>
                <c:pt idx="6459">
                  <c:v>0.3</c:v>
                </c:pt>
                <c:pt idx="6460">
                  <c:v>0.64</c:v>
                </c:pt>
                <c:pt idx="6461">
                  <c:v>0.64</c:v>
                </c:pt>
                <c:pt idx="6462">
                  <c:v>0.61</c:v>
                </c:pt>
                <c:pt idx="6463">
                  <c:v>0.53</c:v>
                </c:pt>
                <c:pt idx="6464">
                  <c:v>0.53</c:v>
                </c:pt>
                <c:pt idx="6465">
                  <c:v>0.49</c:v>
                </c:pt>
                <c:pt idx="6466">
                  <c:v>0.48</c:v>
                </c:pt>
                <c:pt idx="6467">
                  <c:v>0.45</c:v>
                </c:pt>
                <c:pt idx="6468">
                  <c:v>0.45</c:v>
                </c:pt>
                <c:pt idx="6469">
                  <c:v>0.48</c:v>
                </c:pt>
                <c:pt idx="6470">
                  <c:v>0.47</c:v>
                </c:pt>
                <c:pt idx="6471">
                  <c:v>0.49</c:v>
                </c:pt>
                <c:pt idx="6472">
                  <c:v>0.38</c:v>
                </c:pt>
                <c:pt idx="6473">
                  <c:v>0.48</c:v>
                </c:pt>
                <c:pt idx="6474">
                  <c:v>0.45</c:v>
                </c:pt>
                <c:pt idx="6475">
                  <c:v>0.41</c:v>
                </c:pt>
                <c:pt idx="6476">
                  <c:v>0.52</c:v>
                </c:pt>
                <c:pt idx="6477">
                  <c:v>0.55000000000000004</c:v>
                </c:pt>
                <c:pt idx="6478">
                  <c:v>0.67</c:v>
                </c:pt>
                <c:pt idx="6479">
                  <c:v>0.62</c:v>
                </c:pt>
                <c:pt idx="6480">
                  <c:v>0.57999999999999996</c:v>
                </c:pt>
                <c:pt idx="6481">
                  <c:v>0.56000000000000005</c:v>
                </c:pt>
                <c:pt idx="6482">
                  <c:v>0.62</c:v>
                </c:pt>
                <c:pt idx="6483">
                  <c:v>0.33</c:v>
                </c:pt>
                <c:pt idx="6484">
                  <c:v>0.3</c:v>
                </c:pt>
                <c:pt idx="6485">
                  <c:v>0.31</c:v>
                </c:pt>
                <c:pt idx="6486">
                  <c:v>0.52</c:v>
                </c:pt>
                <c:pt idx="6487">
                  <c:v>0.52</c:v>
                </c:pt>
                <c:pt idx="6488">
                  <c:v>0.5</c:v>
                </c:pt>
                <c:pt idx="6489">
                  <c:v>0.49</c:v>
                </c:pt>
                <c:pt idx="6490">
                  <c:v>0.54</c:v>
                </c:pt>
                <c:pt idx="6491">
                  <c:v>0.5</c:v>
                </c:pt>
                <c:pt idx="6492">
                  <c:v>0.56999999999999995</c:v>
                </c:pt>
                <c:pt idx="6493">
                  <c:v>0.53</c:v>
                </c:pt>
                <c:pt idx="6494">
                  <c:v>0.52</c:v>
                </c:pt>
                <c:pt idx="6495">
                  <c:v>0.51</c:v>
                </c:pt>
                <c:pt idx="6496">
                  <c:v>0.6</c:v>
                </c:pt>
                <c:pt idx="6497">
                  <c:v>0.56999999999999995</c:v>
                </c:pt>
                <c:pt idx="6498">
                  <c:v>0.54</c:v>
                </c:pt>
                <c:pt idx="6499">
                  <c:v>0.55000000000000004</c:v>
                </c:pt>
                <c:pt idx="6500">
                  <c:v>0.55000000000000004</c:v>
                </c:pt>
                <c:pt idx="6501">
                  <c:v>0.57999999999999996</c:v>
                </c:pt>
                <c:pt idx="6502">
                  <c:v>0.62</c:v>
                </c:pt>
                <c:pt idx="6503">
                  <c:v>0.59</c:v>
                </c:pt>
                <c:pt idx="6504">
                  <c:v>0.38</c:v>
                </c:pt>
                <c:pt idx="6505">
                  <c:v>0.46</c:v>
                </c:pt>
                <c:pt idx="6506">
                  <c:v>0.45</c:v>
                </c:pt>
                <c:pt idx="6507">
                  <c:v>0.51</c:v>
                </c:pt>
                <c:pt idx="6508">
                  <c:v>0.45</c:v>
                </c:pt>
                <c:pt idx="6509">
                  <c:v>0.41</c:v>
                </c:pt>
                <c:pt idx="6510">
                  <c:v>0.42</c:v>
                </c:pt>
                <c:pt idx="6511">
                  <c:v>0.42</c:v>
                </c:pt>
                <c:pt idx="6512">
                  <c:v>0.42</c:v>
                </c:pt>
                <c:pt idx="6513">
                  <c:v>0.41</c:v>
                </c:pt>
                <c:pt idx="6514">
                  <c:v>0.43</c:v>
                </c:pt>
                <c:pt idx="6515">
                  <c:v>0.4</c:v>
                </c:pt>
                <c:pt idx="6516">
                  <c:v>0.44</c:v>
                </c:pt>
                <c:pt idx="6517">
                  <c:v>0.43</c:v>
                </c:pt>
                <c:pt idx="6518">
                  <c:v>0.4</c:v>
                </c:pt>
                <c:pt idx="6519">
                  <c:v>0.38</c:v>
                </c:pt>
                <c:pt idx="6520">
                  <c:v>0.35</c:v>
                </c:pt>
                <c:pt idx="6521">
                  <c:v>0.37</c:v>
                </c:pt>
                <c:pt idx="6522">
                  <c:v>0.36</c:v>
                </c:pt>
                <c:pt idx="6523">
                  <c:v>0.4</c:v>
                </c:pt>
                <c:pt idx="6524">
                  <c:v>0.43</c:v>
                </c:pt>
                <c:pt idx="6525">
                  <c:v>0.33</c:v>
                </c:pt>
                <c:pt idx="6526">
                  <c:v>0.33</c:v>
                </c:pt>
                <c:pt idx="6527">
                  <c:v>0.38</c:v>
                </c:pt>
                <c:pt idx="6528">
                  <c:v>0.38</c:v>
                </c:pt>
                <c:pt idx="6529">
                  <c:v>0.49</c:v>
                </c:pt>
                <c:pt idx="6530">
                  <c:v>0.44</c:v>
                </c:pt>
                <c:pt idx="6531">
                  <c:v>0.49</c:v>
                </c:pt>
                <c:pt idx="6532">
                  <c:v>0.46</c:v>
                </c:pt>
                <c:pt idx="6533">
                  <c:v>0.49</c:v>
                </c:pt>
                <c:pt idx="6534">
                  <c:v>0.49</c:v>
                </c:pt>
                <c:pt idx="6535">
                  <c:v>0.43</c:v>
                </c:pt>
                <c:pt idx="6536">
                  <c:v>0.44</c:v>
                </c:pt>
                <c:pt idx="6537">
                  <c:v>0.45</c:v>
                </c:pt>
                <c:pt idx="6538">
                  <c:v>0.42</c:v>
                </c:pt>
                <c:pt idx="6539">
                  <c:v>0.45</c:v>
                </c:pt>
                <c:pt idx="6540">
                  <c:v>0.44</c:v>
                </c:pt>
                <c:pt idx="6541">
                  <c:v>0.43</c:v>
                </c:pt>
                <c:pt idx="6542">
                  <c:v>0.44</c:v>
                </c:pt>
                <c:pt idx="6543">
                  <c:v>0.4</c:v>
                </c:pt>
                <c:pt idx="6544">
                  <c:v>0.43</c:v>
                </c:pt>
                <c:pt idx="6545">
                  <c:v>0.39</c:v>
                </c:pt>
                <c:pt idx="6546">
                  <c:v>0.4</c:v>
                </c:pt>
                <c:pt idx="6547">
                  <c:v>0.46</c:v>
                </c:pt>
                <c:pt idx="6548">
                  <c:v>0.42</c:v>
                </c:pt>
                <c:pt idx="6549">
                  <c:v>0.42</c:v>
                </c:pt>
                <c:pt idx="6550">
                  <c:v>0.44</c:v>
                </c:pt>
                <c:pt idx="6551">
                  <c:v>0.41</c:v>
                </c:pt>
                <c:pt idx="6552">
                  <c:v>0.41</c:v>
                </c:pt>
                <c:pt idx="6553">
                  <c:v>0.4</c:v>
                </c:pt>
                <c:pt idx="6554">
                  <c:v>0.4</c:v>
                </c:pt>
                <c:pt idx="6555">
                  <c:v>0.4</c:v>
                </c:pt>
                <c:pt idx="6556">
                  <c:v>0.39</c:v>
                </c:pt>
                <c:pt idx="6557">
                  <c:v>0.38</c:v>
                </c:pt>
                <c:pt idx="6558">
                  <c:v>0.35</c:v>
                </c:pt>
                <c:pt idx="6559">
                  <c:v>0.31</c:v>
                </c:pt>
                <c:pt idx="6560">
                  <c:v>0.3</c:v>
                </c:pt>
                <c:pt idx="6561">
                  <c:v>0.31</c:v>
                </c:pt>
                <c:pt idx="6562">
                  <c:v>0.34</c:v>
                </c:pt>
                <c:pt idx="6563">
                  <c:v>0.31</c:v>
                </c:pt>
                <c:pt idx="6564">
                  <c:v>0.35</c:v>
                </c:pt>
                <c:pt idx="6565">
                  <c:v>0.3</c:v>
                </c:pt>
                <c:pt idx="6566">
                  <c:v>0.28999999999999998</c:v>
                </c:pt>
                <c:pt idx="6567">
                  <c:v>0.31</c:v>
                </c:pt>
                <c:pt idx="6568">
                  <c:v>0.3</c:v>
                </c:pt>
                <c:pt idx="6569">
                  <c:v>0.35</c:v>
                </c:pt>
                <c:pt idx="6570">
                  <c:v>0.38</c:v>
                </c:pt>
                <c:pt idx="6571">
                  <c:v>0.36</c:v>
                </c:pt>
                <c:pt idx="6572">
                  <c:v>0.45</c:v>
                </c:pt>
                <c:pt idx="6573">
                  <c:v>0.41</c:v>
                </c:pt>
                <c:pt idx="6574">
                  <c:v>0.42</c:v>
                </c:pt>
                <c:pt idx="6575">
                  <c:v>0.35</c:v>
                </c:pt>
                <c:pt idx="6576">
                  <c:v>0.52</c:v>
                </c:pt>
                <c:pt idx="6577">
                  <c:v>0.38</c:v>
                </c:pt>
                <c:pt idx="6578">
                  <c:v>0.34</c:v>
                </c:pt>
                <c:pt idx="6579">
                  <c:v>0.39</c:v>
                </c:pt>
                <c:pt idx="6580">
                  <c:v>0.73</c:v>
                </c:pt>
                <c:pt idx="6581">
                  <c:v>0.71</c:v>
                </c:pt>
                <c:pt idx="6582">
                  <c:v>0.56000000000000005</c:v>
                </c:pt>
                <c:pt idx="6583">
                  <c:v>0.45</c:v>
                </c:pt>
                <c:pt idx="6584">
                  <c:v>0.57999999999999996</c:v>
                </c:pt>
                <c:pt idx="6585">
                  <c:v>0.46</c:v>
                </c:pt>
                <c:pt idx="6586">
                  <c:v>0.48</c:v>
                </c:pt>
                <c:pt idx="6587">
                  <c:v>0.49</c:v>
                </c:pt>
                <c:pt idx="6588">
                  <c:v>0.43</c:v>
                </c:pt>
                <c:pt idx="6589">
                  <c:v>0.45</c:v>
                </c:pt>
                <c:pt idx="6590">
                  <c:v>0.43</c:v>
                </c:pt>
                <c:pt idx="6591">
                  <c:v>0.5</c:v>
                </c:pt>
                <c:pt idx="6592">
                  <c:v>0.47</c:v>
                </c:pt>
                <c:pt idx="6593">
                  <c:v>0.36</c:v>
                </c:pt>
                <c:pt idx="6594">
                  <c:v>0.35</c:v>
                </c:pt>
                <c:pt idx="6595">
                  <c:v>0.3</c:v>
                </c:pt>
                <c:pt idx="6596">
                  <c:v>0.2</c:v>
                </c:pt>
                <c:pt idx="6597">
                  <c:v>0.36</c:v>
                </c:pt>
                <c:pt idx="6598">
                  <c:v>0.41</c:v>
                </c:pt>
                <c:pt idx="6599">
                  <c:v>0.35</c:v>
                </c:pt>
                <c:pt idx="6600">
                  <c:v>0.28000000000000003</c:v>
                </c:pt>
                <c:pt idx="6601">
                  <c:v>0.09</c:v>
                </c:pt>
                <c:pt idx="6602">
                  <c:v>0.05</c:v>
                </c:pt>
                <c:pt idx="6603">
                  <c:v>0.11</c:v>
                </c:pt>
                <c:pt idx="6604">
                  <c:v>0.05</c:v>
                </c:pt>
                <c:pt idx="6605">
                  <c:v>0</c:v>
                </c:pt>
                <c:pt idx="6606">
                  <c:v>0</c:v>
                </c:pt>
                <c:pt idx="6607">
                  <c:v>0</c:v>
                </c:pt>
                <c:pt idx="6608">
                  <c:v>0</c:v>
                </c:pt>
                <c:pt idx="6609">
                  <c:v>0</c:v>
                </c:pt>
                <c:pt idx="6610">
                  <c:v>0</c:v>
                </c:pt>
                <c:pt idx="6611">
                  <c:v>0</c:v>
                </c:pt>
                <c:pt idx="6612">
                  <c:v>0</c:v>
                </c:pt>
                <c:pt idx="6613">
                  <c:v>0.15</c:v>
                </c:pt>
                <c:pt idx="6614">
                  <c:v>0.96</c:v>
                </c:pt>
                <c:pt idx="6615">
                  <c:v>1.17</c:v>
                </c:pt>
                <c:pt idx="6616">
                  <c:v>1.01</c:v>
                </c:pt>
                <c:pt idx="6617">
                  <c:v>0.94</c:v>
                </c:pt>
                <c:pt idx="6618">
                  <c:v>1.1200000000000001</c:v>
                </c:pt>
                <c:pt idx="6619">
                  <c:v>0</c:v>
                </c:pt>
                <c:pt idx="6620">
                  <c:v>0.79</c:v>
                </c:pt>
                <c:pt idx="6621">
                  <c:v>0.82</c:v>
                </c:pt>
                <c:pt idx="6622">
                  <c:v>0.55000000000000004</c:v>
                </c:pt>
                <c:pt idx="6623">
                  <c:v>0.33</c:v>
                </c:pt>
                <c:pt idx="6624">
                  <c:v>0.3</c:v>
                </c:pt>
                <c:pt idx="6625">
                  <c:v>0.42</c:v>
                </c:pt>
                <c:pt idx="6626">
                  <c:v>0.4</c:v>
                </c:pt>
                <c:pt idx="6627">
                  <c:v>0.43</c:v>
                </c:pt>
                <c:pt idx="6628">
                  <c:v>0.43</c:v>
                </c:pt>
                <c:pt idx="6629">
                  <c:v>0.48</c:v>
                </c:pt>
                <c:pt idx="6630">
                  <c:v>0.44</c:v>
                </c:pt>
                <c:pt idx="6631">
                  <c:v>0.43</c:v>
                </c:pt>
                <c:pt idx="6632">
                  <c:v>0.48</c:v>
                </c:pt>
                <c:pt idx="6633">
                  <c:v>0.41</c:v>
                </c:pt>
                <c:pt idx="6634">
                  <c:v>0.43</c:v>
                </c:pt>
                <c:pt idx="6635">
                  <c:v>0.22</c:v>
                </c:pt>
                <c:pt idx="6636">
                  <c:v>0.22</c:v>
                </c:pt>
                <c:pt idx="6637">
                  <c:v>0.21</c:v>
                </c:pt>
                <c:pt idx="6638">
                  <c:v>0.23</c:v>
                </c:pt>
                <c:pt idx="6639">
                  <c:v>0.45</c:v>
                </c:pt>
                <c:pt idx="6640">
                  <c:v>0.47</c:v>
                </c:pt>
                <c:pt idx="6641">
                  <c:v>0.43</c:v>
                </c:pt>
                <c:pt idx="6642">
                  <c:v>0.4</c:v>
                </c:pt>
                <c:pt idx="6643">
                  <c:v>0.25</c:v>
                </c:pt>
                <c:pt idx="6644">
                  <c:v>0.31</c:v>
                </c:pt>
                <c:pt idx="6645">
                  <c:v>0.36</c:v>
                </c:pt>
                <c:pt idx="6646">
                  <c:v>0.21</c:v>
                </c:pt>
                <c:pt idx="6647">
                  <c:v>0.3</c:v>
                </c:pt>
                <c:pt idx="6648">
                  <c:v>0.28999999999999998</c:v>
                </c:pt>
                <c:pt idx="6649">
                  <c:v>0.27</c:v>
                </c:pt>
                <c:pt idx="6650">
                  <c:v>0.31</c:v>
                </c:pt>
                <c:pt idx="6651">
                  <c:v>0.27</c:v>
                </c:pt>
                <c:pt idx="6652">
                  <c:v>0.39</c:v>
                </c:pt>
                <c:pt idx="6653">
                  <c:v>0.32</c:v>
                </c:pt>
                <c:pt idx="6654">
                  <c:v>0.28000000000000003</c:v>
                </c:pt>
                <c:pt idx="6655">
                  <c:v>0.23</c:v>
                </c:pt>
                <c:pt idx="6656">
                  <c:v>0.25</c:v>
                </c:pt>
                <c:pt idx="6657">
                  <c:v>0.17</c:v>
                </c:pt>
                <c:pt idx="6658">
                  <c:v>0.13</c:v>
                </c:pt>
                <c:pt idx="6659">
                  <c:v>0.1</c:v>
                </c:pt>
                <c:pt idx="6660">
                  <c:v>0.33</c:v>
                </c:pt>
                <c:pt idx="6661">
                  <c:v>0.42</c:v>
                </c:pt>
                <c:pt idx="6662">
                  <c:v>0.47</c:v>
                </c:pt>
                <c:pt idx="6663">
                  <c:v>0.55000000000000004</c:v>
                </c:pt>
                <c:pt idx="6664">
                  <c:v>0.74</c:v>
                </c:pt>
                <c:pt idx="6665">
                  <c:v>0.71</c:v>
                </c:pt>
                <c:pt idx="6666">
                  <c:v>0.85</c:v>
                </c:pt>
                <c:pt idx="6667">
                  <c:v>0.93</c:v>
                </c:pt>
                <c:pt idx="6668">
                  <c:v>0.44</c:v>
                </c:pt>
                <c:pt idx="6669">
                  <c:v>0.42</c:v>
                </c:pt>
                <c:pt idx="6670">
                  <c:v>0.45</c:v>
                </c:pt>
                <c:pt idx="6671">
                  <c:v>0.42</c:v>
                </c:pt>
                <c:pt idx="6672">
                  <c:v>0.43</c:v>
                </c:pt>
                <c:pt idx="6673">
                  <c:v>0.39</c:v>
                </c:pt>
                <c:pt idx="6674">
                  <c:v>0.36</c:v>
                </c:pt>
                <c:pt idx="6675">
                  <c:v>0.3</c:v>
                </c:pt>
                <c:pt idx="6676">
                  <c:v>0.51</c:v>
                </c:pt>
                <c:pt idx="6677">
                  <c:v>0.41</c:v>
                </c:pt>
                <c:pt idx="6678">
                  <c:v>0.36</c:v>
                </c:pt>
                <c:pt idx="6679">
                  <c:v>0.37</c:v>
                </c:pt>
                <c:pt idx="6680">
                  <c:v>0.38</c:v>
                </c:pt>
                <c:pt idx="6681">
                  <c:v>0.38</c:v>
                </c:pt>
                <c:pt idx="6682">
                  <c:v>0.35</c:v>
                </c:pt>
                <c:pt idx="6683">
                  <c:v>0.38</c:v>
                </c:pt>
                <c:pt idx="6684">
                  <c:v>0.88</c:v>
                </c:pt>
                <c:pt idx="6685">
                  <c:v>0.98</c:v>
                </c:pt>
                <c:pt idx="6686">
                  <c:v>1.2</c:v>
                </c:pt>
                <c:pt idx="6687">
                  <c:v>1.42</c:v>
                </c:pt>
                <c:pt idx="6688">
                  <c:v>0.96</c:v>
                </c:pt>
                <c:pt idx="6689">
                  <c:v>0.85</c:v>
                </c:pt>
                <c:pt idx="6690">
                  <c:v>0.99</c:v>
                </c:pt>
                <c:pt idx="6691">
                  <c:v>1</c:v>
                </c:pt>
                <c:pt idx="6692">
                  <c:v>0.76</c:v>
                </c:pt>
                <c:pt idx="6693">
                  <c:v>1.32</c:v>
                </c:pt>
                <c:pt idx="6694">
                  <c:v>1.32</c:v>
                </c:pt>
                <c:pt idx="6695">
                  <c:v>1.07</c:v>
                </c:pt>
                <c:pt idx="6696">
                  <c:v>1.1000000000000001</c:v>
                </c:pt>
                <c:pt idx="6697">
                  <c:v>1.1499999999999999</c:v>
                </c:pt>
                <c:pt idx="6698">
                  <c:v>0.96</c:v>
                </c:pt>
                <c:pt idx="6699">
                  <c:v>0.98</c:v>
                </c:pt>
                <c:pt idx="6700">
                  <c:v>0.87</c:v>
                </c:pt>
                <c:pt idx="6701">
                  <c:v>0.76</c:v>
                </c:pt>
                <c:pt idx="6702">
                  <c:v>1.1299999999999999</c:v>
                </c:pt>
                <c:pt idx="6703">
                  <c:v>1.18</c:v>
                </c:pt>
                <c:pt idx="6704">
                  <c:v>1.25</c:v>
                </c:pt>
                <c:pt idx="6705">
                  <c:v>1.37</c:v>
                </c:pt>
                <c:pt idx="6706">
                  <c:v>1.0900000000000001</c:v>
                </c:pt>
                <c:pt idx="6707">
                  <c:v>1.0900000000000001</c:v>
                </c:pt>
                <c:pt idx="6708">
                  <c:v>1.02</c:v>
                </c:pt>
                <c:pt idx="6709">
                  <c:v>1</c:v>
                </c:pt>
                <c:pt idx="6710">
                  <c:v>0.98</c:v>
                </c:pt>
                <c:pt idx="6711">
                  <c:v>0.97</c:v>
                </c:pt>
                <c:pt idx="6712">
                  <c:v>0.77</c:v>
                </c:pt>
                <c:pt idx="6713">
                  <c:v>0.97</c:v>
                </c:pt>
                <c:pt idx="6714">
                  <c:v>1.08</c:v>
                </c:pt>
                <c:pt idx="6715">
                  <c:v>1.25</c:v>
                </c:pt>
                <c:pt idx="6716">
                  <c:v>0.9</c:v>
                </c:pt>
                <c:pt idx="6717">
                  <c:v>1.02</c:v>
                </c:pt>
                <c:pt idx="6718">
                  <c:v>0.99</c:v>
                </c:pt>
                <c:pt idx="6719">
                  <c:v>0.84</c:v>
                </c:pt>
                <c:pt idx="6720">
                  <c:v>0.73</c:v>
                </c:pt>
                <c:pt idx="6721">
                  <c:v>0.66</c:v>
                </c:pt>
                <c:pt idx="6722">
                  <c:v>0.62</c:v>
                </c:pt>
                <c:pt idx="6723">
                  <c:v>0.98</c:v>
                </c:pt>
                <c:pt idx="6724">
                  <c:v>1.31</c:v>
                </c:pt>
                <c:pt idx="6725">
                  <c:v>1.41</c:v>
                </c:pt>
                <c:pt idx="6726">
                  <c:v>1.38</c:v>
                </c:pt>
                <c:pt idx="6727">
                  <c:v>1.38</c:v>
                </c:pt>
                <c:pt idx="6728">
                  <c:v>1.35</c:v>
                </c:pt>
                <c:pt idx="6729">
                  <c:v>1.32</c:v>
                </c:pt>
                <c:pt idx="6730">
                  <c:v>1.28</c:v>
                </c:pt>
                <c:pt idx="6731">
                  <c:v>1.21</c:v>
                </c:pt>
                <c:pt idx="6732">
                  <c:v>1.1399999999999999</c:v>
                </c:pt>
                <c:pt idx="6733">
                  <c:v>1.1399999999999999</c:v>
                </c:pt>
                <c:pt idx="6734">
                  <c:v>1.24</c:v>
                </c:pt>
                <c:pt idx="6735">
                  <c:v>1.05</c:v>
                </c:pt>
                <c:pt idx="6736">
                  <c:v>1.1499999999999999</c:v>
                </c:pt>
                <c:pt idx="6737">
                  <c:v>1.36</c:v>
                </c:pt>
                <c:pt idx="6738">
                  <c:v>1.33</c:v>
                </c:pt>
                <c:pt idx="6739">
                  <c:v>1.25</c:v>
                </c:pt>
                <c:pt idx="6740">
                  <c:v>1.31</c:v>
                </c:pt>
                <c:pt idx="6741">
                  <c:v>1.07</c:v>
                </c:pt>
                <c:pt idx="6742">
                  <c:v>0.91</c:v>
                </c:pt>
                <c:pt idx="6743">
                  <c:v>0.89</c:v>
                </c:pt>
                <c:pt idx="6744">
                  <c:v>0.86</c:v>
                </c:pt>
                <c:pt idx="6745">
                  <c:v>0.87</c:v>
                </c:pt>
                <c:pt idx="6746">
                  <c:v>0.89</c:v>
                </c:pt>
                <c:pt idx="6747">
                  <c:v>0.85</c:v>
                </c:pt>
                <c:pt idx="6748">
                  <c:v>0.99</c:v>
                </c:pt>
                <c:pt idx="6749">
                  <c:v>1.1000000000000001</c:v>
                </c:pt>
                <c:pt idx="6750">
                  <c:v>0.9</c:v>
                </c:pt>
                <c:pt idx="6751">
                  <c:v>0.89</c:v>
                </c:pt>
                <c:pt idx="6752">
                  <c:v>0.86</c:v>
                </c:pt>
                <c:pt idx="6753">
                  <c:v>0.66</c:v>
                </c:pt>
                <c:pt idx="6754">
                  <c:v>0.63</c:v>
                </c:pt>
                <c:pt idx="6755">
                  <c:v>0.62</c:v>
                </c:pt>
                <c:pt idx="6756">
                  <c:v>0.61</c:v>
                </c:pt>
                <c:pt idx="6757">
                  <c:v>0.69</c:v>
                </c:pt>
                <c:pt idx="6758">
                  <c:v>0.72</c:v>
                </c:pt>
                <c:pt idx="6759">
                  <c:v>0.64</c:v>
                </c:pt>
                <c:pt idx="6760">
                  <c:v>0.53</c:v>
                </c:pt>
                <c:pt idx="6761">
                  <c:v>0.54</c:v>
                </c:pt>
                <c:pt idx="6762">
                  <c:v>0.56999999999999995</c:v>
                </c:pt>
                <c:pt idx="6763">
                  <c:v>0.48</c:v>
                </c:pt>
                <c:pt idx="6764">
                  <c:v>0.52</c:v>
                </c:pt>
                <c:pt idx="6765">
                  <c:v>0.62</c:v>
                </c:pt>
                <c:pt idx="6766">
                  <c:v>0.61</c:v>
                </c:pt>
                <c:pt idx="6767">
                  <c:v>0.54</c:v>
                </c:pt>
                <c:pt idx="6768">
                  <c:v>0.52</c:v>
                </c:pt>
                <c:pt idx="6769">
                  <c:v>0.49</c:v>
                </c:pt>
                <c:pt idx="6770">
                  <c:v>0.49</c:v>
                </c:pt>
                <c:pt idx="6771">
                  <c:v>0.51</c:v>
                </c:pt>
                <c:pt idx="6772">
                  <c:v>0.55000000000000004</c:v>
                </c:pt>
                <c:pt idx="6773">
                  <c:v>0.57999999999999996</c:v>
                </c:pt>
                <c:pt idx="6774">
                  <c:v>0.6</c:v>
                </c:pt>
                <c:pt idx="6775">
                  <c:v>0.54</c:v>
                </c:pt>
                <c:pt idx="6776">
                  <c:v>0.53</c:v>
                </c:pt>
                <c:pt idx="6777">
                  <c:v>0.53</c:v>
                </c:pt>
                <c:pt idx="6778">
                  <c:v>0.54</c:v>
                </c:pt>
                <c:pt idx="6779">
                  <c:v>0.54</c:v>
                </c:pt>
                <c:pt idx="6780">
                  <c:v>0.55000000000000004</c:v>
                </c:pt>
                <c:pt idx="6781">
                  <c:v>0.56999999999999995</c:v>
                </c:pt>
                <c:pt idx="6782">
                  <c:v>0.53</c:v>
                </c:pt>
                <c:pt idx="6783">
                  <c:v>0.52</c:v>
                </c:pt>
                <c:pt idx="6784">
                  <c:v>0.53</c:v>
                </c:pt>
                <c:pt idx="6785">
                  <c:v>0.48</c:v>
                </c:pt>
                <c:pt idx="6786">
                  <c:v>0.51</c:v>
                </c:pt>
                <c:pt idx="6787">
                  <c:v>0.48</c:v>
                </c:pt>
                <c:pt idx="6788">
                  <c:v>0.25</c:v>
                </c:pt>
                <c:pt idx="6789">
                  <c:v>0.39</c:v>
                </c:pt>
                <c:pt idx="6790">
                  <c:v>0.34</c:v>
                </c:pt>
                <c:pt idx="6791">
                  <c:v>0.36</c:v>
                </c:pt>
                <c:pt idx="6792">
                  <c:v>0.34</c:v>
                </c:pt>
                <c:pt idx="6793">
                  <c:v>0.38</c:v>
                </c:pt>
                <c:pt idx="6794">
                  <c:v>0.37</c:v>
                </c:pt>
                <c:pt idx="6795">
                  <c:v>0.36</c:v>
                </c:pt>
                <c:pt idx="6796">
                  <c:v>0.38</c:v>
                </c:pt>
                <c:pt idx="6797">
                  <c:v>0.4</c:v>
                </c:pt>
                <c:pt idx="6798">
                  <c:v>0.37</c:v>
                </c:pt>
                <c:pt idx="6799">
                  <c:v>0.38</c:v>
                </c:pt>
                <c:pt idx="6800">
                  <c:v>0.39</c:v>
                </c:pt>
                <c:pt idx="6801">
                  <c:v>0.41</c:v>
                </c:pt>
                <c:pt idx="6802">
                  <c:v>0.4</c:v>
                </c:pt>
                <c:pt idx="6803">
                  <c:v>0.41</c:v>
                </c:pt>
                <c:pt idx="6804">
                  <c:v>0.39</c:v>
                </c:pt>
                <c:pt idx="6805">
                  <c:v>0.39</c:v>
                </c:pt>
                <c:pt idx="6806">
                  <c:v>0.43</c:v>
                </c:pt>
                <c:pt idx="6807">
                  <c:v>0.4</c:v>
                </c:pt>
                <c:pt idx="6808">
                  <c:v>0.37</c:v>
                </c:pt>
                <c:pt idx="6809">
                  <c:v>0.32</c:v>
                </c:pt>
                <c:pt idx="6810">
                  <c:v>0.3</c:v>
                </c:pt>
                <c:pt idx="6811">
                  <c:v>0.3</c:v>
                </c:pt>
                <c:pt idx="6812">
                  <c:v>0.35</c:v>
                </c:pt>
                <c:pt idx="6813">
                  <c:v>0.3</c:v>
                </c:pt>
                <c:pt idx="6814">
                  <c:v>0.3</c:v>
                </c:pt>
                <c:pt idx="6815">
                  <c:v>0.35</c:v>
                </c:pt>
                <c:pt idx="6816">
                  <c:v>0.7</c:v>
                </c:pt>
                <c:pt idx="6817">
                  <c:v>0.56999999999999995</c:v>
                </c:pt>
                <c:pt idx="6818">
                  <c:v>0.61</c:v>
                </c:pt>
                <c:pt idx="6819">
                  <c:v>0.54</c:v>
                </c:pt>
                <c:pt idx="6820">
                  <c:v>0.63</c:v>
                </c:pt>
                <c:pt idx="6821">
                  <c:v>0.66</c:v>
                </c:pt>
                <c:pt idx="6822">
                  <c:v>0.65</c:v>
                </c:pt>
                <c:pt idx="6823">
                  <c:v>0.49</c:v>
                </c:pt>
                <c:pt idx="6824">
                  <c:v>0.42</c:v>
                </c:pt>
                <c:pt idx="6825">
                  <c:v>0.44</c:v>
                </c:pt>
                <c:pt idx="6826">
                  <c:v>0.33</c:v>
                </c:pt>
                <c:pt idx="6827">
                  <c:v>0.49</c:v>
                </c:pt>
                <c:pt idx="6828">
                  <c:v>0.5</c:v>
                </c:pt>
                <c:pt idx="6829">
                  <c:v>0.28000000000000003</c:v>
                </c:pt>
                <c:pt idx="6830">
                  <c:v>0.74</c:v>
                </c:pt>
                <c:pt idx="6831">
                  <c:v>0.71</c:v>
                </c:pt>
                <c:pt idx="6832">
                  <c:v>0.72</c:v>
                </c:pt>
                <c:pt idx="6833">
                  <c:v>0.8</c:v>
                </c:pt>
                <c:pt idx="6834">
                  <c:v>0.85</c:v>
                </c:pt>
                <c:pt idx="6835">
                  <c:v>0.74</c:v>
                </c:pt>
                <c:pt idx="6836">
                  <c:v>0.61</c:v>
                </c:pt>
                <c:pt idx="6837">
                  <c:v>0.6</c:v>
                </c:pt>
                <c:pt idx="6838">
                  <c:v>0.64</c:v>
                </c:pt>
                <c:pt idx="6839">
                  <c:v>0.65</c:v>
                </c:pt>
                <c:pt idx="6840">
                  <c:v>0.64</c:v>
                </c:pt>
                <c:pt idx="6841">
                  <c:v>0.62</c:v>
                </c:pt>
                <c:pt idx="6842">
                  <c:v>0.63</c:v>
                </c:pt>
                <c:pt idx="6843">
                  <c:v>0.64</c:v>
                </c:pt>
                <c:pt idx="6844">
                  <c:v>0.65</c:v>
                </c:pt>
                <c:pt idx="6845">
                  <c:v>0.5</c:v>
                </c:pt>
                <c:pt idx="6846">
                  <c:v>0.5</c:v>
                </c:pt>
                <c:pt idx="6847">
                  <c:v>0.49</c:v>
                </c:pt>
                <c:pt idx="6848">
                  <c:v>0.49</c:v>
                </c:pt>
                <c:pt idx="6849">
                  <c:v>0.6</c:v>
                </c:pt>
                <c:pt idx="6850">
                  <c:v>0.63</c:v>
                </c:pt>
                <c:pt idx="6851">
                  <c:v>0.64</c:v>
                </c:pt>
                <c:pt idx="6852">
                  <c:v>0.62</c:v>
                </c:pt>
                <c:pt idx="6853">
                  <c:v>0.63</c:v>
                </c:pt>
                <c:pt idx="6854">
                  <c:v>0.57999999999999996</c:v>
                </c:pt>
                <c:pt idx="6855">
                  <c:v>0.66</c:v>
                </c:pt>
                <c:pt idx="6856">
                  <c:v>0.68</c:v>
                </c:pt>
                <c:pt idx="6857">
                  <c:v>0.66</c:v>
                </c:pt>
                <c:pt idx="6858">
                  <c:v>0.7</c:v>
                </c:pt>
                <c:pt idx="6859">
                  <c:v>0.66</c:v>
                </c:pt>
                <c:pt idx="6860">
                  <c:v>0.49</c:v>
                </c:pt>
                <c:pt idx="6861">
                  <c:v>0.47</c:v>
                </c:pt>
                <c:pt idx="6862">
                  <c:v>0.45</c:v>
                </c:pt>
                <c:pt idx="6863">
                  <c:v>0.44</c:v>
                </c:pt>
                <c:pt idx="6864">
                  <c:v>0.44</c:v>
                </c:pt>
                <c:pt idx="6865">
                  <c:v>0.44</c:v>
                </c:pt>
                <c:pt idx="6866">
                  <c:v>0.45</c:v>
                </c:pt>
                <c:pt idx="6867">
                  <c:v>0.42</c:v>
                </c:pt>
                <c:pt idx="6868">
                  <c:v>0.45</c:v>
                </c:pt>
                <c:pt idx="6869">
                  <c:v>0.45</c:v>
                </c:pt>
                <c:pt idx="6870">
                  <c:v>0.44</c:v>
                </c:pt>
                <c:pt idx="6871">
                  <c:v>0.44</c:v>
                </c:pt>
                <c:pt idx="6872">
                  <c:v>0.43</c:v>
                </c:pt>
                <c:pt idx="6873">
                  <c:v>0.44</c:v>
                </c:pt>
                <c:pt idx="6874">
                  <c:v>0.42</c:v>
                </c:pt>
                <c:pt idx="6875">
                  <c:v>0.45</c:v>
                </c:pt>
                <c:pt idx="6876">
                  <c:v>0.41</c:v>
                </c:pt>
                <c:pt idx="6877">
                  <c:v>0.41</c:v>
                </c:pt>
                <c:pt idx="6878">
                  <c:v>0.39</c:v>
                </c:pt>
                <c:pt idx="6879">
                  <c:v>0.44</c:v>
                </c:pt>
                <c:pt idx="6880">
                  <c:v>0.47</c:v>
                </c:pt>
                <c:pt idx="6881">
                  <c:v>0.5</c:v>
                </c:pt>
                <c:pt idx="6882">
                  <c:v>0.51</c:v>
                </c:pt>
                <c:pt idx="6883">
                  <c:v>0.51</c:v>
                </c:pt>
                <c:pt idx="6884">
                  <c:v>0.51</c:v>
                </c:pt>
                <c:pt idx="6885">
                  <c:v>0.49</c:v>
                </c:pt>
                <c:pt idx="6886">
                  <c:v>0.42</c:v>
                </c:pt>
                <c:pt idx="6887">
                  <c:v>0.45</c:v>
                </c:pt>
                <c:pt idx="6888">
                  <c:v>0.44</c:v>
                </c:pt>
                <c:pt idx="6889">
                  <c:v>0.4</c:v>
                </c:pt>
                <c:pt idx="6890">
                  <c:v>0.42</c:v>
                </c:pt>
                <c:pt idx="6891">
                  <c:v>0.42</c:v>
                </c:pt>
                <c:pt idx="6892">
                  <c:v>0.44</c:v>
                </c:pt>
                <c:pt idx="6893">
                  <c:v>0.46</c:v>
                </c:pt>
                <c:pt idx="6894">
                  <c:v>0.45</c:v>
                </c:pt>
                <c:pt idx="6895">
                  <c:v>0.46</c:v>
                </c:pt>
                <c:pt idx="6896">
                  <c:v>0.44</c:v>
                </c:pt>
                <c:pt idx="6897">
                  <c:v>0.44</c:v>
                </c:pt>
                <c:pt idx="6898">
                  <c:v>0.44</c:v>
                </c:pt>
                <c:pt idx="6899">
                  <c:v>0.44</c:v>
                </c:pt>
                <c:pt idx="6900">
                  <c:v>0.44</c:v>
                </c:pt>
                <c:pt idx="6901">
                  <c:v>0.43</c:v>
                </c:pt>
                <c:pt idx="6902">
                  <c:v>0.43</c:v>
                </c:pt>
                <c:pt idx="6903">
                  <c:v>0.44</c:v>
                </c:pt>
                <c:pt idx="6904">
                  <c:v>0.51</c:v>
                </c:pt>
                <c:pt idx="6905">
                  <c:v>0.48</c:v>
                </c:pt>
                <c:pt idx="6906">
                  <c:v>0.5</c:v>
                </c:pt>
                <c:pt idx="6907">
                  <c:v>0.49</c:v>
                </c:pt>
                <c:pt idx="6908">
                  <c:v>0.5</c:v>
                </c:pt>
                <c:pt idx="6909">
                  <c:v>0.48</c:v>
                </c:pt>
                <c:pt idx="6910">
                  <c:v>0.38</c:v>
                </c:pt>
                <c:pt idx="6911">
                  <c:v>0.21</c:v>
                </c:pt>
                <c:pt idx="6912">
                  <c:v>0.18</c:v>
                </c:pt>
                <c:pt idx="6913">
                  <c:v>0.09</c:v>
                </c:pt>
                <c:pt idx="6914">
                  <c:v>0.1</c:v>
                </c:pt>
                <c:pt idx="6915">
                  <c:v>0.09</c:v>
                </c:pt>
                <c:pt idx="6916">
                  <c:v>0.1</c:v>
                </c:pt>
                <c:pt idx="6917">
                  <c:v>0.11</c:v>
                </c:pt>
                <c:pt idx="6918">
                  <c:v>0.17</c:v>
                </c:pt>
                <c:pt idx="6919">
                  <c:v>0.49</c:v>
                </c:pt>
                <c:pt idx="6920">
                  <c:v>0.45</c:v>
                </c:pt>
                <c:pt idx="6921">
                  <c:v>0.18</c:v>
                </c:pt>
                <c:pt idx="6922">
                  <c:v>0.18</c:v>
                </c:pt>
                <c:pt idx="6923">
                  <c:v>0.17</c:v>
                </c:pt>
                <c:pt idx="6924">
                  <c:v>0.27</c:v>
                </c:pt>
                <c:pt idx="6925">
                  <c:v>0.47</c:v>
                </c:pt>
                <c:pt idx="6926">
                  <c:v>0.6</c:v>
                </c:pt>
                <c:pt idx="6927">
                  <c:v>0.56000000000000005</c:v>
                </c:pt>
                <c:pt idx="6928">
                  <c:v>0.31</c:v>
                </c:pt>
                <c:pt idx="6929">
                  <c:v>0.37</c:v>
                </c:pt>
                <c:pt idx="6930">
                  <c:v>0.45</c:v>
                </c:pt>
                <c:pt idx="6931">
                  <c:v>0.43</c:v>
                </c:pt>
                <c:pt idx="6932">
                  <c:v>0.47</c:v>
                </c:pt>
                <c:pt idx="6933">
                  <c:v>0.49</c:v>
                </c:pt>
                <c:pt idx="6934">
                  <c:v>0.49</c:v>
                </c:pt>
                <c:pt idx="6935">
                  <c:v>0.54</c:v>
                </c:pt>
                <c:pt idx="6936">
                  <c:v>0.56000000000000005</c:v>
                </c:pt>
                <c:pt idx="6937">
                  <c:v>0.56999999999999995</c:v>
                </c:pt>
                <c:pt idx="6938">
                  <c:v>0.57999999999999996</c:v>
                </c:pt>
                <c:pt idx="6939">
                  <c:v>0.89</c:v>
                </c:pt>
                <c:pt idx="6940">
                  <c:v>0.7</c:v>
                </c:pt>
                <c:pt idx="6941">
                  <c:v>0.64</c:v>
                </c:pt>
                <c:pt idx="6942">
                  <c:v>0.67</c:v>
                </c:pt>
                <c:pt idx="6943">
                  <c:v>0.7</c:v>
                </c:pt>
                <c:pt idx="6944">
                  <c:v>0.83</c:v>
                </c:pt>
                <c:pt idx="6945">
                  <c:v>0.81</c:v>
                </c:pt>
                <c:pt idx="6946">
                  <c:v>0.74</c:v>
                </c:pt>
                <c:pt idx="6947">
                  <c:v>0.7</c:v>
                </c:pt>
                <c:pt idx="6948">
                  <c:v>0.24</c:v>
                </c:pt>
                <c:pt idx="6949">
                  <c:v>0.26</c:v>
                </c:pt>
                <c:pt idx="6950">
                  <c:v>0.53</c:v>
                </c:pt>
                <c:pt idx="6951">
                  <c:v>0.59</c:v>
                </c:pt>
                <c:pt idx="6952">
                  <c:v>0.66</c:v>
                </c:pt>
                <c:pt idx="6953">
                  <c:v>0.57999999999999996</c:v>
                </c:pt>
                <c:pt idx="6954">
                  <c:v>0.46</c:v>
                </c:pt>
                <c:pt idx="6955">
                  <c:v>0.44</c:v>
                </c:pt>
                <c:pt idx="6956">
                  <c:v>0.74</c:v>
                </c:pt>
                <c:pt idx="6957">
                  <c:v>0.75</c:v>
                </c:pt>
                <c:pt idx="6958">
                  <c:v>0.53</c:v>
                </c:pt>
                <c:pt idx="6959">
                  <c:v>0.8</c:v>
                </c:pt>
                <c:pt idx="6960">
                  <c:v>0.77</c:v>
                </c:pt>
                <c:pt idx="6961">
                  <c:v>0.84</c:v>
                </c:pt>
                <c:pt idx="6962">
                  <c:v>1.29</c:v>
                </c:pt>
                <c:pt idx="6963">
                  <c:v>1.21</c:v>
                </c:pt>
                <c:pt idx="6964">
                  <c:v>1.3</c:v>
                </c:pt>
                <c:pt idx="6965">
                  <c:v>1.26</c:v>
                </c:pt>
                <c:pt idx="6966">
                  <c:v>1.22</c:v>
                </c:pt>
                <c:pt idx="6967">
                  <c:v>0.89</c:v>
                </c:pt>
                <c:pt idx="6968">
                  <c:v>0.9</c:v>
                </c:pt>
                <c:pt idx="6969">
                  <c:v>0.7</c:v>
                </c:pt>
                <c:pt idx="6970">
                  <c:v>0.51</c:v>
                </c:pt>
                <c:pt idx="6971">
                  <c:v>0.5</c:v>
                </c:pt>
                <c:pt idx="6972">
                  <c:v>0.52</c:v>
                </c:pt>
                <c:pt idx="6973">
                  <c:v>0.52</c:v>
                </c:pt>
                <c:pt idx="6974">
                  <c:v>0.52</c:v>
                </c:pt>
                <c:pt idx="6975">
                  <c:v>0.49</c:v>
                </c:pt>
                <c:pt idx="6976">
                  <c:v>0.46</c:v>
                </c:pt>
                <c:pt idx="6977">
                  <c:v>0.48</c:v>
                </c:pt>
                <c:pt idx="6978">
                  <c:v>0.45</c:v>
                </c:pt>
                <c:pt idx="6979">
                  <c:v>0.42</c:v>
                </c:pt>
                <c:pt idx="6980">
                  <c:v>0.39</c:v>
                </c:pt>
                <c:pt idx="6981">
                  <c:v>0.35</c:v>
                </c:pt>
                <c:pt idx="6982">
                  <c:v>0.33</c:v>
                </c:pt>
                <c:pt idx="6983">
                  <c:v>0.33</c:v>
                </c:pt>
                <c:pt idx="6984">
                  <c:v>0.35</c:v>
                </c:pt>
                <c:pt idx="6985">
                  <c:v>0.34</c:v>
                </c:pt>
                <c:pt idx="6986">
                  <c:v>0.36</c:v>
                </c:pt>
                <c:pt idx="6987">
                  <c:v>0.36</c:v>
                </c:pt>
                <c:pt idx="6988">
                  <c:v>0.36</c:v>
                </c:pt>
                <c:pt idx="6989">
                  <c:v>0.18</c:v>
                </c:pt>
                <c:pt idx="6990">
                  <c:v>0.43</c:v>
                </c:pt>
                <c:pt idx="6991">
                  <c:v>0.46</c:v>
                </c:pt>
                <c:pt idx="6992">
                  <c:v>0.47</c:v>
                </c:pt>
                <c:pt idx="6993">
                  <c:v>0.5</c:v>
                </c:pt>
                <c:pt idx="6994">
                  <c:v>0.62</c:v>
                </c:pt>
                <c:pt idx="6995">
                  <c:v>0.53</c:v>
                </c:pt>
                <c:pt idx="6996">
                  <c:v>0.53</c:v>
                </c:pt>
                <c:pt idx="6997">
                  <c:v>0.41</c:v>
                </c:pt>
                <c:pt idx="6998">
                  <c:v>0.34</c:v>
                </c:pt>
                <c:pt idx="6999">
                  <c:v>0.38</c:v>
                </c:pt>
                <c:pt idx="7000">
                  <c:v>0.39</c:v>
                </c:pt>
                <c:pt idx="7001">
                  <c:v>0.45</c:v>
                </c:pt>
                <c:pt idx="7002">
                  <c:v>0.47</c:v>
                </c:pt>
                <c:pt idx="7003">
                  <c:v>0.51</c:v>
                </c:pt>
                <c:pt idx="7004">
                  <c:v>0.54</c:v>
                </c:pt>
                <c:pt idx="7005">
                  <c:v>0.56000000000000005</c:v>
                </c:pt>
                <c:pt idx="7006">
                  <c:v>0.55000000000000004</c:v>
                </c:pt>
                <c:pt idx="7007">
                  <c:v>0.5</c:v>
                </c:pt>
                <c:pt idx="7008">
                  <c:v>0.48</c:v>
                </c:pt>
                <c:pt idx="7009">
                  <c:v>0.45</c:v>
                </c:pt>
                <c:pt idx="7010">
                  <c:v>0.53</c:v>
                </c:pt>
                <c:pt idx="7011">
                  <c:v>0.56000000000000005</c:v>
                </c:pt>
                <c:pt idx="7012">
                  <c:v>0.55000000000000004</c:v>
                </c:pt>
                <c:pt idx="7013">
                  <c:v>0.55000000000000004</c:v>
                </c:pt>
                <c:pt idx="7014">
                  <c:v>0.57999999999999996</c:v>
                </c:pt>
                <c:pt idx="7015">
                  <c:v>0.55000000000000004</c:v>
                </c:pt>
                <c:pt idx="7016">
                  <c:v>0.56000000000000005</c:v>
                </c:pt>
                <c:pt idx="7017">
                  <c:v>0.56000000000000005</c:v>
                </c:pt>
                <c:pt idx="7018">
                  <c:v>0.55000000000000004</c:v>
                </c:pt>
                <c:pt idx="7019">
                  <c:v>0.9</c:v>
                </c:pt>
                <c:pt idx="7020">
                  <c:v>0.8</c:v>
                </c:pt>
                <c:pt idx="7021">
                  <c:v>0.54</c:v>
                </c:pt>
                <c:pt idx="7022">
                  <c:v>0.68</c:v>
                </c:pt>
                <c:pt idx="7023">
                  <c:v>0.46</c:v>
                </c:pt>
                <c:pt idx="7024">
                  <c:v>0.37</c:v>
                </c:pt>
                <c:pt idx="7025">
                  <c:v>0.3</c:v>
                </c:pt>
                <c:pt idx="7026">
                  <c:v>0.23</c:v>
                </c:pt>
                <c:pt idx="7027">
                  <c:v>0.23</c:v>
                </c:pt>
                <c:pt idx="7028">
                  <c:v>0.39</c:v>
                </c:pt>
                <c:pt idx="7029">
                  <c:v>0.47</c:v>
                </c:pt>
                <c:pt idx="7030">
                  <c:v>0.56999999999999995</c:v>
                </c:pt>
                <c:pt idx="7031">
                  <c:v>0.63</c:v>
                </c:pt>
                <c:pt idx="7032">
                  <c:v>0.7</c:v>
                </c:pt>
                <c:pt idx="7033">
                  <c:v>0.74</c:v>
                </c:pt>
                <c:pt idx="7034">
                  <c:v>0.76</c:v>
                </c:pt>
                <c:pt idx="7035">
                  <c:v>0.75</c:v>
                </c:pt>
                <c:pt idx="7036">
                  <c:v>0.61</c:v>
                </c:pt>
                <c:pt idx="7037">
                  <c:v>0.6</c:v>
                </c:pt>
                <c:pt idx="7038">
                  <c:v>0.64</c:v>
                </c:pt>
                <c:pt idx="7039">
                  <c:v>0.7</c:v>
                </c:pt>
                <c:pt idx="7040">
                  <c:v>0.71</c:v>
                </c:pt>
                <c:pt idx="7041">
                  <c:v>0.74</c:v>
                </c:pt>
                <c:pt idx="7042">
                  <c:v>0.99</c:v>
                </c:pt>
                <c:pt idx="7043">
                  <c:v>0.99</c:v>
                </c:pt>
                <c:pt idx="7044">
                  <c:v>0.72</c:v>
                </c:pt>
                <c:pt idx="7045">
                  <c:v>0.72</c:v>
                </c:pt>
                <c:pt idx="7046">
                  <c:v>0.72</c:v>
                </c:pt>
                <c:pt idx="7047">
                  <c:v>0.72</c:v>
                </c:pt>
                <c:pt idx="7048">
                  <c:v>0.71</c:v>
                </c:pt>
                <c:pt idx="7049">
                  <c:v>0.73</c:v>
                </c:pt>
                <c:pt idx="7050">
                  <c:v>0.7</c:v>
                </c:pt>
                <c:pt idx="7051">
                  <c:v>0.7</c:v>
                </c:pt>
                <c:pt idx="7052">
                  <c:v>0.53</c:v>
                </c:pt>
                <c:pt idx="7053">
                  <c:v>0.51</c:v>
                </c:pt>
                <c:pt idx="7054">
                  <c:v>0.5</c:v>
                </c:pt>
                <c:pt idx="7055">
                  <c:v>0.48</c:v>
                </c:pt>
                <c:pt idx="7056">
                  <c:v>0.47</c:v>
                </c:pt>
                <c:pt idx="7057">
                  <c:v>0.47</c:v>
                </c:pt>
                <c:pt idx="7058">
                  <c:v>0.42</c:v>
                </c:pt>
                <c:pt idx="7059">
                  <c:v>0.42</c:v>
                </c:pt>
                <c:pt idx="7060">
                  <c:v>0.44</c:v>
                </c:pt>
                <c:pt idx="7061">
                  <c:v>0.45</c:v>
                </c:pt>
                <c:pt idx="7062">
                  <c:v>0.45</c:v>
                </c:pt>
                <c:pt idx="7063">
                  <c:v>0.46</c:v>
                </c:pt>
                <c:pt idx="7064">
                  <c:v>0.38</c:v>
                </c:pt>
                <c:pt idx="7065">
                  <c:v>0.39</c:v>
                </c:pt>
                <c:pt idx="7066">
                  <c:v>0</c:v>
                </c:pt>
                <c:pt idx="7067">
                  <c:v>0</c:v>
                </c:pt>
                <c:pt idx="7068">
                  <c:v>0.35</c:v>
                </c:pt>
                <c:pt idx="7069">
                  <c:v>0.43</c:v>
                </c:pt>
                <c:pt idx="7070">
                  <c:v>0.47</c:v>
                </c:pt>
                <c:pt idx="7071">
                  <c:v>0.48</c:v>
                </c:pt>
                <c:pt idx="7072">
                  <c:v>0.46</c:v>
                </c:pt>
                <c:pt idx="7073">
                  <c:v>0.47</c:v>
                </c:pt>
                <c:pt idx="7074">
                  <c:v>0.39</c:v>
                </c:pt>
                <c:pt idx="7075">
                  <c:v>0.38</c:v>
                </c:pt>
                <c:pt idx="7076">
                  <c:v>0.38</c:v>
                </c:pt>
                <c:pt idx="7077">
                  <c:v>0.37</c:v>
                </c:pt>
                <c:pt idx="7078">
                  <c:v>0.36</c:v>
                </c:pt>
                <c:pt idx="7079">
                  <c:v>0.35</c:v>
                </c:pt>
                <c:pt idx="7080">
                  <c:v>0.33</c:v>
                </c:pt>
                <c:pt idx="7081">
                  <c:v>0.38</c:v>
                </c:pt>
                <c:pt idx="7082">
                  <c:v>0.37</c:v>
                </c:pt>
                <c:pt idx="7083">
                  <c:v>0.37</c:v>
                </c:pt>
                <c:pt idx="7084">
                  <c:v>0.37</c:v>
                </c:pt>
                <c:pt idx="7085">
                  <c:v>0.36</c:v>
                </c:pt>
                <c:pt idx="7086">
                  <c:v>0.34</c:v>
                </c:pt>
                <c:pt idx="7087">
                  <c:v>0.34</c:v>
                </c:pt>
                <c:pt idx="7088">
                  <c:v>0.25</c:v>
                </c:pt>
                <c:pt idx="7089">
                  <c:v>0.25</c:v>
                </c:pt>
                <c:pt idx="7090">
                  <c:v>0.43</c:v>
                </c:pt>
                <c:pt idx="7091">
                  <c:v>0.43</c:v>
                </c:pt>
                <c:pt idx="7092">
                  <c:v>0.42</c:v>
                </c:pt>
                <c:pt idx="7093">
                  <c:v>0.41</c:v>
                </c:pt>
                <c:pt idx="7094">
                  <c:v>0.39</c:v>
                </c:pt>
                <c:pt idx="7095">
                  <c:v>0.36</c:v>
                </c:pt>
                <c:pt idx="7096">
                  <c:v>0.32</c:v>
                </c:pt>
                <c:pt idx="7097">
                  <c:v>0.28000000000000003</c:v>
                </c:pt>
                <c:pt idx="7098">
                  <c:v>0.3</c:v>
                </c:pt>
                <c:pt idx="7099">
                  <c:v>0.31</c:v>
                </c:pt>
                <c:pt idx="7100">
                  <c:v>0.31</c:v>
                </c:pt>
                <c:pt idx="7101">
                  <c:v>0.32</c:v>
                </c:pt>
                <c:pt idx="7102">
                  <c:v>0.46</c:v>
                </c:pt>
                <c:pt idx="7103">
                  <c:v>0.48</c:v>
                </c:pt>
                <c:pt idx="7104">
                  <c:v>0.49</c:v>
                </c:pt>
                <c:pt idx="7105">
                  <c:v>0.51</c:v>
                </c:pt>
                <c:pt idx="7106">
                  <c:v>0.52</c:v>
                </c:pt>
                <c:pt idx="7107">
                  <c:v>0.54</c:v>
                </c:pt>
                <c:pt idx="7108">
                  <c:v>0.52</c:v>
                </c:pt>
                <c:pt idx="7109">
                  <c:v>0.54</c:v>
                </c:pt>
                <c:pt idx="7110">
                  <c:v>0.52</c:v>
                </c:pt>
                <c:pt idx="7111">
                  <c:v>0.51</c:v>
                </c:pt>
                <c:pt idx="7112">
                  <c:v>0.53</c:v>
                </c:pt>
                <c:pt idx="7113">
                  <c:v>0.38</c:v>
                </c:pt>
                <c:pt idx="7114">
                  <c:v>0.39</c:v>
                </c:pt>
                <c:pt idx="7115">
                  <c:v>0.41</c:v>
                </c:pt>
                <c:pt idx="7116">
                  <c:v>0.42</c:v>
                </c:pt>
                <c:pt idx="7117">
                  <c:v>0.44</c:v>
                </c:pt>
                <c:pt idx="7118">
                  <c:v>0</c:v>
                </c:pt>
                <c:pt idx="7119">
                  <c:v>0</c:v>
                </c:pt>
                <c:pt idx="7120">
                  <c:v>0</c:v>
                </c:pt>
                <c:pt idx="7121">
                  <c:v>0</c:v>
                </c:pt>
                <c:pt idx="7122">
                  <c:v>0.14000000000000001</c:v>
                </c:pt>
                <c:pt idx="7123">
                  <c:v>0.09</c:v>
                </c:pt>
                <c:pt idx="7124">
                  <c:v>0.06</c:v>
                </c:pt>
                <c:pt idx="7125">
                  <c:v>0.25</c:v>
                </c:pt>
                <c:pt idx="7126">
                  <c:v>0.46</c:v>
                </c:pt>
                <c:pt idx="7127">
                  <c:v>0.47</c:v>
                </c:pt>
                <c:pt idx="7128">
                  <c:v>0.99</c:v>
                </c:pt>
                <c:pt idx="7129">
                  <c:v>1.01</c:v>
                </c:pt>
                <c:pt idx="7130">
                  <c:v>0.56000000000000005</c:v>
                </c:pt>
                <c:pt idx="7131">
                  <c:v>0.68</c:v>
                </c:pt>
                <c:pt idx="7132">
                  <c:v>0.65</c:v>
                </c:pt>
                <c:pt idx="7133">
                  <c:v>0.35</c:v>
                </c:pt>
                <c:pt idx="7134">
                  <c:v>0.27</c:v>
                </c:pt>
                <c:pt idx="7135">
                  <c:v>0.12</c:v>
                </c:pt>
                <c:pt idx="7136">
                  <c:v>0.32</c:v>
                </c:pt>
                <c:pt idx="7137">
                  <c:v>0.38</c:v>
                </c:pt>
                <c:pt idx="7138">
                  <c:v>0.38</c:v>
                </c:pt>
                <c:pt idx="7139">
                  <c:v>0.47</c:v>
                </c:pt>
                <c:pt idx="7140">
                  <c:v>1.24</c:v>
                </c:pt>
                <c:pt idx="7141">
                  <c:v>0.75</c:v>
                </c:pt>
                <c:pt idx="7142">
                  <c:v>0.55000000000000004</c:v>
                </c:pt>
                <c:pt idx="7143">
                  <c:v>0.5</c:v>
                </c:pt>
                <c:pt idx="7144">
                  <c:v>0.39</c:v>
                </c:pt>
                <c:pt idx="7145">
                  <c:v>0.27</c:v>
                </c:pt>
                <c:pt idx="7146">
                  <c:v>0.27</c:v>
                </c:pt>
                <c:pt idx="7147">
                  <c:v>0.31</c:v>
                </c:pt>
                <c:pt idx="7148">
                  <c:v>0.33</c:v>
                </c:pt>
                <c:pt idx="7149">
                  <c:v>0.32</c:v>
                </c:pt>
                <c:pt idx="7150">
                  <c:v>0.34</c:v>
                </c:pt>
                <c:pt idx="7151">
                  <c:v>0.43</c:v>
                </c:pt>
                <c:pt idx="7152">
                  <c:v>0.27</c:v>
                </c:pt>
                <c:pt idx="7153">
                  <c:v>0.3</c:v>
                </c:pt>
                <c:pt idx="7154">
                  <c:v>0.98</c:v>
                </c:pt>
                <c:pt idx="7155">
                  <c:v>1.22</c:v>
                </c:pt>
                <c:pt idx="7156">
                  <c:v>1.37</c:v>
                </c:pt>
                <c:pt idx="7157">
                  <c:v>0.14000000000000001</c:v>
                </c:pt>
                <c:pt idx="7158">
                  <c:v>0.69</c:v>
                </c:pt>
                <c:pt idx="7159">
                  <c:v>1.0900000000000001</c:v>
                </c:pt>
                <c:pt idx="7160">
                  <c:v>0.28999999999999998</c:v>
                </c:pt>
                <c:pt idx="7161">
                  <c:v>0.49</c:v>
                </c:pt>
                <c:pt idx="7162">
                  <c:v>0.56999999999999995</c:v>
                </c:pt>
                <c:pt idx="7163">
                  <c:v>0.63</c:v>
                </c:pt>
                <c:pt idx="7164">
                  <c:v>0.71</c:v>
                </c:pt>
                <c:pt idx="7165">
                  <c:v>0.66</c:v>
                </c:pt>
                <c:pt idx="7166">
                  <c:v>1.38</c:v>
                </c:pt>
                <c:pt idx="7167">
                  <c:v>1.28</c:v>
                </c:pt>
                <c:pt idx="7168">
                  <c:v>0.8</c:v>
                </c:pt>
                <c:pt idx="7169">
                  <c:v>0.77</c:v>
                </c:pt>
                <c:pt idx="7170">
                  <c:v>0.42</c:v>
                </c:pt>
                <c:pt idx="7171">
                  <c:v>0.31</c:v>
                </c:pt>
                <c:pt idx="7172">
                  <c:v>0.23</c:v>
                </c:pt>
                <c:pt idx="7173">
                  <c:v>0.26</c:v>
                </c:pt>
                <c:pt idx="7174">
                  <c:v>0.28999999999999998</c:v>
                </c:pt>
                <c:pt idx="7175">
                  <c:v>0.31</c:v>
                </c:pt>
                <c:pt idx="7176">
                  <c:v>0.12</c:v>
                </c:pt>
                <c:pt idx="7177">
                  <c:v>0.41</c:v>
                </c:pt>
                <c:pt idx="7178">
                  <c:v>0.3</c:v>
                </c:pt>
                <c:pt idx="7179">
                  <c:v>0.2</c:v>
                </c:pt>
                <c:pt idx="7180">
                  <c:v>8.9999999999999993E-3</c:v>
                </c:pt>
                <c:pt idx="7181">
                  <c:v>0.2</c:v>
                </c:pt>
                <c:pt idx="7182">
                  <c:v>0.3</c:v>
                </c:pt>
                <c:pt idx="7183">
                  <c:v>1.24</c:v>
                </c:pt>
                <c:pt idx="7184">
                  <c:v>0.81</c:v>
                </c:pt>
                <c:pt idx="7185">
                  <c:v>1.32</c:v>
                </c:pt>
                <c:pt idx="7186">
                  <c:v>1.29</c:v>
                </c:pt>
                <c:pt idx="7187">
                  <c:v>0.78</c:v>
                </c:pt>
                <c:pt idx="7188">
                  <c:v>1.33</c:v>
                </c:pt>
                <c:pt idx="7189">
                  <c:v>1.19</c:v>
                </c:pt>
                <c:pt idx="7190">
                  <c:v>1.25</c:v>
                </c:pt>
                <c:pt idx="7191">
                  <c:v>1.1299999999999999</c:v>
                </c:pt>
                <c:pt idx="7192">
                  <c:v>1.33</c:v>
                </c:pt>
                <c:pt idx="7193">
                  <c:v>0.71</c:v>
                </c:pt>
                <c:pt idx="7194">
                  <c:v>0.95</c:v>
                </c:pt>
                <c:pt idx="7195">
                  <c:v>0.79</c:v>
                </c:pt>
                <c:pt idx="7196">
                  <c:v>0.84</c:v>
                </c:pt>
                <c:pt idx="7197">
                  <c:v>0.4</c:v>
                </c:pt>
                <c:pt idx="7198">
                  <c:v>0.28000000000000003</c:v>
                </c:pt>
                <c:pt idx="7199">
                  <c:v>0.28000000000000003</c:v>
                </c:pt>
                <c:pt idx="7200">
                  <c:v>0.4</c:v>
                </c:pt>
                <c:pt idx="7201">
                  <c:v>0.2</c:v>
                </c:pt>
                <c:pt idx="7202">
                  <c:v>0.51</c:v>
                </c:pt>
                <c:pt idx="7203">
                  <c:v>0.15</c:v>
                </c:pt>
                <c:pt idx="7204">
                  <c:v>0.49</c:v>
                </c:pt>
                <c:pt idx="7205">
                  <c:v>0.44</c:v>
                </c:pt>
                <c:pt idx="7206">
                  <c:v>0.41</c:v>
                </c:pt>
                <c:pt idx="7207">
                  <c:v>0.44</c:v>
                </c:pt>
                <c:pt idx="7208">
                  <c:v>0.38</c:v>
                </c:pt>
                <c:pt idx="7209">
                  <c:v>1.1000000000000001</c:v>
                </c:pt>
                <c:pt idx="7210">
                  <c:v>1.1399999999999999</c:v>
                </c:pt>
                <c:pt idx="7211">
                  <c:v>1.27</c:v>
                </c:pt>
                <c:pt idx="7212">
                  <c:v>1.31</c:v>
                </c:pt>
                <c:pt idx="7213">
                  <c:v>1.19</c:v>
                </c:pt>
                <c:pt idx="7214">
                  <c:v>0.48</c:v>
                </c:pt>
                <c:pt idx="7215">
                  <c:v>0.28000000000000003</c:v>
                </c:pt>
                <c:pt idx="7216">
                  <c:v>0.23</c:v>
                </c:pt>
                <c:pt idx="7217">
                  <c:v>0.4</c:v>
                </c:pt>
                <c:pt idx="7218">
                  <c:v>0.38</c:v>
                </c:pt>
                <c:pt idx="7219">
                  <c:v>0.45</c:v>
                </c:pt>
                <c:pt idx="7220">
                  <c:v>0.55000000000000004</c:v>
                </c:pt>
                <c:pt idx="7221">
                  <c:v>0.62</c:v>
                </c:pt>
                <c:pt idx="7222">
                  <c:v>0.88</c:v>
                </c:pt>
                <c:pt idx="7223">
                  <c:v>1.07</c:v>
                </c:pt>
                <c:pt idx="7224">
                  <c:v>1.19</c:v>
                </c:pt>
                <c:pt idx="7225">
                  <c:v>0.16</c:v>
                </c:pt>
                <c:pt idx="7226">
                  <c:v>0.19</c:v>
                </c:pt>
                <c:pt idx="7227">
                  <c:v>0.3</c:v>
                </c:pt>
                <c:pt idx="7228">
                  <c:v>0.33</c:v>
                </c:pt>
                <c:pt idx="7229">
                  <c:v>0.36</c:v>
                </c:pt>
                <c:pt idx="7230">
                  <c:v>0.36</c:v>
                </c:pt>
                <c:pt idx="7231">
                  <c:v>0.36</c:v>
                </c:pt>
                <c:pt idx="7232">
                  <c:v>0.35</c:v>
                </c:pt>
                <c:pt idx="7233">
                  <c:v>0.42</c:v>
                </c:pt>
                <c:pt idx="7234">
                  <c:v>0.44</c:v>
                </c:pt>
                <c:pt idx="7235">
                  <c:v>0.43</c:v>
                </c:pt>
                <c:pt idx="7236">
                  <c:v>0.42</c:v>
                </c:pt>
                <c:pt idx="7237">
                  <c:v>0.43</c:v>
                </c:pt>
                <c:pt idx="7238">
                  <c:v>0.26</c:v>
                </c:pt>
                <c:pt idx="7239">
                  <c:v>0.42</c:v>
                </c:pt>
                <c:pt idx="7240">
                  <c:v>0.4</c:v>
                </c:pt>
                <c:pt idx="7241">
                  <c:v>0.41</c:v>
                </c:pt>
                <c:pt idx="7242">
                  <c:v>0.4</c:v>
                </c:pt>
                <c:pt idx="7243">
                  <c:v>0.4</c:v>
                </c:pt>
                <c:pt idx="7244">
                  <c:v>0.37</c:v>
                </c:pt>
                <c:pt idx="7245">
                  <c:v>0.38</c:v>
                </c:pt>
                <c:pt idx="7246">
                  <c:v>0.41</c:v>
                </c:pt>
                <c:pt idx="7247">
                  <c:v>0.39</c:v>
                </c:pt>
                <c:pt idx="7248">
                  <c:v>0.35</c:v>
                </c:pt>
                <c:pt idx="7249">
                  <c:v>0.39</c:v>
                </c:pt>
                <c:pt idx="7250">
                  <c:v>0.39</c:v>
                </c:pt>
                <c:pt idx="7251">
                  <c:v>0.39</c:v>
                </c:pt>
                <c:pt idx="7252">
                  <c:v>0.39</c:v>
                </c:pt>
                <c:pt idx="7253">
                  <c:v>0.38</c:v>
                </c:pt>
                <c:pt idx="7254">
                  <c:v>0.65</c:v>
                </c:pt>
                <c:pt idx="7255">
                  <c:v>0.54</c:v>
                </c:pt>
                <c:pt idx="7256">
                  <c:v>0.28000000000000003</c:v>
                </c:pt>
                <c:pt idx="7257">
                  <c:v>0.56000000000000005</c:v>
                </c:pt>
                <c:pt idx="7258">
                  <c:v>0.45</c:v>
                </c:pt>
                <c:pt idx="7259">
                  <c:v>0.2</c:v>
                </c:pt>
                <c:pt idx="7260">
                  <c:v>0.2</c:v>
                </c:pt>
                <c:pt idx="7261">
                  <c:v>1.1499999999999999</c:v>
                </c:pt>
                <c:pt idx="7262">
                  <c:v>0.32</c:v>
                </c:pt>
                <c:pt idx="7263">
                  <c:v>0.21</c:v>
                </c:pt>
                <c:pt idx="7264">
                  <c:v>0.33</c:v>
                </c:pt>
                <c:pt idx="7265">
                  <c:v>0.38</c:v>
                </c:pt>
                <c:pt idx="7266">
                  <c:v>0.61</c:v>
                </c:pt>
                <c:pt idx="7267">
                  <c:v>0.86</c:v>
                </c:pt>
                <c:pt idx="7268">
                  <c:v>0.39</c:v>
                </c:pt>
                <c:pt idx="7269">
                  <c:v>0.49</c:v>
                </c:pt>
                <c:pt idx="7270">
                  <c:v>0.44</c:v>
                </c:pt>
                <c:pt idx="7271">
                  <c:v>0.3</c:v>
                </c:pt>
                <c:pt idx="7272">
                  <c:v>1.19</c:v>
                </c:pt>
                <c:pt idx="7273">
                  <c:v>0.31</c:v>
                </c:pt>
                <c:pt idx="7274">
                  <c:v>0.33</c:v>
                </c:pt>
                <c:pt idx="7275">
                  <c:v>0.26</c:v>
                </c:pt>
                <c:pt idx="7276">
                  <c:v>0.39</c:v>
                </c:pt>
                <c:pt idx="7277">
                  <c:v>0.32</c:v>
                </c:pt>
                <c:pt idx="7278">
                  <c:v>0.27</c:v>
                </c:pt>
                <c:pt idx="7279">
                  <c:v>0.68</c:v>
                </c:pt>
                <c:pt idx="7280">
                  <c:v>0.26</c:v>
                </c:pt>
                <c:pt idx="7281">
                  <c:v>0.13</c:v>
                </c:pt>
                <c:pt idx="7282">
                  <c:v>0.11</c:v>
                </c:pt>
                <c:pt idx="7283">
                  <c:v>0.18</c:v>
                </c:pt>
                <c:pt idx="7284">
                  <c:v>0.13</c:v>
                </c:pt>
                <c:pt idx="7285">
                  <c:v>0.11</c:v>
                </c:pt>
                <c:pt idx="7286">
                  <c:v>1.1200000000000001</c:v>
                </c:pt>
                <c:pt idx="7287">
                  <c:v>0.54</c:v>
                </c:pt>
                <c:pt idx="7288">
                  <c:v>0.61</c:v>
                </c:pt>
                <c:pt idx="7289">
                  <c:v>0.73</c:v>
                </c:pt>
                <c:pt idx="7290">
                  <c:v>1.0900000000000001</c:v>
                </c:pt>
                <c:pt idx="7291">
                  <c:v>0.57999999999999996</c:v>
                </c:pt>
                <c:pt idx="7292">
                  <c:v>0.38</c:v>
                </c:pt>
                <c:pt idx="7293">
                  <c:v>0.41</c:v>
                </c:pt>
                <c:pt idx="7294">
                  <c:v>0.56000000000000005</c:v>
                </c:pt>
                <c:pt idx="7295">
                  <c:v>0.59</c:v>
                </c:pt>
                <c:pt idx="7296">
                  <c:v>0.39</c:v>
                </c:pt>
                <c:pt idx="7297">
                  <c:v>0.3</c:v>
                </c:pt>
                <c:pt idx="7298">
                  <c:v>0.37</c:v>
                </c:pt>
                <c:pt idx="7299">
                  <c:v>0.98</c:v>
                </c:pt>
                <c:pt idx="7300">
                  <c:v>0.74</c:v>
                </c:pt>
                <c:pt idx="7301">
                  <c:v>0.65</c:v>
                </c:pt>
                <c:pt idx="7302">
                  <c:v>0.71</c:v>
                </c:pt>
                <c:pt idx="7303">
                  <c:v>0.61</c:v>
                </c:pt>
                <c:pt idx="7304">
                  <c:v>0.61</c:v>
                </c:pt>
                <c:pt idx="7305">
                  <c:v>0.8</c:v>
                </c:pt>
                <c:pt idx="7306">
                  <c:v>0.22</c:v>
                </c:pt>
                <c:pt idx="7307">
                  <c:v>0.35</c:v>
                </c:pt>
                <c:pt idx="7308">
                  <c:v>0.34</c:v>
                </c:pt>
                <c:pt idx="7309">
                  <c:v>0.36</c:v>
                </c:pt>
                <c:pt idx="7310">
                  <c:v>0.35</c:v>
                </c:pt>
                <c:pt idx="7311">
                  <c:v>0.42</c:v>
                </c:pt>
                <c:pt idx="7312">
                  <c:v>0.34</c:v>
                </c:pt>
                <c:pt idx="7313">
                  <c:v>0.3</c:v>
                </c:pt>
                <c:pt idx="7314">
                  <c:v>0.34</c:v>
                </c:pt>
                <c:pt idx="7315">
                  <c:v>0.35</c:v>
                </c:pt>
                <c:pt idx="7316">
                  <c:v>0.46</c:v>
                </c:pt>
                <c:pt idx="7317">
                  <c:v>0.46</c:v>
                </c:pt>
                <c:pt idx="7318">
                  <c:v>0.56999999999999995</c:v>
                </c:pt>
                <c:pt idx="7319">
                  <c:v>0.19</c:v>
                </c:pt>
                <c:pt idx="7320">
                  <c:v>0.16</c:v>
                </c:pt>
                <c:pt idx="7321">
                  <c:v>0.68</c:v>
                </c:pt>
                <c:pt idx="7322">
                  <c:v>0.51</c:v>
                </c:pt>
                <c:pt idx="7323">
                  <c:v>0.34</c:v>
                </c:pt>
                <c:pt idx="7324">
                  <c:v>1.22</c:v>
                </c:pt>
                <c:pt idx="7325">
                  <c:v>0.34</c:v>
                </c:pt>
                <c:pt idx="7326">
                  <c:v>0.37</c:v>
                </c:pt>
                <c:pt idx="7327">
                  <c:v>0.56000000000000005</c:v>
                </c:pt>
                <c:pt idx="7328">
                  <c:v>0.28000000000000003</c:v>
                </c:pt>
                <c:pt idx="7329">
                  <c:v>0.17</c:v>
                </c:pt>
                <c:pt idx="7330">
                  <c:v>0.37</c:v>
                </c:pt>
                <c:pt idx="7331">
                  <c:v>0.27</c:v>
                </c:pt>
                <c:pt idx="7332">
                  <c:v>0.35</c:v>
                </c:pt>
                <c:pt idx="7333">
                  <c:v>0.19</c:v>
                </c:pt>
                <c:pt idx="7334">
                  <c:v>0.22</c:v>
                </c:pt>
                <c:pt idx="7335">
                  <c:v>0.13</c:v>
                </c:pt>
                <c:pt idx="7336">
                  <c:v>0.21</c:v>
                </c:pt>
                <c:pt idx="7337">
                  <c:v>0.24</c:v>
                </c:pt>
                <c:pt idx="7338">
                  <c:v>0.25</c:v>
                </c:pt>
                <c:pt idx="7339">
                  <c:v>0.3</c:v>
                </c:pt>
                <c:pt idx="7340">
                  <c:v>0.33</c:v>
                </c:pt>
                <c:pt idx="7341">
                  <c:v>0.38</c:v>
                </c:pt>
                <c:pt idx="7342">
                  <c:v>0.38</c:v>
                </c:pt>
                <c:pt idx="7343">
                  <c:v>0.38</c:v>
                </c:pt>
                <c:pt idx="7344">
                  <c:v>0.44</c:v>
                </c:pt>
                <c:pt idx="7345">
                  <c:v>0.26</c:v>
                </c:pt>
                <c:pt idx="7346">
                  <c:v>0.2</c:v>
                </c:pt>
                <c:pt idx="7347">
                  <c:v>0.18</c:v>
                </c:pt>
                <c:pt idx="7348">
                  <c:v>0.16</c:v>
                </c:pt>
                <c:pt idx="7349">
                  <c:v>0.3</c:v>
                </c:pt>
                <c:pt idx="7350">
                  <c:v>0.5</c:v>
                </c:pt>
                <c:pt idx="7351">
                  <c:v>0.49</c:v>
                </c:pt>
                <c:pt idx="7352">
                  <c:v>0.48</c:v>
                </c:pt>
                <c:pt idx="7353">
                  <c:v>0.2</c:v>
                </c:pt>
                <c:pt idx="7354">
                  <c:v>0.17</c:v>
                </c:pt>
                <c:pt idx="7355">
                  <c:v>0.14000000000000001</c:v>
                </c:pt>
                <c:pt idx="7356">
                  <c:v>0.15</c:v>
                </c:pt>
                <c:pt idx="7357">
                  <c:v>0.22</c:v>
                </c:pt>
                <c:pt idx="7358">
                  <c:v>0.23</c:v>
                </c:pt>
                <c:pt idx="7359">
                  <c:v>0.3</c:v>
                </c:pt>
                <c:pt idx="7360">
                  <c:v>0.33</c:v>
                </c:pt>
                <c:pt idx="7361">
                  <c:v>0.32</c:v>
                </c:pt>
                <c:pt idx="7362">
                  <c:v>0.57999999999999996</c:v>
                </c:pt>
                <c:pt idx="7363">
                  <c:v>0.4</c:v>
                </c:pt>
                <c:pt idx="7364">
                  <c:v>0.36</c:v>
                </c:pt>
                <c:pt idx="7365">
                  <c:v>0.42</c:v>
                </c:pt>
                <c:pt idx="7366">
                  <c:v>0.75</c:v>
                </c:pt>
                <c:pt idx="7367">
                  <c:v>0.83</c:v>
                </c:pt>
                <c:pt idx="7368">
                  <c:v>0.87</c:v>
                </c:pt>
                <c:pt idx="7369">
                  <c:v>0.61</c:v>
                </c:pt>
                <c:pt idx="7370">
                  <c:v>0.74</c:v>
                </c:pt>
                <c:pt idx="7371">
                  <c:v>0.56000000000000005</c:v>
                </c:pt>
                <c:pt idx="7372">
                  <c:v>0.26</c:v>
                </c:pt>
                <c:pt idx="7373">
                  <c:v>0.31</c:v>
                </c:pt>
                <c:pt idx="7374">
                  <c:v>0.33</c:v>
                </c:pt>
                <c:pt idx="7375">
                  <c:v>0.4</c:v>
                </c:pt>
                <c:pt idx="7376">
                  <c:v>0.41</c:v>
                </c:pt>
                <c:pt idx="7377">
                  <c:v>0.41</c:v>
                </c:pt>
                <c:pt idx="7378">
                  <c:v>0.44</c:v>
                </c:pt>
                <c:pt idx="7379">
                  <c:v>0.36</c:v>
                </c:pt>
                <c:pt idx="7380">
                  <c:v>0.31</c:v>
                </c:pt>
                <c:pt idx="7381">
                  <c:v>0.35</c:v>
                </c:pt>
                <c:pt idx="7382">
                  <c:v>0.31</c:v>
                </c:pt>
                <c:pt idx="7383">
                  <c:v>0.17</c:v>
                </c:pt>
                <c:pt idx="7384">
                  <c:v>0.14000000000000001</c:v>
                </c:pt>
                <c:pt idx="7385">
                  <c:v>0.25</c:v>
                </c:pt>
                <c:pt idx="7386">
                  <c:v>0.48</c:v>
                </c:pt>
                <c:pt idx="7387">
                  <c:v>0.75</c:v>
                </c:pt>
                <c:pt idx="7388">
                  <c:v>0.72</c:v>
                </c:pt>
                <c:pt idx="7389">
                  <c:v>0.69</c:v>
                </c:pt>
                <c:pt idx="7390">
                  <c:v>1.03</c:v>
                </c:pt>
                <c:pt idx="7391">
                  <c:v>0.84</c:v>
                </c:pt>
                <c:pt idx="7392">
                  <c:v>0.88</c:v>
                </c:pt>
                <c:pt idx="7393">
                  <c:v>0.77</c:v>
                </c:pt>
                <c:pt idx="7394">
                  <c:v>0.68</c:v>
                </c:pt>
                <c:pt idx="7395">
                  <c:v>0.21</c:v>
                </c:pt>
                <c:pt idx="7396">
                  <c:v>0.27</c:v>
                </c:pt>
                <c:pt idx="7397">
                  <c:v>0.24</c:v>
                </c:pt>
                <c:pt idx="7398">
                  <c:v>0.26</c:v>
                </c:pt>
                <c:pt idx="7399">
                  <c:v>0.25</c:v>
                </c:pt>
                <c:pt idx="7400">
                  <c:v>0.33</c:v>
                </c:pt>
                <c:pt idx="7401">
                  <c:v>0.28999999999999998</c:v>
                </c:pt>
                <c:pt idx="7402">
                  <c:v>0.22</c:v>
                </c:pt>
                <c:pt idx="7403">
                  <c:v>0.28999999999999998</c:v>
                </c:pt>
                <c:pt idx="7404">
                  <c:v>0.26</c:v>
                </c:pt>
                <c:pt idx="7405">
                  <c:v>0.25</c:v>
                </c:pt>
                <c:pt idx="7406">
                  <c:v>0.3</c:v>
                </c:pt>
                <c:pt idx="7407">
                  <c:v>0.31</c:v>
                </c:pt>
                <c:pt idx="7408">
                  <c:v>0.43</c:v>
                </c:pt>
                <c:pt idx="7409">
                  <c:v>0.57999999999999996</c:v>
                </c:pt>
                <c:pt idx="7410">
                  <c:v>0.56000000000000005</c:v>
                </c:pt>
                <c:pt idx="7411">
                  <c:v>0.28999999999999998</c:v>
                </c:pt>
                <c:pt idx="7412">
                  <c:v>0.35</c:v>
                </c:pt>
                <c:pt idx="7414">
                  <c:v>0.23</c:v>
                </c:pt>
                <c:pt idx="7415">
                  <c:v>0.23</c:v>
                </c:pt>
                <c:pt idx="7416">
                  <c:v>0.25</c:v>
                </c:pt>
                <c:pt idx="7417">
                  <c:v>0.27</c:v>
                </c:pt>
                <c:pt idx="7418">
                  <c:v>0.4</c:v>
                </c:pt>
                <c:pt idx="7419">
                  <c:v>0.52</c:v>
                </c:pt>
                <c:pt idx="7420">
                  <c:v>0.59</c:v>
                </c:pt>
                <c:pt idx="7421">
                  <c:v>0.51</c:v>
                </c:pt>
                <c:pt idx="7422">
                  <c:v>0.42</c:v>
                </c:pt>
                <c:pt idx="7423">
                  <c:v>0.34</c:v>
                </c:pt>
                <c:pt idx="7424">
                  <c:v>0.36</c:v>
                </c:pt>
                <c:pt idx="7425">
                  <c:v>0.41</c:v>
                </c:pt>
                <c:pt idx="7426">
                  <c:v>0.45</c:v>
                </c:pt>
                <c:pt idx="7427">
                  <c:v>0.5</c:v>
                </c:pt>
                <c:pt idx="7428">
                  <c:v>0.53</c:v>
                </c:pt>
                <c:pt idx="7429">
                  <c:v>0.37</c:v>
                </c:pt>
                <c:pt idx="7430">
                  <c:v>0.38</c:v>
                </c:pt>
                <c:pt idx="7431">
                  <c:v>0.34</c:v>
                </c:pt>
                <c:pt idx="7432">
                  <c:v>0.33</c:v>
                </c:pt>
                <c:pt idx="7433">
                  <c:v>0.26</c:v>
                </c:pt>
                <c:pt idx="7434">
                  <c:v>0.24</c:v>
                </c:pt>
                <c:pt idx="7435">
                  <c:v>0.17</c:v>
                </c:pt>
                <c:pt idx="7436">
                  <c:v>0.24</c:v>
                </c:pt>
                <c:pt idx="7437">
                  <c:v>0.37</c:v>
                </c:pt>
                <c:pt idx="7438">
                  <c:v>0.55000000000000004</c:v>
                </c:pt>
                <c:pt idx="7439">
                  <c:v>0.8</c:v>
                </c:pt>
                <c:pt idx="7440">
                  <c:v>0.82</c:v>
                </c:pt>
                <c:pt idx="7441">
                  <c:v>0.5</c:v>
                </c:pt>
                <c:pt idx="7442">
                  <c:v>0.22</c:v>
                </c:pt>
                <c:pt idx="7443">
                  <c:v>0.21</c:v>
                </c:pt>
                <c:pt idx="7444">
                  <c:v>0.28000000000000003</c:v>
                </c:pt>
                <c:pt idx="7445">
                  <c:v>0.27</c:v>
                </c:pt>
                <c:pt idx="7446">
                  <c:v>0.23</c:v>
                </c:pt>
                <c:pt idx="7447">
                  <c:v>0.28999999999999998</c:v>
                </c:pt>
                <c:pt idx="7448">
                  <c:v>0.35</c:v>
                </c:pt>
                <c:pt idx="7449">
                  <c:v>0.85</c:v>
                </c:pt>
                <c:pt idx="7450">
                  <c:v>0.74</c:v>
                </c:pt>
                <c:pt idx="7451">
                  <c:v>0.7</c:v>
                </c:pt>
                <c:pt idx="7452">
                  <c:v>0.78</c:v>
                </c:pt>
                <c:pt idx="7453">
                  <c:v>0.88</c:v>
                </c:pt>
                <c:pt idx="7454">
                  <c:v>0.85</c:v>
                </c:pt>
                <c:pt idx="7455">
                  <c:v>0.86</c:v>
                </c:pt>
                <c:pt idx="7456">
                  <c:v>0.8</c:v>
                </c:pt>
                <c:pt idx="7457">
                  <c:v>0.85</c:v>
                </c:pt>
                <c:pt idx="7458">
                  <c:v>0.84</c:v>
                </c:pt>
                <c:pt idx="7459">
                  <c:v>0.44</c:v>
                </c:pt>
                <c:pt idx="7460">
                  <c:v>0.47</c:v>
                </c:pt>
                <c:pt idx="7461">
                  <c:v>0.52</c:v>
                </c:pt>
                <c:pt idx="7462">
                  <c:v>0.51</c:v>
                </c:pt>
                <c:pt idx="7463">
                  <c:v>0.53</c:v>
                </c:pt>
                <c:pt idx="7464">
                  <c:v>0.52</c:v>
                </c:pt>
                <c:pt idx="7465">
                  <c:v>0.3</c:v>
                </c:pt>
                <c:pt idx="7466">
                  <c:v>0.46</c:v>
                </c:pt>
                <c:pt idx="7467">
                  <c:v>0.56999999999999995</c:v>
                </c:pt>
                <c:pt idx="7468">
                  <c:v>0.7</c:v>
                </c:pt>
                <c:pt idx="7469">
                  <c:v>0.72</c:v>
                </c:pt>
                <c:pt idx="7470">
                  <c:v>0.51</c:v>
                </c:pt>
                <c:pt idx="7471">
                  <c:v>0.56000000000000005</c:v>
                </c:pt>
                <c:pt idx="7472">
                  <c:v>0.55000000000000004</c:v>
                </c:pt>
                <c:pt idx="7473">
                  <c:v>0.49</c:v>
                </c:pt>
                <c:pt idx="7474">
                  <c:v>0.41</c:v>
                </c:pt>
                <c:pt idx="7475">
                  <c:v>0.44</c:v>
                </c:pt>
                <c:pt idx="7476">
                  <c:v>0.47</c:v>
                </c:pt>
                <c:pt idx="7477">
                  <c:v>0.5</c:v>
                </c:pt>
                <c:pt idx="7478">
                  <c:v>0.52</c:v>
                </c:pt>
                <c:pt idx="7479">
                  <c:v>0.26</c:v>
                </c:pt>
                <c:pt idx="7480">
                  <c:v>0.39</c:v>
                </c:pt>
                <c:pt idx="7481">
                  <c:v>0.39</c:v>
                </c:pt>
                <c:pt idx="7482">
                  <c:v>0.38</c:v>
                </c:pt>
                <c:pt idx="7483">
                  <c:v>0.37</c:v>
                </c:pt>
                <c:pt idx="7484">
                  <c:v>0.4</c:v>
                </c:pt>
                <c:pt idx="7485">
                  <c:v>0.77</c:v>
                </c:pt>
                <c:pt idx="7486">
                  <c:v>0.81</c:v>
                </c:pt>
                <c:pt idx="7487">
                  <c:v>0.83</c:v>
                </c:pt>
                <c:pt idx="7488">
                  <c:v>0.84</c:v>
                </c:pt>
                <c:pt idx="7489">
                  <c:v>0.87</c:v>
                </c:pt>
                <c:pt idx="7490">
                  <c:v>0.85</c:v>
                </c:pt>
                <c:pt idx="7491">
                  <c:v>0.86</c:v>
                </c:pt>
                <c:pt idx="7492">
                  <c:v>0.83</c:v>
                </c:pt>
                <c:pt idx="7493">
                  <c:v>0.78</c:v>
                </c:pt>
                <c:pt idx="7494">
                  <c:v>0.77</c:v>
                </c:pt>
                <c:pt idx="7495">
                  <c:v>0.78</c:v>
                </c:pt>
                <c:pt idx="7496">
                  <c:v>0.77</c:v>
                </c:pt>
                <c:pt idx="7497">
                  <c:v>0.78</c:v>
                </c:pt>
                <c:pt idx="7498">
                  <c:v>0.87</c:v>
                </c:pt>
                <c:pt idx="7499">
                  <c:v>0.85</c:v>
                </c:pt>
                <c:pt idx="7500">
                  <c:v>0.9</c:v>
                </c:pt>
                <c:pt idx="7501">
                  <c:v>0.81</c:v>
                </c:pt>
                <c:pt idx="7502">
                  <c:v>0.81</c:v>
                </c:pt>
                <c:pt idx="7503">
                  <c:v>0.81</c:v>
                </c:pt>
                <c:pt idx="7504">
                  <c:v>0.82</c:v>
                </c:pt>
                <c:pt idx="7505">
                  <c:v>0.95</c:v>
                </c:pt>
                <c:pt idx="7506">
                  <c:v>0.8</c:v>
                </c:pt>
                <c:pt idx="7507">
                  <c:v>0.86</c:v>
                </c:pt>
                <c:pt idx="7508">
                  <c:v>0.91</c:v>
                </c:pt>
                <c:pt idx="7509">
                  <c:v>0.82</c:v>
                </c:pt>
                <c:pt idx="7510">
                  <c:v>0.83</c:v>
                </c:pt>
                <c:pt idx="7511">
                  <c:v>0.82</c:v>
                </c:pt>
                <c:pt idx="7512">
                  <c:v>0.51</c:v>
                </c:pt>
                <c:pt idx="7513">
                  <c:v>0.84</c:v>
                </c:pt>
                <c:pt idx="7514">
                  <c:v>0.83</c:v>
                </c:pt>
                <c:pt idx="7515">
                  <c:v>0.87</c:v>
                </c:pt>
                <c:pt idx="7516">
                  <c:v>0.79</c:v>
                </c:pt>
                <c:pt idx="7517">
                  <c:v>0.77</c:v>
                </c:pt>
                <c:pt idx="7518">
                  <c:v>0.76</c:v>
                </c:pt>
                <c:pt idx="7519">
                  <c:v>0.83</c:v>
                </c:pt>
                <c:pt idx="7520">
                  <c:v>0.84</c:v>
                </c:pt>
                <c:pt idx="7521">
                  <c:v>0.82</c:v>
                </c:pt>
                <c:pt idx="7522">
                  <c:v>0.82</c:v>
                </c:pt>
                <c:pt idx="7523">
                  <c:v>0.84</c:v>
                </c:pt>
                <c:pt idx="7524">
                  <c:v>0.81</c:v>
                </c:pt>
                <c:pt idx="7525">
                  <c:v>0.83</c:v>
                </c:pt>
                <c:pt idx="7526">
                  <c:v>0.81</c:v>
                </c:pt>
                <c:pt idx="7527">
                  <c:v>0.83</c:v>
                </c:pt>
                <c:pt idx="7528">
                  <c:v>0.84</c:v>
                </c:pt>
                <c:pt idx="7529">
                  <c:v>0.86</c:v>
                </c:pt>
                <c:pt idx="7530">
                  <c:v>0.53</c:v>
                </c:pt>
                <c:pt idx="7531">
                  <c:v>0.89</c:v>
                </c:pt>
                <c:pt idx="7532">
                  <c:v>0.99</c:v>
                </c:pt>
                <c:pt idx="7533">
                  <c:v>0.99</c:v>
                </c:pt>
                <c:pt idx="7534">
                  <c:v>0.88</c:v>
                </c:pt>
                <c:pt idx="7535">
                  <c:v>0.86</c:v>
                </c:pt>
                <c:pt idx="7536">
                  <c:v>0.86</c:v>
                </c:pt>
                <c:pt idx="7537">
                  <c:v>0.89</c:v>
                </c:pt>
                <c:pt idx="7538">
                  <c:v>0.9</c:v>
                </c:pt>
                <c:pt idx="7539">
                  <c:v>0.88</c:v>
                </c:pt>
                <c:pt idx="7540">
                  <c:v>0.89</c:v>
                </c:pt>
                <c:pt idx="7541">
                  <c:v>0.84</c:v>
                </c:pt>
                <c:pt idx="7542">
                  <c:v>0.82</c:v>
                </c:pt>
                <c:pt idx="7543">
                  <c:v>0.83</c:v>
                </c:pt>
                <c:pt idx="7544">
                  <c:v>0.81</c:v>
                </c:pt>
                <c:pt idx="7545">
                  <c:v>0.86</c:v>
                </c:pt>
                <c:pt idx="7546">
                  <c:v>0.84</c:v>
                </c:pt>
                <c:pt idx="7547">
                  <c:v>0.7</c:v>
                </c:pt>
                <c:pt idx="7548">
                  <c:v>0.7</c:v>
                </c:pt>
                <c:pt idx="7549">
                  <c:v>0.72</c:v>
                </c:pt>
                <c:pt idx="7550">
                  <c:v>0.73</c:v>
                </c:pt>
                <c:pt idx="7551">
                  <c:v>0.78</c:v>
                </c:pt>
                <c:pt idx="7552">
                  <c:v>0.76</c:v>
                </c:pt>
                <c:pt idx="7553">
                  <c:v>0.54</c:v>
                </c:pt>
                <c:pt idx="7554">
                  <c:v>0.49</c:v>
                </c:pt>
                <c:pt idx="7555">
                  <c:v>0.5</c:v>
                </c:pt>
                <c:pt idx="7556">
                  <c:v>0.49</c:v>
                </c:pt>
                <c:pt idx="7557">
                  <c:v>0.48</c:v>
                </c:pt>
                <c:pt idx="7558">
                  <c:v>0.48</c:v>
                </c:pt>
                <c:pt idx="7559">
                  <c:v>0.46</c:v>
                </c:pt>
                <c:pt idx="7560">
                  <c:v>0.46</c:v>
                </c:pt>
                <c:pt idx="7561">
                  <c:v>0.46</c:v>
                </c:pt>
                <c:pt idx="7562">
                  <c:v>0.45</c:v>
                </c:pt>
                <c:pt idx="7563">
                  <c:v>0.47</c:v>
                </c:pt>
                <c:pt idx="7564">
                  <c:v>0.47</c:v>
                </c:pt>
                <c:pt idx="7565">
                  <c:v>0.48</c:v>
                </c:pt>
                <c:pt idx="7566">
                  <c:v>0.49</c:v>
                </c:pt>
                <c:pt idx="7567">
                  <c:v>0.5</c:v>
                </c:pt>
                <c:pt idx="7568">
                  <c:v>0.52</c:v>
                </c:pt>
                <c:pt idx="7569">
                  <c:v>0.49</c:v>
                </c:pt>
                <c:pt idx="7570">
                  <c:v>0.49</c:v>
                </c:pt>
                <c:pt idx="7571">
                  <c:v>0.55000000000000004</c:v>
                </c:pt>
                <c:pt idx="7572">
                  <c:v>0.44</c:v>
                </c:pt>
                <c:pt idx="7573">
                  <c:v>0.46</c:v>
                </c:pt>
                <c:pt idx="7574">
                  <c:v>0.42</c:v>
                </c:pt>
                <c:pt idx="7575">
                  <c:v>0.39</c:v>
                </c:pt>
                <c:pt idx="7576">
                  <c:v>0.4</c:v>
                </c:pt>
                <c:pt idx="7577">
                  <c:v>0.7</c:v>
                </c:pt>
                <c:pt idx="7578">
                  <c:v>0.42</c:v>
                </c:pt>
                <c:pt idx="7579">
                  <c:v>0.41</c:v>
                </c:pt>
                <c:pt idx="7580">
                  <c:v>0.42</c:v>
                </c:pt>
                <c:pt idx="7581">
                  <c:v>0.45</c:v>
                </c:pt>
                <c:pt idx="7582">
                  <c:v>0.4</c:v>
                </c:pt>
                <c:pt idx="7583">
                  <c:v>0.39</c:v>
                </c:pt>
                <c:pt idx="7584">
                  <c:v>0.4</c:v>
                </c:pt>
                <c:pt idx="7585">
                  <c:v>0.45</c:v>
                </c:pt>
                <c:pt idx="7586">
                  <c:v>0.52</c:v>
                </c:pt>
                <c:pt idx="7587">
                  <c:v>0.45</c:v>
                </c:pt>
                <c:pt idx="7588">
                  <c:v>0.4</c:v>
                </c:pt>
                <c:pt idx="7589">
                  <c:v>0.27</c:v>
                </c:pt>
                <c:pt idx="7590">
                  <c:v>0.27</c:v>
                </c:pt>
                <c:pt idx="7591">
                  <c:v>0.26</c:v>
                </c:pt>
                <c:pt idx="7592">
                  <c:v>0.28000000000000003</c:v>
                </c:pt>
                <c:pt idx="7593">
                  <c:v>0.38</c:v>
                </c:pt>
                <c:pt idx="7594">
                  <c:v>0.4</c:v>
                </c:pt>
                <c:pt idx="7595">
                  <c:v>0.41</c:v>
                </c:pt>
                <c:pt idx="7596">
                  <c:v>0.39</c:v>
                </c:pt>
                <c:pt idx="7597">
                  <c:v>0.43</c:v>
                </c:pt>
                <c:pt idx="7598">
                  <c:v>0.36</c:v>
                </c:pt>
                <c:pt idx="7599">
                  <c:v>0.34</c:v>
                </c:pt>
                <c:pt idx="7600">
                  <c:v>0.34</c:v>
                </c:pt>
                <c:pt idx="7601">
                  <c:v>0.33</c:v>
                </c:pt>
                <c:pt idx="7602">
                  <c:v>0.32</c:v>
                </c:pt>
                <c:pt idx="7603">
                  <c:v>0.34</c:v>
                </c:pt>
                <c:pt idx="7604">
                  <c:v>0.33</c:v>
                </c:pt>
                <c:pt idx="7605">
                  <c:v>0.34</c:v>
                </c:pt>
                <c:pt idx="7606">
                  <c:v>0.32</c:v>
                </c:pt>
                <c:pt idx="7607">
                  <c:v>0.33</c:v>
                </c:pt>
                <c:pt idx="7608">
                  <c:v>0.33</c:v>
                </c:pt>
                <c:pt idx="7609">
                  <c:v>0.34</c:v>
                </c:pt>
                <c:pt idx="7610">
                  <c:v>0.33</c:v>
                </c:pt>
                <c:pt idx="7611">
                  <c:v>0.32</c:v>
                </c:pt>
                <c:pt idx="7612">
                  <c:v>0.31</c:v>
                </c:pt>
                <c:pt idx="7613">
                  <c:v>0.28999999999999998</c:v>
                </c:pt>
                <c:pt idx="7614">
                  <c:v>0.27</c:v>
                </c:pt>
                <c:pt idx="7615">
                  <c:v>0.25</c:v>
                </c:pt>
                <c:pt idx="7616">
                  <c:v>0.25</c:v>
                </c:pt>
                <c:pt idx="7617">
                  <c:v>0.52</c:v>
                </c:pt>
                <c:pt idx="7618">
                  <c:v>0.51</c:v>
                </c:pt>
                <c:pt idx="7619">
                  <c:v>0.56000000000000005</c:v>
                </c:pt>
                <c:pt idx="7620">
                  <c:v>0.3</c:v>
                </c:pt>
                <c:pt idx="7621">
                  <c:v>0.59</c:v>
                </c:pt>
                <c:pt idx="7622">
                  <c:v>0.7</c:v>
                </c:pt>
                <c:pt idx="7623">
                  <c:v>0.48</c:v>
                </c:pt>
                <c:pt idx="7624">
                  <c:v>0.56999999999999995</c:v>
                </c:pt>
                <c:pt idx="7625">
                  <c:v>0.44</c:v>
                </c:pt>
                <c:pt idx="7626">
                  <c:v>0.62</c:v>
                </c:pt>
                <c:pt idx="7627">
                  <c:v>0.38</c:v>
                </c:pt>
                <c:pt idx="7628">
                  <c:v>0.4</c:v>
                </c:pt>
                <c:pt idx="7629">
                  <c:v>0.48</c:v>
                </c:pt>
                <c:pt idx="7630">
                  <c:v>0.35</c:v>
                </c:pt>
                <c:pt idx="7631">
                  <c:v>0.27</c:v>
                </c:pt>
                <c:pt idx="7632">
                  <c:v>0.11</c:v>
                </c:pt>
                <c:pt idx="7633">
                  <c:v>0.11</c:v>
                </c:pt>
                <c:pt idx="7634">
                  <c:v>0.16</c:v>
                </c:pt>
                <c:pt idx="7635">
                  <c:v>0.38</c:v>
                </c:pt>
                <c:pt idx="7636">
                  <c:v>0.31</c:v>
                </c:pt>
                <c:pt idx="7637">
                  <c:v>0.34</c:v>
                </c:pt>
                <c:pt idx="7638">
                  <c:v>0.34</c:v>
                </c:pt>
                <c:pt idx="7639">
                  <c:v>0.25</c:v>
                </c:pt>
                <c:pt idx="7640">
                  <c:v>0.49</c:v>
                </c:pt>
                <c:pt idx="7641">
                  <c:v>0.27</c:v>
                </c:pt>
                <c:pt idx="7642">
                  <c:v>0.3</c:v>
                </c:pt>
                <c:pt idx="7643">
                  <c:v>0.02</c:v>
                </c:pt>
                <c:pt idx="7644">
                  <c:v>0.5</c:v>
                </c:pt>
                <c:pt idx="7645">
                  <c:v>0.9</c:v>
                </c:pt>
                <c:pt idx="7646">
                  <c:v>0.99</c:v>
                </c:pt>
                <c:pt idx="7647">
                  <c:v>0.23</c:v>
                </c:pt>
                <c:pt idx="7648">
                  <c:v>0.16</c:v>
                </c:pt>
                <c:pt idx="7649">
                  <c:v>0.22</c:v>
                </c:pt>
                <c:pt idx="7650">
                  <c:v>0.5</c:v>
                </c:pt>
                <c:pt idx="7651">
                  <c:v>0.54</c:v>
                </c:pt>
                <c:pt idx="7652">
                  <c:v>0.52</c:v>
                </c:pt>
                <c:pt idx="7653">
                  <c:v>0.59</c:v>
                </c:pt>
                <c:pt idx="7654">
                  <c:v>0.66</c:v>
                </c:pt>
                <c:pt idx="7655">
                  <c:v>0.65</c:v>
                </c:pt>
                <c:pt idx="7656">
                  <c:v>0.98</c:v>
                </c:pt>
                <c:pt idx="7657">
                  <c:v>0.84</c:v>
                </c:pt>
                <c:pt idx="7658">
                  <c:v>0.56999999999999995</c:v>
                </c:pt>
                <c:pt idx="7659">
                  <c:v>0.48</c:v>
                </c:pt>
                <c:pt idx="7660">
                  <c:v>0.49</c:v>
                </c:pt>
                <c:pt idx="7661">
                  <c:v>0.33</c:v>
                </c:pt>
                <c:pt idx="7662">
                  <c:v>0.43</c:v>
                </c:pt>
                <c:pt idx="7663">
                  <c:v>0.28999999999999998</c:v>
                </c:pt>
                <c:pt idx="7664">
                  <c:v>0.26</c:v>
                </c:pt>
                <c:pt idx="7665">
                  <c:v>0.44</c:v>
                </c:pt>
                <c:pt idx="7666">
                  <c:v>0.57999999999999996</c:v>
                </c:pt>
                <c:pt idx="7667">
                  <c:v>0</c:v>
                </c:pt>
                <c:pt idx="7668">
                  <c:v>0</c:v>
                </c:pt>
                <c:pt idx="7669">
                  <c:v>0</c:v>
                </c:pt>
                <c:pt idx="7670">
                  <c:v>0</c:v>
                </c:pt>
                <c:pt idx="7671">
                  <c:v>0</c:v>
                </c:pt>
                <c:pt idx="7672">
                  <c:v>1.39</c:v>
                </c:pt>
                <c:pt idx="7673">
                  <c:v>1.3</c:v>
                </c:pt>
                <c:pt idx="7674">
                  <c:v>1.26</c:v>
                </c:pt>
                <c:pt idx="7675">
                  <c:v>1.1599999999999999</c:v>
                </c:pt>
                <c:pt idx="7676">
                  <c:v>1.26</c:v>
                </c:pt>
                <c:pt idx="7677">
                  <c:v>1.04</c:v>
                </c:pt>
                <c:pt idx="7678">
                  <c:v>0.88</c:v>
                </c:pt>
                <c:pt idx="7679">
                  <c:v>0.9</c:v>
                </c:pt>
                <c:pt idx="7680">
                  <c:v>1.04</c:v>
                </c:pt>
                <c:pt idx="7681">
                  <c:v>1.28</c:v>
                </c:pt>
                <c:pt idx="7682">
                  <c:v>1.33</c:v>
                </c:pt>
                <c:pt idx="7683">
                  <c:v>1.29</c:v>
                </c:pt>
                <c:pt idx="7684">
                  <c:v>1.03</c:v>
                </c:pt>
                <c:pt idx="7685">
                  <c:v>1.04</c:v>
                </c:pt>
                <c:pt idx="7686">
                  <c:v>1.1100000000000001</c:v>
                </c:pt>
                <c:pt idx="7687">
                  <c:v>1.26</c:v>
                </c:pt>
                <c:pt idx="7688">
                  <c:v>1.1599999999999999</c:v>
                </c:pt>
                <c:pt idx="7689">
                  <c:v>1.17</c:v>
                </c:pt>
                <c:pt idx="7690">
                  <c:v>1.21</c:v>
                </c:pt>
                <c:pt idx="7691">
                  <c:v>1.21</c:v>
                </c:pt>
                <c:pt idx="7692">
                  <c:v>1.21</c:v>
                </c:pt>
                <c:pt idx="7693">
                  <c:v>1.19</c:v>
                </c:pt>
                <c:pt idx="7694">
                  <c:v>1.18</c:v>
                </c:pt>
                <c:pt idx="7695">
                  <c:v>1.39</c:v>
                </c:pt>
                <c:pt idx="7696">
                  <c:v>1.34</c:v>
                </c:pt>
                <c:pt idx="7697">
                  <c:v>1.3</c:v>
                </c:pt>
                <c:pt idx="7698">
                  <c:v>1.1499999999999999</c:v>
                </c:pt>
                <c:pt idx="7699">
                  <c:v>1.1599999999999999</c:v>
                </c:pt>
                <c:pt idx="7700">
                  <c:v>0.99</c:v>
                </c:pt>
                <c:pt idx="7701">
                  <c:v>0.95</c:v>
                </c:pt>
                <c:pt idx="7702">
                  <c:v>0.92</c:v>
                </c:pt>
                <c:pt idx="7703">
                  <c:v>0.96</c:v>
                </c:pt>
                <c:pt idx="7704">
                  <c:v>1.06</c:v>
                </c:pt>
                <c:pt idx="7705">
                  <c:v>1.17</c:v>
                </c:pt>
                <c:pt idx="7706">
                  <c:v>1.19</c:v>
                </c:pt>
                <c:pt idx="7707">
                  <c:v>1.1599999999999999</c:v>
                </c:pt>
                <c:pt idx="7708">
                  <c:v>1.18</c:v>
                </c:pt>
                <c:pt idx="7709">
                  <c:v>1.19</c:v>
                </c:pt>
                <c:pt idx="7710">
                  <c:v>1.21</c:v>
                </c:pt>
                <c:pt idx="7711">
                  <c:v>1.2</c:v>
                </c:pt>
                <c:pt idx="7712">
                  <c:v>1.1399999999999999</c:v>
                </c:pt>
                <c:pt idx="7713">
                  <c:v>1.1599999999999999</c:v>
                </c:pt>
                <c:pt idx="7714">
                  <c:v>1.17</c:v>
                </c:pt>
                <c:pt idx="7715">
                  <c:v>1.1100000000000001</c:v>
                </c:pt>
                <c:pt idx="7716">
                  <c:v>1.1200000000000001</c:v>
                </c:pt>
                <c:pt idx="7717">
                  <c:v>1.22</c:v>
                </c:pt>
                <c:pt idx="7718">
                  <c:v>1.1100000000000001</c:v>
                </c:pt>
                <c:pt idx="7719">
                  <c:v>1.01</c:v>
                </c:pt>
                <c:pt idx="7720">
                  <c:v>0.99</c:v>
                </c:pt>
                <c:pt idx="7721">
                  <c:v>0.94</c:v>
                </c:pt>
                <c:pt idx="7722">
                  <c:v>0.55000000000000004</c:v>
                </c:pt>
                <c:pt idx="7723">
                  <c:v>0.48</c:v>
                </c:pt>
                <c:pt idx="7724">
                  <c:v>1.26</c:v>
                </c:pt>
                <c:pt idx="7725">
                  <c:v>1.2</c:v>
                </c:pt>
                <c:pt idx="7726">
                  <c:v>0.59</c:v>
                </c:pt>
                <c:pt idx="7727">
                  <c:v>0.59</c:v>
                </c:pt>
                <c:pt idx="7728">
                  <c:v>0.59</c:v>
                </c:pt>
                <c:pt idx="7729">
                  <c:v>0.64</c:v>
                </c:pt>
                <c:pt idx="7730">
                  <c:v>0.63</c:v>
                </c:pt>
                <c:pt idx="7731">
                  <c:v>0.61</c:v>
                </c:pt>
                <c:pt idx="7732">
                  <c:v>0.54</c:v>
                </c:pt>
                <c:pt idx="7733">
                  <c:v>0.43</c:v>
                </c:pt>
                <c:pt idx="7734">
                  <c:v>0.4</c:v>
                </c:pt>
                <c:pt idx="7735">
                  <c:v>0.33</c:v>
                </c:pt>
                <c:pt idx="7736">
                  <c:v>0.34</c:v>
                </c:pt>
                <c:pt idx="7737">
                  <c:v>0.36</c:v>
                </c:pt>
                <c:pt idx="7738">
                  <c:v>0.36</c:v>
                </c:pt>
                <c:pt idx="7739">
                  <c:v>0.4</c:v>
                </c:pt>
                <c:pt idx="7740">
                  <c:v>0.41</c:v>
                </c:pt>
                <c:pt idx="7741">
                  <c:v>0.3</c:v>
                </c:pt>
                <c:pt idx="7742">
                  <c:v>0.22</c:v>
                </c:pt>
                <c:pt idx="7743">
                  <c:v>0.23</c:v>
                </c:pt>
                <c:pt idx="7744">
                  <c:v>0.23</c:v>
                </c:pt>
                <c:pt idx="7745">
                  <c:v>0.1</c:v>
                </c:pt>
                <c:pt idx="7746">
                  <c:v>7.0000000000000007E-2</c:v>
                </c:pt>
                <c:pt idx="7747">
                  <c:v>0.04</c:v>
                </c:pt>
                <c:pt idx="7748">
                  <c:v>0.43</c:v>
                </c:pt>
                <c:pt idx="7749">
                  <c:v>1.07</c:v>
                </c:pt>
                <c:pt idx="7750">
                  <c:v>0</c:v>
                </c:pt>
                <c:pt idx="7767">
                  <c:v>0.28999999999999998</c:v>
                </c:pt>
                <c:pt idx="7768">
                  <c:v>0.3</c:v>
                </c:pt>
                <c:pt idx="7769">
                  <c:v>0.32</c:v>
                </c:pt>
                <c:pt idx="7770">
                  <c:v>0.34</c:v>
                </c:pt>
                <c:pt idx="7771">
                  <c:v>0.35</c:v>
                </c:pt>
                <c:pt idx="7772">
                  <c:v>0.37</c:v>
                </c:pt>
                <c:pt idx="7773">
                  <c:v>0.38</c:v>
                </c:pt>
                <c:pt idx="7774">
                  <c:v>0.36</c:v>
                </c:pt>
                <c:pt idx="7775">
                  <c:v>0.35</c:v>
                </c:pt>
                <c:pt idx="7776">
                  <c:v>0.2</c:v>
                </c:pt>
                <c:pt idx="7777">
                  <c:v>0.18</c:v>
                </c:pt>
                <c:pt idx="7778">
                  <c:v>0.19</c:v>
                </c:pt>
                <c:pt idx="7779">
                  <c:v>0.3</c:v>
                </c:pt>
                <c:pt idx="7780">
                  <c:v>0.33</c:v>
                </c:pt>
                <c:pt idx="7781">
                  <c:v>0.35</c:v>
                </c:pt>
                <c:pt idx="7782">
                  <c:v>0.35</c:v>
                </c:pt>
                <c:pt idx="7783">
                  <c:v>0.44</c:v>
                </c:pt>
                <c:pt idx="7784">
                  <c:v>0.41</c:v>
                </c:pt>
                <c:pt idx="7785">
                  <c:v>0.44</c:v>
                </c:pt>
                <c:pt idx="7786">
                  <c:v>0.43</c:v>
                </c:pt>
                <c:pt idx="7787">
                  <c:v>0.4</c:v>
                </c:pt>
                <c:pt idx="7788">
                  <c:v>0.37</c:v>
                </c:pt>
                <c:pt idx="7789">
                  <c:v>0.36</c:v>
                </c:pt>
                <c:pt idx="7790">
                  <c:v>0.32</c:v>
                </c:pt>
                <c:pt idx="7791">
                  <c:v>0.42</c:v>
                </c:pt>
                <c:pt idx="7792">
                  <c:v>0.38</c:v>
                </c:pt>
                <c:pt idx="7793">
                  <c:v>0.46</c:v>
                </c:pt>
                <c:pt idx="7794">
                  <c:v>0.85</c:v>
                </c:pt>
                <c:pt idx="7795">
                  <c:v>0.54</c:v>
                </c:pt>
                <c:pt idx="7796">
                  <c:v>0.44</c:v>
                </c:pt>
                <c:pt idx="7797">
                  <c:v>7.0000000000000007E-2</c:v>
                </c:pt>
                <c:pt idx="7798">
                  <c:v>0.36</c:v>
                </c:pt>
                <c:pt idx="7799">
                  <c:v>0.36</c:v>
                </c:pt>
                <c:pt idx="7800">
                  <c:v>0.37</c:v>
                </c:pt>
                <c:pt idx="7801">
                  <c:v>0.38</c:v>
                </c:pt>
                <c:pt idx="7802">
                  <c:v>0.38</c:v>
                </c:pt>
                <c:pt idx="7803">
                  <c:v>0.4</c:v>
                </c:pt>
                <c:pt idx="7804">
                  <c:v>0.44</c:v>
                </c:pt>
                <c:pt idx="7805">
                  <c:v>0.42</c:v>
                </c:pt>
                <c:pt idx="7806">
                  <c:v>0.41</c:v>
                </c:pt>
                <c:pt idx="7807">
                  <c:v>0.37</c:v>
                </c:pt>
                <c:pt idx="7808">
                  <c:v>0.32</c:v>
                </c:pt>
                <c:pt idx="7809">
                  <c:v>0.52</c:v>
                </c:pt>
                <c:pt idx="7810">
                  <c:v>0.5</c:v>
                </c:pt>
                <c:pt idx="7811">
                  <c:v>0.43</c:v>
                </c:pt>
                <c:pt idx="7812">
                  <c:v>0.39</c:v>
                </c:pt>
                <c:pt idx="7813">
                  <c:v>0.37</c:v>
                </c:pt>
                <c:pt idx="7814">
                  <c:v>0.33</c:v>
                </c:pt>
                <c:pt idx="7815">
                  <c:v>0.31</c:v>
                </c:pt>
                <c:pt idx="7816">
                  <c:v>0.3</c:v>
                </c:pt>
                <c:pt idx="7817">
                  <c:v>0.3</c:v>
                </c:pt>
                <c:pt idx="7818">
                  <c:v>0.19</c:v>
                </c:pt>
                <c:pt idx="7819">
                  <c:v>0.23</c:v>
                </c:pt>
                <c:pt idx="7820">
                  <c:v>0.42</c:v>
                </c:pt>
                <c:pt idx="7821">
                  <c:v>0.44</c:v>
                </c:pt>
                <c:pt idx="7822">
                  <c:v>0.47</c:v>
                </c:pt>
                <c:pt idx="7823">
                  <c:v>0.47</c:v>
                </c:pt>
                <c:pt idx="7824">
                  <c:v>0.44</c:v>
                </c:pt>
                <c:pt idx="7825">
                  <c:v>0.41</c:v>
                </c:pt>
                <c:pt idx="7826">
                  <c:v>0.41</c:v>
                </c:pt>
                <c:pt idx="7827">
                  <c:v>0.37</c:v>
                </c:pt>
                <c:pt idx="7828">
                  <c:v>0.37</c:v>
                </c:pt>
                <c:pt idx="7829">
                  <c:v>0.36</c:v>
                </c:pt>
                <c:pt idx="7830">
                  <c:v>0.33</c:v>
                </c:pt>
                <c:pt idx="7831">
                  <c:v>0.37</c:v>
                </c:pt>
                <c:pt idx="7832">
                  <c:v>0.36</c:v>
                </c:pt>
                <c:pt idx="7833">
                  <c:v>0.36</c:v>
                </c:pt>
                <c:pt idx="7834">
                  <c:v>0.34</c:v>
                </c:pt>
                <c:pt idx="7835">
                  <c:v>0.32</c:v>
                </c:pt>
                <c:pt idx="7836">
                  <c:v>0.31</c:v>
                </c:pt>
                <c:pt idx="7837">
                  <c:v>0.32</c:v>
                </c:pt>
                <c:pt idx="7838">
                  <c:v>0.32</c:v>
                </c:pt>
                <c:pt idx="7839">
                  <c:v>0.32</c:v>
                </c:pt>
                <c:pt idx="7847">
                  <c:v>0.28999999999999998</c:v>
                </c:pt>
                <c:pt idx="7848">
                  <c:v>0.28999999999999998</c:v>
                </c:pt>
                <c:pt idx="7849">
                  <c:v>0.41</c:v>
                </c:pt>
                <c:pt idx="7850">
                  <c:v>0.28000000000000003</c:v>
                </c:pt>
                <c:pt idx="7851">
                  <c:v>0.32</c:v>
                </c:pt>
                <c:pt idx="7852">
                  <c:v>0.27</c:v>
                </c:pt>
                <c:pt idx="7853">
                  <c:v>0.26</c:v>
                </c:pt>
                <c:pt idx="7854">
                  <c:v>0.27</c:v>
                </c:pt>
                <c:pt idx="7855">
                  <c:v>0.52</c:v>
                </c:pt>
                <c:pt idx="7856">
                  <c:v>0.51</c:v>
                </c:pt>
                <c:pt idx="7857">
                  <c:v>0.49</c:v>
                </c:pt>
                <c:pt idx="7858">
                  <c:v>0.46</c:v>
                </c:pt>
                <c:pt idx="7859">
                  <c:v>0.47</c:v>
                </c:pt>
                <c:pt idx="7860">
                  <c:v>0.67</c:v>
                </c:pt>
                <c:pt idx="7861">
                  <c:v>0.47</c:v>
                </c:pt>
                <c:pt idx="7862">
                  <c:v>0.5</c:v>
                </c:pt>
                <c:pt idx="7863">
                  <c:v>0.49</c:v>
                </c:pt>
                <c:pt idx="7864">
                  <c:v>0.48</c:v>
                </c:pt>
                <c:pt idx="7865">
                  <c:v>0.5</c:v>
                </c:pt>
                <c:pt idx="7866">
                  <c:v>0.41</c:v>
                </c:pt>
                <c:pt idx="7867">
                  <c:v>0.39</c:v>
                </c:pt>
                <c:pt idx="7868">
                  <c:v>0.38</c:v>
                </c:pt>
                <c:pt idx="7869">
                  <c:v>0.34</c:v>
                </c:pt>
                <c:pt idx="7870">
                  <c:v>0.39</c:v>
                </c:pt>
                <c:pt idx="7871">
                  <c:v>0.38</c:v>
                </c:pt>
                <c:pt idx="7872">
                  <c:v>0.4</c:v>
                </c:pt>
                <c:pt idx="7873">
                  <c:v>0.41</c:v>
                </c:pt>
                <c:pt idx="7874">
                  <c:v>0.39</c:v>
                </c:pt>
                <c:pt idx="7875">
                  <c:v>0.39</c:v>
                </c:pt>
                <c:pt idx="7876">
                  <c:v>0.39</c:v>
                </c:pt>
                <c:pt idx="7886">
                  <c:v>0.38</c:v>
                </c:pt>
                <c:pt idx="7887">
                  <c:v>0.38</c:v>
                </c:pt>
                <c:pt idx="7888">
                  <c:v>0.38</c:v>
                </c:pt>
                <c:pt idx="7889">
                  <c:v>0.48</c:v>
                </c:pt>
                <c:pt idx="7890">
                  <c:v>0.49</c:v>
                </c:pt>
                <c:pt idx="7891">
                  <c:v>0.5</c:v>
                </c:pt>
                <c:pt idx="7892">
                  <c:v>0.49</c:v>
                </c:pt>
                <c:pt idx="7893">
                  <c:v>0.51</c:v>
                </c:pt>
                <c:pt idx="7894">
                  <c:v>0.6</c:v>
                </c:pt>
                <c:pt idx="7895">
                  <c:v>0.6</c:v>
                </c:pt>
                <c:pt idx="7896">
                  <c:v>0.77</c:v>
                </c:pt>
                <c:pt idx="7897">
                  <c:v>0.75</c:v>
                </c:pt>
                <c:pt idx="7898">
                  <c:v>0.86</c:v>
                </c:pt>
                <c:pt idx="7899">
                  <c:v>0.71</c:v>
                </c:pt>
                <c:pt idx="7900">
                  <c:v>0.7</c:v>
                </c:pt>
                <c:pt idx="7901">
                  <c:v>0.63</c:v>
                </c:pt>
                <c:pt idx="7902">
                  <c:v>1.02</c:v>
                </c:pt>
                <c:pt idx="7903">
                  <c:v>0.82</c:v>
                </c:pt>
                <c:pt idx="7904">
                  <c:v>0.78</c:v>
                </c:pt>
                <c:pt idx="7905">
                  <c:v>0.27</c:v>
                </c:pt>
                <c:pt idx="7906">
                  <c:v>0.25</c:v>
                </c:pt>
                <c:pt idx="7907">
                  <c:v>0.26</c:v>
                </c:pt>
                <c:pt idx="7908">
                  <c:v>0.27</c:v>
                </c:pt>
                <c:pt idx="7909">
                  <c:v>0.26</c:v>
                </c:pt>
                <c:pt idx="7910">
                  <c:v>0.28000000000000003</c:v>
                </c:pt>
                <c:pt idx="7911">
                  <c:v>0.3</c:v>
                </c:pt>
                <c:pt idx="7912">
                  <c:v>0.28999999999999998</c:v>
                </c:pt>
                <c:pt idx="7913">
                  <c:v>1.0900000000000001</c:v>
                </c:pt>
                <c:pt idx="7914">
                  <c:v>1.19</c:v>
                </c:pt>
                <c:pt idx="7915">
                  <c:v>1.25</c:v>
                </c:pt>
                <c:pt idx="7916">
                  <c:v>1.28</c:v>
                </c:pt>
                <c:pt idx="7962">
                  <c:v>0.4</c:v>
                </c:pt>
                <c:pt idx="7963">
                  <c:v>0.36</c:v>
                </c:pt>
                <c:pt idx="7964">
                  <c:v>0.4</c:v>
                </c:pt>
                <c:pt idx="7965">
                  <c:v>0.21</c:v>
                </c:pt>
                <c:pt idx="7966">
                  <c:v>0.36</c:v>
                </c:pt>
                <c:pt idx="7967">
                  <c:v>0.32</c:v>
                </c:pt>
                <c:pt idx="7968">
                  <c:v>0.53</c:v>
                </c:pt>
                <c:pt idx="7969">
                  <c:v>0.59</c:v>
                </c:pt>
                <c:pt idx="7970">
                  <c:v>0.57999999999999996</c:v>
                </c:pt>
                <c:pt idx="7971">
                  <c:v>0.6</c:v>
                </c:pt>
                <c:pt idx="7972">
                  <c:v>0.52</c:v>
                </c:pt>
                <c:pt idx="7973">
                  <c:v>0.5</c:v>
                </c:pt>
                <c:pt idx="7974">
                  <c:v>0.68</c:v>
                </c:pt>
                <c:pt idx="7975">
                  <c:v>0.75</c:v>
                </c:pt>
                <c:pt idx="7976">
                  <c:v>0.65</c:v>
                </c:pt>
                <c:pt idx="7977">
                  <c:v>0.54</c:v>
                </c:pt>
                <c:pt idx="7978">
                  <c:v>0.56999999999999995</c:v>
                </c:pt>
                <c:pt idx="7979">
                  <c:v>0.49</c:v>
                </c:pt>
                <c:pt idx="7980">
                  <c:v>0.45</c:v>
                </c:pt>
                <c:pt idx="7981">
                  <c:v>0.45</c:v>
                </c:pt>
                <c:pt idx="7982">
                  <c:v>0.47</c:v>
                </c:pt>
                <c:pt idx="7983">
                  <c:v>0.42</c:v>
                </c:pt>
                <c:pt idx="7984">
                  <c:v>0.4</c:v>
                </c:pt>
                <c:pt idx="7985">
                  <c:v>0.42</c:v>
                </c:pt>
                <c:pt idx="7986">
                  <c:v>0.43</c:v>
                </c:pt>
                <c:pt idx="7987">
                  <c:v>0.38</c:v>
                </c:pt>
                <c:pt idx="7988">
                  <c:v>0.39</c:v>
                </c:pt>
                <c:pt idx="7989">
                  <c:v>0.36</c:v>
                </c:pt>
                <c:pt idx="7990">
                  <c:v>0.42</c:v>
                </c:pt>
                <c:pt idx="7991">
                  <c:v>0.38</c:v>
                </c:pt>
                <c:pt idx="7992">
                  <c:v>0.4</c:v>
                </c:pt>
                <c:pt idx="7993">
                  <c:v>0.42</c:v>
                </c:pt>
                <c:pt idx="7994">
                  <c:v>0.43</c:v>
                </c:pt>
                <c:pt idx="7995">
                  <c:v>0.46</c:v>
                </c:pt>
                <c:pt idx="7996">
                  <c:v>0.49</c:v>
                </c:pt>
                <c:pt idx="7997">
                  <c:v>0.42</c:v>
                </c:pt>
                <c:pt idx="8006">
                  <c:v>0</c:v>
                </c:pt>
                <c:pt idx="8007">
                  <c:v>0</c:v>
                </c:pt>
                <c:pt idx="8008">
                  <c:v>1.19</c:v>
                </c:pt>
                <c:pt idx="8030">
                  <c:v>0.34</c:v>
                </c:pt>
                <c:pt idx="8031">
                  <c:v>0.25</c:v>
                </c:pt>
                <c:pt idx="8032">
                  <c:v>0.28999999999999998</c:v>
                </c:pt>
                <c:pt idx="8033">
                  <c:v>0.37</c:v>
                </c:pt>
                <c:pt idx="8034">
                  <c:v>0.59</c:v>
                </c:pt>
                <c:pt idx="8035">
                  <c:v>0.63</c:v>
                </c:pt>
                <c:pt idx="8036">
                  <c:v>0.61</c:v>
                </c:pt>
                <c:pt idx="8037">
                  <c:v>0.66</c:v>
                </c:pt>
                <c:pt idx="8038">
                  <c:v>0.59</c:v>
                </c:pt>
                <c:pt idx="8039">
                  <c:v>0.52</c:v>
                </c:pt>
                <c:pt idx="8040">
                  <c:v>0.56000000000000005</c:v>
                </c:pt>
                <c:pt idx="8041">
                  <c:v>0.56999999999999995</c:v>
                </c:pt>
                <c:pt idx="8042">
                  <c:v>0.54</c:v>
                </c:pt>
                <c:pt idx="8043">
                  <c:v>0.5</c:v>
                </c:pt>
                <c:pt idx="8044">
                  <c:v>0.61</c:v>
                </c:pt>
                <c:pt idx="8045">
                  <c:v>0.5</c:v>
                </c:pt>
                <c:pt idx="8046">
                  <c:v>0.43</c:v>
                </c:pt>
                <c:pt idx="8047">
                  <c:v>0.39</c:v>
                </c:pt>
                <c:pt idx="8048">
                  <c:v>0.4</c:v>
                </c:pt>
                <c:pt idx="8049">
                  <c:v>0.39</c:v>
                </c:pt>
                <c:pt idx="8050">
                  <c:v>0.4</c:v>
                </c:pt>
                <c:pt idx="8051">
                  <c:v>0.34</c:v>
                </c:pt>
                <c:pt idx="8052">
                  <c:v>0.37</c:v>
                </c:pt>
                <c:pt idx="8053">
                  <c:v>0.34</c:v>
                </c:pt>
                <c:pt idx="8054">
                  <c:v>0.33</c:v>
                </c:pt>
                <c:pt idx="8055">
                  <c:v>0.37</c:v>
                </c:pt>
                <c:pt idx="8056">
                  <c:v>0.39</c:v>
                </c:pt>
                <c:pt idx="8057">
                  <c:v>0.3</c:v>
                </c:pt>
                <c:pt idx="8058">
                  <c:v>0.31</c:v>
                </c:pt>
                <c:pt idx="8059">
                  <c:v>0.35</c:v>
                </c:pt>
                <c:pt idx="8060">
                  <c:v>0.48</c:v>
                </c:pt>
                <c:pt idx="8061">
                  <c:v>0.5</c:v>
                </c:pt>
                <c:pt idx="8062">
                  <c:v>0.47</c:v>
                </c:pt>
                <c:pt idx="8063">
                  <c:v>0.51</c:v>
                </c:pt>
                <c:pt idx="8064">
                  <c:v>0.49</c:v>
                </c:pt>
                <c:pt idx="8065">
                  <c:v>0.49</c:v>
                </c:pt>
                <c:pt idx="8066">
                  <c:v>0.42</c:v>
                </c:pt>
                <c:pt idx="8067">
                  <c:v>0.37</c:v>
                </c:pt>
                <c:pt idx="8068">
                  <c:v>0.37</c:v>
                </c:pt>
                <c:pt idx="8069">
                  <c:v>0.31</c:v>
                </c:pt>
                <c:pt idx="8070">
                  <c:v>0.33</c:v>
                </c:pt>
                <c:pt idx="8071">
                  <c:v>0.3</c:v>
                </c:pt>
                <c:pt idx="8072">
                  <c:v>0.36</c:v>
                </c:pt>
                <c:pt idx="8073">
                  <c:v>0.37</c:v>
                </c:pt>
                <c:pt idx="8074">
                  <c:v>0.37</c:v>
                </c:pt>
                <c:pt idx="8075">
                  <c:v>0.32</c:v>
                </c:pt>
                <c:pt idx="8076">
                  <c:v>0.3</c:v>
                </c:pt>
                <c:pt idx="8077">
                  <c:v>0.31</c:v>
                </c:pt>
                <c:pt idx="8078">
                  <c:v>0.34</c:v>
                </c:pt>
                <c:pt idx="8079">
                  <c:v>0.56999999999999995</c:v>
                </c:pt>
                <c:pt idx="8080">
                  <c:v>0.48</c:v>
                </c:pt>
                <c:pt idx="8081">
                  <c:v>0.5</c:v>
                </c:pt>
                <c:pt idx="8082">
                  <c:v>0.43</c:v>
                </c:pt>
                <c:pt idx="8083">
                  <c:v>0.32</c:v>
                </c:pt>
                <c:pt idx="8084">
                  <c:v>0.41</c:v>
                </c:pt>
                <c:pt idx="8085">
                  <c:v>0.43</c:v>
                </c:pt>
                <c:pt idx="8086">
                  <c:v>0.48</c:v>
                </c:pt>
                <c:pt idx="8087">
                  <c:v>0.43</c:v>
                </c:pt>
                <c:pt idx="8088">
                  <c:v>0.37</c:v>
                </c:pt>
                <c:pt idx="8089">
                  <c:v>0.36</c:v>
                </c:pt>
                <c:pt idx="8090">
                  <c:v>0.37</c:v>
                </c:pt>
                <c:pt idx="8091">
                  <c:v>0.42</c:v>
                </c:pt>
                <c:pt idx="8092">
                  <c:v>0.48</c:v>
                </c:pt>
                <c:pt idx="8093">
                  <c:v>0.4</c:v>
                </c:pt>
                <c:pt idx="8094">
                  <c:v>0.37</c:v>
                </c:pt>
                <c:pt idx="8095">
                  <c:v>0.35</c:v>
                </c:pt>
                <c:pt idx="8096">
                  <c:v>0.48</c:v>
                </c:pt>
                <c:pt idx="8097">
                  <c:v>0.63</c:v>
                </c:pt>
                <c:pt idx="8098">
                  <c:v>0.68</c:v>
                </c:pt>
                <c:pt idx="8099">
                  <c:v>0.64</c:v>
                </c:pt>
                <c:pt idx="8100">
                  <c:v>0.66</c:v>
                </c:pt>
                <c:pt idx="8101">
                  <c:v>1.1000000000000001</c:v>
                </c:pt>
                <c:pt idx="8102">
                  <c:v>0.53</c:v>
                </c:pt>
                <c:pt idx="8103">
                  <c:v>0.43</c:v>
                </c:pt>
                <c:pt idx="8104">
                  <c:v>0.56000000000000005</c:v>
                </c:pt>
                <c:pt idx="8105">
                  <c:v>0.64</c:v>
                </c:pt>
                <c:pt idx="8106">
                  <c:v>0.94</c:v>
                </c:pt>
                <c:pt idx="8107">
                  <c:v>0.94</c:v>
                </c:pt>
                <c:pt idx="8108">
                  <c:v>0.72</c:v>
                </c:pt>
                <c:pt idx="8109">
                  <c:v>0.82</c:v>
                </c:pt>
                <c:pt idx="8110">
                  <c:v>0.81</c:v>
                </c:pt>
                <c:pt idx="8111">
                  <c:v>0.56000000000000005</c:v>
                </c:pt>
                <c:pt idx="8112">
                  <c:v>0.5</c:v>
                </c:pt>
                <c:pt idx="8113">
                  <c:v>0.44</c:v>
                </c:pt>
                <c:pt idx="8114">
                  <c:v>0.41</c:v>
                </c:pt>
                <c:pt idx="8115">
                  <c:v>0.43</c:v>
                </c:pt>
                <c:pt idx="8116">
                  <c:v>0.39</c:v>
                </c:pt>
                <c:pt idx="8117">
                  <c:v>0.41</c:v>
                </c:pt>
                <c:pt idx="8118">
                  <c:v>0.44</c:v>
                </c:pt>
                <c:pt idx="8119">
                  <c:v>0.48</c:v>
                </c:pt>
                <c:pt idx="8120">
                  <c:v>0.47</c:v>
                </c:pt>
                <c:pt idx="8121">
                  <c:v>0.47</c:v>
                </c:pt>
                <c:pt idx="8122">
                  <c:v>0.42</c:v>
                </c:pt>
                <c:pt idx="8123">
                  <c:v>0.38</c:v>
                </c:pt>
                <c:pt idx="8124">
                  <c:v>0.38</c:v>
                </c:pt>
                <c:pt idx="8125">
                  <c:v>0.37</c:v>
                </c:pt>
                <c:pt idx="8126">
                  <c:v>0.31</c:v>
                </c:pt>
                <c:pt idx="8127">
                  <c:v>0.24</c:v>
                </c:pt>
                <c:pt idx="8128">
                  <c:v>0.11</c:v>
                </c:pt>
                <c:pt idx="8129">
                  <c:v>0.1</c:v>
                </c:pt>
                <c:pt idx="8130">
                  <c:v>0.19</c:v>
                </c:pt>
                <c:pt idx="8131">
                  <c:v>1.01</c:v>
                </c:pt>
                <c:pt idx="8132">
                  <c:v>1.07</c:v>
                </c:pt>
                <c:pt idx="8133">
                  <c:v>1.1599999999999999</c:v>
                </c:pt>
                <c:pt idx="8134">
                  <c:v>1.23</c:v>
                </c:pt>
                <c:pt idx="8135">
                  <c:v>1.25</c:v>
                </c:pt>
                <c:pt idx="8136">
                  <c:v>1.01</c:v>
                </c:pt>
                <c:pt idx="8137">
                  <c:v>0.52</c:v>
                </c:pt>
                <c:pt idx="8138">
                  <c:v>0.35</c:v>
                </c:pt>
                <c:pt idx="8139">
                  <c:v>0.36</c:v>
                </c:pt>
                <c:pt idx="8140">
                  <c:v>0.38</c:v>
                </c:pt>
                <c:pt idx="8141">
                  <c:v>0.41</c:v>
                </c:pt>
                <c:pt idx="8142">
                  <c:v>0.43</c:v>
                </c:pt>
                <c:pt idx="8143">
                  <c:v>0.42</c:v>
                </c:pt>
                <c:pt idx="8144">
                  <c:v>0.44</c:v>
                </c:pt>
                <c:pt idx="8145">
                  <c:v>0.46</c:v>
                </c:pt>
                <c:pt idx="8146">
                  <c:v>0.32</c:v>
                </c:pt>
                <c:pt idx="8147">
                  <c:v>0.35</c:v>
                </c:pt>
                <c:pt idx="8148">
                  <c:v>0.32</c:v>
                </c:pt>
                <c:pt idx="8149">
                  <c:v>0.26</c:v>
                </c:pt>
                <c:pt idx="8150">
                  <c:v>0.27</c:v>
                </c:pt>
                <c:pt idx="8151">
                  <c:v>0.28000000000000003</c:v>
                </c:pt>
                <c:pt idx="8152">
                  <c:v>0.36</c:v>
                </c:pt>
                <c:pt idx="8153">
                  <c:v>0.38</c:v>
                </c:pt>
                <c:pt idx="8154">
                  <c:v>0.41</c:v>
                </c:pt>
                <c:pt idx="8155">
                  <c:v>0.45</c:v>
                </c:pt>
                <c:pt idx="8156">
                  <c:v>0.46</c:v>
                </c:pt>
                <c:pt idx="8157">
                  <c:v>0.43</c:v>
                </c:pt>
                <c:pt idx="8158">
                  <c:v>0.42</c:v>
                </c:pt>
                <c:pt idx="8159">
                  <c:v>0.44</c:v>
                </c:pt>
                <c:pt idx="8160">
                  <c:v>0.43</c:v>
                </c:pt>
                <c:pt idx="8161">
                  <c:v>0.4</c:v>
                </c:pt>
                <c:pt idx="8162">
                  <c:v>0.41</c:v>
                </c:pt>
                <c:pt idx="8163">
                  <c:v>0.4</c:v>
                </c:pt>
                <c:pt idx="8164">
                  <c:v>0.44</c:v>
                </c:pt>
                <c:pt idx="8165">
                  <c:v>0.41</c:v>
                </c:pt>
                <c:pt idx="8166">
                  <c:v>0.42</c:v>
                </c:pt>
                <c:pt idx="8167">
                  <c:v>0.37</c:v>
                </c:pt>
                <c:pt idx="8168">
                  <c:v>0.4</c:v>
                </c:pt>
                <c:pt idx="8169">
                  <c:v>0.39</c:v>
                </c:pt>
                <c:pt idx="8170">
                  <c:v>0.35</c:v>
                </c:pt>
                <c:pt idx="8171">
                  <c:v>0.33</c:v>
                </c:pt>
                <c:pt idx="8172">
                  <c:v>0.34</c:v>
                </c:pt>
                <c:pt idx="8173">
                  <c:v>0.48</c:v>
                </c:pt>
                <c:pt idx="8174">
                  <c:v>0.45</c:v>
                </c:pt>
                <c:pt idx="8175">
                  <c:v>0.43</c:v>
                </c:pt>
                <c:pt idx="8176">
                  <c:v>0.42</c:v>
                </c:pt>
                <c:pt idx="8177">
                  <c:v>0.48</c:v>
                </c:pt>
                <c:pt idx="8178">
                  <c:v>0.54</c:v>
                </c:pt>
                <c:pt idx="8179">
                  <c:v>0.64</c:v>
                </c:pt>
                <c:pt idx="8180">
                  <c:v>0.52</c:v>
                </c:pt>
                <c:pt idx="8181">
                  <c:v>0.51</c:v>
                </c:pt>
                <c:pt idx="8182">
                  <c:v>0.41</c:v>
                </c:pt>
                <c:pt idx="8183">
                  <c:v>0.39</c:v>
                </c:pt>
                <c:pt idx="8184">
                  <c:v>0.38</c:v>
                </c:pt>
                <c:pt idx="8185">
                  <c:v>0.35</c:v>
                </c:pt>
                <c:pt idx="8186">
                  <c:v>0.39</c:v>
                </c:pt>
                <c:pt idx="8187">
                  <c:v>0.37</c:v>
                </c:pt>
                <c:pt idx="8188">
                  <c:v>0.38</c:v>
                </c:pt>
                <c:pt idx="8189">
                  <c:v>0.39</c:v>
                </c:pt>
                <c:pt idx="8190">
                  <c:v>0.37</c:v>
                </c:pt>
                <c:pt idx="8191">
                  <c:v>0.36</c:v>
                </c:pt>
                <c:pt idx="8192">
                  <c:v>0.4</c:v>
                </c:pt>
                <c:pt idx="8193">
                  <c:v>0.45</c:v>
                </c:pt>
                <c:pt idx="8194">
                  <c:v>0.46</c:v>
                </c:pt>
                <c:pt idx="8195">
                  <c:v>0.48</c:v>
                </c:pt>
                <c:pt idx="8196">
                  <c:v>0.51</c:v>
                </c:pt>
                <c:pt idx="8197">
                  <c:v>0.52</c:v>
                </c:pt>
                <c:pt idx="8198">
                  <c:v>0.44</c:v>
                </c:pt>
                <c:pt idx="8199">
                  <c:v>0.42</c:v>
                </c:pt>
                <c:pt idx="8200">
                  <c:v>0.41</c:v>
                </c:pt>
                <c:pt idx="8201">
                  <c:v>0.54</c:v>
                </c:pt>
                <c:pt idx="8202">
                  <c:v>0.56000000000000005</c:v>
                </c:pt>
                <c:pt idx="8203">
                  <c:v>0.46</c:v>
                </c:pt>
                <c:pt idx="8204">
                  <c:v>0.41</c:v>
                </c:pt>
                <c:pt idx="8205">
                  <c:v>0.26</c:v>
                </c:pt>
                <c:pt idx="8206">
                  <c:v>0.59</c:v>
                </c:pt>
                <c:pt idx="8207">
                  <c:v>0.99</c:v>
                </c:pt>
                <c:pt idx="8208">
                  <c:v>0.66</c:v>
                </c:pt>
                <c:pt idx="8209">
                  <c:v>0.85</c:v>
                </c:pt>
                <c:pt idx="8210">
                  <c:v>0.55000000000000004</c:v>
                </c:pt>
                <c:pt idx="8211">
                  <c:v>0.81</c:v>
                </c:pt>
                <c:pt idx="8212">
                  <c:v>0.85</c:v>
                </c:pt>
                <c:pt idx="8213">
                  <c:v>0.79</c:v>
                </c:pt>
                <c:pt idx="8214">
                  <c:v>0.76</c:v>
                </c:pt>
                <c:pt idx="8215">
                  <c:v>0.49</c:v>
                </c:pt>
                <c:pt idx="8216">
                  <c:v>0.53</c:v>
                </c:pt>
                <c:pt idx="8217">
                  <c:v>0.5</c:v>
                </c:pt>
                <c:pt idx="8218">
                  <c:v>0.89</c:v>
                </c:pt>
                <c:pt idx="8219">
                  <c:v>0.43</c:v>
                </c:pt>
                <c:pt idx="8220">
                  <c:v>0.26</c:v>
                </c:pt>
                <c:pt idx="8221">
                  <c:v>0.24</c:v>
                </c:pt>
                <c:pt idx="8222">
                  <c:v>0.2</c:v>
                </c:pt>
                <c:pt idx="8223">
                  <c:v>0.27</c:v>
                </c:pt>
                <c:pt idx="8224">
                  <c:v>0.34</c:v>
                </c:pt>
                <c:pt idx="8225">
                  <c:v>0.37</c:v>
                </c:pt>
                <c:pt idx="8226">
                  <c:v>0.33</c:v>
                </c:pt>
                <c:pt idx="8227">
                  <c:v>0.42</c:v>
                </c:pt>
                <c:pt idx="8228">
                  <c:v>0.63</c:v>
                </c:pt>
                <c:pt idx="8229">
                  <c:v>0.67</c:v>
                </c:pt>
                <c:pt idx="8230">
                  <c:v>0.34</c:v>
                </c:pt>
                <c:pt idx="8231">
                  <c:v>0.24</c:v>
                </c:pt>
                <c:pt idx="8232">
                  <c:v>0.05</c:v>
                </c:pt>
                <c:pt idx="8233">
                  <c:v>0.44</c:v>
                </c:pt>
                <c:pt idx="8234">
                  <c:v>0.6</c:v>
                </c:pt>
                <c:pt idx="8235">
                  <c:v>0.75</c:v>
                </c:pt>
                <c:pt idx="8236">
                  <c:v>0.95</c:v>
                </c:pt>
                <c:pt idx="8237">
                  <c:v>1.03</c:v>
                </c:pt>
                <c:pt idx="8238">
                  <c:v>1.01</c:v>
                </c:pt>
                <c:pt idx="8239">
                  <c:v>1.05</c:v>
                </c:pt>
                <c:pt idx="8240">
                  <c:v>0.55000000000000004</c:v>
                </c:pt>
                <c:pt idx="8241">
                  <c:v>0.28000000000000003</c:v>
                </c:pt>
                <c:pt idx="8242">
                  <c:v>0</c:v>
                </c:pt>
                <c:pt idx="8243">
                  <c:v>0.39</c:v>
                </c:pt>
                <c:pt idx="8244">
                  <c:v>0</c:v>
                </c:pt>
                <c:pt idx="8245">
                  <c:v>0.32</c:v>
                </c:pt>
                <c:pt idx="8246">
                  <c:v>0.55000000000000004</c:v>
                </c:pt>
                <c:pt idx="8247">
                  <c:v>0.24</c:v>
                </c:pt>
                <c:pt idx="8248">
                  <c:v>0.51</c:v>
                </c:pt>
                <c:pt idx="8249">
                  <c:v>0.2</c:v>
                </c:pt>
                <c:pt idx="8250">
                  <c:v>0.69</c:v>
                </c:pt>
                <c:pt idx="8251">
                  <c:v>0.15</c:v>
                </c:pt>
                <c:pt idx="8252">
                  <c:v>0.98</c:v>
                </c:pt>
                <c:pt idx="8253">
                  <c:v>0.4</c:v>
                </c:pt>
                <c:pt idx="8254">
                  <c:v>0.92</c:v>
                </c:pt>
                <c:pt idx="8255">
                  <c:v>0.48</c:v>
                </c:pt>
                <c:pt idx="8256">
                  <c:v>0.61</c:v>
                </c:pt>
                <c:pt idx="8257">
                  <c:v>0.52</c:v>
                </c:pt>
                <c:pt idx="8258">
                  <c:v>0.73</c:v>
                </c:pt>
                <c:pt idx="8259">
                  <c:v>0.88</c:v>
                </c:pt>
                <c:pt idx="8260">
                  <c:v>0.78</c:v>
                </c:pt>
                <c:pt idx="8261">
                  <c:v>0.96</c:v>
                </c:pt>
                <c:pt idx="8262">
                  <c:v>0.74</c:v>
                </c:pt>
                <c:pt idx="8263">
                  <c:v>0.91</c:v>
                </c:pt>
                <c:pt idx="8264">
                  <c:v>0.72</c:v>
                </c:pt>
                <c:pt idx="8265">
                  <c:v>0.84</c:v>
                </c:pt>
                <c:pt idx="8266">
                  <c:v>0.7</c:v>
                </c:pt>
                <c:pt idx="8267">
                  <c:v>0.49</c:v>
                </c:pt>
                <c:pt idx="8268">
                  <c:v>0.61</c:v>
                </c:pt>
                <c:pt idx="8269">
                  <c:v>0.53</c:v>
                </c:pt>
                <c:pt idx="8270">
                  <c:v>0.71</c:v>
                </c:pt>
                <c:pt idx="8271">
                  <c:v>0.45</c:v>
                </c:pt>
                <c:pt idx="8272">
                  <c:v>0.7</c:v>
                </c:pt>
                <c:pt idx="8273">
                  <c:v>0.42</c:v>
                </c:pt>
                <c:pt idx="8274">
                  <c:v>0.75</c:v>
                </c:pt>
                <c:pt idx="8275">
                  <c:v>0.38</c:v>
                </c:pt>
                <c:pt idx="8276">
                  <c:v>0.64</c:v>
                </c:pt>
                <c:pt idx="8277">
                  <c:v>0.61</c:v>
                </c:pt>
                <c:pt idx="8278">
                  <c:v>0.67</c:v>
                </c:pt>
                <c:pt idx="8279">
                  <c:v>0.63</c:v>
                </c:pt>
                <c:pt idx="8280">
                  <c:v>0.7</c:v>
                </c:pt>
                <c:pt idx="8281">
                  <c:v>0.65</c:v>
                </c:pt>
                <c:pt idx="8282">
                  <c:v>0.79</c:v>
                </c:pt>
                <c:pt idx="8283">
                  <c:v>0.53</c:v>
                </c:pt>
                <c:pt idx="8284">
                  <c:v>0.85</c:v>
                </c:pt>
                <c:pt idx="8285">
                  <c:v>0.42</c:v>
                </c:pt>
                <c:pt idx="8286">
                  <c:v>0.84</c:v>
                </c:pt>
                <c:pt idx="8287">
                  <c:v>0.46</c:v>
                </c:pt>
                <c:pt idx="8288">
                  <c:v>0.42</c:v>
                </c:pt>
                <c:pt idx="8289">
                  <c:v>0.41</c:v>
                </c:pt>
                <c:pt idx="8290">
                  <c:v>0.36</c:v>
                </c:pt>
                <c:pt idx="8291">
                  <c:v>0.36</c:v>
                </c:pt>
                <c:pt idx="8292">
                  <c:v>0.36</c:v>
                </c:pt>
                <c:pt idx="8293">
                  <c:v>0.42</c:v>
                </c:pt>
                <c:pt idx="8294">
                  <c:v>0.37</c:v>
                </c:pt>
                <c:pt idx="8295">
                  <c:v>0.35</c:v>
                </c:pt>
                <c:pt idx="8296">
                  <c:v>0.38</c:v>
                </c:pt>
                <c:pt idx="8297">
                  <c:v>0.5</c:v>
                </c:pt>
                <c:pt idx="8298">
                  <c:v>0.54</c:v>
                </c:pt>
                <c:pt idx="8299">
                  <c:v>0.56999999999999995</c:v>
                </c:pt>
                <c:pt idx="8300">
                  <c:v>0.53</c:v>
                </c:pt>
                <c:pt idx="8301">
                  <c:v>0.44</c:v>
                </c:pt>
                <c:pt idx="8302">
                  <c:v>0.12</c:v>
                </c:pt>
                <c:pt idx="8306">
                  <c:v>0.51</c:v>
                </c:pt>
                <c:pt idx="8307">
                  <c:v>0.08</c:v>
                </c:pt>
                <c:pt idx="8308">
                  <c:v>0</c:v>
                </c:pt>
                <c:pt idx="8309">
                  <c:v>0.05</c:v>
                </c:pt>
                <c:pt idx="8310">
                  <c:v>0.83</c:v>
                </c:pt>
                <c:pt idx="8311">
                  <c:v>0.99</c:v>
                </c:pt>
                <c:pt idx="8312">
                  <c:v>1.29</c:v>
                </c:pt>
                <c:pt idx="8313">
                  <c:v>1.31</c:v>
                </c:pt>
                <c:pt idx="8314">
                  <c:v>0.49</c:v>
                </c:pt>
                <c:pt idx="8315">
                  <c:v>0.28999999999999998</c:v>
                </c:pt>
                <c:pt idx="8316">
                  <c:v>0.32</c:v>
                </c:pt>
                <c:pt idx="8317">
                  <c:v>0.44</c:v>
                </c:pt>
                <c:pt idx="8318">
                  <c:v>0.46</c:v>
                </c:pt>
                <c:pt idx="8319">
                  <c:v>0.49</c:v>
                </c:pt>
                <c:pt idx="8320">
                  <c:v>0.49</c:v>
                </c:pt>
                <c:pt idx="8321">
                  <c:v>0.48</c:v>
                </c:pt>
                <c:pt idx="8322">
                  <c:v>0.6</c:v>
                </c:pt>
                <c:pt idx="8323">
                  <c:v>0.66</c:v>
                </c:pt>
                <c:pt idx="8324">
                  <c:v>0.61</c:v>
                </c:pt>
                <c:pt idx="8325">
                  <c:v>0.56999999999999995</c:v>
                </c:pt>
                <c:pt idx="8326">
                  <c:v>0.48</c:v>
                </c:pt>
                <c:pt idx="8327">
                  <c:v>0.23</c:v>
                </c:pt>
                <c:pt idx="8328">
                  <c:v>0.17</c:v>
                </c:pt>
                <c:pt idx="8329">
                  <c:v>0.44</c:v>
                </c:pt>
                <c:pt idx="8330">
                  <c:v>0.56000000000000005</c:v>
                </c:pt>
                <c:pt idx="8331">
                  <c:v>0.67</c:v>
                </c:pt>
                <c:pt idx="8332">
                  <c:v>0.63</c:v>
                </c:pt>
                <c:pt idx="8333">
                  <c:v>0.69</c:v>
                </c:pt>
                <c:pt idx="8334">
                  <c:v>0.76</c:v>
                </c:pt>
                <c:pt idx="8335">
                  <c:v>0.74</c:v>
                </c:pt>
                <c:pt idx="8336">
                  <c:v>0.47</c:v>
                </c:pt>
                <c:pt idx="8337">
                  <c:v>0.42</c:v>
                </c:pt>
                <c:pt idx="8338">
                  <c:v>0.27</c:v>
                </c:pt>
                <c:pt idx="8339">
                  <c:v>0.23</c:v>
                </c:pt>
                <c:pt idx="8340">
                  <c:v>0.56000000000000005</c:v>
                </c:pt>
                <c:pt idx="8341">
                  <c:v>0.46</c:v>
                </c:pt>
                <c:pt idx="8342">
                  <c:v>1.26</c:v>
                </c:pt>
                <c:pt idx="8343">
                  <c:v>0.91</c:v>
                </c:pt>
                <c:pt idx="8344">
                  <c:v>0.81</c:v>
                </c:pt>
                <c:pt idx="8345">
                  <c:v>0.62</c:v>
                </c:pt>
                <c:pt idx="8346">
                  <c:v>0.53</c:v>
                </c:pt>
                <c:pt idx="8347">
                  <c:v>0.28000000000000003</c:v>
                </c:pt>
                <c:pt idx="8348">
                  <c:v>0.35</c:v>
                </c:pt>
                <c:pt idx="8349">
                  <c:v>0.53</c:v>
                </c:pt>
                <c:pt idx="8350">
                  <c:v>0.5</c:v>
                </c:pt>
                <c:pt idx="8351">
                  <c:v>0.03</c:v>
                </c:pt>
                <c:pt idx="8352">
                  <c:v>0.57999999999999996</c:v>
                </c:pt>
                <c:pt idx="8353">
                  <c:v>0.45</c:v>
                </c:pt>
                <c:pt idx="8354">
                  <c:v>1.04</c:v>
                </c:pt>
                <c:pt idx="8355">
                  <c:v>0.91</c:v>
                </c:pt>
                <c:pt idx="8356">
                  <c:v>1.27</c:v>
                </c:pt>
                <c:pt idx="8357">
                  <c:v>0.71</c:v>
                </c:pt>
                <c:pt idx="8358">
                  <c:v>0.57999999999999996</c:v>
                </c:pt>
                <c:pt idx="8359">
                  <c:v>0.54</c:v>
                </c:pt>
                <c:pt idx="8360">
                  <c:v>0.72</c:v>
                </c:pt>
                <c:pt idx="8361">
                  <c:v>0.53</c:v>
                </c:pt>
                <c:pt idx="8362">
                  <c:v>0.28000000000000003</c:v>
                </c:pt>
                <c:pt idx="8363">
                  <c:v>0.39</c:v>
                </c:pt>
                <c:pt idx="8364">
                  <c:v>0.33</c:v>
                </c:pt>
                <c:pt idx="8365">
                  <c:v>0.96</c:v>
                </c:pt>
                <c:pt idx="8366">
                  <c:v>0.86</c:v>
                </c:pt>
                <c:pt idx="8367">
                  <c:v>1.1499999999999999</c:v>
                </c:pt>
                <c:pt idx="8368">
                  <c:v>0.74</c:v>
                </c:pt>
                <c:pt idx="8369">
                  <c:v>0.69</c:v>
                </c:pt>
                <c:pt idx="8370">
                  <c:v>1.21</c:v>
                </c:pt>
                <c:pt idx="8371">
                  <c:v>1.27</c:v>
                </c:pt>
                <c:pt idx="8372">
                  <c:v>1.17</c:v>
                </c:pt>
                <c:pt idx="8373">
                  <c:v>0.64</c:v>
                </c:pt>
                <c:pt idx="8374">
                  <c:v>0.56999999999999995</c:v>
                </c:pt>
                <c:pt idx="8375">
                  <c:v>0.45</c:v>
                </c:pt>
                <c:pt idx="8376">
                  <c:v>0.03</c:v>
                </c:pt>
                <c:pt idx="8377">
                  <c:v>0.02</c:v>
                </c:pt>
                <c:pt idx="8378">
                  <c:v>0.11</c:v>
                </c:pt>
                <c:pt idx="8379">
                  <c:v>0.18</c:v>
                </c:pt>
                <c:pt idx="8380">
                  <c:v>0.72</c:v>
                </c:pt>
                <c:pt idx="8381">
                  <c:v>0.86</c:v>
                </c:pt>
                <c:pt idx="8382">
                  <c:v>1.32</c:v>
                </c:pt>
                <c:pt idx="8383">
                  <c:v>1.3</c:v>
                </c:pt>
                <c:pt idx="8384">
                  <c:v>0.33</c:v>
                </c:pt>
                <c:pt idx="8385">
                  <c:v>0.28000000000000003</c:v>
                </c:pt>
                <c:pt idx="8386">
                  <c:v>0.73</c:v>
                </c:pt>
                <c:pt idx="8387">
                  <c:v>1.01</c:v>
                </c:pt>
                <c:pt idx="8388">
                  <c:v>0.94</c:v>
                </c:pt>
                <c:pt idx="8389">
                  <c:v>0.95</c:v>
                </c:pt>
                <c:pt idx="8390">
                  <c:v>0.78</c:v>
                </c:pt>
                <c:pt idx="8391">
                  <c:v>0.81</c:v>
                </c:pt>
                <c:pt idx="8392">
                  <c:v>0.72</c:v>
                </c:pt>
                <c:pt idx="8393">
                  <c:v>0.59</c:v>
                </c:pt>
                <c:pt idx="8394">
                  <c:v>0.52</c:v>
                </c:pt>
                <c:pt idx="8395">
                  <c:v>0.57999999999999996</c:v>
                </c:pt>
                <c:pt idx="8396">
                  <c:v>0.6</c:v>
                </c:pt>
                <c:pt idx="8397">
                  <c:v>1.06</c:v>
                </c:pt>
                <c:pt idx="8398">
                  <c:v>0.63</c:v>
                </c:pt>
                <c:pt idx="8399">
                  <c:v>0.68</c:v>
                </c:pt>
                <c:pt idx="8400">
                  <c:v>0.56999999999999995</c:v>
                </c:pt>
                <c:pt idx="8401">
                  <c:v>0.72</c:v>
                </c:pt>
                <c:pt idx="8402">
                  <c:v>0.79</c:v>
                </c:pt>
                <c:pt idx="8403">
                  <c:v>0.8</c:v>
                </c:pt>
                <c:pt idx="8404">
                  <c:v>0.81</c:v>
                </c:pt>
                <c:pt idx="8405">
                  <c:v>0.89</c:v>
                </c:pt>
                <c:pt idx="8406">
                  <c:v>0.74</c:v>
                </c:pt>
                <c:pt idx="8407">
                  <c:v>0.63</c:v>
                </c:pt>
                <c:pt idx="8408">
                  <c:v>0.61</c:v>
                </c:pt>
                <c:pt idx="8409">
                  <c:v>0.49</c:v>
                </c:pt>
                <c:pt idx="8410">
                  <c:v>0.54</c:v>
                </c:pt>
                <c:pt idx="8411">
                  <c:v>0.98</c:v>
                </c:pt>
                <c:pt idx="8412">
                  <c:v>1.05</c:v>
                </c:pt>
                <c:pt idx="8413">
                  <c:v>1.05</c:v>
                </c:pt>
                <c:pt idx="8414">
                  <c:v>1.1499999999999999</c:v>
                </c:pt>
                <c:pt idx="8415">
                  <c:v>1.21</c:v>
                </c:pt>
                <c:pt idx="8416">
                  <c:v>1.36</c:v>
                </c:pt>
                <c:pt idx="8417">
                  <c:v>1.1499999999999999</c:v>
                </c:pt>
                <c:pt idx="8418">
                  <c:v>0.72</c:v>
                </c:pt>
                <c:pt idx="8419">
                  <c:v>0.68</c:v>
                </c:pt>
                <c:pt idx="8420">
                  <c:v>0.86</c:v>
                </c:pt>
                <c:pt idx="8421">
                  <c:v>0.7</c:v>
                </c:pt>
                <c:pt idx="8422">
                  <c:v>0.75</c:v>
                </c:pt>
                <c:pt idx="8423">
                  <c:v>0.76</c:v>
                </c:pt>
                <c:pt idx="8424">
                  <c:v>0.72</c:v>
                </c:pt>
                <c:pt idx="8425">
                  <c:v>0.81</c:v>
                </c:pt>
                <c:pt idx="8426">
                  <c:v>0.82</c:v>
                </c:pt>
                <c:pt idx="8427">
                  <c:v>0.8</c:v>
                </c:pt>
                <c:pt idx="8428">
                  <c:v>0.86</c:v>
                </c:pt>
                <c:pt idx="8429">
                  <c:v>0.79</c:v>
                </c:pt>
                <c:pt idx="8430">
                  <c:v>0.8</c:v>
                </c:pt>
                <c:pt idx="8431">
                  <c:v>0.81</c:v>
                </c:pt>
                <c:pt idx="8432">
                  <c:v>0.86</c:v>
                </c:pt>
                <c:pt idx="8433">
                  <c:v>0.77</c:v>
                </c:pt>
                <c:pt idx="8434">
                  <c:v>0.75</c:v>
                </c:pt>
                <c:pt idx="8435">
                  <c:v>1.06</c:v>
                </c:pt>
                <c:pt idx="8436">
                  <c:v>0.6</c:v>
                </c:pt>
                <c:pt idx="8437">
                  <c:v>0.59</c:v>
                </c:pt>
                <c:pt idx="8438">
                  <c:v>0.64</c:v>
                </c:pt>
                <c:pt idx="8439">
                  <c:v>0.62</c:v>
                </c:pt>
                <c:pt idx="8440">
                  <c:v>0.59</c:v>
                </c:pt>
                <c:pt idx="8441">
                  <c:v>0.56999999999999995</c:v>
                </c:pt>
                <c:pt idx="8442">
                  <c:v>0.66</c:v>
                </c:pt>
                <c:pt idx="8443">
                  <c:v>0.65</c:v>
                </c:pt>
                <c:pt idx="8444">
                  <c:v>0.67</c:v>
                </c:pt>
                <c:pt idx="8445">
                  <c:v>0.68</c:v>
                </c:pt>
                <c:pt idx="8446">
                  <c:v>0.68</c:v>
                </c:pt>
                <c:pt idx="8447">
                  <c:v>0.67</c:v>
                </c:pt>
                <c:pt idx="8448">
                  <c:v>0.61</c:v>
                </c:pt>
                <c:pt idx="8449">
                  <c:v>0.57999999999999996</c:v>
                </c:pt>
                <c:pt idx="8450">
                  <c:v>0.59</c:v>
                </c:pt>
                <c:pt idx="8451">
                  <c:v>0.57999999999999996</c:v>
                </c:pt>
                <c:pt idx="8452">
                  <c:v>0.59</c:v>
                </c:pt>
                <c:pt idx="8453">
                  <c:v>0.61</c:v>
                </c:pt>
                <c:pt idx="8454">
                  <c:v>0.64</c:v>
                </c:pt>
                <c:pt idx="8455">
                  <c:v>0.62</c:v>
                </c:pt>
                <c:pt idx="8456">
                  <c:v>0.63</c:v>
                </c:pt>
                <c:pt idx="8457">
                  <c:v>0.87</c:v>
                </c:pt>
                <c:pt idx="8458">
                  <c:v>0.56999999999999995</c:v>
                </c:pt>
                <c:pt idx="8459">
                  <c:v>0.57999999999999996</c:v>
                </c:pt>
                <c:pt idx="8460">
                  <c:v>0.75</c:v>
                </c:pt>
                <c:pt idx="8461">
                  <c:v>0.74</c:v>
                </c:pt>
                <c:pt idx="8462">
                  <c:v>0.77</c:v>
                </c:pt>
                <c:pt idx="8463">
                  <c:v>0.66</c:v>
                </c:pt>
                <c:pt idx="8464">
                  <c:v>0.69</c:v>
                </c:pt>
                <c:pt idx="8465">
                  <c:v>0.62</c:v>
                </c:pt>
                <c:pt idx="8466">
                  <c:v>0.48</c:v>
                </c:pt>
                <c:pt idx="8467">
                  <c:v>0.48</c:v>
                </c:pt>
                <c:pt idx="8468">
                  <c:v>0.46</c:v>
                </c:pt>
                <c:pt idx="8469">
                  <c:v>0.44</c:v>
                </c:pt>
                <c:pt idx="8470">
                  <c:v>0.4</c:v>
                </c:pt>
                <c:pt idx="8471">
                  <c:v>0.39</c:v>
                </c:pt>
                <c:pt idx="8472">
                  <c:v>0.38</c:v>
                </c:pt>
                <c:pt idx="8473">
                  <c:v>0.34</c:v>
                </c:pt>
                <c:pt idx="8474">
                  <c:v>0.24</c:v>
                </c:pt>
                <c:pt idx="8475">
                  <c:v>0.26</c:v>
                </c:pt>
                <c:pt idx="8476">
                  <c:v>0.28000000000000003</c:v>
                </c:pt>
                <c:pt idx="8477">
                  <c:v>0.28999999999999998</c:v>
                </c:pt>
                <c:pt idx="8478">
                  <c:v>0.28000000000000003</c:v>
                </c:pt>
                <c:pt idx="8479">
                  <c:v>0.3</c:v>
                </c:pt>
                <c:pt idx="8480">
                  <c:v>0.23</c:v>
                </c:pt>
                <c:pt idx="8481">
                  <c:v>0.3</c:v>
                </c:pt>
                <c:pt idx="8482">
                  <c:v>0.27</c:v>
                </c:pt>
                <c:pt idx="8483">
                  <c:v>0.41</c:v>
                </c:pt>
                <c:pt idx="8484">
                  <c:v>0.45</c:v>
                </c:pt>
                <c:pt idx="8485">
                  <c:v>0.4</c:v>
                </c:pt>
                <c:pt idx="8486">
                  <c:v>0.39</c:v>
                </c:pt>
                <c:pt idx="8487">
                  <c:v>0.38</c:v>
                </c:pt>
                <c:pt idx="8488">
                  <c:v>0.38</c:v>
                </c:pt>
                <c:pt idx="8489">
                  <c:v>0.45</c:v>
                </c:pt>
                <c:pt idx="8490">
                  <c:v>0.44</c:v>
                </c:pt>
                <c:pt idx="8491">
                  <c:v>0.48</c:v>
                </c:pt>
                <c:pt idx="8492">
                  <c:v>0.36</c:v>
                </c:pt>
                <c:pt idx="8493">
                  <c:v>0.4</c:v>
                </c:pt>
                <c:pt idx="8494">
                  <c:v>0.37</c:v>
                </c:pt>
                <c:pt idx="8495">
                  <c:v>0.38</c:v>
                </c:pt>
                <c:pt idx="8496">
                  <c:v>0.36</c:v>
                </c:pt>
                <c:pt idx="8497">
                  <c:v>0.18</c:v>
                </c:pt>
                <c:pt idx="8498">
                  <c:v>0.24</c:v>
                </c:pt>
                <c:pt idx="8499">
                  <c:v>0.37</c:v>
                </c:pt>
                <c:pt idx="8500">
                  <c:v>0.38</c:v>
                </c:pt>
                <c:pt idx="8501">
                  <c:v>0.36</c:v>
                </c:pt>
                <c:pt idx="8502">
                  <c:v>0.37</c:v>
                </c:pt>
                <c:pt idx="8503">
                  <c:v>0.34</c:v>
                </c:pt>
                <c:pt idx="8504">
                  <c:v>0.36</c:v>
                </c:pt>
                <c:pt idx="8505">
                  <c:v>0.38</c:v>
                </c:pt>
                <c:pt idx="8506">
                  <c:v>0.5</c:v>
                </c:pt>
                <c:pt idx="8507">
                  <c:v>0.35</c:v>
                </c:pt>
                <c:pt idx="8508">
                  <c:v>0.3</c:v>
                </c:pt>
                <c:pt idx="8509">
                  <c:v>0.28999999999999998</c:v>
                </c:pt>
                <c:pt idx="8510">
                  <c:v>0.36</c:v>
                </c:pt>
                <c:pt idx="8511">
                  <c:v>0.37</c:v>
                </c:pt>
                <c:pt idx="8512">
                  <c:v>0.28999999999999998</c:v>
                </c:pt>
                <c:pt idx="8513">
                  <c:v>0.36</c:v>
                </c:pt>
                <c:pt idx="8514">
                  <c:v>0.39</c:v>
                </c:pt>
                <c:pt idx="8515">
                  <c:v>0.4</c:v>
                </c:pt>
                <c:pt idx="8516">
                  <c:v>0.69</c:v>
                </c:pt>
                <c:pt idx="8517">
                  <c:v>0.56000000000000005</c:v>
                </c:pt>
                <c:pt idx="8518">
                  <c:v>0.3</c:v>
                </c:pt>
                <c:pt idx="8519">
                  <c:v>0.19</c:v>
                </c:pt>
                <c:pt idx="8520">
                  <c:v>0.03</c:v>
                </c:pt>
                <c:pt idx="8521">
                  <c:v>0.28000000000000003</c:v>
                </c:pt>
                <c:pt idx="8522">
                  <c:v>0.28000000000000003</c:v>
                </c:pt>
                <c:pt idx="8523">
                  <c:v>0.4</c:v>
                </c:pt>
                <c:pt idx="8524">
                  <c:v>0.39</c:v>
                </c:pt>
                <c:pt idx="8525">
                  <c:v>0.38</c:v>
                </c:pt>
                <c:pt idx="8526">
                  <c:v>0.12</c:v>
                </c:pt>
                <c:pt idx="8527">
                  <c:v>0.25</c:v>
                </c:pt>
                <c:pt idx="8528">
                  <c:v>0.11</c:v>
                </c:pt>
                <c:pt idx="8529">
                  <c:v>0.56000000000000005</c:v>
                </c:pt>
                <c:pt idx="8530">
                  <c:v>0.95</c:v>
                </c:pt>
                <c:pt idx="8531">
                  <c:v>1.1000000000000001</c:v>
                </c:pt>
                <c:pt idx="8532">
                  <c:v>1.01</c:v>
                </c:pt>
                <c:pt idx="8533">
                  <c:v>1.0900000000000001</c:v>
                </c:pt>
                <c:pt idx="8534">
                  <c:v>0.95</c:v>
                </c:pt>
                <c:pt idx="8535">
                  <c:v>0.79</c:v>
                </c:pt>
                <c:pt idx="8536">
                  <c:v>0.72</c:v>
                </c:pt>
                <c:pt idx="8537">
                  <c:v>0.75</c:v>
                </c:pt>
                <c:pt idx="8538">
                  <c:v>0.57999999999999996</c:v>
                </c:pt>
                <c:pt idx="8539">
                  <c:v>0.56000000000000005</c:v>
                </c:pt>
                <c:pt idx="8540">
                  <c:v>0.48</c:v>
                </c:pt>
                <c:pt idx="8541">
                  <c:v>0.45</c:v>
                </c:pt>
                <c:pt idx="8542">
                  <c:v>0.4</c:v>
                </c:pt>
                <c:pt idx="8543">
                  <c:v>0.43</c:v>
                </c:pt>
                <c:pt idx="8544">
                  <c:v>0.44</c:v>
                </c:pt>
                <c:pt idx="8545">
                  <c:v>0.56000000000000005</c:v>
                </c:pt>
                <c:pt idx="8546">
                  <c:v>0.66</c:v>
                </c:pt>
                <c:pt idx="8547">
                  <c:v>0.65</c:v>
                </c:pt>
                <c:pt idx="8548">
                  <c:v>0.65</c:v>
                </c:pt>
                <c:pt idx="8549">
                  <c:v>0.55000000000000004</c:v>
                </c:pt>
                <c:pt idx="8550">
                  <c:v>0.53</c:v>
                </c:pt>
                <c:pt idx="8551">
                  <c:v>0.49</c:v>
                </c:pt>
                <c:pt idx="8552">
                  <c:v>0.46</c:v>
                </c:pt>
                <c:pt idx="8553">
                  <c:v>0.3</c:v>
                </c:pt>
                <c:pt idx="8554">
                  <c:v>0.23</c:v>
                </c:pt>
                <c:pt idx="8555">
                  <c:v>0.2</c:v>
                </c:pt>
                <c:pt idx="8556">
                  <c:v>0.16</c:v>
                </c:pt>
                <c:pt idx="8557">
                  <c:v>0.28000000000000003</c:v>
                </c:pt>
                <c:pt idx="8558">
                  <c:v>0.43</c:v>
                </c:pt>
                <c:pt idx="8559">
                  <c:v>0.77</c:v>
                </c:pt>
                <c:pt idx="8560">
                  <c:v>0.84</c:v>
                </c:pt>
                <c:pt idx="8561">
                  <c:v>0.87</c:v>
                </c:pt>
                <c:pt idx="8562">
                  <c:v>0.9</c:v>
                </c:pt>
                <c:pt idx="8563">
                  <c:v>0.95</c:v>
                </c:pt>
                <c:pt idx="8564">
                  <c:v>0.82</c:v>
                </c:pt>
                <c:pt idx="8565">
                  <c:v>0.85</c:v>
                </c:pt>
                <c:pt idx="8566">
                  <c:v>0.78</c:v>
                </c:pt>
                <c:pt idx="8567">
                  <c:v>0.41</c:v>
                </c:pt>
                <c:pt idx="8568">
                  <c:v>0.33</c:v>
                </c:pt>
                <c:pt idx="8569">
                  <c:v>0.33</c:v>
                </c:pt>
                <c:pt idx="8570">
                  <c:v>0.36</c:v>
                </c:pt>
                <c:pt idx="8571">
                  <c:v>0.34</c:v>
                </c:pt>
                <c:pt idx="8572">
                  <c:v>0.32</c:v>
                </c:pt>
                <c:pt idx="8573">
                  <c:v>0.26</c:v>
                </c:pt>
                <c:pt idx="8574">
                  <c:v>0.28999999999999998</c:v>
                </c:pt>
                <c:pt idx="8575">
                  <c:v>0.36</c:v>
                </c:pt>
                <c:pt idx="8576">
                  <c:v>0.33</c:v>
                </c:pt>
                <c:pt idx="8577">
                  <c:v>0.32</c:v>
                </c:pt>
                <c:pt idx="8578">
                  <c:v>0.36</c:v>
                </c:pt>
                <c:pt idx="8579">
                  <c:v>0.39</c:v>
                </c:pt>
                <c:pt idx="8580">
                  <c:v>0.36</c:v>
                </c:pt>
                <c:pt idx="8581">
                  <c:v>0.32</c:v>
                </c:pt>
                <c:pt idx="8582">
                  <c:v>0.31</c:v>
                </c:pt>
                <c:pt idx="8583">
                  <c:v>0.3</c:v>
                </c:pt>
                <c:pt idx="8584">
                  <c:v>0.3</c:v>
                </c:pt>
                <c:pt idx="8585">
                  <c:v>0.36</c:v>
                </c:pt>
                <c:pt idx="8586">
                  <c:v>0.36</c:v>
                </c:pt>
                <c:pt idx="8587">
                  <c:v>0.3</c:v>
                </c:pt>
                <c:pt idx="8588">
                  <c:v>0.34</c:v>
                </c:pt>
                <c:pt idx="8589">
                  <c:v>0.33</c:v>
                </c:pt>
                <c:pt idx="8590">
                  <c:v>0.3</c:v>
                </c:pt>
                <c:pt idx="8591">
                  <c:v>0.28000000000000003</c:v>
                </c:pt>
                <c:pt idx="8592">
                  <c:v>0.39</c:v>
                </c:pt>
                <c:pt idx="8593">
                  <c:v>0.41</c:v>
                </c:pt>
                <c:pt idx="8594">
                  <c:v>0.39</c:v>
                </c:pt>
                <c:pt idx="8595">
                  <c:v>0.36</c:v>
                </c:pt>
                <c:pt idx="8596">
                  <c:v>0.37</c:v>
                </c:pt>
                <c:pt idx="8597">
                  <c:v>0.4</c:v>
                </c:pt>
                <c:pt idx="8598">
                  <c:v>0.37</c:v>
                </c:pt>
                <c:pt idx="8599">
                  <c:v>0.19</c:v>
                </c:pt>
                <c:pt idx="8600">
                  <c:v>0.22</c:v>
                </c:pt>
                <c:pt idx="8601">
                  <c:v>0.34</c:v>
                </c:pt>
                <c:pt idx="8602">
                  <c:v>0.41</c:v>
                </c:pt>
                <c:pt idx="8603">
                  <c:v>0.34</c:v>
                </c:pt>
                <c:pt idx="8604">
                  <c:v>0.25</c:v>
                </c:pt>
                <c:pt idx="8605">
                  <c:v>0.3</c:v>
                </c:pt>
                <c:pt idx="8606">
                  <c:v>0.46</c:v>
                </c:pt>
                <c:pt idx="8607">
                  <c:v>0.33</c:v>
                </c:pt>
                <c:pt idx="8608">
                  <c:v>0.38</c:v>
                </c:pt>
                <c:pt idx="8609">
                  <c:v>0.39</c:v>
                </c:pt>
                <c:pt idx="8610">
                  <c:v>0.38</c:v>
                </c:pt>
                <c:pt idx="8611">
                  <c:v>0.4</c:v>
                </c:pt>
                <c:pt idx="8612">
                  <c:v>0.41</c:v>
                </c:pt>
                <c:pt idx="8613">
                  <c:v>0.39</c:v>
                </c:pt>
                <c:pt idx="8614">
                  <c:v>0.37</c:v>
                </c:pt>
                <c:pt idx="8615">
                  <c:v>0.42</c:v>
                </c:pt>
                <c:pt idx="8616">
                  <c:v>0.39</c:v>
                </c:pt>
                <c:pt idx="8617">
                  <c:v>0.37</c:v>
                </c:pt>
                <c:pt idx="8618">
                  <c:v>0.24</c:v>
                </c:pt>
                <c:pt idx="8619">
                  <c:v>0.31</c:v>
                </c:pt>
                <c:pt idx="8620">
                  <c:v>0.35</c:v>
                </c:pt>
                <c:pt idx="8621">
                  <c:v>0.33</c:v>
                </c:pt>
                <c:pt idx="8622">
                  <c:v>0.33</c:v>
                </c:pt>
                <c:pt idx="8623">
                  <c:v>1.2</c:v>
                </c:pt>
                <c:pt idx="8624">
                  <c:v>0.95</c:v>
                </c:pt>
                <c:pt idx="8625">
                  <c:v>1.4</c:v>
                </c:pt>
                <c:pt idx="8626">
                  <c:v>1</c:v>
                </c:pt>
                <c:pt idx="8627">
                  <c:v>1</c:v>
                </c:pt>
                <c:pt idx="8628">
                  <c:v>0.9</c:v>
                </c:pt>
                <c:pt idx="8629">
                  <c:v>0.8</c:v>
                </c:pt>
                <c:pt idx="8630">
                  <c:v>0.8</c:v>
                </c:pt>
                <c:pt idx="8631">
                  <c:v>0.85</c:v>
                </c:pt>
                <c:pt idx="8632">
                  <c:v>0.85</c:v>
                </c:pt>
                <c:pt idx="8633">
                  <c:v>0.9</c:v>
                </c:pt>
                <c:pt idx="8634">
                  <c:v>0.9</c:v>
                </c:pt>
                <c:pt idx="8635">
                  <c:v>0.33</c:v>
                </c:pt>
                <c:pt idx="8636">
                  <c:v>0.28000000000000003</c:v>
                </c:pt>
                <c:pt idx="8637">
                  <c:v>0.33</c:v>
                </c:pt>
                <c:pt idx="8638">
                  <c:v>0.26</c:v>
                </c:pt>
                <c:pt idx="8639">
                  <c:v>0.23</c:v>
                </c:pt>
                <c:pt idx="8640">
                  <c:v>0.23</c:v>
                </c:pt>
                <c:pt idx="8641">
                  <c:v>0.24</c:v>
                </c:pt>
                <c:pt idx="8642">
                  <c:v>0.33</c:v>
                </c:pt>
                <c:pt idx="8643">
                  <c:v>0.38</c:v>
                </c:pt>
                <c:pt idx="8644">
                  <c:v>0.57999999999999996</c:v>
                </c:pt>
                <c:pt idx="8645">
                  <c:v>0.92</c:v>
                </c:pt>
                <c:pt idx="8646">
                  <c:v>0.61</c:v>
                </c:pt>
                <c:pt idx="8647">
                  <c:v>0.55000000000000004</c:v>
                </c:pt>
                <c:pt idx="8648">
                  <c:v>0.56999999999999995</c:v>
                </c:pt>
                <c:pt idx="8649">
                  <c:v>0.55000000000000004</c:v>
                </c:pt>
                <c:pt idx="8650">
                  <c:v>0.56000000000000005</c:v>
                </c:pt>
                <c:pt idx="8651">
                  <c:v>0.56000000000000005</c:v>
                </c:pt>
                <c:pt idx="8652">
                  <c:v>0.48</c:v>
                </c:pt>
                <c:pt idx="8653">
                  <c:v>0.55000000000000004</c:v>
                </c:pt>
                <c:pt idx="8654">
                  <c:v>0.54</c:v>
                </c:pt>
                <c:pt idx="8655">
                  <c:v>0.57999999999999996</c:v>
                </c:pt>
                <c:pt idx="8656">
                  <c:v>0.53</c:v>
                </c:pt>
                <c:pt idx="8657">
                  <c:v>0.46</c:v>
                </c:pt>
                <c:pt idx="8658">
                  <c:v>0.55000000000000004</c:v>
                </c:pt>
                <c:pt idx="8659">
                  <c:v>0.4</c:v>
                </c:pt>
                <c:pt idx="8660">
                  <c:v>0.37</c:v>
                </c:pt>
                <c:pt idx="8661">
                  <c:v>0.36</c:v>
                </c:pt>
                <c:pt idx="8662">
                  <c:v>0.35</c:v>
                </c:pt>
                <c:pt idx="8663">
                  <c:v>0.33</c:v>
                </c:pt>
                <c:pt idx="8664">
                  <c:v>0.3</c:v>
                </c:pt>
                <c:pt idx="8665">
                  <c:v>0.35</c:v>
                </c:pt>
                <c:pt idx="8666">
                  <c:v>0.33</c:v>
                </c:pt>
                <c:pt idx="8667">
                  <c:v>0.31</c:v>
                </c:pt>
                <c:pt idx="8668">
                  <c:v>0.36</c:v>
                </c:pt>
                <c:pt idx="8669">
                  <c:v>0.39</c:v>
                </c:pt>
                <c:pt idx="8670">
                  <c:v>0.47</c:v>
                </c:pt>
                <c:pt idx="8671">
                  <c:v>0.35</c:v>
                </c:pt>
                <c:pt idx="8672">
                  <c:v>0.36</c:v>
                </c:pt>
                <c:pt idx="8673">
                  <c:v>0.35</c:v>
                </c:pt>
                <c:pt idx="8674">
                  <c:v>0.34</c:v>
                </c:pt>
                <c:pt idx="8675">
                  <c:v>0.28999999999999998</c:v>
                </c:pt>
                <c:pt idx="8676">
                  <c:v>0.27</c:v>
                </c:pt>
                <c:pt idx="8677">
                  <c:v>0.4</c:v>
                </c:pt>
                <c:pt idx="8678">
                  <c:v>0.42</c:v>
                </c:pt>
                <c:pt idx="8679">
                  <c:v>0.35</c:v>
                </c:pt>
                <c:pt idx="8680">
                  <c:v>0.34</c:v>
                </c:pt>
                <c:pt idx="8681">
                  <c:v>0.36</c:v>
                </c:pt>
                <c:pt idx="8682">
                  <c:v>0.37</c:v>
                </c:pt>
                <c:pt idx="8683">
                  <c:v>0.47</c:v>
                </c:pt>
                <c:pt idx="8684">
                  <c:v>0.51</c:v>
                </c:pt>
                <c:pt idx="8685">
                  <c:v>0.46</c:v>
                </c:pt>
                <c:pt idx="8686">
                  <c:v>0.45</c:v>
                </c:pt>
                <c:pt idx="8687">
                  <c:v>0.46</c:v>
                </c:pt>
                <c:pt idx="8688">
                  <c:v>0.4</c:v>
                </c:pt>
                <c:pt idx="8689">
                  <c:v>0.35</c:v>
                </c:pt>
                <c:pt idx="8690">
                  <c:v>0.33</c:v>
                </c:pt>
                <c:pt idx="8691">
                  <c:v>0.35</c:v>
                </c:pt>
                <c:pt idx="8692">
                  <c:v>0.38</c:v>
                </c:pt>
                <c:pt idx="8693">
                  <c:v>0.37</c:v>
                </c:pt>
                <c:pt idx="8694">
                  <c:v>0.49</c:v>
                </c:pt>
                <c:pt idx="8695">
                  <c:v>0.36</c:v>
                </c:pt>
                <c:pt idx="8696">
                  <c:v>0.11</c:v>
                </c:pt>
                <c:pt idx="8697">
                  <c:v>0.06</c:v>
                </c:pt>
                <c:pt idx="8698">
                  <c:v>0.12</c:v>
                </c:pt>
                <c:pt idx="8699">
                  <c:v>0</c:v>
                </c:pt>
                <c:pt idx="8700">
                  <c:v>0</c:v>
                </c:pt>
                <c:pt idx="8701">
                  <c:v>0</c:v>
                </c:pt>
                <c:pt idx="8702">
                  <c:v>0</c:v>
                </c:pt>
                <c:pt idx="8703">
                  <c:v>0</c:v>
                </c:pt>
                <c:pt idx="8704">
                  <c:v>0</c:v>
                </c:pt>
                <c:pt idx="8705">
                  <c:v>0</c:v>
                </c:pt>
                <c:pt idx="8706">
                  <c:v>0</c:v>
                </c:pt>
                <c:pt idx="8707">
                  <c:v>0.45</c:v>
                </c:pt>
                <c:pt idx="8708">
                  <c:v>0.63</c:v>
                </c:pt>
                <c:pt idx="8709">
                  <c:v>0.44</c:v>
                </c:pt>
                <c:pt idx="8710">
                  <c:v>0.67</c:v>
                </c:pt>
                <c:pt idx="8711">
                  <c:v>0.26</c:v>
                </c:pt>
                <c:pt idx="8712">
                  <c:v>0.19</c:v>
                </c:pt>
                <c:pt idx="8713">
                  <c:v>0.37</c:v>
                </c:pt>
                <c:pt idx="8714">
                  <c:v>0.31</c:v>
                </c:pt>
                <c:pt idx="8715">
                  <c:v>0.31</c:v>
                </c:pt>
                <c:pt idx="8716">
                  <c:v>0.32</c:v>
                </c:pt>
                <c:pt idx="8717">
                  <c:v>0.31</c:v>
                </c:pt>
                <c:pt idx="8718">
                  <c:v>0.34</c:v>
                </c:pt>
                <c:pt idx="8719">
                  <c:v>0.3</c:v>
                </c:pt>
                <c:pt idx="8720">
                  <c:v>0.31</c:v>
                </c:pt>
                <c:pt idx="8721">
                  <c:v>0.37</c:v>
                </c:pt>
                <c:pt idx="8722">
                  <c:v>0.44</c:v>
                </c:pt>
                <c:pt idx="8723">
                  <c:v>0.45</c:v>
                </c:pt>
                <c:pt idx="8724">
                  <c:v>0.48</c:v>
                </c:pt>
                <c:pt idx="8725">
                  <c:v>0.44</c:v>
                </c:pt>
                <c:pt idx="8726">
                  <c:v>0.4</c:v>
                </c:pt>
                <c:pt idx="8727">
                  <c:v>0.47</c:v>
                </c:pt>
                <c:pt idx="8728">
                  <c:v>0.5</c:v>
                </c:pt>
                <c:pt idx="8729">
                  <c:v>0.45</c:v>
                </c:pt>
                <c:pt idx="8730">
                  <c:v>0.48</c:v>
                </c:pt>
                <c:pt idx="8731">
                  <c:v>0.88</c:v>
                </c:pt>
                <c:pt idx="8732">
                  <c:v>0.42</c:v>
                </c:pt>
                <c:pt idx="8733">
                  <c:v>0</c:v>
                </c:pt>
                <c:pt idx="8734">
                  <c:v>0.44</c:v>
                </c:pt>
                <c:pt idx="8735">
                  <c:v>0.44</c:v>
                </c:pt>
                <c:pt idx="8736">
                  <c:v>0.44</c:v>
                </c:pt>
                <c:pt idx="8737">
                  <c:v>1.2</c:v>
                </c:pt>
                <c:pt idx="8738">
                  <c:v>1.2</c:v>
                </c:pt>
                <c:pt idx="8739">
                  <c:v>0.49</c:v>
                </c:pt>
                <c:pt idx="8740">
                  <c:v>0.44</c:v>
                </c:pt>
                <c:pt idx="8741">
                  <c:v>0.49</c:v>
                </c:pt>
                <c:pt idx="8742">
                  <c:v>0.47</c:v>
                </c:pt>
                <c:pt idx="8743">
                  <c:v>0.48</c:v>
                </c:pt>
                <c:pt idx="8744">
                  <c:v>0.49</c:v>
                </c:pt>
                <c:pt idx="8745">
                  <c:v>0.24</c:v>
                </c:pt>
                <c:pt idx="8746">
                  <c:v>0.23</c:v>
                </c:pt>
                <c:pt idx="8747">
                  <c:v>0.23</c:v>
                </c:pt>
                <c:pt idx="8779">
                  <c:v>0.33</c:v>
                </c:pt>
                <c:pt idx="8780">
                  <c:v>0.38</c:v>
                </c:pt>
                <c:pt idx="8781">
                  <c:v>0.38</c:v>
                </c:pt>
                <c:pt idx="8782">
                  <c:v>0.36</c:v>
                </c:pt>
                <c:pt idx="8783">
                  <c:v>0.48</c:v>
                </c:pt>
                <c:pt idx="8784">
                  <c:v>0.53</c:v>
                </c:pt>
                <c:pt idx="8785">
                  <c:v>0.46</c:v>
                </c:pt>
                <c:pt idx="8786">
                  <c:v>0.5</c:v>
                </c:pt>
                <c:pt idx="8787">
                  <c:v>0.44</c:v>
                </c:pt>
                <c:pt idx="8788">
                  <c:v>0.4</c:v>
                </c:pt>
                <c:pt idx="8789">
                  <c:v>0.44</c:v>
                </c:pt>
                <c:pt idx="8790">
                  <c:v>0.38</c:v>
                </c:pt>
                <c:pt idx="8791">
                  <c:v>0.43</c:v>
                </c:pt>
                <c:pt idx="8792">
                  <c:v>0.49</c:v>
                </c:pt>
                <c:pt idx="8793">
                  <c:v>0.47</c:v>
                </c:pt>
                <c:pt idx="8794">
                  <c:v>0.42</c:v>
                </c:pt>
                <c:pt idx="8795">
                  <c:v>0.4</c:v>
                </c:pt>
                <c:pt idx="8796">
                  <c:v>0.38</c:v>
                </c:pt>
                <c:pt idx="8797">
                  <c:v>0.41</c:v>
                </c:pt>
                <c:pt idx="8798">
                  <c:v>0.39</c:v>
                </c:pt>
                <c:pt idx="8799">
                  <c:v>0.36</c:v>
                </c:pt>
                <c:pt idx="8800">
                  <c:v>0.39</c:v>
                </c:pt>
                <c:pt idx="8801">
                  <c:v>0.35</c:v>
                </c:pt>
                <c:pt idx="8802">
                  <c:v>0.24</c:v>
                </c:pt>
                <c:pt idx="8803">
                  <c:v>0.28999999999999998</c:v>
                </c:pt>
                <c:pt idx="8804">
                  <c:v>0.3</c:v>
                </c:pt>
                <c:pt idx="8805">
                  <c:v>0.32</c:v>
                </c:pt>
                <c:pt idx="8806">
                  <c:v>0.42</c:v>
                </c:pt>
                <c:pt idx="8807">
                  <c:v>0.44</c:v>
                </c:pt>
                <c:pt idx="8808">
                  <c:v>0.46</c:v>
                </c:pt>
                <c:pt idx="8809">
                  <c:v>0.52</c:v>
                </c:pt>
                <c:pt idx="8810">
                  <c:v>0.48</c:v>
                </c:pt>
                <c:pt idx="8811">
                  <c:v>0.38</c:v>
                </c:pt>
                <c:pt idx="8812">
                  <c:v>0.44</c:v>
                </c:pt>
                <c:pt idx="8813">
                  <c:v>0.65</c:v>
                </c:pt>
                <c:pt idx="8814">
                  <c:v>0.56999999999999995</c:v>
                </c:pt>
                <c:pt idx="8815">
                  <c:v>0.64</c:v>
                </c:pt>
                <c:pt idx="8816">
                  <c:v>0.51</c:v>
                </c:pt>
                <c:pt idx="8817">
                  <c:v>0.47</c:v>
                </c:pt>
                <c:pt idx="8818">
                  <c:v>0.51</c:v>
                </c:pt>
                <c:pt idx="8819">
                  <c:v>0.46</c:v>
                </c:pt>
                <c:pt idx="8820">
                  <c:v>0.52</c:v>
                </c:pt>
                <c:pt idx="8821">
                  <c:v>0.46</c:v>
                </c:pt>
                <c:pt idx="8822">
                  <c:v>0.43</c:v>
                </c:pt>
                <c:pt idx="8823">
                  <c:v>0.42</c:v>
                </c:pt>
                <c:pt idx="8824">
                  <c:v>0.45</c:v>
                </c:pt>
                <c:pt idx="8825">
                  <c:v>0.4</c:v>
                </c:pt>
                <c:pt idx="8826">
                  <c:v>0.4</c:v>
                </c:pt>
                <c:pt idx="8827">
                  <c:v>0.4</c:v>
                </c:pt>
                <c:pt idx="8828">
                  <c:v>0.37</c:v>
                </c:pt>
                <c:pt idx="8829">
                  <c:v>0.37</c:v>
                </c:pt>
                <c:pt idx="8830">
                  <c:v>0.36</c:v>
                </c:pt>
                <c:pt idx="8831">
                  <c:v>0.39</c:v>
                </c:pt>
                <c:pt idx="8832">
                  <c:v>0.5</c:v>
                </c:pt>
                <c:pt idx="8833">
                  <c:v>0.4</c:v>
                </c:pt>
                <c:pt idx="8834">
                  <c:v>0.38</c:v>
                </c:pt>
                <c:pt idx="8835">
                  <c:v>0.37</c:v>
                </c:pt>
                <c:pt idx="8836">
                  <c:v>0.33</c:v>
                </c:pt>
                <c:pt idx="8837">
                  <c:v>0.34</c:v>
                </c:pt>
                <c:pt idx="8838">
                  <c:v>0.35</c:v>
                </c:pt>
                <c:pt idx="8839">
                  <c:v>0.31</c:v>
                </c:pt>
                <c:pt idx="8840">
                  <c:v>0.48</c:v>
                </c:pt>
                <c:pt idx="8841">
                  <c:v>0.7</c:v>
                </c:pt>
                <c:pt idx="8842">
                  <c:v>0.57999999999999996</c:v>
                </c:pt>
                <c:pt idx="8843">
                  <c:v>0.69</c:v>
                </c:pt>
                <c:pt idx="8844">
                  <c:v>0.6</c:v>
                </c:pt>
                <c:pt idx="8845">
                  <c:v>0.54</c:v>
                </c:pt>
                <c:pt idx="8846">
                  <c:v>0.48</c:v>
                </c:pt>
                <c:pt idx="8847">
                  <c:v>0.51</c:v>
                </c:pt>
                <c:pt idx="8848">
                  <c:v>0.56999999999999995</c:v>
                </c:pt>
                <c:pt idx="8849">
                  <c:v>0.54</c:v>
                </c:pt>
                <c:pt idx="8850">
                  <c:v>0.56000000000000005</c:v>
                </c:pt>
                <c:pt idx="8851">
                  <c:v>0.5</c:v>
                </c:pt>
                <c:pt idx="8852">
                  <c:v>0.47</c:v>
                </c:pt>
                <c:pt idx="8853">
                  <c:v>0.63</c:v>
                </c:pt>
                <c:pt idx="8854">
                  <c:v>0.65</c:v>
                </c:pt>
                <c:pt idx="8855">
                  <c:v>0.57999999999999996</c:v>
                </c:pt>
                <c:pt idx="8856">
                  <c:v>0.59</c:v>
                </c:pt>
                <c:pt idx="8857">
                  <c:v>0.6</c:v>
                </c:pt>
                <c:pt idx="8858">
                  <c:v>0.69</c:v>
                </c:pt>
                <c:pt idx="8859">
                  <c:v>0.73</c:v>
                </c:pt>
                <c:pt idx="8860">
                  <c:v>0.68</c:v>
                </c:pt>
                <c:pt idx="8861">
                  <c:v>0.62</c:v>
                </c:pt>
                <c:pt idx="8862">
                  <c:v>0.69</c:v>
                </c:pt>
                <c:pt idx="8863">
                  <c:v>0.83</c:v>
                </c:pt>
                <c:pt idx="8864">
                  <c:v>0.62</c:v>
                </c:pt>
                <c:pt idx="8865">
                  <c:v>0.57999999999999996</c:v>
                </c:pt>
                <c:pt idx="8866">
                  <c:v>0.59</c:v>
                </c:pt>
                <c:pt idx="8867">
                  <c:v>0.61</c:v>
                </c:pt>
                <c:pt idx="8868">
                  <c:v>0.55000000000000004</c:v>
                </c:pt>
                <c:pt idx="8869">
                  <c:v>0.56000000000000005</c:v>
                </c:pt>
                <c:pt idx="8870">
                  <c:v>0.53</c:v>
                </c:pt>
                <c:pt idx="8871">
                  <c:v>0.5</c:v>
                </c:pt>
                <c:pt idx="8872">
                  <c:v>0.52</c:v>
                </c:pt>
                <c:pt idx="8873">
                  <c:v>0.56999999999999995</c:v>
                </c:pt>
                <c:pt idx="8874">
                  <c:v>0.53</c:v>
                </c:pt>
                <c:pt idx="8875">
                  <c:v>0.55000000000000004</c:v>
                </c:pt>
                <c:pt idx="8876">
                  <c:v>0.53</c:v>
                </c:pt>
                <c:pt idx="8877">
                  <c:v>0.54</c:v>
                </c:pt>
                <c:pt idx="8878">
                  <c:v>0.5</c:v>
                </c:pt>
                <c:pt idx="8879">
                  <c:v>0.56000000000000005</c:v>
                </c:pt>
                <c:pt idx="8880">
                  <c:v>0.56000000000000005</c:v>
                </c:pt>
                <c:pt idx="8881">
                  <c:v>0.6</c:v>
                </c:pt>
                <c:pt idx="8882">
                  <c:v>0.62</c:v>
                </c:pt>
                <c:pt idx="8883">
                  <c:v>0.51</c:v>
                </c:pt>
                <c:pt idx="8884">
                  <c:v>0.5</c:v>
                </c:pt>
                <c:pt idx="8885">
                  <c:v>0.59</c:v>
                </c:pt>
                <c:pt idx="8886">
                  <c:v>0.6</c:v>
                </c:pt>
                <c:pt idx="8887">
                  <c:v>0.66</c:v>
                </c:pt>
                <c:pt idx="8888">
                  <c:v>0.52</c:v>
                </c:pt>
                <c:pt idx="8889">
                  <c:v>0.56000000000000005</c:v>
                </c:pt>
                <c:pt idx="8890">
                  <c:v>0.5</c:v>
                </c:pt>
                <c:pt idx="8892">
                  <c:v>0.38</c:v>
                </c:pt>
                <c:pt idx="8893">
                  <c:v>0.37</c:v>
                </c:pt>
                <c:pt idx="8894">
                  <c:v>0.34</c:v>
                </c:pt>
                <c:pt idx="8895">
                  <c:v>0.42</c:v>
                </c:pt>
                <c:pt idx="8896">
                  <c:v>0.41</c:v>
                </c:pt>
                <c:pt idx="8897">
                  <c:v>0.4</c:v>
                </c:pt>
                <c:pt idx="8898">
                  <c:v>0.43</c:v>
                </c:pt>
                <c:pt idx="8899">
                  <c:v>0.4</c:v>
                </c:pt>
                <c:pt idx="8900">
                  <c:v>0.44</c:v>
                </c:pt>
                <c:pt idx="8901">
                  <c:v>0.55000000000000004</c:v>
                </c:pt>
                <c:pt idx="8902">
                  <c:v>0.51</c:v>
                </c:pt>
                <c:pt idx="8903">
                  <c:v>0.59</c:v>
                </c:pt>
                <c:pt idx="8904">
                  <c:v>0.55000000000000004</c:v>
                </c:pt>
                <c:pt idx="8905">
                  <c:v>0.59</c:v>
                </c:pt>
                <c:pt idx="8906">
                  <c:v>0.6</c:v>
                </c:pt>
                <c:pt idx="8907">
                  <c:v>0.46</c:v>
                </c:pt>
                <c:pt idx="8908">
                  <c:v>0.42</c:v>
                </c:pt>
                <c:pt idx="8909">
                  <c:v>0.53</c:v>
                </c:pt>
                <c:pt idx="8910">
                  <c:v>0.49</c:v>
                </c:pt>
                <c:pt idx="8911">
                  <c:v>0.65</c:v>
                </c:pt>
                <c:pt idx="8912">
                  <c:v>0.57999999999999996</c:v>
                </c:pt>
                <c:pt idx="8913">
                  <c:v>0.56000000000000005</c:v>
                </c:pt>
                <c:pt idx="8914">
                  <c:v>0.56999999999999995</c:v>
                </c:pt>
                <c:pt idx="8915">
                  <c:v>0.5</c:v>
                </c:pt>
                <c:pt idx="8916">
                  <c:v>0.49</c:v>
                </c:pt>
                <c:pt idx="8917">
                  <c:v>0.53</c:v>
                </c:pt>
                <c:pt idx="8918">
                  <c:v>0.6</c:v>
                </c:pt>
                <c:pt idx="8919">
                  <c:v>0.55000000000000004</c:v>
                </c:pt>
                <c:pt idx="8920">
                  <c:v>0.61</c:v>
                </c:pt>
                <c:pt idx="8921">
                  <c:v>0.6</c:v>
                </c:pt>
                <c:pt idx="8922">
                  <c:v>0.54</c:v>
                </c:pt>
                <c:pt idx="8923">
                  <c:v>0.54</c:v>
                </c:pt>
                <c:pt idx="8924">
                  <c:v>0.53</c:v>
                </c:pt>
                <c:pt idx="8925">
                  <c:v>0.43</c:v>
                </c:pt>
                <c:pt idx="8926">
                  <c:v>0.44</c:v>
                </c:pt>
                <c:pt idx="8927">
                  <c:v>0.45</c:v>
                </c:pt>
                <c:pt idx="8928">
                  <c:v>0.5</c:v>
                </c:pt>
                <c:pt idx="8929">
                  <c:v>0.45</c:v>
                </c:pt>
                <c:pt idx="8930">
                  <c:v>0.4</c:v>
                </c:pt>
                <c:pt idx="8931">
                  <c:v>0.31</c:v>
                </c:pt>
                <c:pt idx="8932">
                  <c:v>0.3</c:v>
                </c:pt>
                <c:pt idx="8933">
                  <c:v>0.33</c:v>
                </c:pt>
                <c:pt idx="8934">
                  <c:v>0.28999999999999998</c:v>
                </c:pt>
                <c:pt idx="8935">
                  <c:v>0.24</c:v>
                </c:pt>
                <c:pt idx="8936">
                  <c:v>0.23</c:v>
                </c:pt>
                <c:pt idx="8937">
                  <c:v>0.25</c:v>
                </c:pt>
                <c:pt idx="8938">
                  <c:v>0.28000000000000003</c:v>
                </c:pt>
                <c:pt idx="8939">
                  <c:v>0.26</c:v>
                </c:pt>
                <c:pt idx="8940">
                  <c:v>0.26</c:v>
                </c:pt>
                <c:pt idx="8941">
                  <c:v>0.28000000000000003</c:v>
                </c:pt>
                <c:pt idx="8942">
                  <c:v>0.28999999999999998</c:v>
                </c:pt>
                <c:pt idx="8943">
                  <c:v>0.28000000000000003</c:v>
                </c:pt>
                <c:pt idx="8944">
                  <c:v>0.28000000000000003</c:v>
                </c:pt>
                <c:pt idx="8945">
                  <c:v>0.28000000000000003</c:v>
                </c:pt>
                <c:pt idx="8946">
                  <c:v>0.28999999999999998</c:v>
                </c:pt>
                <c:pt idx="8947">
                  <c:v>0.26</c:v>
                </c:pt>
                <c:pt idx="8948">
                  <c:v>0.26</c:v>
                </c:pt>
                <c:pt idx="8949">
                  <c:v>0.28000000000000003</c:v>
                </c:pt>
                <c:pt idx="8950">
                  <c:v>0.28000000000000003</c:v>
                </c:pt>
                <c:pt idx="8951">
                  <c:v>0.28000000000000003</c:v>
                </c:pt>
                <c:pt idx="8952">
                  <c:v>0.32</c:v>
                </c:pt>
                <c:pt idx="8953">
                  <c:v>0.33</c:v>
                </c:pt>
                <c:pt idx="8954">
                  <c:v>0.34</c:v>
                </c:pt>
                <c:pt idx="8955">
                  <c:v>0.35</c:v>
                </c:pt>
                <c:pt idx="8956">
                  <c:v>0.33</c:v>
                </c:pt>
                <c:pt idx="8957">
                  <c:v>0.35</c:v>
                </c:pt>
                <c:pt idx="8958">
                  <c:v>0.32</c:v>
                </c:pt>
                <c:pt idx="8959">
                  <c:v>0.33</c:v>
                </c:pt>
                <c:pt idx="8960">
                  <c:v>0.32</c:v>
                </c:pt>
                <c:pt idx="8961">
                  <c:v>0.3</c:v>
                </c:pt>
                <c:pt idx="8962">
                  <c:v>0.32</c:v>
                </c:pt>
                <c:pt idx="8963">
                  <c:v>0.34</c:v>
                </c:pt>
                <c:pt idx="8964">
                  <c:v>0.31</c:v>
                </c:pt>
                <c:pt idx="8965">
                  <c:v>0.25</c:v>
                </c:pt>
                <c:pt idx="8966">
                  <c:v>0.28999999999999998</c:v>
                </c:pt>
                <c:pt idx="8967">
                  <c:v>0.41</c:v>
                </c:pt>
                <c:pt idx="8968">
                  <c:v>0.51</c:v>
                </c:pt>
                <c:pt idx="8969">
                  <c:v>0.54</c:v>
                </c:pt>
                <c:pt idx="8970">
                  <c:v>0.44</c:v>
                </c:pt>
                <c:pt idx="8971">
                  <c:v>0.37</c:v>
                </c:pt>
                <c:pt idx="8972">
                  <c:v>0.27</c:v>
                </c:pt>
                <c:pt idx="8973">
                  <c:v>0.21</c:v>
                </c:pt>
                <c:pt idx="8974">
                  <c:v>0.37</c:v>
                </c:pt>
                <c:pt idx="8975">
                  <c:v>0.32</c:v>
                </c:pt>
                <c:pt idx="8976">
                  <c:v>0.31</c:v>
                </c:pt>
                <c:pt idx="8977">
                  <c:v>0.32</c:v>
                </c:pt>
                <c:pt idx="8978">
                  <c:v>0.34</c:v>
                </c:pt>
                <c:pt idx="8979">
                  <c:v>0.34</c:v>
                </c:pt>
                <c:pt idx="8980">
                  <c:v>0.33</c:v>
                </c:pt>
                <c:pt idx="8981">
                  <c:v>0.31</c:v>
                </c:pt>
                <c:pt idx="8982">
                  <c:v>0.33</c:v>
                </c:pt>
                <c:pt idx="8983">
                  <c:v>0.3</c:v>
                </c:pt>
                <c:pt idx="8984">
                  <c:v>0.31</c:v>
                </c:pt>
                <c:pt idx="8985">
                  <c:v>0.33</c:v>
                </c:pt>
                <c:pt idx="8986">
                  <c:v>0.32</c:v>
                </c:pt>
                <c:pt idx="8987">
                  <c:v>0.32</c:v>
                </c:pt>
                <c:pt idx="8988">
                  <c:v>0.34</c:v>
                </c:pt>
                <c:pt idx="8989">
                  <c:v>0.36</c:v>
                </c:pt>
                <c:pt idx="8990">
                  <c:v>0.38</c:v>
                </c:pt>
                <c:pt idx="8991">
                  <c:v>0.36</c:v>
                </c:pt>
                <c:pt idx="8992">
                  <c:v>0.35</c:v>
                </c:pt>
                <c:pt idx="8993">
                  <c:v>0.35</c:v>
                </c:pt>
                <c:pt idx="8994">
                  <c:v>0.34</c:v>
                </c:pt>
                <c:pt idx="8995">
                  <c:v>0.32</c:v>
                </c:pt>
                <c:pt idx="8996">
                  <c:v>0.34</c:v>
                </c:pt>
                <c:pt idx="8997">
                  <c:v>0.35</c:v>
                </c:pt>
                <c:pt idx="8998">
                  <c:v>0.37</c:v>
                </c:pt>
                <c:pt idx="8999">
                  <c:v>0.4</c:v>
                </c:pt>
                <c:pt idx="9000">
                  <c:v>0.38</c:v>
                </c:pt>
                <c:pt idx="9001">
                  <c:v>0.43</c:v>
                </c:pt>
                <c:pt idx="9002">
                  <c:v>0.44</c:v>
                </c:pt>
                <c:pt idx="9003">
                  <c:v>0.43</c:v>
                </c:pt>
                <c:pt idx="9004">
                  <c:v>0.42</c:v>
                </c:pt>
                <c:pt idx="9005">
                  <c:v>0.45</c:v>
                </c:pt>
                <c:pt idx="9006">
                  <c:v>0.74</c:v>
                </c:pt>
                <c:pt idx="9007">
                  <c:v>0.69</c:v>
                </c:pt>
                <c:pt idx="9008">
                  <c:v>0.75</c:v>
                </c:pt>
                <c:pt idx="9009">
                  <c:v>0.55000000000000004</c:v>
                </c:pt>
                <c:pt idx="9010">
                  <c:v>0.57999999999999996</c:v>
                </c:pt>
                <c:pt idx="9011">
                  <c:v>0.36</c:v>
                </c:pt>
                <c:pt idx="9012">
                  <c:v>0.64</c:v>
                </c:pt>
                <c:pt idx="9013">
                  <c:v>0.3</c:v>
                </c:pt>
                <c:pt idx="9014">
                  <c:v>0.28000000000000003</c:v>
                </c:pt>
                <c:pt idx="9015">
                  <c:v>0.26</c:v>
                </c:pt>
                <c:pt idx="9016">
                  <c:v>0.25</c:v>
                </c:pt>
                <c:pt idx="9017">
                  <c:v>0.27</c:v>
                </c:pt>
                <c:pt idx="9018">
                  <c:v>0.28000000000000003</c:v>
                </c:pt>
                <c:pt idx="9019">
                  <c:v>0.32</c:v>
                </c:pt>
                <c:pt idx="9020">
                  <c:v>0.28999999999999998</c:v>
                </c:pt>
                <c:pt idx="9021">
                  <c:v>0.31</c:v>
                </c:pt>
                <c:pt idx="9022">
                  <c:v>0.3</c:v>
                </c:pt>
                <c:pt idx="9023">
                  <c:v>0.76</c:v>
                </c:pt>
                <c:pt idx="9024">
                  <c:v>0.66</c:v>
                </c:pt>
                <c:pt idx="9025">
                  <c:v>0.69</c:v>
                </c:pt>
                <c:pt idx="9026">
                  <c:v>0.68</c:v>
                </c:pt>
                <c:pt idx="9027">
                  <c:v>0.67</c:v>
                </c:pt>
                <c:pt idx="9028">
                  <c:v>0.61</c:v>
                </c:pt>
                <c:pt idx="9029">
                  <c:v>0.57999999999999996</c:v>
                </c:pt>
                <c:pt idx="9030">
                  <c:v>0.55000000000000004</c:v>
                </c:pt>
                <c:pt idx="9031">
                  <c:v>0.55000000000000004</c:v>
                </c:pt>
                <c:pt idx="9032">
                  <c:v>0.49</c:v>
                </c:pt>
                <c:pt idx="9033">
                  <c:v>0.49</c:v>
                </c:pt>
                <c:pt idx="9034">
                  <c:v>0.5</c:v>
                </c:pt>
                <c:pt idx="9035">
                  <c:v>0.56999999999999995</c:v>
                </c:pt>
                <c:pt idx="9036">
                  <c:v>0.55000000000000004</c:v>
                </c:pt>
                <c:pt idx="9037">
                  <c:v>0.5</c:v>
                </c:pt>
                <c:pt idx="9038">
                  <c:v>0.53</c:v>
                </c:pt>
                <c:pt idx="9039">
                  <c:v>0.47</c:v>
                </c:pt>
                <c:pt idx="9040">
                  <c:v>0.45</c:v>
                </c:pt>
                <c:pt idx="9041">
                  <c:v>0.4</c:v>
                </c:pt>
                <c:pt idx="9042">
                  <c:v>0.5</c:v>
                </c:pt>
                <c:pt idx="9043">
                  <c:v>0.69</c:v>
                </c:pt>
                <c:pt idx="9044">
                  <c:v>0.67</c:v>
                </c:pt>
                <c:pt idx="9045">
                  <c:v>0.68</c:v>
                </c:pt>
                <c:pt idx="9046">
                  <c:v>0.73</c:v>
                </c:pt>
                <c:pt idx="9047">
                  <c:v>0.75</c:v>
                </c:pt>
                <c:pt idx="9048">
                  <c:v>0.72</c:v>
                </c:pt>
                <c:pt idx="9049">
                  <c:v>0.71</c:v>
                </c:pt>
                <c:pt idx="9050">
                  <c:v>0.72</c:v>
                </c:pt>
                <c:pt idx="9051">
                  <c:v>0.71</c:v>
                </c:pt>
                <c:pt idx="9052">
                  <c:v>0.76</c:v>
                </c:pt>
                <c:pt idx="9053">
                  <c:v>0.48</c:v>
                </c:pt>
                <c:pt idx="9054">
                  <c:v>0.47</c:v>
                </c:pt>
                <c:pt idx="9055">
                  <c:v>0.4</c:v>
                </c:pt>
                <c:pt idx="9056">
                  <c:v>0.38</c:v>
                </c:pt>
                <c:pt idx="9057">
                  <c:v>0.38</c:v>
                </c:pt>
                <c:pt idx="9058">
                  <c:v>0.44</c:v>
                </c:pt>
                <c:pt idx="9059">
                  <c:v>0.77</c:v>
                </c:pt>
                <c:pt idx="9060">
                  <c:v>0.44</c:v>
                </c:pt>
                <c:pt idx="9061">
                  <c:v>0.39</c:v>
                </c:pt>
                <c:pt idx="9062">
                  <c:v>0.42</c:v>
                </c:pt>
                <c:pt idx="9063">
                  <c:v>0.45</c:v>
                </c:pt>
                <c:pt idx="9064">
                  <c:v>0.4</c:v>
                </c:pt>
                <c:pt idx="9065">
                  <c:v>0.36</c:v>
                </c:pt>
                <c:pt idx="9066">
                  <c:v>0.32</c:v>
                </c:pt>
                <c:pt idx="9067">
                  <c:v>0.5</c:v>
                </c:pt>
                <c:pt idx="9068">
                  <c:v>0.5</c:v>
                </c:pt>
                <c:pt idx="9069">
                  <c:v>0.51</c:v>
                </c:pt>
                <c:pt idx="9070">
                  <c:v>0.53</c:v>
                </c:pt>
                <c:pt idx="9071">
                  <c:v>0.51</c:v>
                </c:pt>
                <c:pt idx="9072">
                  <c:v>0.5</c:v>
                </c:pt>
                <c:pt idx="9073">
                  <c:v>0.52</c:v>
                </c:pt>
                <c:pt idx="9074">
                  <c:v>0.55000000000000004</c:v>
                </c:pt>
                <c:pt idx="9075">
                  <c:v>0.55000000000000004</c:v>
                </c:pt>
                <c:pt idx="9076">
                  <c:v>0.56000000000000005</c:v>
                </c:pt>
                <c:pt idx="9077">
                  <c:v>0.51</c:v>
                </c:pt>
                <c:pt idx="9078">
                  <c:v>0.56999999999999995</c:v>
                </c:pt>
                <c:pt idx="9079">
                  <c:v>0.61</c:v>
                </c:pt>
                <c:pt idx="9080">
                  <c:v>0.52</c:v>
                </c:pt>
                <c:pt idx="9081">
                  <c:v>0.48</c:v>
                </c:pt>
                <c:pt idx="9082">
                  <c:v>0.56000000000000005</c:v>
                </c:pt>
                <c:pt idx="9083">
                  <c:v>0.49</c:v>
                </c:pt>
                <c:pt idx="9084">
                  <c:v>0.51</c:v>
                </c:pt>
                <c:pt idx="9085">
                  <c:v>0.52</c:v>
                </c:pt>
                <c:pt idx="9086">
                  <c:v>0.54</c:v>
                </c:pt>
                <c:pt idx="9087">
                  <c:v>0.63</c:v>
                </c:pt>
                <c:pt idx="9088">
                  <c:v>0.59</c:v>
                </c:pt>
                <c:pt idx="9089">
                  <c:v>0.67</c:v>
                </c:pt>
                <c:pt idx="9090">
                  <c:v>0.8</c:v>
                </c:pt>
                <c:pt idx="9091">
                  <c:v>0.25</c:v>
                </c:pt>
                <c:pt idx="9092">
                  <c:v>0.6</c:v>
                </c:pt>
                <c:pt idx="9093">
                  <c:v>0.71</c:v>
                </c:pt>
                <c:pt idx="9094">
                  <c:v>0.79</c:v>
                </c:pt>
                <c:pt idx="9095">
                  <c:v>0.88</c:v>
                </c:pt>
                <c:pt idx="9096">
                  <c:v>0.85</c:v>
                </c:pt>
                <c:pt idx="9097">
                  <c:v>0.82</c:v>
                </c:pt>
                <c:pt idx="9098">
                  <c:v>0.52</c:v>
                </c:pt>
                <c:pt idx="9099">
                  <c:v>1.04</c:v>
                </c:pt>
                <c:pt idx="9100">
                  <c:v>0.95</c:v>
                </c:pt>
                <c:pt idx="9101">
                  <c:v>0.63</c:v>
                </c:pt>
                <c:pt idx="9102">
                  <c:v>0.67</c:v>
                </c:pt>
                <c:pt idx="9103">
                  <c:v>0.53</c:v>
                </c:pt>
                <c:pt idx="9104">
                  <c:v>0.49</c:v>
                </c:pt>
                <c:pt idx="9105">
                  <c:v>0.53</c:v>
                </c:pt>
                <c:pt idx="9106">
                  <c:v>0.51</c:v>
                </c:pt>
                <c:pt idx="9107">
                  <c:v>0.52</c:v>
                </c:pt>
                <c:pt idx="9108">
                  <c:v>0.39</c:v>
                </c:pt>
                <c:pt idx="9109">
                  <c:v>0.43</c:v>
                </c:pt>
                <c:pt idx="9110">
                  <c:v>0.39</c:v>
                </c:pt>
                <c:pt idx="9111">
                  <c:v>0.41</c:v>
                </c:pt>
                <c:pt idx="9112">
                  <c:v>0.4</c:v>
                </c:pt>
                <c:pt idx="9113">
                  <c:v>0.42</c:v>
                </c:pt>
                <c:pt idx="9114">
                  <c:v>0.51</c:v>
                </c:pt>
                <c:pt idx="9115">
                  <c:v>0.49</c:v>
                </c:pt>
                <c:pt idx="9116">
                  <c:v>0.72</c:v>
                </c:pt>
                <c:pt idx="9117">
                  <c:v>0.76</c:v>
                </c:pt>
                <c:pt idx="9118">
                  <c:v>0.6</c:v>
                </c:pt>
                <c:pt idx="9119">
                  <c:v>0.66</c:v>
                </c:pt>
                <c:pt idx="9120">
                  <c:v>0.49</c:v>
                </c:pt>
                <c:pt idx="9121">
                  <c:v>0.48</c:v>
                </c:pt>
                <c:pt idx="9122">
                  <c:v>0.49</c:v>
                </c:pt>
                <c:pt idx="9123">
                  <c:v>0.45</c:v>
                </c:pt>
                <c:pt idx="9124">
                  <c:v>0.31</c:v>
                </c:pt>
                <c:pt idx="9125">
                  <c:v>0.37</c:v>
                </c:pt>
                <c:pt idx="9126">
                  <c:v>0.38</c:v>
                </c:pt>
                <c:pt idx="9127">
                  <c:v>0.32</c:v>
                </c:pt>
                <c:pt idx="9128">
                  <c:v>0.33</c:v>
                </c:pt>
                <c:pt idx="9129">
                  <c:v>0.31</c:v>
                </c:pt>
                <c:pt idx="9130">
                  <c:v>0.32</c:v>
                </c:pt>
                <c:pt idx="9131">
                  <c:v>0.32</c:v>
                </c:pt>
                <c:pt idx="9132">
                  <c:v>0.3</c:v>
                </c:pt>
                <c:pt idx="9133">
                  <c:v>0.28000000000000003</c:v>
                </c:pt>
                <c:pt idx="9134">
                  <c:v>0.25</c:v>
                </c:pt>
                <c:pt idx="9135">
                  <c:v>0.12</c:v>
                </c:pt>
                <c:pt idx="9136">
                  <c:v>0.18</c:v>
                </c:pt>
                <c:pt idx="9137">
                  <c:v>0.15</c:v>
                </c:pt>
                <c:pt idx="9138">
                  <c:v>0.28000000000000003</c:v>
                </c:pt>
                <c:pt idx="9139">
                  <c:v>0.27</c:v>
                </c:pt>
                <c:pt idx="9140">
                  <c:v>0.97</c:v>
                </c:pt>
                <c:pt idx="9141">
                  <c:v>0.9</c:v>
                </c:pt>
                <c:pt idx="9142">
                  <c:v>0.97</c:v>
                </c:pt>
                <c:pt idx="9143">
                  <c:v>0.91</c:v>
                </c:pt>
                <c:pt idx="9144">
                  <c:v>0.8</c:v>
                </c:pt>
                <c:pt idx="9145">
                  <c:v>0.77</c:v>
                </c:pt>
                <c:pt idx="9146">
                  <c:v>0.75</c:v>
                </c:pt>
                <c:pt idx="9147">
                  <c:v>0.25</c:v>
                </c:pt>
                <c:pt idx="9148">
                  <c:v>0.35</c:v>
                </c:pt>
                <c:pt idx="9149">
                  <c:v>0.32</c:v>
                </c:pt>
                <c:pt idx="9150">
                  <c:v>0.25</c:v>
                </c:pt>
                <c:pt idx="9151">
                  <c:v>0.24</c:v>
                </c:pt>
                <c:pt idx="9152">
                  <c:v>0.34</c:v>
                </c:pt>
                <c:pt idx="9153">
                  <c:v>0.32</c:v>
                </c:pt>
                <c:pt idx="9154">
                  <c:v>0.39</c:v>
                </c:pt>
                <c:pt idx="9155">
                  <c:v>0.36</c:v>
                </c:pt>
                <c:pt idx="9156">
                  <c:v>0.31</c:v>
                </c:pt>
                <c:pt idx="9157">
                  <c:v>0.34</c:v>
                </c:pt>
                <c:pt idx="9158">
                  <c:v>0.38</c:v>
                </c:pt>
                <c:pt idx="9159">
                  <c:v>0.34</c:v>
                </c:pt>
                <c:pt idx="9160">
                  <c:v>0.41</c:v>
                </c:pt>
                <c:pt idx="9161">
                  <c:v>0.44</c:v>
                </c:pt>
                <c:pt idx="9162">
                  <c:v>0.42</c:v>
                </c:pt>
                <c:pt idx="9163">
                  <c:v>0.41</c:v>
                </c:pt>
                <c:pt idx="9164">
                  <c:v>0.44</c:v>
                </c:pt>
                <c:pt idx="9165">
                  <c:v>0.47</c:v>
                </c:pt>
                <c:pt idx="9166">
                  <c:v>0.35</c:v>
                </c:pt>
                <c:pt idx="9167">
                  <c:v>0.38</c:v>
                </c:pt>
                <c:pt idx="9168">
                  <c:v>0.41</c:v>
                </c:pt>
                <c:pt idx="9169">
                  <c:v>0.35</c:v>
                </c:pt>
                <c:pt idx="9170">
                  <c:v>0.38</c:v>
                </c:pt>
                <c:pt idx="9171">
                  <c:v>0.34</c:v>
                </c:pt>
                <c:pt idx="9172">
                  <c:v>0.71</c:v>
                </c:pt>
                <c:pt idx="9173">
                  <c:v>0.52</c:v>
                </c:pt>
                <c:pt idx="9174">
                  <c:v>0.27</c:v>
                </c:pt>
                <c:pt idx="9175">
                  <c:v>0.25</c:v>
                </c:pt>
                <c:pt idx="9176">
                  <c:v>0.33</c:v>
                </c:pt>
                <c:pt idx="9177">
                  <c:v>0.31</c:v>
                </c:pt>
                <c:pt idx="9178">
                  <c:v>0.3</c:v>
                </c:pt>
                <c:pt idx="9179">
                  <c:v>0.28999999999999998</c:v>
                </c:pt>
                <c:pt idx="9180">
                  <c:v>0.34</c:v>
                </c:pt>
                <c:pt idx="9181">
                  <c:v>0.32</c:v>
                </c:pt>
                <c:pt idx="9182">
                  <c:v>0.3</c:v>
                </c:pt>
                <c:pt idx="9183">
                  <c:v>0.25</c:v>
                </c:pt>
                <c:pt idx="9184">
                  <c:v>0.26</c:v>
                </c:pt>
                <c:pt idx="9185">
                  <c:v>0.52</c:v>
                </c:pt>
                <c:pt idx="9186">
                  <c:v>0.5</c:v>
                </c:pt>
                <c:pt idx="9187">
                  <c:v>0.48</c:v>
                </c:pt>
                <c:pt idx="9188">
                  <c:v>0.48</c:v>
                </c:pt>
                <c:pt idx="9189">
                  <c:v>0.46</c:v>
                </c:pt>
                <c:pt idx="9190">
                  <c:v>0.46</c:v>
                </c:pt>
                <c:pt idx="9191">
                  <c:v>0.46</c:v>
                </c:pt>
                <c:pt idx="9192">
                  <c:v>0.47</c:v>
                </c:pt>
                <c:pt idx="9193">
                  <c:v>0.47</c:v>
                </c:pt>
                <c:pt idx="9194">
                  <c:v>0.49</c:v>
                </c:pt>
                <c:pt idx="9195">
                  <c:v>0.49</c:v>
                </c:pt>
                <c:pt idx="9196">
                  <c:v>0.41</c:v>
                </c:pt>
                <c:pt idx="9197">
                  <c:v>0.41</c:v>
                </c:pt>
                <c:pt idx="9198">
                  <c:v>0.47</c:v>
                </c:pt>
                <c:pt idx="9199">
                  <c:v>0.47</c:v>
                </c:pt>
                <c:pt idx="9200">
                  <c:v>0.45</c:v>
                </c:pt>
                <c:pt idx="9201">
                  <c:v>0.46</c:v>
                </c:pt>
                <c:pt idx="9202">
                  <c:v>0.45</c:v>
                </c:pt>
                <c:pt idx="9203">
                  <c:v>0.45</c:v>
                </c:pt>
                <c:pt idx="9204">
                  <c:v>0.47</c:v>
                </c:pt>
                <c:pt idx="9205">
                  <c:v>0.46</c:v>
                </c:pt>
                <c:pt idx="9206">
                  <c:v>0.39</c:v>
                </c:pt>
                <c:pt idx="9207">
                  <c:v>0.19</c:v>
                </c:pt>
                <c:pt idx="9208">
                  <c:v>0.21</c:v>
                </c:pt>
                <c:pt idx="9209">
                  <c:v>0.43</c:v>
                </c:pt>
                <c:pt idx="9210">
                  <c:v>0.56000000000000005</c:v>
                </c:pt>
                <c:pt idx="9211">
                  <c:v>0.68</c:v>
                </c:pt>
                <c:pt idx="9212">
                  <c:v>0.79</c:v>
                </c:pt>
                <c:pt idx="9213">
                  <c:v>1.24</c:v>
                </c:pt>
                <c:pt idx="9214">
                  <c:v>0.44</c:v>
                </c:pt>
                <c:pt idx="9215">
                  <c:v>0.52</c:v>
                </c:pt>
                <c:pt idx="9216">
                  <c:v>0.72</c:v>
                </c:pt>
                <c:pt idx="9217">
                  <c:v>0.28000000000000003</c:v>
                </c:pt>
                <c:pt idx="9218">
                  <c:v>0</c:v>
                </c:pt>
                <c:pt idx="9219">
                  <c:v>0.56999999999999995</c:v>
                </c:pt>
                <c:pt idx="9220">
                  <c:v>0.45</c:v>
                </c:pt>
                <c:pt idx="9221">
                  <c:v>0.44</c:v>
                </c:pt>
                <c:pt idx="9222">
                  <c:v>0.64</c:v>
                </c:pt>
                <c:pt idx="9223">
                  <c:v>0.82</c:v>
                </c:pt>
                <c:pt idx="9224">
                  <c:v>1.03</c:v>
                </c:pt>
                <c:pt idx="9225">
                  <c:v>1.0900000000000001</c:v>
                </c:pt>
                <c:pt idx="9226">
                  <c:v>0.99</c:v>
                </c:pt>
                <c:pt idx="9227">
                  <c:v>0.75</c:v>
                </c:pt>
                <c:pt idx="9228">
                  <c:v>0.6</c:v>
                </c:pt>
                <c:pt idx="9229">
                  <c:v>0.52</c:v>
                </c:pt>
                <c:pt idx="9230">
                  <c:v>0.38</c:v>
                </c:pt>
                <c:pt idx="9231">
                  <c:v>0.38</c:v>
                </c:pt>
                <c:pt idx="9232">
                  <c:v>0.9</c:v>
                </c:pt>
                <c:pt idx="9233">
                  <c:v>0.23</c:v>
                </c:pt>
                <c:pt idx="9234">
                  <c:v>0.32</c:v>
                </c:pt>
                <c:pt idx="9235">
                  <c:v>0.34</c:v>
                </c:pt>
                <c:pt idx="9236">
                  <c:v>0.38</c:v>
                </c:pt>
                <c:pt idx="9237">
                  <c:v>0.45</c:v>
                </c:pt>
                <c:pt idx="9238">
                  <c:v>0.6</c:v>
                </c:pt>
                <c:pt idx="9239">
                  <c:v>0.54</c:v>
                </c:pt>
                <c:pt idx="9240">
                  <c:v>0.78</c:v>
                </c:pt>
                <c:pt idx="9241">
                  <c:v>0.92</c:v>
                </c:pt>
                <c:pt idx="9242">
                  <c:v>0.52</c:v>
                </c:pt>
                <c:pt idx="9243">
                  <c:v>0.49</c:v>
                </c:pt>
                <c:pt idx="9244">
                  <c:v>0.49</c:v>
                </c:pt>
                <c:pt idx="9245">
                  <c:v>0.52</c:v>
                </c:pt>
                <c:pt idx="9246">
                  <c:v>0.55000000000000004</c:v>
                </c:pt>
                <c:pt idx="9247">
                  <c:v>0.45</c:v>
                </c:pt>
                <c:pt idx="9248">
                  <c:v>0.44</c:v>
                </c:pt>
                <c:pt idx="9249">
                  <c:v>0.34</c:v>
                </c:pt>
                <c:pt idx="9250">
                  <c:v>0.32</c:v>
                </c:pt>
                <c:pt idx="9251">
                  <c:v>0.28999999999999998</c:v>
                </c:pt>
                <c:pt idx="9252">
                  <c:v>0.26</c:v>
                </c:pt>
                <c:pt idx="9253">
                  <c:v>0.25</c:v>
                </c:pt>
                <c:pt idx="9254">
                  <c:v>0.24</c:v>
                </c:pt>
                <c:pt idx="9255">
                  <c:v>0.25</c:v>
                </c:pt>
                <c:pt idx="9256">
                  <c:v>0.19</c:v>
                </c:pt>
                <c:pt idx="9257">
                  <c:v>0.16</c:v>
                </c:pt>
                <c:pt idx="9258">
                  <c:v>0.14000000000000001</c:v>
                </c:pt>
                <c:pt idx="9259">
                  <c:v>0.25</c:v>
                </c:pt>
                <c:pt idx="9260">
                  <c:v>0.31</c:v>
                </c:pt>
                <c:pt idx="9261">
                  <c:v>0.45</c:v>
                </c:pt>
                <c:pt idx="9262">
                  <c:v>0.73</c:v>
                </c:pt>
                <c:pt idx="9263">
                  <c:v>0.55000000000000004</c:v>
                </c:pt>
                <c:pt idx="9264">
                  <c:v>1.05</c:v>
                </c:pt>
                <c:pt idx="9265">
                  <c:v>1.07</c:v>
                </c:pt>
                <c:pt idx="9266">
                  <c:v>0.75</c:v>
                </c:pt>
                <c:pt idx="9267">
                  <c:v>0.73</c:v>
                </c:pt>
                <c:pt idx="9268">
                  <c:v>0.74</c:v>
                </c:pt>
                <c:pt idx="9269">
                  <c:v>0.49</c:v>
                </c:pt>
                <c:pt idx="9270">
                  <c:v>0.48</c:v>
                </c:pt>
                <c:pt idx="9271">
                  <c:v>0.44</c:v>
                </c:pt>
                <c:pt idx="9272">
                  <c:v>0.66</c:v>
                </c:pt>
                <c:pt idx="9273">
                  <c:v>0.83</c:v>
                </c:pt>
                <c:pt idx="9274">
                  <c:v>0.47</c:v>
                </c:pt>
                <c:pt idx="9275">
                  <c:v>0.56999999999999995</c:v>
                </c:pt>
                <c:pt idx="9276">
                  <c:v>0.4</c:v>
                </c:pt>
                <c:pt idx="9277">
                  <c:v>0.28000000000000003</c:v>
                </c:pt>
                <c:pt idx="9278">
                  <c:v>0.33</c:v>
                </c:pt>
                <c:pt idx="9279">
                  <c:v>0.4</c:v>
                </c:pt>
                <c:pt idx="9280">
                  <c:v>0.65</c:v>
                </c:pt>
                <c:pt idx="9281">
                  <c:v>0.73</c:v>
                </c:pt>
                <c:pt idx="9282">
                  <c:v>0.78</c:v>
                </c:pt>
                <c:pt idx="9283">
                  <c:v>0.4</c:v>
                </c:pt>
                <c:pt idx="9284">
                  <c:v>0.37</c:v>
                </c:pt>
                <c:pt idx="9285">
                  <c:v>0.5</c:v>
                </c:pt>
                <c:pt idx="9286">
                  <c:v>0.46</c:v>
                </c:pt>
                <c:pt idx="9287">
                  <c:v>0.36</c:v>
                </c:pt>
                <c:pt idx="9288">
                  <c:v>0.35</c:v>
                </c:pt>
                <c:pt idx="9289">
                  <c:v>0.35</c:v>
                </c:pt>
                <c:pt idx="9290">
                  <c:v>0.43</c:v>
                </c:pt>
                <c:pt idx="9291">
                  <c:v>0.51</c:v>
                </c:pt>
                <c:pt idx="9292">
                  <c:v>0.53</c:v>
                </c:pt>
                <c:pt idx="9293">
                  <c:v>0.49</c:v>
                </c:pt>
                <c:pt idx="9294">
                  <c:v>0.46</c:v>
                </c:pt>
                <c:pt idx="9295">
                  <c:v>0.45</c:v>
                </c:pt>
                <c:pt idx="9296">
                  <c:v>0.41</c:v>
                </c:pt>
                <c:pt idx="9297">
                  <c:v>0.43</c:v>
                </c:pt>
                <c:pt idx="9298">
                  <c:v>0.37</c:v>
                </c:pt>
                <c:pt idx="9299">
                  <c:v>0.35</c:v>
                </c:pt>
                <c:pt idx="9300">
                  <c:v>0.35</c:v>
                </c:pt>
                <c:pt idx="9301">
                  <c:v>0.38</c:v>
                </c:pt>
                <c:pt idx="9302">
                  <c:v>0.31</c:v>
                </c:pt>
                <c:pt idx="9303">
                  <c:v>0.36</c:v>
                </c:pt>
                <c:pt idx="9304">
                  <c:v>0.22</c:v>
                </c:pt>
                <c:pt idx="9305">
                  <c:v>0.75</c:v>
                </c:pt>
                <c:pt idx="9306">
                  <c:v>0.32</c:v>
                </c:pt>
                <c:pt idx="9331">
                  <c:v>0.2</c:v>
                </c:pt>
                <c:pt idx="9332">
                  <c:v>0.79</c:v>
                </c:pt>
                <c:pt idx="9333">
                  <c:v>0.46</c:v>
                </c:pt>
                <c:pt idx="9334">
                  <c:v>0.62</c:v>
                </c:pt>
                <c:pt idx="9335">
                  <c:v>0.5</c:v>
                </c:pt>
                <c:pt idx="9336">
                  <c:v>0.49</c:v>
                </c:pt>
                <c:pt idx="9337">
                  <c:v>0.43</c:v>
                </c:pt>
                <c:pt idx="9338">
                  <c:v>0.74</c:v>
                </c:pt>
                <c:pt idx="9339">
                  <c:v>0.68</c:v>
                </c:pt>
                <c:pt idx="9340">
                  <c:v>0.76</c:v>
                </c:pt>
                <c:pt idx="9341">
                  <c:v>0.51</c:v>
                </c:pt>
                <c:pt idx="9342">
                  <c:v>0.5</c:v>
                </c:pt>
                <c:pt idx="9343">
                  <c:v>0.33</c:v>
                </c:pt>
                <c:pt idx="9344">
                  <c:v>0.37</c:v>
                </c:pt>
                <c:pt idx="9345">
                  <c:v>0.42</c:v>
                </c:pt>
                <c:pt idx="9346">
                  <c:v>0.42</c:v>
                </c:pt>
                <c:pt idx="9347">
                  <c:v>0.46</c:v>
                </c:pt>
                <c:pt idx="9348">
                  <c:v>0.49</c:v>
                </c:pt>
                <c:pt idx="9349">
                  <c:v>0.43</c:v>
                </c:pt>
                <c:pt idx="9350">
                  <c:v>0.43</c:v>
                </c:pt>
                <c:pt idx="9351">
                  <c:v>0.43</c:v>
                </c:pt>
                <c:pt idx="9352">
                  <c:v>0.44</c:v>
                </c:pt>
                <c:pt idx="9353">
                  <c:v>0.47</c:v>
                </c:pt>
                <c:pt idx="9354">
                  <c:v>0.33</c:v>
                </c:pt>
                <c:pt idx="9355">
                  <c:v>0.18</c:v>
                </c:pt>
                <c:pt idx="9356">
                  <c:v>0.09</c:v>
                </c:pt>
                <c:pt idx="9357">
                  <c:v>0.16</c:v>
                </c:pt>
                <c:pt idx="9358">
                  <c:v>0.72</c:v>
                </c:pt>
                <c:pt idx="9359">
                  <c:v>0.82</c:v>
                </c:pt>
                <c:pt idx="9360">
                  <c:v>0.62</c:v>
                </c:pt>
                <c:pt idx="9361">
                  <c:v>0.56000000000000005</c:v>
                </c:pt>
                <c:pt idx="9362">
                  <c:v>0.86</c:v>
                </c:pt>
                <c:pt idx="9363">
                  <c:v>0.01</c:v>
                </c:pt>
                <c:pt idx="9364">
                  <c:v>0.68</c:v>
                </c:pt>
                <c:pt idx="9365">
                  <c:v>0.53</c:v>
                </c:pt>
                <c:pt idx="9366">
                  <c:v>0.5</c:v>
                </c:pt>
                <c:pt idx="9367">
                  <c:v>0.81</c:v>
                </c:pt>
                <c:pt idx="9368">
                  <c:v>0.38</c:v>
                </c:pt>
                <c:pt idx="9369">
                  <c:v>0.45</c:v>
                </c:pt>
                <c:pt idx="9370">
                  <c:v>0.21</c:v>
                </c:pt>
                <c:pt idx="9371">
                  <c:v>1.08</c:v>
                </c:pt>
                <c:pt idx="9372">
                  <c:v>0</c:v>
                </c:pt>
                <c:pt idx="9373">
                  <c:v>0</c:v>
                </c:pt>
                <c:pt idx="9374">
                  <c:v>0</c:v>
                </c:pt>
                <c:pt idx="9375">
                  <c:v>0</c:v>
                </c:pt>
                <c:pt idx="9376">
                  <c:v>0</c:v>
                </c:pt>
                <c:pt idx="9377">
                  <c:v>0.16</c:v>
                </c:pt>
                <c:pt idx="9378">
                  <c:v>0.31</c:v>
                </c:pt>
                <c:pt idx="9379">
                  <c:v>0</c:v>
                </c:pt>
                <c:pt idx="9380">
                  <c:v>0</c:v>
                </c:pt>
                <c:pt idx="9381">
                  <c:v>0</c:v>
                </c:pt>
                <c:pt idx="9382">
                  <c:v>0</c:v>
                </c:pt>
                <c:pt idx="9383">
                  <c:v>0.85</c:v>
                </c:pt>
                <c:pt idx="9384">
                  <c:v>0.93</c:v>
                </c:pt>
                <c:pt idx="9385">
                  <c:v>0.95</c:v>
                </c:pt>
                <c:pt idx="9386">
                  <c:v>0.89</c:v>
                </c:pt>
                <c:pt idx="9387">
                  <c:v>0.74</c:v>
                </c:pt>
                <c:pt idx="9388">
                  <c:v>0.81</c:v>
                </c:pt>
                <c:pt idx="9389">
                  <c:v>0.9</c:v>
                </c:pt>
                <c:pt idx="9390">
                  <c:v>0.88</c:v>
                </c:pt>
                <c:pt idx="9391">
                  <c:v>0.89</c:v>
                </c:pt>
                <c:pt idx="9392">
                  <c:v>0.87</c:v>
                </c:pt>
                <c:pt idx="9393">
                  <c:v>0.68</c:v>
                </c:pt>
                <c:pt idx="9394">
                  <c:v>0.23</c:v>
                </c:pt>
                <c:pt idx="9395">
                  <c:v>0.32</c:v>
                </c:pt>
                <c:pt idx="9396">
                  <c:v>0.34</c:v>
                </c:pt>
                <c:pt idx="9397">
                  <c:v>0.38</c:v>
                </c:pt>
                <c:pt idx="9398">
                  <c:v>0.45</c:v>
                </c:pt>
                <c:pt idx="9399">
                  <c:v>0.6</c:v>
                </c:pt>
                <c:pt idx="9400">
                  <c:v>0.54</c:v>
                </c:pt>
                <c:pt idx="9401">
                  <c:v>0.78</c:v>
                </c:pt>
                <c:pt idx="9402">
                  <c:v>0.42</c:v>
                </c:pt>
                <c:pt idx="9403">
                  <c:v>0.52</c:v>
                </c:pt>
                <c:pt idx="9404">
                  <c:v>0.49</c:v>
                </c:pt>
                <c:pt idx="9405">
                  <c:v>0.52</c:v>
                </c:pt>
                <c:pt idx="9406">
                  <c:v>0.55000000000000004</c:v>
                </c:pt>
                <c:pt idx="9407">
                  <c:v>0.45</c:v>
                </c:pt>
                <c:pt idx="9408">
                  <c:v>0.44</c:v>
                </c:pt>
                <c:pt idx="9409">
                  <c:v>0.34</c:v>
                </c:pt>
                <c:pt idx="9410">
                  <c:v>0.32</c:v>
                </c:pt>
                <c:pt idx="9411">
                  <c:v>0.28999999999999998</c:v>
                </c:pt>
                <c:pt idx="9412">
                  <c:v>0.26</c:v>
                </c:pt>
                <c:pt idx="9413">
                  <c:v>0.25</c:v>
                </c:pt>
                <c:pt idx="9414">
                  <c:v>0.24</c:v>
                </c:pt>
                <c:pt idx="9415">
                  <c:v>0.25</c:v>
                </c:pt>
                <c:pt idx="9416">
                  <c:v>0.19</c:v>
                </c:pt>
                <c:pt idx="9417">
                  <c:v>0.19</c:v>
                </c:pt>
                <c:pt idx="9418">
                  <c:v>0.13</c:v>
                </c:pt>
                <c:pt idx="9419">
                  <c:v>0.14000000000000001</c:v>
                </c:pt>
                <c:pt idx="9420">
                  <c:v>0.25</c:v>
                </c:pt>
                <c:pt idx="9421">
                  <c:v>0.31</c:v>
                </c:pt>
                <c:pt idx="9422">
                  <c:v>0.45</c:v>
                </c:pt>
                <c:pt idx="9423">
                  <c:v>0.73</c:v>
                </c:pt>
                <c:pt idx="9424">
                  <c:v>0.55000000000000004</c:v>
                </c:pt>
                <c:pt idx="9425">
                  <c:v>1.1499999999999999</c:v>
                </c:pt>
                <c:pt idx="9426">
                  <c:v>1.05</c:v>
                </c:pt>
                <c:pt idx="9427">
                  <c:v>1.07</c:v>
                </c:pt>
                <c:pt idx="9428">
                  <c:v>0.75</c:v>
                </c:pt>
                <c:pt idx="9429">
                  <c:v>0.73</c:v>
                </c:pt>
                <c:pt idx="9430">
                  <c:v>0.74</c:v>
                </c:pt>
                <c:pt idx="9431">
                  <c:v>0.49</c:v>
                </c:pt>
                <c:pt idx="9432">
                  <c:v>0.48</c:v>
                </c:pt>
                <c:pt idx="9433">
                  <c:v>0.44</c:v>
                </c:pt>
                <c:pt idx="9434">
                  <c:v>0.66</c:v>
                </c:pt>
                <c:pt idx="9435">
                  <c:v>0.83</c:v>
                </c:pt>
                <c:pt idx="9436">
                  <c:v>0.47</c:v>
                </c:pt>
                <c:pt idx="9437">
                  <c:v>0.56999999999999995</c:v>
                </c:pt>
                <c:pt idx="9438">
                  <c:v>0.4</c:v>
                </c:pt>
                <c:pt idx="9439">
                  <c:v>0.28000000000000003</c:v>
                </c:pt>
                <c:pt idx="9440">
                  <c:v>0.33</c:v>
                </c:pt>
                <c:pt idx="9441">
                  <c:v>0.4</c:v>
                </c:pt>
                <c:pt idx="9442">
                  <c:v>0.65</c:v>
                </c:pt>
                <c:pt idx="9443">
                  <c:v>0.73</c:v>
                </c:pt>
                <c:pt idx="9444">
                  <c:v>0.78</c:v>
                </c:pt>
                <c:pt idx="9445">
                  <c:v>0.4</c:v>
                </c:pt>
                <c:pt idx="9446">
                  <c:v>0.37</c:v>
                </c:pt>
                <c:pt idx="9447">
                  <c:v>0.5</c:v>
                </c:pt>
                <c:pt idx="9448">
                  <c:v>0.46</c:v>
                </c:pt>
                <c:pt idx="9449">
                  <c:v>0.36</c:v>
                </c:pt>
                <c:pt idx="9450">
                  <c:v>0.35</c:v>
                </c:pt>
                <c:pt idx="9451">
                  <c:v>0.35</c:v>
                </c:pt>
                <c:pt idx="9452">
                  <c:v>0.43</c:v>
                </c:pt>
                <c:pt idx="9453">
                  <c:v>0.51</c:v>
                </c:pt>
                <c:pt idx="9454">
                  <c:v>0.53</c:v>
                </c:pt>
                <c:pt idx="9455">
                  <c:v>0.49</c:v>
                </c:pt>
                <c:pt idx="9456">
                  <c:v>0.46</c:v>
                </c:pt>
                <c:pt idx="9457">
                  <c:v>0.45</c:v>
                </c:pt>
                <c:pt idx="9458">
                  <c:v>0.41</c:v>
                </c:pt>
                <c:pt idx="9459">
                  <c:v>0.43</c:v>
                </c:pt>
                <c:pt idx="9460">
                  <c:v>0.37</c:v>
                </c:pt>
                <c:pt idx="9461">
                  <c:v>0.35</c:v>
                </c:pt>
                <c:pt idx="9462">
                  <c:v>0.35</c:v>
                </c:pt>
                <c:pt idx="9463">
                  <c:v>0.38</c:v>
                </c:pt>
                <c:pt idx="9464">
                  <c:v>0.37</c:v>
                </c:pt>
                <c:pt idx="9465">
                  <c:v>0.36</c:v>
                </c:pt>
                <c:pt idx="9466">
                  <c:v>0.16</c:v>
                </c:pt>
                <c:pt idx="9467">
                  <c:v>0.19</c:v>
                </c:pt>
                <c:pt idx="9468">
                  <c:v>0.2</c:v>
                </c:pt>
                <c:pt idx="9469">
                  <c:v>0.21</c:v>
                </c:pt>
                <c:pt idx="9470">
                  <c:v>0.21</c:v>
                </c:pt>
                <c:pt idx="9471">
                  <c:v>0.47</c:v>
                </c:pt>
                <c:pt idx="9472">
                  <c:v>0.43</c:v>
                </c:pt>
              </c:numCache>
            </c:numRef>
          </c:yVal>
          <c:smooth val="0"/>
          <c:extLst>
            <c:ext xmlns:c16="http://schemas.microsoft.com/office/drawing/2014/chart" uri="{C3380CC4-5D6E-409C-BE32-E72D297353CC}">
              <c16:uniqueId val="{00000001-4B36-464C-8B1F-799568994979}"/>
            </c:ext>
          </c:extLst>
        </c:ser>
        <c:dLbls>
          <c:showLegendKey val="0"/>
          <c:showVal val="0"/>
          <c:showCatName val="0"/>
          <c:showSerName val="0"/>
          <c:showPercent val="0"/>
          <c:showBubbleSize val="0"/>
        </c:dLbls>
        <c:axId val="908835392"/>
        <c:axId val="972712512"/>
      </c:scatterChart>
      <c:valAx>
        <c:axId val="90883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Hach (mg/L)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2712512"/>
        <c:crosses val="autoZero"/>
        <c:crossBetween val="midCat"/>
      </c:valAx>
      <c:valAx>
        <c:axId val="9727125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Prominent (mg/L)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88353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Inf &amp; Eff Prominent vs Hach (Including Outliers)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lumMod val="20000"/>
                  <a:lumOff val="80000"/>
                  <a:alpha val="50000"/>
                </a:schemeClr>
              </a:solidFill>
              <a:ln w="9525">
                <a:solidFill>
                  <a:schemeClr val="accent1">
                    <a:lumMod val="40000"/>
                    <a:lumOff val="60000"/>
                  </a:schemeClr>
                </a:solidFill>
              </a:ln>
              <a:effectLst/>
            </c:spPr>
          </c:marker>
          <c:trendline>
            <c:spPr>
              <a:ln w="25400" cap="rnd">
                <a:solidFill>
                  <a:srgbClr val="FF0000"/>
                </a:solidFill>
                <a:prstDash val="sysDot"/>
              </a:ln>
              <a:effectLst/>
            </c:spPr>
            <c:trendlineType val="linear"/>
            <c:dispRSqr val="1"/>
            <c:dispEq val="1"/>
            <c:trendlineLbl>
              <c:layout>
                <c:manualLayout>
                  <c:x val="0.20879609505825347"/>
                  <c:y val="-9.366570673198049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'Inf &amp; Eff (w outliers)'!$C$23:$C$9724</c:f>
              <c:numCache>
                <c:formatCode>0.00</c:formatCode>
                <c:ptCount val="9702"/>
                <c:pt idx="0">
                  <c:v>0.7</c:v>
                </c:pt>
                <c:pt idx="1">
                  <c:v>0.71</c:v>
                </c:pt>
                <c:pt idx="2">
                  <c:v>0.66</c:v>
                </c:pt>
                <c:pt idx="3">
                  <c:v>0.68</c:v>
                </c:pt>
                <c:pt idx="4">
                  <c:v>0.69</c:v>
                </c:pt>
                <c:pt idx="5">
                  <c:v>0.66</c:v>
                </c:pt>
                <c:pt idx="6">
                  <c:v>0.67</c:v>
                </c:pt>
                <c:pt idx="7">
                  <c:v>0.7</c:v>
                </c:pt>
                <c:pt idx="8">
                  <c:v>0.72</c:v>
                </c:pt>
                <c:pt idx="9">
                  <c:v>0.66</c:v>
                </c:pt>
                <c:pt idx="10">
                  <c:v>0.86</c:v>
                </c:pt>
                <c:pt idx="11">
                  <c:v>0.85</c:v>
                </c:pt>
                <c:pt idx="12">
                  <c:v>0.93</c:v>
                </c:pt>
                <c:pt idx="13">
                  <c:v>0.82</c:v>
                </c:pt>
                <c:pt idx="14">
                  <c:v>0.79</c:v>
                </c:pt>
                <c:pt idx="15">
                  <c:v>0.84</c:v>
                </c:pt>
                <c:pt idx="16">
                  <c:v>0.82</c:v>
                </c:pt>
                <c:pt idx="17">
                  <c:v>0.86</c:v>
                </c:pt>
                <c:pt idx="18">
                  <c:v>0.79</c:v>
                </c:pt>
                <c:pt idx="19">
                  <c:v>1.51</c:v>
                </c:pt>
                <c:pt idx="20">
                  <c:v>1.76</c:v>
                </c:pt>
                <c:pt idx="21">
                  <c:v>1.71</c:v>
                </c:pt>
                <c:pt idx="22">
                  <c:v>1.75</c:v>
                </c:pt>
                <c:pt idx="23">
                  <c:v>1.62</c:v>
                </c:pt>
                <c:pt idx="24">
                  <c:v>1.6</c:v>
                </c:pt>
                <c:pt idx="25">
                  <c:v>1.95</c:v>
                </c:pt>
                <c:pt idx="26">
                  <c:v>1.04</c:v>
                </c:pt>
                <c:pt idx="27">
                  <c:v>0.88</c:v>
                </c:pt>
                <c:pt idx="28">
                  <c:v>1.7</c:v>
                </c:pt>
                <c:pt idx="29">
                  <c:v>1.7</c:v>
                </c:pt>
                <c:pt idx="30">
                  <c:v>1.22</c:v>
                </c:pt>
                <c:pt idx="31">
                  <c:v>1.17</c:v>
                </c:pt>
                <c:pt idx="32">
                  <c:v>1.58</c:v>
                </c:pt>
                <c:pt idx="33">
                  <c:v>1.2</c:v>
                </c:pt>
                <c:pt idx="34">
                  <c:v>1.18</c:v>
                </c:pt>
                <c:pt idx="35">
                  <c:v>1.1000000000000001</c:v>
                </c:pt>
                <c:pt idx="36">
                  <c:v>1.06</c:v>
                </c:pt>
                <c:pt idx="37">
                  <c:v>1.07</c:v>
                </c:pt>
                <c:pt idx="38">
                  <c:v>0.99</c:v>
                </c:pt>
                <c:pt idx="39">
                  <c:v>0.96</c:v>
                </c:pt>
                <c:pt idx="40">
                  <c:v>1.03</c:v>
                </c:pt>
                <c:pt idx="41">
                  <c:v>1.07</c:v>
                </c:pt>
                <c:pt idx="42">
                  <c:v>1.02</c:v>
                </c:pt>
                <c:pt idx="43">
                  <c:v>1.05</c:v>
                </c:pt>
                <c:pt idx="44">
                  <c:v>1.02</c:v>
                </c:pt>
                <c:pt idx="45">
                  <c:v>1.05</c:v>
                </c:pt>
                <c:pt idx="46">
                  <c:v>1.0900000000000001</c:v>
                </c:pt>
                <c:pt idx="47">
                  <c:v>1.1200000000000001</c:v>
                </c:pt>
                <c:pt idx="48">
                  <c:v>1.2</c:v>
                </c:pt>
                <c:pt idx="49">
                  <c:v>1.22</c:v>
                </c:pt>
                <c:pt idx="50">
                  <c:v>1.24</c:v>
                </c:pt>
                <c:pt idx="51">
                  <c:v>1.17</c:v>
                </c:pt>
                <c:pt idx="52">
                  <c:v>1.9</c:v>
                </c:pt>
                <c:pt idx="53">
                  <c:v>1.2</c:v>
                </c:pt>
                <c:pt idx="54">
                  <c:v>0.77</c:v>
                </c:pt>
                <c:pt idx="55">
                  <c:v>0.75</c:v>
                </c:pt>
                <c:pt idx="56">
                  <c:v>0.71</c:v>
                </c:pt>
                <c:pt idx="57">
                  <c:v>0.92</c:v>
                </c:pt>
                <c:pt idx="58">
                  <c:v>0.76</c:v>
                </c:pt>
                <c:pt idx="59">
                  <c:v>0.76</c:v>
                </c:pt>
                <c:pt idx="60">
                  <c:v>0.8</c:v>
                </c:pt>
                <c:pt idx="61">
                  <c:v>0.77</c:v>
                </c:pt>
                <c:pt idx="62">
                  <c:v>0.82</c:v>
                </c:pt>
                <c:pt idx="63">
                  <c:v>0.75</c:v>
                </c:pt>
                <c:pt idx="64">
                  <c:v>0.74</c:v>
                </c:pt>
                <c:pt idx="65">
                  <c:v>0.65</c:v>
                </c:pt>
                <c:pt idx="66">
                  <c:v>0.63</c:v>
                </c:pt>
                <c:pt idx="67">
                  <c:v>0.56999999999999995</c:v>
                </c:pt>
                <c:pt idx="68">
                  <c:v>0.64</c:v>
                </c:pt>
                <c:pt idx="69">
                  <c:v>0.64</c:v>
                </c:pt>
                <c:pt idx="70">
                  <c:v>0.6</c:v>
                </c:pt>
                <c:pt idx="71">
                  <c:v>0.63</c:v>
                </c:pt>
                <c:pt idx="72">
                  <c:v>1.1000000000000001</c:v>
                </c:pt>
                <c:pt idx="73">
                  <c:v>1.05</c:v>
                </c:pt>
                <c:pt idx="74">
                  <c:v>0.86</c:v>
                </c:pt>
                <c:pt idx="75">
                  <c:v>0.89</c:v>
                </c:pt>
                <c:pt idx="76">
                  <c:v>0.93</c:v>
                </c:pt>
                <c:pt idx="77">
                  <c:v>0.86</c:v>
                </c:pt>
                <c:pt idx="78">
                  <c:v>0.91</c:v>
                </c:pt>
                <c:pt idx="79">
                  <c:v>0.83</c:v>
                </c:pt>
                <c:pt idx="80">
                  <c:v>0.9</c:v>
                </c:pt>
                <c:pt idx="81">
                  <c:v>0.87</c:v>
                </c:pt>
                <c:pt idx="82">
                  <c:v>0.89</c:v>
                </c:pt>
                <c:pt idx="83">
                  <c:v>0.95</c:v>
                </c:pt>
                <c:pt idx="84">
                  <c:v>0.9</c:v>
                </c:pt>
                <c:pt idx="85">
                  <c:v>0.88</c:v>
                </c:pt>
                <c:pt idx="86">
                  <c:v>0.89</c:v>
                </c:pt>
                <c:pt idx="87">
                  <c:v>0.83</c:v>
                </c:pt>
                <c:pt idx="88">
                  <c:v>0.87</c:v>
                </c:pt>
                <c:pt idx="89">
                  <c:v>0.88</c:v>
                </c:pt>
                <c:pt idx="90">
                  <c:v>0.86</c:v>
                </c:pt>
                <c:pt idx="91">
                  <c:v>0.87</c:v>
                </c:pt>
                <c:pt idx="92">
                  <c:v>0.88</c:v>
                </c:pt>
                <c:pt idx="93">
                  <c:v>0.85</c:v>
                </c:pt>
                <c:pt idx="94">
                  <c:v>0.8</c:v>
                </c:pt>
                <c:pt idx="95">
                  <c:v>0.88</c:v>
                </c:pt>
                <c:pt idx="96">
                  <c:v>0.77</c:v>
                </c:pt>
                <c:pt idx="97">
                  <c:v>1.2</c:v>
                </c:pt>
                <c:pt idx="98">
                  <c:v>0.97</c:v>
                </c:pt>
                <c:pt idx="99">
                  <c:v>0.98</c:v>
                </c:pt>
                <c:pt idx="100">
                  <c:v>0.9</c:v>
                </c:pt>
                <c:pt idx="101">
                  <c:v>0.98</c:v>
                </c:pt>
                <c:pt idx="102">
                  <c:v>0.86</c:v>
                </c:pt>
                <c:pt idx="103">
                  <c:v>0.86</c:v>
                </c:pt>
                <c:pt idx="104">
                  <c:v>0.85</c:v>
                </c:pt>
                <c:pt idx="105">
                  <c:v>0.76</c:v>
                </c:pt>
                <c:pt idx="106">
                  <c:v>0.79</c:v>
                </c:pt>
                <c:pt idx="107">
                  <c:v>0.8</c:v>
                </c:pt>
                <c:pt idx="108">
                  <c:v>0.72</c:v>
                </c:pt>
                <c:pt idx="109">
                  <c:v>0.74</c:v>
                </c:pt>
                <c:pt idx="110">
                  <c:v>0.91</c:v>
                </c:pt>
                <c:pt idx="111">
                  <c:v>0.9</c:v>
                </c:pt>
                <c:pt idx="112">
                  <c:v>0.05</c:v>
                </c:pt>
                <c:pt idx="113">
                  <c:v>0.95</c:v>
                </c:pt>
                <c:pt idx="114">
                  <c:v>0.93</c:v>
                </c:pt>
                <c:pt idx="115">
                  <c:v>0.91</c:v>
                </c:pt>
                <c:pt idx="116">
                  <c:v>0.82</c:v>
                </c:pt>
                <c:pt idx="117">
                  <c:v>0.83</c:v>
                </c:pt>
                <c:pt idx="118">
                  <c:v>1.02</c:v>
                </c:pt>
                <c:pt idx="119">
                  <c:v>2.11</c:v>
                </c:pt>
                <c:pt idx="120">
                  <c:v>1.27</c:v>
                </c:pt>
                <c:pt idx="121">
                  <c:v>1.21</c:v>
                </c:pt>
                <c:pt idx="122">
                  <c:v>0.1</c:v>
                </c:pt>
                <c:pt idx="123">
                  <c:v>1.21</c:v>
                </c:pt>
                <c:pt idx="124">
                  <c:v>0.54</c:v>
                </c:pt>
                <c:pt idx="125">
                  <c:v>0.33</c:v>
                </c:pt>
                <c:pt idx="126">
                  <c:v>0.46</c:v>
                </c:pt>
                <c:pt idx="127">
                  <c:v>0.78</c:v>
                </c:pt>
                <c:pt idx="128">
                  <c:v>0.83</c:v>
                </c:pt>
                <c:pt idx="129">
                  <c:v>0.85</c:v>
                </c:pt>
                <c:pt idx="130">
                  <c:v>0.94</c:v>
                </c:pt>
                <c:pt idx="131">
                  <c:v>0.97</c:v>
                </c:pt>
                <c:pt idx="132">
                  <c:v>0.95</c:v>
                </c:pt>
                <c:pt idx="133">
                  <c:v>0.8</c:v>
                </c:pt>
                <c:pt idx="134">
                  <c:v>0.81</c:v>
                </c:pt>
                <c:pt idx="135">
                  <c:v>0.75</c:v>
                </c:pt>
                <c:pt idx="136">
                  <c:v>0.77</c:v>
                </c:pt>
                <c:pt idx="137">
                  <c:v>0.75</c:v>
                </c:pt>
                <c:pt idx="138">
                  <c:v>0.72</c:v>
                </c:pt>
                <c:pt idx="139">
                  <c:v>0.74</c:v>
                </c:pt>
                <c:pt idx="140">
                  <c:v>0.73</c:v>
                </c:pt>
                <c:pt idx="141">
                  <c:v>0.77</c:v>
                </c:pt>
                <c:pt idx="142">
                  <c:v>0.76</c:v>
                </c:pt>
                <c:pt idx="143">
                  <c:v>0.71</c:v>
                </c:pt>
                <c:pt idx="144">
                  <c:v>1.1200000000000001</c:v>
                </c:pt>
                <c:pt idx="145">
                  <c:v>0.91</c:v>
                </c:pt>
                <c:pt idx="146">
                  <c:v>0.9</c:v>
                </c:pt>
                <c:pt idx="147">
                  <c:v>1.01</c:v>
                </c:pt>
                <c:pt idx="148">
                  <c:v>0.97</c:v>
                </c:pt>
                <c:pt idx="149">
                  <c:v>0.95</c:v>
                </c:pt>
                <c:pt idx="150">
                  <c:v>0.9</c:v>
                </c:pt>
                <c:pt idx="151">
                  <c:v>0.92</c:v>
                </c:pt>
                <c:pt idx="152">
                  <c:v>0.9</c:v>
                </c:pt>
                <c:pt idx="153">
                  <c:v>0.84</c:v>
                </c:pt>
                <c:pt idx="154">
                  <c:v>0.82</c:v>
                </c:pt>
                <c:pt idx="155">
                  <c:v>0.8</c:v>
                </c:pt>
                <c:pt idx="156">
                  <c:v>0.83</c:v>
                </c:pt>
                <c:pt idx="157">
                  <c:v>0.86</c:v>
                </c:pt>
                <c:pt idx="158">
                  <c:v>0.85</c:v>
                </c:pt>
                <c:pt idx="159">
                  <c:v>0.86</c:v>
                </c:pt>
                <c:pt idx="160">
                  <c:v>0.83</c:v>
                </c:pt>
                <c:pt idx="161">
                  <c:v>0.78</c:v>
                </c:pt>
                <c:pt idx="162">
                  <c:v>0.82</c:v>
                </c:pt>
                <c:pt idx="163">
                  <c:v>0.8</c:v>
                </c:pt>
                <c:pt idx="164">
                  <c:v>0.78</c:v>
                </c:pt>
                <c:pt idx="165">
                  <c:v>0.81</c:v>
                </c:pt>
                <c:pt idx="166">
                  <c:v>0.86</c:v>
                </c:pt>
                <c:pt idx="167">
                  <c:v>0.74</c:v>
                </c:pt>
                <c:pt idx="168">
                  <c:v>1.1399999999999999</c:v>
                </c:pt>
                <c:pt idx="169">
                  <c:v>1.1000000000000001</c:v>
                </c:pt>
                <c:pt idx="170">
                  <c:v>1.17</c:v>
                </c:pt>
                <c:pt idx="171">
                  <c:v>0.54</c:v>
                </c:pt>
                <c:pt idx="172">
                  <c:v>0.71</c:v>
                </c:pt>
                <c:pt idx="173">
                  <c:v>0.53</c:v>
                </c:pt>
                <c:pt idx="174">
                  <c:v>0.84</c:v>
                </c:pt>
                <c:pt idx="175">
                  <c:v>0.78</c:v>
                </c:pt>
                <c:pt idx="176">
                  <c:v>0.94</c:v>
                </c:pt>
                <c:pt idx="177">
                  <c:v>1.46</c:v>
                </c:pt>
                <c:pt idx="178">
                  <c:v>1.59</c:v>
                </c:pt>
                <c:pt idx="179">
                  <c:v>1.0900000000000001</c:v>
                </c:pt>
                <c:pt idx="180">
                  <c:v>1.1599999999999999</c:v>
                </c:pt>
                <c:pt idx="181">
                  <c:v>1.0900000000000001</c:v>
                </c:pt>
                <c:pt idx="182">
                  <c:v>1.0900000000000001</c:v>
                </c:pt>
                <c:pt idx="183">
                  <c:v>0.99</c:v>
                </c:pt>
                <c:pt idx="184">
                  <c:v>0.96</c:v>
                </c:pt>
                <c:pt idx="185">
                  <c:v>1.1000000000000001</c:v>
                </c:pt>
                <c:pt idx="186">
                  <c:v>1.06</c:v>
                </c:pt>
                <c:pt idx="187">
                  <c:v>1.05</c:v>
                </c:pt>
                <c:pt idx="188">
                  <c:v>1.03</c:v>
                </c:pt>
                <c:pt idx="189">
                  <c:v>1.02</c:v>
                </c:pt>
                <c:pt idx="190">
                  <c:v>1.05</c:v>
                </c:pt>
                <c:pt idx="191">
                  <c:v>1.08</c:v>
                </c:pt>
                <c:pt idx="192">
                  <c:v>1.1000000000000001</c:v>
                </c:pt>
                <c:pt idx="193">
                  <c:v>1.1599999999999999</c:v>
                </c:pt>
                <c:pt idx="194">
                  <c:v>1.1200000000000001</c:v>
                </c:pt>
                <c:pt idx="195">
                  <c:v>1.1599999999999999</c:v>
                </c:pt>
                <c:pt idx="196">
                  <c:v>0.93</c:v>
                </c:pt>
                <c:pt idx="197">
                  <c:v>0.91</c:v>
                </c:pt>
                <c:pt idx="198">
                  <c:v>0.92</c:v>
                </c:pt>
                <c:pt idx="199">
                  <c:v>0.96</c:v>
                </c:pt>
                <c:pt idx="200">
                  <c:v>0.99</c:v>
                </c:pt>
                <c:pt idx="201">
                  <c:v>0.81</c:v>
                </c:pt>
                <c:pt idx="202">
                  <c:v>0.83</c:v>
                </c:pt>
                <c:pt idx="203">
                  <c:v>0.8</c:v>
                </c:pt>
                <c:pt idx="204">
                  <c:v>0.75</c:v>
                </c:pt>
                <c:pt idx="205">
                  <c:v>0.82</c:v>
                </c:pt>
                <c:pt idx="206">
                  <c:v>0.79</c:v>
                </c:pt>
                <c:pt idx="207">
                  <c:v>0.83</c:v>
                </c:pt>
                <c:pt idx="208">
                  <c:v>0.83</c:v>
                </c:pt>
                <c:pt idx="209">
                  <c:v>0.83</c:v>
                </c:pt>
                <c:pt idx="210">
                  <c:v>0.82</c:v>
                </c:pt>
                <c:pt idx="211">
                  <c:v>0.8</c:v>
                </c:pt>
                <c:pt idx="212">
                  <c:v>0.84</c:v>
                </c:pt>
                <c:pt idx="213">
                  <c:v>0.8</c:v>
                </c:pt>
                <c:pt idx="214">
                  <c:v>0.79</c:v>
                </c:pt>
                <c:pt idx="215">
                  <c:v>0.88</c:v>
                </c:pt>
                <c:pt idx="216">
                  <c:v>0.87</c:v>
                </c:pt>
                <c:pt idx="217">
                  <c:v>0.84</c:v>
                </c:pt>
                <c:pt idx="218">
                  <c:v>0.86</c:v>
                </c:pt>
                <c:pt idx="219">
                  <c:v>0.85</c:v>
                </c:pt>
                <c:pt idx="220">
                  <c:v>0.82</c:v>
                </c:pt>
                <c:pt idx="221">
                  <c:v>0.91</c:v>
                </c:pt>
                <c:pt idx="222">
                  <c:v>0.83</c:v>
                </c:pt>
                <c:pt idx="223">
                  <c:v>0.81</c:v>
                </c:pt>
                <c:pt idx="224">
                  <c:v>0.82</c:v>
                </c:pt>
                <c:pt idx="225">
                  <c:v>0.95</c:v>
                </c:pt>
                <c:pt idx="226">
                  <c:v>1.02</c:v>
                </c:pt>
                <c:pt idx="227">
                  <c:v>1.04</c:v>
                </c:pt>
                <c:pt idx="228">
                  <c:v>0.96</c:v>
                </c:pt>
                <c:pt idx="229">
                  <c:v>0.9</c:v>
                </c:pt>
                <c:pt idx="230">
                  <c:v>0.92</c:v>
                </c:pt>
                <c:pt idx="231">
                  <c:v>0.9</c:v>
                </c:pt>
                <c:pt idx="232">
                  <c:v>0.89</c:v>
                </c:pt>
                <c:pt idx="233">
                  <c:v>0.78</c:v>
                </c:pt>
                <c:pt idx="234">
                  <c:v>0.81</c:v>
                </c:pt>
                <c:pt idx="235">
                  <c:v>0.83</c:v>
                </c:pt>
                <c:pt idx="236">
                  <c:v>0.9</c:v>
                </c:pt>
                <c:pt idx="237">
                  <c:v>0.94</c:v>
                </c:pt>
                <c:pt idx="238">
                  <c:v>0.9</c:v>
                </c:pt>
                <c:pt idx="239">
                  <c:v>1.02</c:v>
                </c:pt>
                <c:pt idx="240">
                  <c:v>1.07</c:v>
                </c:pt>
                <c:pt idx="241">
                  <c:v>0.66</c:v>
                </c:pt>
                <c:pt idx="242">
                  <c:v>0.75</c:v>
                </c:pt>
                <c:pt idx="243">
                  <c:v>0.72</c:v>
                </c:pt>
                <c:pt idx="244">
                  <c:v>0.75</c:v>
                </c:pt>
                <c:pt idx="245">
                  <c:v>0.97</c:v>
                </c:pt>
                <c:pt idx="246">
                  <c:v>0.81</c:v>
                </c:pt>
                <c:pt idx="247">
                  <c:v>0.9</c:v>
                </c:pt>
                <c:pt idx="248">
                  <c:v>0.83</c:v>
                </c:pt>
                <c:pt idx="249">
                  <c:v>1.1000000000000001</c:v>
                </c:pt>
                <c:pt idx="250">
                  <c:v>1.04</c:v>
                </c:pt>
                <c:pt idx="251">
                  <c:v>1.1100000000000001</c:v>
                </c:pt>
                <c:pt idx="252">
                  <c:v>1.17</c:v>
                </c:pt>
                <c:pt idx="253">
                  <c:v>1.1499999999999999</c:v>
                </c:pt>
                <c:pt idx="254">
                  <c:v>1.1100000000000001</c:v>
                </c:pt>
                <c:pt idx="255">
                  <c:v>1.07</c:v>
                </c:pt>
                <c:pt idx="256">
                  <c:v>1.02</c:v>
                </c:pt>
                <c:pt idx="257">
                  <c:v>0.72</c:v>
                </c:pt>
                <c:pt idx="258">
                  <c:v>0.78</c:v>
                </c:pt>
                <c:pt idx="259">
                  <c:v>0.97</c:v>
                </c:pt>
                <c:pt idx="260">
                  <c:v>0.88</c:v>
                </c:pt>
                <c:pt idx="261">
                  <c:v>0.92</c:v>
                </c:pt>
                <c:pt idx="262">
                  <c:v>0.98</c:v>
                </c:pt>
                <c:pt idx="263">
                  <c:v>1.01</c:v>
                </c:pt>
                <c:pt idx="264">
                  <c:v>1.06</c:v>
                </c:pt>
                <c:pt idx="265">
                  <c:v>1.05</c:v>
                </c:pt>
                <c:pt idx="266">
                  <c:v>1.08</c:v>
                </c:pt>
                <c:pt idx="267">
                  <c:v>1.1100000000000001</c:v>
                </c:pt>
                <c:pt idx="268">
                  <c:v>1.06</c:v>
                </c:pt>
                <c:pt idx="269">
                  <c:v>1.1200000000000001</c:v>
                </c:pt>
                <c:pt idx="270">
                  <c:v>1.03</c:v>
                </c:pt>
                <c:pt idx="271">
                  <c:v>1.1000000000000001</c:v>
                </c:pt>
                <c:pt idx="272">
                  <c:v>1.04</c:v>
                </c:pt>
                <c:pt idx="273">
                  <c:v>1.07</c:v>
                </c:pt>
                <c:pt idx="274">
                  <c:v>1.08</c:v>
                </c:pt>
                <c:pt idx="275">
                  <c:v>1.08</c:v>
                </c:pt>
                <c:pt idx="276">
                  <c:v>1.0900000000000001</c:v>
                </c:pt>
                <c:pt idx="277">
                  <c:v>1.1499999999999999</c:v>
                </c:pt>
                <c:pt idx="278">
                  <c:v>1.1100000000000001</c:v>
                </c:pt>
                <c:pt idx="279">
                  <c:v>1.06</c:v>
                </c:pt>
                <c:pt idx="280">
                  <c:v>1.04</c:v>
                </c:pt>
                <c:pt idx="281">
                  <c:v>1</c:v>
                </c:pt>
                <c:pt idx="282">
                  <c:v>0.96</c:v>
                </c:pt>
                <c:pt idx="283">
                  <c:v>0.83</c:v>
                </c:pt>
                <c:pt idx="284">
                  <c:v>0.79</c:v>
                </c:pt>
                <c:pt idx="285">
                  <c:v>1.07</c:v>
                </c:pt>
                <c:pt idx="286">
                  <c:v>0.82</c:v>
                </c:pt>
                <c:pt idx="287">
                  <c:v>0.75</c:v>
                </c:pt>
                <c:pt idx="288">
                  <c:v>0.79</c:v>
                </c:pt>
                <c:pt idx="289">
                  <c:v>0.71</c:v>
                </c:pt>
                <c:pt idx="290">
                  <c:v>0.72</c:v>
                </c:pt>
                <c:pt idx="291">
                  <c:v>0.83</c:v>
                </c:pt>
                <c:pt idx="292">
                  <c:v>1.06</c:v>
                </c:pt>
                <c:pt idx="293">
                  <c:v>1.08</c:v>
                </c:pt>
                <c:pt idx="294">
                  <c:v>1.01</c:v>
                </c:pt>
                <c:pt idx="295">
                  <c:v>0.93</c:v>
                </c:pt>
                <c:pt idx="296">
                  <c:v>0.95</c:v>
                </c:pt>
                <c:pt idx="297">
                  <c:v>0.87</c:v>
                </c:pt>
                <c:pt idx="298">
                  <c:v>0.9</c:v>
                </c:pt>
                <c:pt idx="299">
                  <c:v>0.89</c:v>
                </c:pt>
                <c:pt idx="300">
                  <c:v>0.91</c:v>
                </c:pt>
                <c:pt idx="301">
                  <c:v>0.9</c:v>
                </c:pt>
                <c:pt idx="302">
                  <c:v>0.89</c:v>
                </c:pt>
                <c:pt idx="303">
                  <c:v>0.87</c:v>
                </c:pt>
                <c:pt idx="304">
                  <c:v>0.79</c:v>
                </c:pt>
                <c:pt idx="305">
                  <c:v>1.03</c:v>
                </c:pt>
                <c:pt idx="306">
                  <c:v>1.05</c:v>
                </c:pt>
                <c:pt idx="307">
                  <c:v>1</c:v>
                </c:pt>
                <c:pt idx="308">
                  <c:v>1.06</c:v>
                </c:pt>
                <c:pt idx="309">
                  <c:v>0.99</c:v>
                </c:pt>
                <c:pt idx="310">
                  <c:v>1.01</c:v>
                </c:pt>
                <c:pt idx="311">
                  <c:v>0.98</c:v>
                </c:pt>
                <c:pt idx="312">
                  <c:v>1.1100000000000001</c:v>
                </c:pt>
                <c:pt idx="313">
                  <c:v>1.18</c:v>
                </c:pt>
                <c:pt idx="314">
                  <c:v>1.1299999999999999</c:v>
                </c:pt>
                <c:pt idx="315">
                  <c:v>1.1599999999999999</c:v>
                </c:pt>
                <c:pt idx="316">
                  <c:v>0.95</c:v>
                </c:pt>
                <c:pt idx="317">
                  <c:v>1.07</c:v>
                </c:pt>
                <c:pt idx="318">
                  <c:v>1.06</c:v>
                </c:pt>
                <c:pt idx="319">
                  <c:v>1.02</c:v>
                </c:pt>
                <c:pt idx="320">
                  <c:v>1.02</c:v>
                </c:pt>
                <c:pt idx="321">
                  <c:v>1.05</c:v>
                </c:pt>
                <c:pt idx="322">
                  <c:v>1.1200000000000001</c:v>
                </c:pt>
                <c:pt idx="323">
                  <c:v>1.0900000000000001</c:v>
                </c:pt>
                <c:pt idx="324">
                  <c:v>1.02</c:v>
                </c:pt>
                <c:pt idx="325">
                  <c:v>0.82</c:v>
                </c:pt>
                <c:pt idx="326">
                  <c:v>0.98</c:v>
                </c:pt>
                <c:pt idx="327">
                  <c:v>1.01</c:v>
                </c:pt>
                <c:pt idx="328">
                  <c:v>1.02</c:v>
                </c:pt>
                <c:pt idx="329">
                  <c:v>0.96</c:v>
                </c:pt>
                <c:pt idx="330">
                  <c:v>0.94</c:v>
                </c:pt>
                <c:pt idx="331">
                  <c:v>0.95</c:v>
                </c:pt>
                <c:pt idx="332">
                  <c:v>0.99</c:v>
                </c:pt>
                <c:pt idx="333">
                  <c:v>1</c:v>
                </c:pt>
                <c:pt idx="334">
                  <c:v>1.04</c:v>
                </c:pt>
                <c:pt idx="335">
                  <c:v>0.72</c:v>
                </c:pt>
                <c:pt idx="336">
                  <c:v>0.97</c:v>
                </c:pt>
                <c:pt idx="337">
                  <c:v>1.41</c:v>
                </c:pt>
                <c:pt idx="338">
                  <c:v>1.29</c:v>
                </c:pt>
                <c:pt idx="339">
                  <c:v>1.01</c:v>
                </c:pt>
                <c:pt idx="340">
                  <c:v>1</c:v>
                </c:pt>
                <c:pt idx="341">
                  <c:v>0.98</c:v>
                </c:pt>
                <c:pt idx="342">
                  <c:v>1.06</c:v>
                </c:pt>
                <c:pt idx="343">
                  <c:v>1.02</c:v>
                </c:pt>
                <c:pt idx="344">
                  <c:v>1.1000000000000001</c:v>
                </c:pt>
                <c:pt idx="345">
                  <c:v>1.26</c:v>
                </c:pt>
                <c:pt idx="346">
                  <c:v>1.1599999999999999</c:v>
                </c:pt>
                <c:pt idx="347">
                  <c:v>0.98</c:v>
                </c:pt>
                <c:pt idx="348">
                  <c:v>0.95</c:v>
                </c:pt>
                <c:pt idx="349">
                  <c:v>0.88</c:v>
                </c:pt>
                <c:pt idx="350">
                  <c:v>0.89</c:v>
                </c:pt>
                <c:pt idx="351">
                  <c:v>0.9</c:v>
                </c:pt>
                <c:pt idx="352">
                  <c:v>0.91</c:v>
                </c:pt>
                <c:pt idx="353">
                  <c:v>0.93</c:v>
                </c:pt>
                <c:pt idx="354">
                  <c:v>0.89</c:v>
                </c:pt>
                <c:pt idx="355">
                  <c:v>0.91</c:v>
                </c:pt>
                <c:pt idx="356">
                  <c:v>0.94</c:v>
                </c:pt>
                <c:pt idx="357">
                  <c:v>0.8</c:v>
                </c:pt>
                <c:pt idx="358">
                  <c:v>0.83</c:v>
                </c:pt>
                <c:pt idx="359">
                  <c:v>0.81</c:v>
                </c:pt>
                <c:pt idx="360">
                  <c:v>0.78</c:v>
                </c:pt>
                <c:pt idx="361">
                  <c:v>0.85</c:v>
                </c:pt>
                <c:pt idx="362">
                  <c:v>0.8</c:v>
                </c:pt>
                <c:pt idx="363">
                  <c:v>1.2</c:v>
                </c:pt>
                <c:pt idx="364">
                  <c:v>0.77</c:v>
                </c:pt>
                <c:pt idx="365">
                  <c:v>1.1100000000000001</c:v>
                </c:pt>
                <c:pt idx="366">
                  <c:v>0.85</c:v>
                </c:pt>
                <c:pt idx="367">
                  <c:v>1.17</c:v>
                </c:pt>
                <c:pt idx="368">
                  <c:v>0.94</c:v>
                </c:pt>
                <c:pt idx="369">
                  <c:v>0.75</c:v>
                </c:pt>
                <c:pt idx="370">
                  <c:v>1.19</c:v>
                </c:pt>
                <c:pt idx="371">
                  <c:v>0.81</c:v>
                </c:pt>
                <c:pt idx="372">
                  <c:v>0.91</c:v>
                </c:pt>
                <c:pt idx="373">
                  <c:v>0.84</c:v>
                </c:pt>
                <c:pt idx="374">
                  <c:v>0.88</c:v>
                </c:pt>
                <c:pt idx="375">
                  <c:v>0.82</c:v>
                </c:pt>
                <c:pt idx="376">
                  <c:v>0.68</c:v>
                </c:pt>
                <c:pt idx="377">
                  <c:v>0.63</c:v>
                </c:pt>
                <c:pt idx="378">
                  <c:v>0.71</c:v>
                </c:pt>
                <c:pt idx="379">
                  <c:v>1.0900000000000001</c:v>
                </c:pt>
                <c:pt idx="380">
                  <c:v>0.6</c:v>
                </c:pt>
                <c:pt idx="381">
                  <c:v>1</c:v>
                </c:pt>
                <c:pt idx="382">
                  <c:v>1.05</c:v>
                </c:pt>
                <c:pt idx="383">
                  <c:v>2.1800000000000002</c:v>
                </c:pt>
                <c:pt idx="384">
                  <c:v>1.6</c:v>
                </c:pt>
                <c:pt idx="385">
                  <c:v>1.36</c:v>
                </c:pt>
                <c:pt idx="386">
                  <c:v>1.1299999999999999</c:v>
                </c:pt>
                <c:pt idx="387">
                  <c:v>1.1399999999999999</c:v>
                </c:pt>
                <c:pt idx="388">
                  <c:v>1.02</c:v>
                </c:pt>
                <c:pt idx="389">
                  <c:v>1.03</c:v>
                </c:pt>
                <c:pt idx="390">
                  <c:v>1</c:v>
                </c:pt>
                <c:pt idx="391">
                  <c:v>1.1000000000000001</c:v>
                </c:pt>
                <c:pt idx="392">
                  <c:v>1.01</c:v>
                </c:pt>
                <c:pt idx="393">
                  <c:v>0.98</c:v>
                </c:pt>
                <c:pt idx="394">
                  <c:v>0.99</c:v>
                </c:pt>
                <c:pt idx="395">
                  <c:v>1.03</c:v>
                </c:pt>
                <c:pt idx="396">
                  <c:v>0.96</c:v>
                </c:pt>
                <c:pt idx="397">
                  <c:v>0.94</c:v>
                </c:pt>
                <c:pt idx="398">
                  <c:v>0.97</c:v>
                </c:pt>
                <c:pt idx="399">
                  <c:v>0.9</c:v>
                </c:pt>
                <c:pt idx="400">
                  <c:v>0.93</c:v>
                </c:pt>
                <c:pt idx="401">
                  <c:v>0.91</c:v>
                </c:pt>
                <c:pt idx="402">
                  <c:v>0.92</c:v>
                </c:pt>
                <c:pt idx="403">
                  <c:v>0.95</c:v>
                </c:pt>
                <c:pt idx="404">
                  <c:v>0.98</c:v>
                </c:pt>
                <c:pt idx="405">
                  <c:v>0.94</c:v>
                </c:pt>
                <c:pt idx="406">
                  <c:v>0.91</c:v>
                </c:pt>
                <c:pt idx="407">
                  <c:v>0.89</c:v>
                </c:pt>
                <c:pt idx="408">
                  <c:v>0.38</c:v>
                </c:pt>
                <c:pt idx="409">
                  <c:v>1.03</c:v>
                </c:pt>
                <c:pt idx="410">
                  <c:v>1.08</c:v>
                </c:pt>
                <c:pt idx="411">
                  <c:v>1.04</c:v>
                </c:pt>
                <c:pt idx="412">
                  <c:v>1.1000000000000001</c:v>
                </c:pt>
                <c:pt idx="413">
                  <c:v>0.91</c:v>
                </c:pt>
                <c:pt idx="414">
                  <c:v>0.94</c:v>
                </c:pt>
                <c:pt idx="415">
                  <c:v>0.89</c:v>
                </c:pt>
                <c:pt idx="416">
                  <c:v>0.84</c:v>
                </c:pt>
                <c:pt idx="417">
                  <c:v>0.79</c:v>
                </c:pt>
                <c:pt idx="418">
                  <c:v>0.84</c:v>
                </c:pt>
                <c:pt idx="419">
                  <c:v>0.72</c:v>
                </c:pt>
                <c:pt idx="420">
                  <c:v>0.8</c:v>
                </c:pt>
                <c:pt idx="421">
                  <c:v>0.77</c:v>
                </c:pt>
                <c:pt idx="422">
                  <c:v>0.75</c:v>
                </c:pt>
                <c:pt idx="423">
                  <c:v>0.7</c:v>
                </c:pt>
                <c:pt idx="424">
                  <c:v>0.8</c:v>
                </c:pt>
                <c:pt idx="425">
                  <c:v>0.83</c:v>
                </c:pt>
                <c:pt idx="426">
                  <c:v>0.79</c:v>
                </c:pt>
                <c:pt idx="427">
                  <c:v>0.74</c:v>
                </c:pt>
                <c:pt idx="428">
                  <c:v>0.81</c:v>
                </c:pt>
                <c:pt idx="429">
                  <c:v>0.77</c:v>
                </c:pt>
                <c:pt idx="430">
                  <c:v>0.78</c:v>
                </c:pt>
                <c:pt idx="431">
                  <c:v>0.97</c:v>
                </c:pt>
                <c:pt idx="432">
                  <c:v>0.93</c:v>
                </c:pt>
                <c:pt idx="433">
                  <c:v>0.98</c:v>
                </c:pt>
                <c:pt idx="434">
                  <c:v>0.9</c:v>
                </c:pt>
                <c:pt idx="435">
                  <c:v>0.86</c:v>
                </c:pt>
                <c:pt idx="436">
                  <c:v>0.83</c:v>
                </c:pt>
                <c:pt idx="437">
                  <c:v>0.86</c:v>
                </c:pt>
                <c:pt idx="438">
                  <c:v>1.0900000000000001</c:v>
                </c:pt>
                <c:pt idx="439">
                  <c:v>1.03</c:v>
                </c:pt>
                <c:pt idx="440">
                  <c:v>0.93</c:v>
                </c:pt>
                <c:pt idx="441">
                  <c:v>1.1399999999999999</c:v>
                </c:pt>
                <c:pt idx="442">
                  <c:v>1.02</c:v>
                </c:pt>
                <c:pt idx="443">
                  <c:v>1.07</c:v>
                </c:pt>
                <c:pt idx="444">
                  <c:v>0.96</c:v>
                </c:pt>
                <c:pt idx="445">
                  <c:v>0.94</c:v>
                </c:pt>
                <c:pt idx="446">
                  <c:v>0.69</c:v>
                </c:pt>
                <c:pt idx="447">
                  <c:v>0.98</c:v>
                </c:pt>
                <c:pt idx="448">
                  <c:v>0.98</c:v>
                </c:pt>
                <c:pt idx="449">
                  <c:v>0.99</c:v>
                </c:pt>
                <c:pt idx="450">
                  <c:v>0.89</c:v>
                </c:pt>
                <c:pt idx="451">
                  <c:v>0.92</c:v>
                </c:pt>
                <c:pt idx="452">
                  <c:v>0.95</c:v>
                </c:pt>
                <c:pt idx="453">
                  <c:v>1.01</c:v>
                </c:pt>
                <c:pt idx="454">
                  <c:v>0.77</c:v>
                </c:pt>
                <c:pt idx="455">
                  <c:v>0.56999999999999995</c:v>
                </c:pt>
                <c:pt idx="456">
                  <c:v>0.5</c:v>
                </c:pt>
                <c:pt idx="457">
                  <c:v>0.78</c:v>
                </c:pt>
                <c:pt idx="458">
                  <c:v>0.55000000000000004</c:v>
                </c:pt>
                <c:pt idx="459">
                  <c:v>0.55000000000000004</c:v>
                </c:pt>
                <c:pt idx="460">
                  <c:v>0.6</c:v>
                </c:pt>
                <c:pt idx="461">
                  <c:v>0.93</c:v>
                </c:pt>
                <c:pt idx="462">
                  <c:v>1.04</c:v>
                </c:pt>
                <c:pt idx="463">
                  <c:v>1.29</c:v>
                </c:pt>
                <c:pt idx="464">
                  <c:v>1.1200000000000001</c:v>
                </c:pt>
                <c:pt idx="465">
                  <c:v>0.76</c:v>
                </c:pt>
                <c:pt idx="466">
                  <c:v>1.1200000000000001</c:v>
                </c:pt>
                <c:pt idx="467">
                  <c:v>1.1000000000000001</c:v>
                </c:pt>
                <c:pt idx="468">
                  <c:v>1.03</c:v>
                </c:pt>
                <c:pt idx="469">
                  <c:v>0.98</c:v>
                </c:pt>
                <c:pt idx="470">
                  <c:v>0.96</c:v>
                </c:pt>
                <c:pt idx="471">
                  <c:v>0.98</c:v>
                </c:pt>
                <c:pt idx="472">
                  <c:v>1.01</c:v>
                </c:pt>
                <c:pt idx="473">
                  <c:v>1.1000000000000001</c:v>
                </c:pt>
                <c:pt idx="474">
                  <c:v>1.1599999999999999</c:v>
                </c:pt>
                <c:pt idx="475">
                  <c:v>0.97</c:v>
                </c:pt>
                <c:pt idx="476">
                  <c:v>0.7</c:v>
                </c:pt>
                <c:pt idx="477">
                  <c:v>0.73</c:v>
                </c:pt>
                <c:pt idx="478">
                  <c:v>0.7</c:v>
                </c:pt>
                <c:pt idx="479">
                  <c:v>0.12</c:v>
                </c:pt>
                <c:pt idx="480">
                  <c:v>0.84</c:v>
                </c:pt>
                <c:pt idx="481">
                  <c:v>0.88</c:v>
                </c:pt>
                <c:pt idx="482">
                  <c:v>0.66</c:v>
                </c:pt>
                <c:pt idx="483">
                  <c:v>0.81</c:v>
                </c:pt>
                <c:pt idx="484">
                  <c:v>0.82</c:v>
                </c:pt>
                <c:pt idx="485">
                  <c:v>0.52</c:v>
                </c:pt>
                <c:pt idx="486">
                  <c:v>0.57999999999999996</c:v>
                </c:pt>
                <c:pt idx="487">
                  <c:v>0.77</c:v>
                </c:pt>
                <c:pt idx="488">
                  <c:v>0.72</c:v>
                </c:pt>
                <c:pt idx="489">
                  <c:v>0.68</c:v>
                </c:pt>
                <c:pt idx="490">
                  <c:v>0.67</c:v>
                </c:pt>
                <c:pt idx="491">
                  <c:v>0.88</c:v>
                </c:pt>
                <c:pt idx="492">
                  <c:v>0.9</c:v>
                </c:pt>
                <c:pt idx="493">
                  <c:v>0.96</c:v>
                </c:pt>
                <c:pt idx="494">
                  <c:v>0.98</c:v>
                </c:pt>
                <c:pt idx="495">
                  <c:v>0.97</c:v>
                </c:pt>
                <c:pt idx="496">
                  <c:v>0.99</c:v>
                </c:pt>
                <c:pt idx="497">
                  <c:v>1.03</c:v>
                </c:pt>
                <c:pt idx="498">
                  <c:v>0.98</c:v>
                </c:pt>
                <c:pt idx="499">
                  <c:v>0.93</c:v>
                </c:pt>
                <c:pt idx="500">
                  <c:v>0.81</c:v>
                </c:pt>
                <c:pt idx="501">
                  <c:v>0.84</c:v>
                </c:pt>
                <c:pt idx="502">
                  <c:v>0.92</c:v>
                </c:pt>
                <c:pt idx="503">
                  <c:v>0.89</c:v>
                </c:pt>
                <c:pt idx="504">
                  <c:v>0.87</c:v>
                </c:pt>
                <c:pt idx="505">
                  <c:v>0.71</c:v>
                </c:pt>
                <c:pt idx="506">
                  <c:v>1.02</c:v>
                </c:pt>
                <c:pt idx="507">
                  <c:v>1.03</c:v>
                </c:pt>
                <c:pt idx="508">
                  <c:v>1.02</c:v>
                </c:pt>
                <c:pt idx="509">
                  <c:v>1.02</c:v>
                </c:pt>
                <c:pt idx="510">
                  <c:v>1</c:v>
                </c:pt>
                <c:pt idx="511">
                  <c:v>1.03</c:v>
                </c:pt>
                <c:pt idx="512">
                  <c:v>0.99</c:v>
                </c:pt>
                <c:pt idx="513">
                  <c:v>1.04</c:v>
                </c:pt>
                <c:pt idx="514">
                  <c:v>1.07</c:v>
                </c:pt>
                <c:pt idx="515">
                  <c:v>0.97</c:v>
                </c:pt>
                <c:pt idx="516">
                  <c:v>0.92</c:v>
                </c:pt>
                <c:pt idx="517">
                  <c:v>0.91</c:v>
                </c:pt>
                <c:pt idx="518">
                  <c:v>0.94</c:v>
                </c:pt>
                <c:pt idx="519">
                  <c:v>0.98</c:v>
                </c:pt>
                <c:pt idx="520">
                  <c:v>0.99</c:v>
                </c:pt>
                <c:pt idx="521">
                  <c:v>0.99</c:v>
                </c:pt>
                <c:pt idx="522">
                  <c:v>0.84</c:v>
                </c:pt>
                <c:pt idx="523">
                  <c:v>1.2</c:v>
                </c:pt>
                <c:pt idx="524">
                  <c:v>1.06</c:v>
                </c:pt>
                <c:pt idx="525">
                  <c:v>0.85</c:v>
                </c:pt>
                <c:pt idx="526">
                  <c:v>0.9</c:v>
                </c:pt>
                <c:pt idx="527">
                  <c:v>0.95</c:v>
                </c:pt>
                <c:pt idx="528">
                  <c:v>0.72</c:v>
                </c:pt>
                <c:pt idx="529">
                  <c:v>0.8</c:v>
                </c:pt>
                <c:pt idx="530">
                  <c:v>0.92</c:v>
                </c:pt>
                <c:pt idx="531">
                  <c:v>0.94</c:v>
                </c:pt>
                <c:pt idx="532">
                  <c:v>0.96</c:v>
                </c:pt>
                <c:pt idx="533">
                  <c:v>0.98</c:v>
                </c:pt>
                <c:pt idx="534">
                  <c:v>1.02</c:v>
                </c:pt>
                <c:pt idx="535">
                  <c:v>0.99</c:v>
                </c:pt>
                <c:pt idx="536">
                  <c:v>0.94</c:v>
                </c:pt>
                <c:pt idx="537">
                  <c:v>0.85</c:v>
                </c:pt>
                <c:pt idx="538">
                  <c:v>0.83</c:v>
                </c:pt>
                <c:pt idx="539">
                  <c:v>0.87</c:v>
                </c:pt>
                <c:pt idx="540">
                  <c:v>0.89</c:v>
                </c:pt>
                <c:pt idx="541">
                  <c:v>0.11</c:v>
                </c:pt>
                <c:pt idx="542">
                  <c:v>0.93</c:v>
                </c:pt>
                <c:pt idx="543">
                  <c:v>0.92</c:v>
                </c:pt>
                <c:pt idx="544">
                  <c:v>0.9</c:v>
                </c:pt>
                <c:pt idx="545">
                  <c:v>0.91</c:v>
                </c:pt>
                <c:pt idx="546">
                  <c:v>0.74</c:v>
                </c:pt>
                <c:pt idx="547">
                  <c:v>0.79</c:v>
                </c:pt>
                <c:pt idx="548">
                  <c:v>0.83</c:v>
                </c:pt>
                <c:pt idx="549">
                  <c:v>0.81</c:v>
                </c:pt>
                <c:pt idx="550">
                  <c:v>0.99</c:v>
                </c:pt>
                <c:pt idx="551">
                  <c:v>0.78</c:v>
                </c:pt>
                <c:pt idx="552">
                  <c:v>0.84</c:v>
                </c:pt>
                <c:pt idx="553">
                  <c:v>0.86</c:v>
                </c:pt>
                <c:pt idx="554">
                  <c:v>0.89</c:v>
                </c:pt>
                <c:pt idx="555">
                  <c:v>0.87</c:v>
                </c:pt>
                <c:pt idx="556">
                  <c:v>0.79</c:v>
                </c:pt>
                <c:pt idx="557">
                  <c:v>0.8</c:v>
                </c:pt>
                <c:pt idx="558">
                  <c:v>0.82</c:v>
                </c:pt>
                <c:pt idx="559">
                  <c:v>0.8</c:v>
                </c:pt>
                <c:pt idx="560">
                  <c:v>0.77</c:v>
                </c:pt>
                <c:pt idx="561">
                  <c:v>0.75</c:v>
                </c:pt>
                <c:pt idx="562">
                  <c:v>0.79</c:v>
                </c:pt>
                <c:pt idx="563">
                  <c:v>0.86</c:v>
                </c:pt>
                <c:pt idx="564">
                  <c:v>0.91</c:v>
                </c:pt>
                <c:pt idx="565">
                  <c:v>0.97</c:v>
                </c:pt>
                <c:pt idx="566">
                  <c:v>1.07</c:v>
                </c:pt>
                <c:pt idx="567">
                  <c:v>0.92</c:v>
                </c:pt>
                <c:pt idx="568">
                  <c:v>0.74</c:v>
                </c:pt>
                <c:pt idx="569">
                  <c:v>0.84</c:v>
                </c:pt>
                <c:pt idx="570">
                  <c:v>0.81</c:v>
                </c:pt>
                <c:pt idx="571">
                  <c:v>0.86</c:v>
                </c:pt>
                <c:pt idx="572">
                  <c:v>1.02</c:v>
                </c:pt>
                <c:pt idx="573">
                  <c:v>0.9</c:v>
                </c:pt>
                <c:pt idx="574">
                  <c:v>0.88</c:v>
                </c:pt>
                <c:pt idx="575">
                  <c:v>0.9</c:v>
                </c:pt>
                <c:pt idx="576">
                  <c:v>1.03</c:v>
                </c:pt>
                <c:pt idx="577">
                  <c:v>1.1000000000000001</c:v>
                </c:pt>
                <c:pt idx="578">
                  <c:v>1.1200000000000001</c:v>
                </c:pt>
                <c:pt idx="579">
                  <c:v>1.1499999999999999</c:v>
                </c:pt>
                <c:pt idx="580">
                  <c:v>1.04</c:v>
                </c:pt>
                <c:pt idx="581">
                  <c:v>1.04</c:v>
                </c:pt>
                <c:pt idx="582">
                  <c:v>0.99</c:v>
                </c:pt>
                <c:pt idx="583">
                  <c:v>1</c:v>
                </c:pt>
                <c:pt idx="584">
                  <c:v>1.02</c:v>
                </c:pt>
                <c:pt idx="585">
                  <c:v>0.89</c:v>
                </c:pt>
                <c:pt idx="586">
                  <c:v>0.94</c:v>
                </c:pt>
                <c:pt idx="587">
                  <c:v>0.99</c:v>
                </c:pt>
                <c:pt idx="588">
                  <c:v>0.74</c:v>
                </c:pt>
                <c:pt idx="589">
                  <c:v>0.81</c:v>
                </c:pt>
                <c:pt idx="590">
                  <c:v>1.1000000000000001</c:v>
                </c:pt>
                <c:pt idx="591">
                  <c:v>0.95</c:v>
                </c:pt>
                <c:pt idx="592">
                  <c:v>0.92</c:v>
                </c:pt>
                <c:pt idx="593">
                  <c:v>0.88</c:v>
                </c:pt>
                <c:pt idx="594">
                  <c:v>0.91</c:v>
                </c:pt>
                <c:pt idx="595">
                  <c:v>0.78</c:v>
                </c:pt>
                <c:pt idx="596">
                  <c:v>0.83</c:v>
                </c:pt>
                <c:pt idx="597">
                  <c:v>0.86</c:v>
                </c:pt>
                <c:pt idx="598">
                  <c:v>0.91</c:v>
                </c:pt>
                <c:pt idx="599">
                  <c:v>0.96</c:v>
                </c:pt>
                <c:pt idx="600">
                  <c:v>1.05</c:v>
                </c:pt>
                <c:pt idx="601">
                  <c:v>1.06</c:v>
                </c:pt>
                <c:pt idx="602">
                  <c:v>1.69</c:v>
                </c:pt>
                <c:pt idx="603">
                  <c:v>0.99</c:v>
                </c:pt>
                <c:pt idx="604">
                  <c:v>0.94</c:v>
                </c:pt>
                <c:pt idx="605">
                  <c:v>0.72</c:v>
                </c:pt>
                <c:pt idx="606">
                  <c:v>0.79</c:v>
                </c:pt>
                <c:pt idx="607">
                  <c:v>0.93</c:v>
                </c:pt>
                <c:pt idx="608">
                  <c:v>0.88</c:v>
                </c:pt>
                <c:pt idx="609">
                  <c:v>0.93</c:v>
                </c:pt>
                <c:pt idx="610">
                  <c:v>0.86</c:v>
                </c:pt>
                <c:pt idx="611">
                  <c:v>0.88</c:v>
                </c:pt>
                <c:pt idx="612">
                  <c:v>0.84</c:v>
                </c:pt>
                <c:pt idx="613">
                  <c:v>0.82</c:v>
                </c:pt>
                <c:pt idx="614">
                  <c:v>0.83</c:v>
                </c:pt>
                <c:pt idx="615">
                  <c:v>0.81</c:v>
                </c:pt>
                <c:pt idx="616">
                  <c:v>0.8</c:v>
                </c:pt>
                <c:pt idx="617">
                  <c:v>0.84</c:v>
                </c:pt>
                <c:pt idx="618">
                  <c:v>0.93</c:v>
                </c:pt>
                <c:pt idx="619">
                  <c:v>0.9</c:v>
                </c:pt>
                <c:pt idx="620">
                  <c:v>0.88</c:v>
                </c:pt>
                <c:pt idx="621">
                  <c:v>0.93</c:v>
                </c:pt>
                <c:pt idx="622">
                  <c:v>0.91</c:v>
                </c:pt>
                <c:pt idx="623">
                  <c:v>0.92</c:v>
                </c:pt>
                <c:pt idx="624">
                  <c:v>0.78</c:v>
                </c:pt>
                <c:pt idx="625">
                  <c:v>0.91</c:v>
                </c:pt>
                <c:pt idx="626">
                  <c:v>0.59</c:v>
                </c:pt>
                <c:pt idx="627">
                  <c:v>0.33</c:v>
                </c:pt>
                <c:pt idx="628">
                  <c:v>3.05</c:v>
                </c:pt>
                <c:pt idx="629">
                  <c:v>2.14</c:v>
                </c:pt>
                <c:pt idx="630">
                  <c:v>0.48</c:v>
                </c:pt>
                <c:pt idx="631">
                  <c:v>0.53</c:v>
                </c:pt>
                <c:pt idx="632">
                  <c:v>0.95</c:v>
                </c:pt>
                <c:pt idx="633">
                  <c:v>0.93</c:v>
                </c:pt>
                <c:pt idx="634">
                  <c:v>0.98</c:v>
                </c:pt>
                <c:pt idx="635">
                  <c:v>0.94</c:v>
                </c:pt>
                <c:pt idx="636">
                  <c:v>0.9</c:v>
                </c:pt>
                <c:pt idx="637">
                  <c:v>0.96</c:v>
                </c:pt>
                <c:pt idx="638">
                  <c:v>0.88</c:v>
                </c:pt>
                <c:pt idx="639">
                  <c:v>0.97</c:v>
                </c:pt>
                <c:pt idx="640">
                  <c:v>0.84</c:v>
                </c:pt>
                <c:pt idx="641">
                  <c:v>0.95</c:v>
                </c:pt>
                <c:pt idx="642">
                  <c:v>0.88</c:v>
                </c:pt>
                <c:pt idx="643">
                  <c:v>0.93</c:v>
                </c:pt>
                <c:pt idx="644">
                  <c:v>0.85</c:v>
                </c:pt>
                <c:pt idx="645">
                  <c:v>0.91</c:v>
                </c:pt>
                <c:pt idx="646">
                  <c:v>0.92</c:v>
                </c:pt>
                <c:pt idx="647">
                  <c:v>1.02</c:v>
                </c:pt>
                <c:pt idx="648">
                  <c:v>0.86</c:v>
                </c:pt>
                <c:pt idx="649">
                  <c:v>1.02</c:v>
                </c:pt>
                <c:pt idx="650">
                  <c:v>0.9</c:v>
                </c:pt>
                <c:pt idx="651">
                  <c:v>0.96</c:v>
                </c:pt>
                <c:pt idx="652">
                  <c:v>0.82</c:v>
                </c:pt>
                <c:pt idx="653">
                  <c:v>0.88</c:v>
                </c:pt>
                <c:pt idx="654">
                  <c:v>0.91</c:v>
                </c:pt>
                <c:pt idx="655">
                  <c:v>0.85</c:v>
                </c:pt>
                <c:pt idx="656">
                  <c:v>0.89</c:v>
                </c:pt>
                <c:pt idx="657">
                  <c:v>0.91</c:v>
                </c:pt>
                <c:pt idx="658">
                  <c:v>1.03</c:v>
                </c:pt>
                <c:pt idx="659">
                  <c:v>0.84</c:v>
                </c:pt>
                <c:pt idx="660">
                  <c:v>1.02</c:v>
                </c:pt>
                <c:pt idx="661">
                  <c:v>0.88</c:v>
                </c:pt>
                <c:pt idx="662">
                  <c:v>1.04</c:v>
                </c:pt>
                <c:pt idx="663">
                  <c:v>0.93</c:v>
                </c:pt>
                <c:pt idx="664">
                  <c:v>1.01</c:v>
                </c:pt>
                <c:pt idx="665">
                  <c:v>1.1000000000000001</c:v>
                </c:pt>
                <c:pt idx="666">
                  <c:v>1.05</c:v>
                </c:pt>
                <c:pt idx="667">
                  <c:v>1.1599999999999999</c:v>
                </c:pt>
                <c:pt idx="668">
                  <c:v>0.87</c:v>
                </c:pt>
                <c:pt idx="669">
                  <c:v>0.9</c:v>
                </c:pt>
                <c:pt idx="670">
                  <c:v>0.97</c:v>
                </c:pt>
                <c:pt idx="671">
                  <c:v>0.93</c:v>
                </c:pt>
                <c:pt idx="672">
                  <c:v>0.86</c:v>
                </c:pt>
                <c:pt idx="673">
                  <c:v>0.95</c:v>
                </c:pt>
                <c:pt idx="674">
                  <c:v>2.06</c:v>
                </c:pt>
                <c:pt idx="675">
                  <c:v>0.95</c:v>
                </c:pt>
                <c:pt idx="676">
                  <c:v>0.92</c:v>
                </c:pt>
                <c:pt idx="677">
                  <c:v>0.98</c:v>
                </c:pt>
                <c:pt idx="678">
                  <c:v>1</c:v>
                </c:pt>
                <c:pt idx="679">
                  <c:v>1.02</c:v>
                </c:pt>
                <c:pt idx="680">
                  <c:v>1</c:v>
                </c:pt>
                <c:pt idx="681">
                  <c:v>0.98</c:v>
                </c:pt>
                <c:pt idx="682">
                  <c:v>0.95</c:v>
                </c:pt>
                <c:pt idx="683">
                  <c:v>0.81</c:v>
                </c:pt>
                <c:pt idx="684">
                  <c:v>0.79</c:v>
                </c:pt>
                <c:pt idx="685">
                  <c:v>0.79</c:v>
                </c:pt>
                <c:pt idx="686">
                  <c:v>0.74</c:v>
                </c:pt>
                <c:pt idx="687">
                  <c:v>0.8</c:v>
                </c:pt>
                <c:pt idx="688">
                  <c:v>0.63</c:v>
                </c:pt>
                <c:pt idx="689">
                  <c:v>1.01</c:v>
                </c:pt>
                <c:pt idx="690">
                  <c:v>1.01</c:v>
                </c:pt>
                <c:pt idx="691">
                  <c:v>1.08</c:v>
                </c:pt>
                <c:pt idx="692">
                  <c:v>1.04</c:v>
                </c:pt>
                <c:pt idx="693">
                  <c:v>0.85</c:v>
                </c:pt>
                <c:pt idx="694">
                  <c:v>0.88</c:v>
                </c:pt>
                <c:pt idx="695">
                  <c:v>0.9</c:v>
                </c:pt>
                <c:pt idx="696">
                  <c:v>1.04</c:v>
                </c:pt>
                <c:pt idx="697">
                  <c:v>1.1499999999999999</c:v>
                </c:pt>
                <c:pt idx="698">
                  <c:v>0.98</c:v>
                </c:pt>
                <c:pt idx="699">
                  <c:v>1.0900000000000001</c:v>
                </c:pt>
                <c:pt idx="700">
                  <c:v>0.9</c:v>
                </c:pt>
                <c:pt idx="701">
                  <c:v>0.88</c:v>
                </c:pt>
                <c:pt idx="702">
                  <c:v>0.81</c:v>
                </c:pt>
                <c:pt idx="703">
                  <c:v>0.71</c:v>
                </c:pt>
                <c:pt idx="704">
                  <c:v>0.73</c:v>
                </c:pt>
                <c:pt idx="705">
                  <c:v>0.64</c:v>
                </c:pt>
                <c:pt idx="706">
                  <c:v>6.07</c:v>
                </c:pt>
                <c:pt idx="707">
                  <c:v>1.08</c:v>
                </c:pt>
                <c:pt idx="708">
                  <c:v>1.04</c:v>
                </c:pt>
                <c:pt idx="709">
                  <c:v>0.93</c:v>
                </c:pt>
                <c:pt idx="710">
                  <c:v>0.92</c:v>
                </c:pt>
                <c:pt idx="711">
                  <c:v>0.89</c:v>
                </c:pt>
                <c:pt idx="712">
                  <c:v>0.95</c:v>
                </c:pt>
                <c:pt idx="713">
                  <c:v>1</c:v>
                </c:pt>
                <c:pt idx="714">
                  <c:v>0.86</c:v>
                </c:pt>
                <c:pt idx="715">
                  <c:v>0.75</c:v>
                </c:pt>
                <c:pt idx="716">
                  <c:v>0.7</c:v>
                </c:pt>
                <c:pt idx="717">
                  <c:v>0.69</c:v>
                </c:pt>
                <c:pt idx="718">
                  <c:v>0.71</c:v>
                </c:pt>
                <c:pt idx="719">
                  <c:v>0.73</c:v>
                </c:pt>
                <c:pt idx="720">
                  <c:v>0.93</c:v>
                </c:pt>
                <c:pt idx="721">
                  <c:v>0.93</c:v>
                </c:pt>
                <c:pt idx="722">
                  <c:v>1.1100000000000001</c:v>
                </c:pt>
                <c:pt idx="723">
                  <c:v>1.05</c:v>
                </c:pt>
                <c:pt idx="724">
                  <c:v>1.06</c:v>
                </c:pt>
                <c:pt idx="725">
                  <c:v>1.1000000000000001</c:v>
                </c:pt>
                <c:pt idx="726">
                  <c:v>1.1000000000000001</c:v>
                </c:pt>
                <c:pt idx="727">
                  <c:v>1.01</c:v>
                </c:pt>
                <c:pt idx="728">
                  <c:v>0.95</c:v>
                </c:pt>
                <c:pt idx="729">
                  <c:v>0.88</c:v>
                </c:pt>
                <c:pt idx="730">
                  <c:v>0.91</c:v>
                </c:pt>
                <c:pt idx="731">
                  <c:v>0.94</c:v>
                </c:pt>
                <c:pt idx="732">
                  <c:v>1.1299999999999999</c:v>
                </c:pt>
                <c:pt idx="733">
                  <c:v>1.1200000000000001</c:v>
                </c:pt>
                <c:pt idx="734">
                  <c:v>1.18</c:v>
                </c:pt>
                <c:pt idx="735">
                  <c:v>1.08</c:v>
                </c:pt>
                <c:pt idx="736">
                  <c:v>1.01</c:v>
                </c:pt>
                <c:pt idx="737">
                  <c:v>1.05</c:v>
                </c:pt>
                <c:pt idx="738">
                  <c:v>1.03</c:v>
                </c:pt>
                <c:pt idx="739">
                  <c:v>0.96</c:v>
                </c:pt>
                <c:pt idx="740">
                  <c:v>0.95</c:v>
                </c:pt>
                <c:pt idx="741">
                  <c:v>1.04</c:v>
                </c:pt>
                <c:pt idx="742">
                  <c:v>0.82</c:v>
                </c:pt>
                <c:pt idx="743">
                  <c:v>0.9</c:v>
                </c:pt>
                <c:pt idx="744">
                  <c:v>0.89</c:v>
                </c:pt>
                <c:pt idx="745">
                  <c:v>0.83</c:v>
                </c:pt>
                <c:pt idx="746">
                  <c:v>0.73</c:v>
                </c:pt>
                <c:pt idx="747">
                  <c:v>0.82</c:v>
                </c:pt>
                <c:pt idx="748">
                  <c:v>0.91</c:v>
                </c:pt>
                <c:pt idx="749">
                  <c:v>0.83</c:v>
                </c:pt>
                <c:pt idx="750">
                  <c:v>0.79</c:v>
                </c:pt>
                <c:pt idx="751">
                  <c:v>0.71</c:v>
                </c:pt>
                <c:pt idx="752">
                  <c:v>0.82</c:v>
                </c:pt>
                <c:pt idx="753">
                  <c:v>0.78</c:v>
                </c:pt>
                <c:pt idx="754">
                  <c:v>0.89</c:v>
                </c:pt>
                <c:pt idx="755">
                  <c:v>1.1000000000000001</c:v>
                </c:pt>
                <c:pt idx="756">
                  <c:v>0.57999999999999996</c:v>
                </c:pt>
                <c:pt idx="757">
                  <c:v>1.03</c:v>
                </c:pt>
                <c:pt idx="758">
                  <c:v>1.02</c:v>
                </c:pt>
                <c:pt idx="759">
                  <c:v>1.06</c:v>
                </c:pt>
                <c:pt idx="760">
                  <c:v>1.03</c:v>
                </c:pt>
                <c:pt idx="761">
                  <c:v>0.98</c:v>
                </c:pt>
                <c:pt idx="762">
                  <c:v>0.96</c:v>
                </c:pt>
                <c:pt idx="763">
                  <c:v>0.99</c:v>
                </c:pt>
                <c:pt idx="764">
                  <c:v>0.89</c:v>
                </c:pt>
                <c:pt idx="765">
                  <c:v>0.86</c:v>
                </c:pt>
                <c:pt idx="766">
                  <c:v>0.82</c:v>
                </c:pt>
                <c:pt idx="767">
                  <c:v>0.84</c:v>
                </c:pt>
                <c:pt idx="768">
                  <c:v>0.87</c:v>
                </c:pt>
                <c:pt idx="769">
                  <c:v>0.83</c:v>
                </c:pt>
                <c:pt idx="770">
                  <c:v>0.72</c:v>
                </c:pt>
                <c:pt idx="771">
                  <c:v>0.45</c:v>
                </c:pt>
                <c:pt idx="772">
                  <c:v>0.45</c:v>
                </c:pt>
                <c:pt idx="773">
                  <c:v>0.45</c:v>
                </c:pt>
                <c:pt idx="774">
                  <c:v>1.1399999999999999</c:v>
                </c:pt>
                <c:pt idx="775">
                  <c:v>1.21</c:v>
                </c:pt>
                <c:pt idx="776">
                  <c:v>1.64</c:v>
                </c:pt>
                <c:pt idx="777">
                  <c:v>1.7</c:v>
                </c:pt>
                <c:pt idx="778">
                  <c:v>1.73</c:v>
                </c:pt>
                <c:pt idx="779">
                  <c:v>1.72</c:v>
                </c:pt>
                <c:pt idx="780">
                  <c:v>1.1299999999999999</c:v>
                </c:pt>
                <c:pt idx="781">
                  <c:v>1.1499999999999999</c:v>
                </c:pt>
                <c:pt idx="782">
                  <c:v>0.76</c:v>
                </c:pt>
                <c:pt idx="783">
                  <c:v>0.83</c:v>
                </c:pt>
                <c:pt idx="784">
                  <c:v>0.74</c:v>
                </c:pt>
                <c:pt idx="785">
                  <c:v>0.55000000000000004</c:v>
                </c:pt>
                <c:pt idx="786">
                  <c:v>0.7</c:v>
                </c:pt>
                <c:pt idx="787">
                  <c:v>0.52</c:v>
                </c:pt>
                <c:pt idx="788">
                  <c:v>0.8</c:v>
                </c:pt>
                <c:pt idx="789">
                  <c:v>0.86</c:v>
                </c:pt>
                <c:pt idx="790">
                  <c:v>0.73</c:v>
                </c:pt>
                <c:pt idx="791">
                  <c:v>0.81</c:v>
                </c:pt>
                <c:pt idx="792">
                  <c:v>0.86</c:v>
                </c:pt>
                <c:pt idx="793">
                  <c:v>0.75</c:v>
                </c:pt>
                <c:pt idx="794">
                  <c:v>0.63</c:v>
                </c:pt>
                <c:pt idx="795">
                  <c:v>0.79</c:v>
                </c:pt>
                <c:pt idx="796">
                  <c:v>0.8</c:v>
                </c:pt>
                <c:pt idx="797">
                  <c:v>0.56000000000000005</c:v>
                </c:pt>
                <c:pt idx="798">
                  <c:v>0.87</c:v>
                </c:pt>
                <c:pt idx="799">
                  <c:v>1.01</c:v>
                </c:pt>
                <c:pt idx="800">
                  <c:v>0.91</c:v>
                </c:pt>
                <c:pt idx="801">
                  <c:v>0.93</c:v>
                </c:pt>
                <c:pt idx="802">
                  <c:v>0.9</c:v>
                </c:pt>
                <c:pt idx="803">
                  <c:v>0.55000000000000004</c:v>
                </c:pt>
                <c:pt idx="804">
                  <c:v>1.03</c:v>
                </c:pt>
                <c:pt idx="805">
                  <c:v>0.97</c:v>
                </c:pt>
                <c:pt idx="806">
                  <c:v>0.64</c:v>
                </c:pt>
                <c:pt idx="807">
                  <c:v>0.87</c:v>
                </c:pt>
                <c:pt idx="808">
                  <c:v>0.86</c:v>
                </c:pt>
                <c:pt idx="809">
                  <c:v>0.69</c:v>
                </c:pt>
                <c:pt idx="810">
                  <c:v>0.76</c:v>
                </c:pt>
                <c:pt idx="811">
                  <c:v>0.91</c:v>
                </c:pt>
                <c:pt idx="812">
                  <c:v>0.91</c:v>
                </c:pt>
                <c:pt idx="813">
                  <c:v>0.9</c:v>
                </c:pt>
                <c:pt idx="814">
                  <c:v>0.81</c:v>
                </c:pt>
                <c:pt idx="815">
                  <c:v>0.93</c:v>
                </c:pt>
                <c:pt idx="816">
                  <c:v>0.9</c:v>
                </c:pt>
                <c:pt idx="817">
                  <c:v>0.88</c:v>
                </c:pt>
                <c:pt idx="818">
                  <c:v>0.86</c:v>
                </c:pt>
                <c:pt idx="819">
                  <c:v>0.81</c:v>
                </c:pt>
                <c:pt idx="820">
                  <c:v>0.9</c:v>
                </c:pt>
                <c:pt idx="821">
                  <c:v>0.8</c:v>
                </c:pt>
                <c:pt idx="822">
                  <c:v>0.95</c:v>
                </c:pt>
                <c:pt idx="823">
                  <c:v>0.77</c:v>
                </c:pt>
                <c:pt idx="824">
                  <c:v>0.91</c:v>
                </c:pt>
                <c:pt idx="825">
                  <c:v>0.73</c:v>
                </c:pt>
                <c:pt idx="826">
                  <c:v>0.75</c:v>
                </c:pt>
                <c:pt idx="827">
                  <c:v>0.93</c:v>
                </c:pt>
                <c:pt idx="828">
                  <c:v>0.72</c:v>
                </c:pt>
                <c:pt idx="829">
                  <c:v>0.91</c:v>
                </c:pt>
                <c:pt idx="830">
                  <c:v>0.88</c:v>
                </c:pt>
                <c:pt idx="831">
                  <c:v>0.74</c:v>
                </c:pt>
                <c:pt idx="832">
                  <c:v>0.73</c:v>
                </c:pt>
                <c:pt idx="833">
                  <c:v>0.51</c:v>
                </c:pt>
                <c:pt idx="834">
                  <c:v>0.63</c:v>
                </c:pt>
                <c:pt idx="835">
                  <c:v>0.86</c:v>
                </c:pt>
                <c:pt idx="836">
                  <c:v>0.76</c:v>
                </c:pt>
                <c:pt idx="837">
                  <c:v>0.91</c:v>
                </c:pt>
                <c:pt idx="838">
                  <c:v>0.75</c:v>
                </c:pt>
                <c:pt idx="839">
                  <c:v>0.89</c:v>
                </c:pt>
                <c:pt idx="840">
                  <c:v>0.73</c:v>
                </c:pt>
                <c:pt idx="841">
                  <c:v>0.91</c:v>
                </c:pt>
                <c:pt idx="842">
                  <c:v>0.97</c:v>
                </c:pt>
                <c:pt idx="843">
                  <c:v>0.76</c:v>
                </c:pt>
                <c:pt idx="844">
                  <c:v>0.74</c:v>
                </c:pt>
                <c:pt idx="845">
                  <c:v>1.0900000000000001</c:v>
                </c:pt>
                <c:pt idx="846">
                  <c:v>0.77</c:v>
                </c:pt>
                <c:pt idx="847">
                  <c:v>1.07</c:v>
                </c:pt>
                <c:pt idx="848">
                  <c:v>1.17</c:v>
                </c:pt>
                <c:pt idx="849">
                  <c:v>1.31</c:v>
                </c:pt>
                <c:pt idx="850">
                  <c:v>0.9</c:v>
                </c:pt>
                <c:pt idx="851">
                  <c:v>0.91</c:v>
                </c:pt>
                <c:pt idx="852">
                  <c:v>0.96</c:v>
                </c:pt>
                <c:pt idx="853">
                  <c:v>0.99</c:v>
                </c:pt>
                <c:pt idx="854">
                  <c:v>1.02</c:v>
                </c:pt>
                <c:pt idx="855">
                  <c:v>0.95</c:v>
                </c:pt>
                <c:pt idx="856">
                  <c:v>0.98</c:v>
                </c:pt>
                <c:pt idx="857">
                  <c:v>0.88</c:v>
                </c:pt>
                <c:pt idx="858">
                  <c:v>0.89</c:v>
                </c:pt>
                <c:pt idx="859">
                  <c:v>0.92</c:v>
                </c:pt>
                <c:pt idx="860">
                  <c:v>0.93</c:v>
                </c:pt>
                <c:pt idx="861">
                  <c:v>0.95</c:v>
                </c:pt>
                <c:pt idx="862">
                  <c:v>0.97</c:v>
                </c:pt>
                <c:pt idx="863">
                  <c:v>0.94</c:v>
                </c:pt>
                <c:pt idx="864">
                  <c:v>1.04</c:v>
                </c:pt>
                <c:pt idx="865">
                  <c:v>0.96</c:v>
                </c:pt>
                <c:pt idx="866">
                  <c:v>0.94</c:v>
                </c:pt>
                <c:pt idx="867">
                  <c:v>0.9</c:v>
                </c:pt>
                <c:pt idx="868">
                  <c:v>0.96</c:v>
                </c:pt>
                <c:pt idx="869">
                  <c:v>1.02</c:v>
                </c:pt>
                <c:pt idx="870">
                  <c:v>0.98</c:v>
                </c:pt>
                <c:pt idx="871">
                  <c:v>0.95</c:v>
                </c:pt>
                <c:pt idx="872">
                  <c:v>0.92</c:v>
                </c:pt>
                <c:pt idx="873">
                  <c:v>0.65</c:v>
                </c:pt>
                <c:pt idx="874">
                  <c:v>1</c:v>
                </c:pt>
                <c:pt idx="875">
                  <c:v>0.98</c:v>
                </c:pt>
                <c:pt idx="876">
                  <c:v>0.99</c:v>
                </c:pt>
                <c:pt idx="877">
                  <c:v>0.96</c:v>
                </c:pt>
                <c:pt idx="878">
                  <c:v>0.66</c:v>
                </c:pt>
                <c:pt idx="879">
                  <c:v>0.83</c:v>
                </c:pt>
                <c:pt idx="880">
                  <c:v>0.88</c:v>
                </c:pt>
                <c:pt idx="881">
                  <c:v>0.78</c:v>
                </c:pt>
                <c:pt idx="882">
                  <c:v>0.91</c:v>
                </c:pt>
                <c:pt idx="883">
                  <c:v>0.93</c:v>
                </c:pt>
                <c:pt idx="884">
                  <c:v>0.56999999999999995</c:v>
                </c:pt>
                <c:pt idx="885">
                  <c:v>0.88</c:v>
                </c:pt>
                <c:pt idx="886">
                  <c:v>0.98</c:v>
                </c:pt>
                <c:pt idx="887">
                  <c:v>0.77</c:v>
                </c:pt>
                <c:pt idx="888">
                  <c:v>0.73</c:v>
                </c:pt>
                <c:pt idx="889">
                  <c:v>0.65</c:v>
                </c:pt>
                <c:pt idx="890">
                  <c:v>0.7</c:v>
                </c:pt>
                <c:pt idx="891">
                  <c:v>0.78</c:v>
                </c:pt>
                <c:pt idx="892">
                  <c:v>0.89</c:v>
                </c:pt>
                <c:pt idx="893">
                  <c:v>0.84</c:v>
                </c:pt>
                <c:pt idx="894">
                  <c:v>0.84</c:v>
                </c:pt>
                <c:pt idx="895">
                  <c:v>0.8</c:v>
                </c:pt>
                <c:pt idx="896">
                  <c:v>0.71</c:v>
                </c:pt>
                <c:pt idx="897">
                  <c:v>0.44</c:v>
                </c:pt>
                <c:pt idx="898">
                  <c:v>0.6</c:v>
                </c:pt>
                <c:pt idx="899">
                  <c:v>0.44</c:v>
                </c:pt>
                <c:pt idx="900">
                  <c:v>0.42</c:v>
                </c:pt>
                <c:pt idx="901">
                  <c:v>0.53</c:v>
                </c:pt>
                <c:pt idx="902">
                  <c:v>0.56999999999999995</c:v>
                </c:pt>
                <c:pt idx="903">
                  <c:v>0.59</c:v>
                </c:pt>
                <c:pt idx="904">
                  <c:v>0.66</c:v>
                </c:pt>
                <c:pt idx="905">
                  <c:v>0.65</c:v>
                </c:pt>
                <c:pt idx="906">
                  <c:v>0.28000000000000003</c:v>
                </c:pt>
                <c:pt idx="907">
                  <c:v>0.84</c:v>
                </c:pt>
                <c:pt idx="908">
                  <c:v>0.77</c:v>
                </c:pt>
                <c:pt idx="909">
                  <c:v>0.9</c:v>
                </c:pt>
                <c:pt idx="910">
                  <c:v>0.95</c:v>
                </c:pt>
                <c:pt idx="911">
                  <c:v>0.69</c:v>
                </c:pt>
                <c:pt idx="912">
                  <c:v>0.74</c:v>
                </c:pt>
                <c:pt idx="913">
                  <c:v>0.62</c:v>
                </c:pt>
                <c:pt idx="914">
                  <c:v>0.71</c:v>
                </c:pt>
                <c:pt idx="915">
                  <c:v>0.9</c:v>
                </c:pt>
                <c:pt idx="916">
                  <c:v>0.85</c:v>
                </c:pt>
                <c:pt idx="917">
                  <c:v>0.87</c:v>
                </c:pt>
                <c:pt idx="918">
                  <c:v>0.95</c:v>
                </c:pt>
                <c:pt idx="919">
                  <c:v>0.75</c:v>
                </c:pt>
                <c:pt idx="920">
                  <c:v>0.82</c:v>
                </c:pt>
                <c:pt idx="921">
                  <c:v>0.48</c:v>
                </c:pt>
                <c:pt idx="922">
                  <c:v>0.39</c:v>
                </c:pt>
                <c:pt idx="923">
                  <c:v>0.41</c:v>
                </c:pt>
                <c:pt idx="924">
                  <c:v>0.42</c:v>
                </c:pt>
                <c:pt idx="925">
                  <c:v>0.32</c:v>
                </c:pt>
                <c:pt idx="926">
                  <c:v>0.54</c:v>
                </c:pt>
                <c:pt idx="927">
                  <c:v>0.56000000000000005</c:v>
                </c:pt>
                <c:pt idx="928">
                  <c:v>0.89</c:v>
                </c:pt>
                <c:pt idx="929">
                  <c:v>1.1299999999999999</c:v>
                </c:pt>
                <c:pt idx="930">
                  <c:v>0.93</c:v>
                </c:pt>
                <c:pt idx="931">
                  <c:v>1.1000000000000001</c:v>
                </c:pt>
                <c:pt idx="932">
                  <c:v>1.02</c:v>
                </c:pt>
                <c:pt idx="933">
                  <c:v>0.97</c:v>
                </c:pt>
                <c:pt idx="934">
                  <c:v>0.91</c:v>
                </c:pt>
                <c:pt idx="935">
                  <c:v>0.98</c:v>
                </c:pt>
                <c:pt idx="936">
                  <c:v>0.79</c:v>
                </c:pt>
                <c:pt idx="937">
                  <c:v>0.86</c:v>
                </c:pt>
                <c:pt idx="938">
                  <c:v>0.9</c:v>
                </c:pt>
                <c:pt idx="939">
                  <c:v>0.88</c:v>
                </c:pt>
                <c:pt idx="940">
                  <c:v>0.84</c:v>
                </c:pt>
                <c:pt idx="941">
                  <c:v>0.9</c:v>
                </c:pt>
                <c:pt idx="942">
                  <c:v>0.94</c:v>
                </c:pt>
                <c:pt idx="943">
                  <c:v>1.03</c:v>
                </c:pt>
                <c:pt idx="944">
                  <c:v>0.96</c:v>
                </c:pt>
                <c:pt idx="945">
                  <c:v>0.88</c:v>
                </c:pt>
                <c:pt idx="946">
                  <c:v>0.88</c:v>
                </c:pt>
                <c:pt idx="947">
                  <c:v>0.86</c:v>
                </c:pt>
                <c:pt idx="948">
                  <c:v>0.7597222222222223</c:v>
                </c:pt>
                <c:pt idx="949">
                  <c:v>0.73</c:v>
                </c:pt>
                <c:pt idx="950">
                  <c:v>0.72</c:v>
                </c:pt>
                <c:pt idx="951">
                  <c:v>0.7</c:v>
                </c:pt>
                <c:pt idx="952">
                  <c:v>0.73</c:v>
                </c:pt>
                <c:pt idx="953">
                  <c:v>0.44</c:v>
                </c:pt>
                <c:pt idx="954">
                  <c:v>1.1499999999999999</c:v>
                </c:pt>
                <c:pt idx="955">
                  <c:v>0.92</c:v>
                </c:pt>
                <c:pt idx="956">
                  <c:v>0.91</c:v>
                </c:pt>
                <c:pt idx="957">
                  <c:v>0.57999999999999996</c:v>
                </c:pt>
                <c:pt idx="958">
                  <c:v>0.89</c:v>
                </c:pt>
                <c:pt idx="959">
                  <c:v>0.9</c:v>
                </c:pt>
                <c:pt idx="960">
                  <c:v>0.94</c:v>
                </c:pt>
                <c:pt idx="961">
                  <c:v>0.9</c:v>
                </c:pt>
                <c:pt idx="962">
                  <c:v>0.89</c:v>
                </c:pt>
                <c:pt idx="963">
                  <c:v>0.93</c:v>
                </c:pt>
                <c:pt idx="964">
                  <c:v>0.92</c:v>
                </c:pt>
                <c:pt idx="965">
                  <c:v>0.9</c:v>
                </c:pt>
                <c:pt idx="966">
                  <c:v>0.82</c:v>
                </c:pt>
                <c:pt idx="967">
                  <c:v>0.83</c:v>
                </c:pt>
                <c:pt idx="968">
                  <c:v>0.84</c:v>
                </c:pt>
                <c:pt idx="969">
                  <c:v>0.94</c:v>
                </c:pt>
                <c:pt idx="970">
                  <c:v>0.88</c:v>
                </c:pt>
                <c:pt idx="971">
                  <c:v>0.86</c:v>
                </c:pt>
                <c:pt idx="972">
                  <c:v>0.83</c:v>
                </c:pt>
                <c:pt idx="973">
                  <c:v>0.82</c:v>
                </c:pt>
                <c:pt idx="974">
                  <c:v>0.85</c:v>
                </c:pt>
                <c:pt idx="975">
                  <c:v>0.79</c:v>
                </c:pt>
                <c:pt idx="976">
                  <c:v>0.75</c:v>
                </c:pt>
                <c:pt idx="977">
                  <c:v>0.79</c:v>
                </c:pt>
                <c:pt idx="978">
                  <c:v>0.75</c:v>
                </c:pt>
                <c:pt idx="979">
                  <c:v>0.73</c:v>
                </c:pt>
                <c:pt idx="980">
                  <c:v>0.81</c:v>
                </c:pt>
                <c:pt idx="981">
                  <c:v>0.66</c:v>
                </c:pt>
                <c:pt idx="982">
                  <c:v>0.78</c:v>
                </c:pt>
                <c:pt idx="983">
                  <c:v>0.85</c:v>
                </c:pt>
                <c:pt idx="984">
                  <c:v>0.82</c:v>
                </c:pt>
                <c:pt idx="985">
                  <c:v>0.83</c:v>
                </c:pt>
                <c:pt idx="986">
                  <c:v>0.85</c:v>
                </c:pt>
                <c:pt idx="987">
                  <c:v>0.86</c:v>
                </c:pt>
                <c:pt idx="988">
                  <c:v>0.83</c:v>
                </c:pt>
                <c:pt idx="989">
                  <c:v>0.86</c:v>
                </c:pt>
                <c:pt idx="990">
                  <c:v>0.8</c:v>
                </c:pt>
                <c:pt idx="991">
                  <c:v>0.86</c:v>
                </c:pt>
                <c:pt idx="992">
                  <c:v>0.81</c:v>
                </c:pt>
                <c:pt idx="993">
                  <c:v>1.0900000000000001</c:v>
                </c:pt>
                <c:pt idx="994">
                  <c:v>0.89</c:v>
                </c:pt>
                <c:pt idx="995">
                  <c:v>1.01</c:v>
                </c:pt>
                <c:pt idx="996">
                  <c:v>0.95</c:v>
                </c:pt>
                <c:pt idx="997">
                  <c:v>0.86</c:v>
                </c:pt>
                <c:pt idx="998">
                  <c:v>0.88</c:v>
                </c:pt>
                <c:pt idx="999">
                  <c:v>0.75</c:v>
                </c:pt>
                <c:pt idx="1000">
                  <c:v>0.9</c:v>
                </c:pt>
                <c:pt idx="1001">
                  <c:v>0.84</c:v>
                </c:pt>
                <c:pt idx="1002">
                  <c:v>0.76</c:v>
                </c:pt>
                <c:pt idx="1003">
                  <c:v>0.79</c:v>
                </c:pt>
                <c:pt idx="1004">
                  <c:v>0.76</c:v>
                </c:pt>
                <c:pt idx="1005">
                  <c:v>1.04</c:v>
                </c:pt>
                <c:pt idx="1006">
                  <c:v>0.89</c:v>
                </c:pt>
                <c:pt idx="1007">
                  <c:v>0.78</c:v>
                </c:pt>
                <c:pt idx="1008">
                  <c:v>0.7</c:v>
                </c:pt>
                <c:pt idx="1009">
                  <c:v>0.81</c:v>
                </c:pt>
                <c:pt idx="1010">
                  <c:v>0.78</c:v>
                </c:pt>
                <c:pt idx="1011">
                  <c:v>0.88</c:v>
                </c:pt>
                <c:pt idx="1012">
                  <c:v>0.9</c:v>
                </c:pt>
                <c:pt idx="1013">
                  <c:v>0.84</c:v>
                </c:pt>
                <c:pt idx="1014">
                  <c:v>0.85</c:v>
                </c:pt>
                <c:pt idx="1015">
                  <c:v>0.87</c:v>
                </c:pt>
                <c:pt idx="1016">
                  <c:v>0.9</c:v>
                </c:pt>
                <c:pt idx="1017">
                  <c:v>0.64</c:v>
                </c:pt>
                <c:pt idx="1018">
                  <c:v>0.87</c:v>
                </c:pt>
                <c:pt idx="1019">
                  <c:v>0.74</c:v>
                </c:pt>
                <c:pt idx="1020">
                  <c:v>0.84</c:v>
                </c:pt>
                <c:pt idx="1021">
                  <c:v>0.79</c:v>
                </c:pt>
                <c:pt idx="1022">
                  <c:v>0.86</c:v>
                </c:pt>
                <c:pt idx="1023">
                  <c:v>0.89</c:v>
                </c:pt>
                <c:pt idx="1024">
                  <c:v>0.6</c:v>
                </c:pt>
                <c:pt idx="1025">
                  <c:v>0.93</c:v>
                </c:pt>
                <c:pt idx="1026">
                  <c:v>0.91</c:v>
                </c:pt>
                <c:pt idx="1027">
                  <c:v>0.88</c:v>
                </c:pt>
                <c:pt idx="1028">
                  <c:v>0.83</c:v>
                </c:pt>
                <c:pt idx="1029">
                  <c:v>0.87</c:v>
                </c:pt>
                <c:pt idx="1030">
                  <c:v>0.82</c:v>
                </c:pt>
                <c:pt idx="1031">
                  <c:v>0.84</c:v>
                </c:pt>
                <c:pt idx="1032">
                  <c:v>0.83</c:v>
                </c:pt>
                <c:pt idx="1033">
                  <c:v>0.75</c:v>
                </c:pt>
                <c:pt idx="1034">
                  <c:v>0.78</c:v>
                </c:pt>
                <c:pt idx="1035">
                  <c:v>0.89</c:v>
                </c:pt>
                <c:pt idx="1036">
                  <c:v>0.82</c:v>
                </c:pt>
                <c:pt idx="1037">
                  <c:v>0.75</c:v>
                </c:pt>
                <c:pt idx="1038">
                  <c:v>0.9</c:v>
                </c:pt>
                <c:pt idx="1039">
                  <c:v>0.86</c:v>
                </c:pt>
                <c:pt idx="1040">
                  <c:v>0.77</c:v>
                </c:pt>
                <c:pt idx="1041">
                  <c:v>0.74</c:v>
                </c:pt>
                <c:pt idx="1042">
                  <c:v>0.87</c:v>
                </c:pt>
                <c:pt idx="1043">
                  <c:v>0.81</c:v>
                </c:pt>
                <c:pt idx="1044">
                  <c:v>0.77</c:v>
                </c:pt>
                <c:pt idx="1045">
                  <c:v>0.76</c:v>
                </c:pt>
                <c:pt idx="1046">
                  <c:v>0.68</c:v>
                </c:pt>
                <c:pt idx="1047">
                  <c:v>0.59</c:v>
                </c:pt>
                <c:pt idx="1048">
                  <c:v>0.63</c:v>
                </c:pt>
                <c:pt idx="1049">
                  <c:v>0.78</c:v>
                </c:pt>
                <c:pt idx="1050">
                  <c:v>0.81</c:v>
                </c:pt>
                <c:pt idx="1051">
                  <c:v>0.75</c:v>
                </c:pt>
                <c:pt idx="1052">
                  <c:v>0.77</c:v>
                </c:pt>
                <c:pt idx="1053">
                  <c:v>0.79</c:v>
                </c:pt>
                <c:pt idx="1054">
                  <c:v>0.78</c:v>
                </c:pt>
                <c:pt idx="1055">
                  <c:v>0.65</c:v>
                </c:pt>
                <c:pt idx="1056">
                  <c:v>0.91</c:v>
                </c:pt>
                <c:pt idx="1057">
                  <c:v>0.75</c:v>
                </c:pt>
                <c:pt idx="1058">
                  <c:v>1.93</c:v>
                </c:pt>
                <c:pt idx="1059">
                  <c:v>1.24</c:v>
                </c:pt>
                <c:pt idx="1060">
                  <c:v>1.19</c:v>
                </c:pt>
                <c:pt idx="1061">
                  <c:v>1.03</c:v>
                </c:pt>
                <c:pt idx="1062">
                  <c:v>1.1200000000000001</c:v>
                </c:pt>
                <c:pt idx="1063">
                  <c:v>0.89</c:v>
                </c:pt>
                <c:pt idx="1064">
                  <c:v>0.86</c:v>
                </c:pt>
                <c:pt idx="1065">
                  <c:v>0.62</c:v>
                </c:pt>
                <c:pt idx="1066">
                  <c:v>0.54</c:v>
                </c:pt>
                <c:pt idx="1067">
                  <c:v>0.57999999999999996</c:v>
                </c:pt>
                <c:pt idx="1068">
                  <c:v>0.62</c:v>
                </c:pt>
                <c:pt idx="1069">
                  <c:v>0.68</c:v>
                </c:pt>
                <c:pt idx="1070">
                  <c:v>0.7</c:v>
                </c:pt>
                <c:pt idx="1071">
                  <c:v>0.77</c:v>
                </c:pt>
                <c:pt idx="1072">
                  <c:v>0.91</c:v>
                </c:pt>
                <c:pt idx="1073">
                  <c:v>0.88</c:v>
                </c:pt>
                <c:pt idx="1074">
                  <c:v>0.97</c:v>
                </c:pt>
                <c:pt idx="1075">
                  <c:v>0.91</c:v>
                </c:pt>
                <c:pt idx="1076">
                  <c:v>0.99</c:v>
                </c:pt>
                <c:pt idx="1077">
                  <c:v>1.01</c:v>
                </c:pt>
                <c:pt idx="1078">
                  <c:v>0.92</c:v>
                </c:pt>
                <c:pt idx="1079">
                  <c:v>1.01</c:v>
                </c:pt>
                <c:pt idx="1080">
                  <c:v>0.99</c:v>
                </c:pt>
                <c:pt idx="1081">
                  <c:v>0.95</c:v>
                </c:pt>
                <c:pt idx="1082">
                  <c:v>0.99</c:v>
                </c:pt>
                <c:pt idx="1083">
                  <c:v>0.98</c:v>
                </c:pt>
                <c:pt idx="1084">
                  <c:v>1.02</c:v>
                </c:pt>
                <c:pt idx="1085">
                  <c:v>0.95</c:v>
                </c:pt>
                <c:pt idx="1086">
                  <c:v>0.81</c:v>
                </c:pt>
                <c:pt idx="1087">
                  <c:v>0.89</c:v>
                </c:pt>
                <c:pt idx="1088">
                  <c:v>0.88</c:v>
                </c:pt>
                <c:pt idx="1089">
                  <c:v>0.93</c:v>
                </c:pt>
                <c:pt idx="1090">
                  <c:v>0.88</c:v>
                </c:pt>
                <c:pt idx="1091">
                  <c:v>0.79</c:v>
                </c:pt>
                <c:pt idx="1092">
                  <c:v>0.76</c:v>
                </c:pt>
                <c:pt idx="1093">
                  <c:v>0.73</c:v>
                </c:pt>
                <c:pt idx="1094">
                  <c:v>1.04</c:v>
                </c:pt>
                <c:pt idx="1095">
                  <c:v>0.81</c:v>
                </c:pt>
                <c:pt idx="1096">
                  <c:v>0.92</c:v>
                </c:pt>
                <c:pt idx="1097">
                  <c:v>0.94</c:v>
                </c:pt>
                <c:pt idx="1098">
                  <c:v>0.97</c:v>
                </c:pt>
                <c:pt idx="1099">
                  <c:v>0.93</c:v>
                </c:pt>
                <c:pt idx="1100">
                  <c:v>0.94</c:v>
                </c:pt>
                <c:pt idx="1101">
                  <c:v>0.93</c:v>
                </c:pt>
                <c:pt idx="1102">
                  <c:v>0.81</c:v>
                </c:pt>
                <c:pt idx="1103">
                  <c:v>0.84</c:v>
                </c:pt>
                <c:pt idx="1104">
                  <c:v>0.93</c:v>
                </c:pt>
                <c:pt idx="1105">
                  <c:v>0.95</c:v>
                </c:pt>
                <c:pt idx="1106">
                  <c:v>1</c:v>
                </c:pt>
                <c:pt idx="1107">
                  <c:v>0.98</c:v>
                </c:pt>
                <c:pt idx="1108">
                  <c:v>0.79</c:v>
                </c:pt>
                <c:pt idx="1109">
                  <c:v>0.89</c:v>
                </c:pt>
                <c:pt idx="1110">
                  <c:v>0.95</c:v>
                </c:pt>
                <c:pt idx="1111">
                  <c:v>0.99</c:v>
                </c:pt>
                <c:pt idx="1112">
                  <c:v>0.89</c:v>
                </c:pt>
                <c:pt idx="1113">
                  <c:v>0.73</c:v>
                </c:pt>
                <c:pt idx="1114">
                  <c:v>0.74</c:v>
                </c:pt>
                <c:pt idx="1115">
                  <c:v>0.83</c:v>
                </c:pt>
                <c:pt idx="1116">
                  <c:v>0.86</c:v>
                </c:pt>
                <c:pt idx="1117">
                  <c:v>0.88</c:v>
                </c:pt>
                <c:pt idx="1118">
                  <c:v>0.77</c:v>
                </c:pt>
                <c:pt idx="1119">
                  <c:v>0.75</c:v>
                </c:pt>
                <c:pt idx="1120">
                  <c:v>0.86</c:v>
                </c:pt>
                <c:pt idx="1121">
                  <c:v>0.93</c:v>
                </c:pt>
                <c:pt idx="1122">
                  <c:v>1.01</c:v>
                </c:pt>
                <c:pt idx="1123">
                  <c:v>0.88</c:v>
                </c:pt>
                <c:pt idx="1124">
                  <c:v>0.92</c:v>
                </c:pt>
                <c:pt idx="1125">
                  <c:v>0.89</c:v>
                </c:pt>
                <c:pt idx="1126">
                  <c:v>0.67</c:v>
                </c:pt>
                <c:pt idx="1127">
                  <c:v>0.98</c:v>
                </c:pt>
                <c:pt idx="1128">
                  <c:v>0.94</c:v>
                </c:pt>
                <c:pt idx="1129">
                  <c:v>1</c:v>
                </c:pt>
                <c:pt idx="1130">
                  <c:v>1.01</c:v>
                </c:pt>
                <c:pt idx="1131">
                  <c:v>0.97</c:v>
                </c:pt>
                <c:pt idx="1132">
                  <c:v>0.99</c:v>
                </c:pt>
                <c:pt idx="1133">
                  <c:v>1.1299999999999999</c:v>
                </c:pt>
                <c:pt idx="1134">
                  <c:v>1.07</c:v>
                </c:pt>
                <c:pt idx="1135">
                  <c:v>0.97</c:v>
                </c:pt>
                <c:pt idx="1136">
                  <c:v>0.95</c:v>
                </c:pt>
                <c:pt idx="1137">
                  <c:v>0.75</c:v>
                </c:pt>
                <c:pt idx="1138">
                  <c:v>0.83</c:v>
                </c:pt>
                <c:pt idx="1139">
                  <c:v>0.85</c:v>
                </c:pt>
                <c:pt idx="1140">
                  <c:v>0.89</c:v>
                </c:pt>
                <c:pt idx="1141">
                  <c:v>0.92</c:v>
                </c:pt>
                <c:pt idx="1142">
                  <c:v>0.63</c:v>
                </c:pt>
                <c:pt idx="1143">
                  <c:v>0.74</c:v>
                </c:pt>
                <c:pt idx="1144">
                  <c:v>0.86</c:v>
                </c:pt>
                <c:pt idx="1145">
                  <c:v>0.79</c:v>
                </c:pt>
                <c:pt idx="1146">
                  <c:v>0.81</c:v>
                </c:pt>
                <c:pt idx="1147">
                  <c:v>0.82</c:v>
                </c:pt>
                <c:pt idx="1148">
                  <c:v>0.8</c:v>
                </c:pt>
                <c:pt idx="1150">
                  <c:v>0.81</c:v>
                </c:pt>
                <c:pt idx="1151">
                  <c:v>0.8</c:v>
                </c:pt>
                <c:pt idx="1152">
                  <c:v>0.84</c:v>
                </c:pt>
                <c:pt idx="1153">
                  <c:v>0.84</c:v>
                </c:pt>
                <c:pt idx="1154">
                  <c:v>0.8</c:v>
                </c:pt>
                <c:pt idx="1155">
                  <c:v>0.85</c:v>
                </c:pt>
                <c:pt idx="1156">
                  <c:v>1.02</c:v>
                </c:pt>
                <c:pt idx="1157">
                  <c:v>1.02</c:v>
                </c:pt>
                <c:pt idx="1158">
                  <c:v>0.95</c:v>
                </c:pt>
                <c:pt idx="1159">
                  <c:v>1.03</c:v>
                </c:pt>
                <c:pt idx="1160">
                  <c:v>0.71</c:v>
                </c:pt>
                <c:pt idx="1161">
                  <c:v>0.83</c:v>
                </c:pt>
                <c:pt idx="1162">
                  <c:v>0.85</c:v>
                </c:pt>
                <c:pt idx="1163">
                  <c:v>0.9</c:v>
                </c:pt>
                <c:pt idx="1164">
                  <c:v>0.75</c:v>
                </c:pt>
                <c:pt idx="1165">
                  <c:v>0.79</c:v>
                </c:pt>
                <c:pt idx="1166">
                  <c:v>0.88</c:v>
                </c:pt>
                <c:pt idx="1167">
                  <c:v>0.94</c:v>
                </c:pt>
                <c:pt idx="1168">
                  <c:v>1.05</c:v>
                </c:pt>
                <c:pt idx="1169">
                  <c:v>0.98</c:v>
                </c:pt>
                <c:pt idx="1170">
                  <c:v>0.99</c:v>
                </c:pt>
                <c:pt idx="1171">
                  <c:v>1.01</c:v>
                </c:pt>
                <c:pt idx="1172">
                  <c:v>1.03</c:v>
                </c:pt>
                <c:pt idx="1173">
                  <c:v>0.98</c:v>
                </c:pt>
                <c:pt idx="1174">
                  <c:v>0.96</c:v>
                </c:pt>
                <c:pt idx="1175">
                  <c:v>1</c:v>
                </c:pt>
                <c:pt idx="1176">
                  <c:v>0.98</c:v>
                </c:pt>
                <c:pt idx="1177">
                  <c:v>0.95</c:v>
                </c:pt>
                <c:pt idx="1178">
                  <c:v>0.86</c:v>
                </c:pt>
                <c:pt idx="1179">
                  <c:v>0.89</c:v>
                </c:pt>
                <c:pt idx="1180">
                  <c:v>0.8</c:v>
                </c:pt>
                <c:pt idx="1181">
                  <c:v>1.27</c:v>
                </c:pt>
                <c:pt idx="1182">
                  <c:v>0.68</c:v>
                </c:pt>
                <c:pt idx="1183">
                  <c:v>0.78</c:v>
                </c:pt>
                <c:pt idx="1184">
                  <c:v>1.1200000000000001</c:v>
                </c:pt>
                <c:pt idx="1185">
                  <c:v>0.77</c:v>
                </c:pt>
                <c:pt idx="1186">
                  <c:v>0.89</c:v>
                </c:pt>
                <c:pt idx="1187">
                  <c:v>0.97</c:v>
                </c:pt>
                <c:pt idx="1188">
                  <c:v>0.44</c:v>
                </c:pt>
                <c:pt idx="1189">
                  <c:v>1.1200000000000001</c:v>
                </c:pt>
                <c:pt idx="1190">
                  <c:v>1.21</c:v>
                </c:pt>
                <c:pt idx="1191">
                  <c:v>1.02</c:v>
                </c:pt>
                <c:pt idx="1192">
                  <c:v>9.6</c:v>
                </c:pt>
                <c:pt idx="1193">
                  <c:v>0.9</c:v>
                </c:pt>
                <c:pt idx="1194">
                  <c:v>0.95</c:v>
                </c:pt>
                <c:pt idx="1195">
                  <c:v>0.91</c:v>
                </c:pt>
                <c:pt idx="1196">
                  <c:v>0.86</c:v>
                </c:pt>
                <c:pt idx="1197">
                  <c:v>0.81</c:v>
                </c:pt>
                <c:pt idx="1198">
                  <c:v>0.79</c:v>
                </c:pt>
                <c:pt idx="1199">
                  <c:v>0.71</c:v>
                </c:pt>
                <c:pt idx="1200">
                  <c:v>0.73</c:v>
                </c:pt>
                <c:pt idx="1201">
                  <c:v>0.76</c:v>
                </c:pt>
                <c:pt idx="1202">
                  <c:v>0.79</c:v>
                </c:pt>
                <c:pt idx="1203">
                  <c:v>0.76</c:v>
                </c:pt>
                <c:pt idx="1204">
                  <c:v>0.75</c:v>
                </c:pt>
                <c:pt idx="1205">
                  <c:v>0.74</c:v>
                </c:pt>
                <c:pt idx="1206">
                  <c:v>0.78</c:v>
                </c:pt>
                <c:pt idx="1207">
                  <c:v>0.78</c:v>
                </c:pt>
                <c:pt idx="1208">
                  <c:v>0.72</c:v>
                </c:pt>
                <c:pt idx="1209">
                  <c:v>0.71</c:v>
                </c:pt>
                <c:pt idx="1210">
                  <c:v>0.71</c:v>
                </c:pt>
                <c:pt idx="1211">
                  <c:v>0.71</c:v>
                </c:pt>
                <c:pt idx="1212">
                  <c:v>0.69</c:v>
                </c:pt>
                <c:pt idx="1213">
                  <c:v>0.81</c:v>
                </c:pt>
                <c:pt idx="1214">
                  <c:v>0.77</c:v>
                </c:pt>
                <c:pt idx="1215">
                  <c:v>0.83</c:v>
                </c:pt>
                <c:pt idx="1216">
                  <c:v>0.67</c:v>
                </c:pt>
                <c:pt idx="1217">
                  <c:v>0.71</c:v>
                </c:pt>
                <c:pt idx="1218">
                  <c:v>0.69</c:v>
                </c:pt>
                <c:pt idx="1219">
                  <c:v>0.75</c:v>
                </c:pt>
                <c:pt idx="1220">
                  <c:v>0.7</c:v>
                </c:pt>
                <c:pt idx="1221">
                  <c:v>0.76</c:v>
                </c:pt>
                <c:pt idx="1222">
                  <c:v>0.77</c:v>
                </c:pt>
                <c:pt idx="1223">
                  <c:v>0.75</c:v>
                </c:pt>
                <c:pt idx="1224">
                  <c:v>0.74</c:v>
                </c:pt>
                <c:pt idx="1225">
                  <c:v>0.72</c:v>
                </c:pt>
                <c:pt idx="1226">
                  <c:v>0.68</c:v>
                </c:pt>
                <c:pt idx="1227">
                  <c:v>0.75</c:v>
                </c:pt>
                <c:pt idx="1228">
                  <c:v>0.77</c:v>
                </c:pt>
                <c:pt idx="1229">
                  <c:v>0.77</c:v>
                </c:pt>
                <c:pt idx="1230">
                  <c:v>0.81</c:v>
                </c:pt>
                <c:pt idx="1231">
                  <c:v>0.82</c:v>
                </c:pt>
                <c:pt idx="1232">
                  <c:v>0.98</c:v>
                </c:pt>
                <c:pt idx="1233">
                  <c:v>0.86</c:v>
                </c:pt>
                <c:pt idx="1234">
                  <c:v>1.01</c:v>
                </c:pt>
                <c:pt idx="1235">
                  <c:v>1.04</c:v>
                </c:pt>
                <c:pt idx="1236">
                  <c:v>0.99</c:v>
                </c:pt>
                <c:pt idx="1237">
                  <c:v>0.71</c:v>
                </c:pt>
                <c:pt idx="1238">
                  <c:v>0.72</c:v>
                </c:pt>
                <c:pt idx="1239">
                  <c:v>0.7</c:v>
                </c:pt>
                <c:pt idx="1240">
                  <c:v>0.69</c:v>
                </c:pt>
                <c:pt idx="1241">
                  <c:v>0.73</c:v>
                </c:pt>
                <c:pt idx="1242">
                  <c:v>0.69</c:v>
                </c:pt>
                <c:pt idx="1243">
                  <c:v>0.68</c:v>
                </c:pt>
                <c:pt idx="1244">
                  <c:v>0.67</c:v>
                </c:pt>
                <c:pt idx="1245">
                  <c:v>0.61</c:v>
                </c:pt>
                <c:pt idx="1246">
                  <c:v>0.68</c:v>
                </c:pt>
                <c:pt idx="1247">
                  <c:v>0.72</c:v>
                </c:pt>
                <c:pt idx="1248">
                  <c:v>0.74</c:v>
                </c:pt>
                <c:pt idx="1249">
                  <c:v>0.7</c:v>
                </c:pt>
                <c:pt idx="1250">
                  <c:v>0.75</c:v>
                </c:pt>
                <c:pt idx="1251">
                  <c:v>0.73</c:v>
                </c:pt>
                <c:pt idx="1252">
                  <c:v>0.76</c:v>
                </c:pt>
                <c:pt idx="1253">
                  <c:v>0.84</c:v>
                </c:pt>
                <c:pt idx="1254">
                  <c:v>0.82</c:v>
                </c:pt>
                <c:pt idx="1255">
                  <c:v>0.81</c:v>
                </c:pt>
                <c:pt idx="1256">
                  <c:v>0.64</c:v>
                </c:pt>
                <c:pt idx="1257">
                  <c:v>0.7</c:v>
                </c:pt>
                <c:pt idx="1258">
                  <c:v>0.74</c:v>
                </c:pt>
                <c:pt idx="1259">
                  <c:v>0.67</c:v>
                </c:pt>
                <c:pt idx="1260">
                  <c:v>0.64</c:v>
                </c:pt>
                <c:pt idx="1261">
                  <c:v>0.7</c:v>
                </c:pt>
                <c:pt idx="1262">
                  <c:v>0.75</c:v>
                </c:pt>
                <c:pt idx="1263">
                  <c:v>0.71</c:v>
                </c:pt>
                <c:pt idx="1264">
                  <c:v>0.73</c:v>
                </c:pt>
                <c:pt idx="1265">
                  <c:v>0.76</c:v>
                </c:pt>
                <c:pt idx="1266">
                  <c:v>0.73</c:v>
                </c:pt>
                <c:pt idx="1267">
                  <c:v>0.67</c:v>
                </c:pt>
                <c:pt idx="1268">
                  <c:v>0.72</c:v>
                </c:pt>
                <c:pt idx="1269">
                  <c:v>0.81</c:v>
                </c:pt>
                <c:pt idx="1270">
                  <c:v>0.88</c:v>
                </c:pt>
                <c:pt idx="1271">
                  <c:v>0.8</c:v>
                </c:pt>
                <c:pt idx="1272">
                  <c:v>0.73</c:v>
                </c:pt>
                <c:pt idx="1273">
                  <c:v>0.75</c:v>
                </c:pt>
                <c:pt idx="1274">
                  <c:v>0.68</c:v>
                </c:pt>
                <c:pt idx="1275">
                  <c:v>0.71</c:v>
                </c:pt>
                <c:pt idx="1276">
                  <c:v>0.65</c:v>
                </c:pt>
                <c:pt idx="1277">
                  <c:v>0.73</c:v>
                </c:pt>
                <c:pt idx="1278">
                  <c:v>0.75</c:v>
                </c:pt>
                <c:pt idx="1279">
                  <c:v>0.77</c:v>
                </c:pt>
                <c:pt idx="1280">
                  <c:v>0.75</c:v>
                </c:pt>
                <c:pt idx="1281">
                  <c:v>0.72</c:v>
                </c:pt>
                <c:pt idx="1282">
                  <c:v>0.81</c:v>
                </c:pt>
                <c:pt idx="1283">
                  <c:v>0.56999999999999995</c:v>
                </c:pt>
                <c:pt idx="1284">
                  <c:v>0.59</c:v>
                </c:pt>
                <c:pt idx="1285">
                  <c:v>0.56999999999999995</c:v>
                </c:pt>
                <c:pt idx="1286">
                  <c:v>0.7</c:v>
                </c:pt>
                <c:pt idx="1287">
                  <c:v>0.73</c:v>
                </c:pt>
                <c:pt idx="1288">
                  <c:v>0.72</c:v>
                </c:pt>
                <c:pt idx="1289">
                  <c:v>0.85</c:v>
                </c:pt>
                <c:pt idx="1290">
                  <c:v>0.88</c:v>
                </c:pt>
                <c:pt idx="1291">
                  <c:v>0.87</c:v>
                </c:pt>
                <c:pt idx="1292">
                  <c:v>0.87</c:v>
                </c:pt>
                <c:pt idx="1293">
                  <c:v>0.84</c:v>
                </c:pt>
                <c:pt idx="1294">
                  <c:v>0.82</c:v>
                </c:pt>
                <c:pt idx="1295">
                  <c:v>0.62</c:v>
                </c:pt>
                <c:pt idx="1296">
                  <c:v>0.66</c:v>
                </c:pt>
                <c:pt idx="1297">
                  <c:v>0.56999999999999995</c:v>
                </c:pt>
                <c:pt idx="1298">
                  <c:v>0.89</c:v>
                </c:pt>
                <c:pt idx="1299">
                  <c:v>0.79</c:v>
                </c:pt>
                <c:pt idx="1300">
                  <c:v>0.78</c:v>
                </c:pt>
                <c:pt idx="1301">
                  <c:v>0.72</c:v>
                </c:pt>
                <c:pt idx="1302">
                  <c:v>0.64</c:v>
                </c:pt>
                <c:pt idx="1303">
                  <c:v>0.61</c:v>
                </c:pt>
                <c:pt idx="1304">
                  <c:v>0.6</c:v>
                </c:pt>
                <c:pt idx="1305">
                  <c:v>0.61</c:v>
                </c:pt>
                <c:pt idx="1306">
                  <c:v>0.65</c:v>
                </c:pt>
                <c:pt idx="1307">
                  <c:v>0.59</c:v>
                </c:pt>
                <c:pt idx="1308">
                  <c:v>0.6</c:v>
                </c:pt>
                <c:pt idx="1309">
                  <c:v>0.68</c:v>
                </c:pt>
                <c:pt idx="1310">
                  <c:v>0.74</c:v>
                </c:pt>
                <c:pt idx="1311">
                  <c:v>0.78</c:v>
                </c:pt>
                <c:pt idx="1312">
                  <c:v>0.8</c:v>
                </c:pt>
                <c:pt idx="1313">
                  <c:v>0.7</c:v>
                </c:pt>
                <c:pt idx="1314">
                  <c:v>0.74</c:v>
                </c:pt>
                <c:pt idx="1315">
                  <c:v>0.91</c:v>
                </c:pt>
                <c:pt idx="1316">
                  <c:v>0.88</c:v>
                </c:pt>
                <c:pt idx="1317">
                  <c:v>0.85</c:v>
                </c:pt>
                <c:pt idx="1318">
                  <c:v>0.65</c:v>
                </c:pt>
                <c:pt idx="1319">
                  <c:v>0.66</c:v>
                </c:pt>
                <c:pt idx="1320">
                  <c:v>0.62</c:v>
                </c:pt>
                <c:pt idx="1321">
                  <c:v>0.64</c:v>
                </c:pt>
                <c:pt idx="1322">
                  <c:v>0.62</c:v>
                </c:pt>
                <c:pt idx="1323">
                  <c:v>0.61</c:v>
                </c:pt>
                <c:pt idx="1324">
                  <c:v>0.67</c:v>
                </c:pt>
                <c:pt idx="1325">
                  <c:v>0.79</c:v>
                </c:pt>
                <c:pt idx="1326">
                  <c:v>0.67</c:v>
                </c:pt>
                <c:pt idx="1327">
                  <c:v>0.61</c:v>
                </c:pt>
                <c:pt idx="1328">
                  <c:v>0.67</c:v>
                </c:pt>
                <c:pt idx="1329">
                  <c:v>0.79</c:v>
                </c:pt>
                <c:pt idx="1330">
                  <c:v>0.7</c:v>
                </c:pt>
                <c:pt idx="1331">
                  <c:v>0.62</c:v>
                </c:pt>
                <c:pt idx="1332">
                  <c:v>0.64</c:v>
                </c:pt>
                <c:pt idx="1333">
                  <c:v>0.73</c:v>
                </c:pt>
                <c:pt idx="1334">
                  <c:v>0.7</c:v>
                </c:pt>
                <c:pt idx="1335">
                  <c:v>0.75</c:v>
                </c:pt>
                <c:pt idx="1336">
                  <c:v>0.74</c:v>
                </c:pt>
                <c:pt idx="1337">
                  <c:v>0.68</c:v>
                </c:pt>
                <c:pt idx="1338">
                  <c:v>0.72</c:v>
                </c:pt>
                <c:pt idx="1339">
                  <c:v>0.64</c:v>
                </c:pt>
                <c:pt idx="1340">
                  <c:v>0.66</c:v>
                </c:pt>
                <c:pt idx="1341">
                  <c:v>0.68</c:v>
                </c:pt>
                <c:pt idx="1342">
                  <c:v>0.66</c:v>
                </c:pt>
                <c:pt idx="1343">
                  <c:v>0.69</c:v>
                </c:pt>
                <c:pt idx="1344">
                  <c:v>0.72</c:v>
                </c:pt>
                <c:pt idx="1345">
                  <c:v>0.74</c:v>
                </c:pt>
                <c:pt idx="1346">
                  <c:v>0.75</c:v>
                </c:pt>
                <c:pt idx="1347">
                  <c:v>0.73</c:v>
                </c:pt>
                <c:pt idx="1348">
                  <c:v>0.67</c:v>
                </c:pt>
                <c:pt idx="1349">
                  <c:v>0.66</c:v>
                </c:pt>
                <c:pt idx="1350">
                  <c:v>0.63</c:v>
                </c:pt>
                <c:pt idx="1351">
                  <c:v>0.7</c:v>
                </c:pt>
                <c:pt idx="1352">
                  <c:v>0.63</c:v>
                </c:pt>
                <c:pt idx="1353">
                  <c:v>0.71</c:v>
                </c:pt>
                <c:pt idx="1354">
                  <c:v>0.71</c:v>
                </c:pt>
                <c:pt idx="1355">
                  <c:v>0.72</c:v>
                </c:pt>
                <c:pt idx="1356">
                  <c:v>0.73</c:v>
                </c:pt>
                <c:pt idx="1357">
                  <c:v>0.71</c:v>
                </c:pt>
                <c:pt idx="1358">
                  <c:v>0.82</c:v>
                </c:pt>
                <c:pt idx="1359">
                  <c:v>0.8</c:v>
                </c:pt>
                <c:pt idx="1360">
                  <c:v>0.81</c:v>
                </c:pt>
                <c:pt idx="1361">
                  <c:v>0.82</c:v>
                </c:pt>
                <c:pt idx="1362">
                  <c:v>0.84</c:v>
                </c:pt>
                <c:pt idx="1363">
                  <c:v>0.75</c:v>
                </c:pt>
                <c:pt idx="1364">
                  <c:v>0.73</c:v>
                </c:pt>
                <c:pt idx="1365">
                  <c:v>0.74</c:v>
                </c:pt>
                <c:pt idx="1366">
                  <c:v>0.72</c:v>
                </c:pt>
                <c:pt idx="1367">
                  <c:v>0.76</c:v>
                </c:pt>
                <c:pt idx="1368">
                  <c:v>0.75</c:v>
                </c:pt>
                <c:pt idx="1369">
                  <c:v>0.73</c:v>
                </c:pt>
                <c:pt idx="1370">
                  <c:v>0.76</c:v>
                </c:pt>
                <c:pt idx="1371">
                  <c:v>0.79</c:v>
                </c:pt>
                <c:pt idx="1372">
                  <c:v>0.77</c:v>
                </c:pt>
                <c:pt idx="1373">
                  <c:v>0.73</c:v>
                </c:pt>
                <c:pt idx="1374">
                  <c:v>0.75</c:v>
                </c:pt>
                <c:pt idx="1375">
                  <c:v>0.72</c:v>
                </c:pt>
                <c:pt idx="1376">
                  <c:v>0.75</c:v>
                </c:pt>
                <c:pt idx="1377">
                  <c:v>0.76</c:v>
                </c:pt>
                <c:pt idx="1378">
                  <c:v>0.74</c:v>
                </c:pt>
                <c:pt idx="1379">
                  <c:v>0.71</c:v>
                </c:pt>
                <c:pt idx="1380">
                  <c:v>0.7</c:v>
                </c:pt>
                <c:pt idx="1381">
                  <c:v>0.71</c:v>
                </c:pt>
                <c:pt idx="1382">
                  <c:v>0.69</c:v>
                </c:pt>
                <c:pt idx="1383">
                  <c:v>0.89</c:v>
                </c:pt>
                <c:pt idx="1384">
                  <c:v>0.88</c:v>
                </c:pt>
                <c:pt idx="1385">
                  <c:v>0.88</c:v>
                </c:pt>
                <c:pt idx="1386">
                  <c:v>0.87</c:v>
                </c:pt>
                <c:pt idx="1387">
                  <c:v>0.77</c:v>
                </c:pt>
                <c:pt idx="1388">
                  <c:v>0.76</c:v>
                </c:pt>
                <c:pt idx="1389">
                  <c:v>0.71</c:v>
                </c:pt>
                <c:pt idx="1390">
                  <c:v>0.7</c:v>
                </c:pt>
                <c:pt idx="1391">
                  <c:v>0.61</c:v>
                </c:pt>
                <c:pt idx="1392">
                  <c:v>0.6</c:v>
                </c:pt>
                <c:pt idx="1393">
                  <c:v>0.62</c:v>
                </c:pt>
                <c:pt idx="1394">
                  <c:v>0.61</c:v>
                </c:pt>
                <c:pt idx="1395">
                  <c:v>0.62</c:v>
                </c:pt>
                <c:pt idx="1396">
                  <c:v>0.61</c:v>
                </c:pt>
                <c:pt idx="1397">
                  <c:v>0.68</c:v>
                </c:pt>
                <c:pt idx="1398">
                  <c:v>0.7</c:v>
                </c:pt>
                <c:pt idx="1399">
                  <c:v>0.73</c:v>
                </c:pt>
                <c:pt idx="1400">
                  <c:v>0.71</c:v>
                </c:pt>
                <c:pt idx="1401">
                  <c:v>0.73</c:v>
                </c:pt>
                <c:pt idx="1402">
                  <c:v>0.72</c:v>
                </c:pt>
                <c:pt idx="1403">
                  <c:v>0.79</c:v>
                </c:pt>
                <c:pt idx="1404">
                  <c:v>0.77</c:v>
                </c:pt>
                <c:pt idx="1405">
                  <c:v>0.81</c:v>
                </c:pt>
                <c:pt idx="1406">
                  <c:v>0.86</c:v>
                </c:pt>
                <c:pt idx="1407">
                  <c:v>0.87</c:v>
                </c:pt>
                <c:pt idx="1408">
                  <c:v>0.84</c:v>
                </c:pt>
                <c:pt idx="1409">
                  <c:v>0.73</c:v>
                </c:pt>
                <c:pt idx="1410">
                  <c:v>0.75</c:v>
                </c:pt>
                <c:pt idx="1411">
                  <c:v>0.69</c:v>
                </c:pt>
                <c:pt idx="1412">
                  <c:v>0.66</c:v>
                </c:pt>
                <c:pt idx="1413">
                  <c:v>0.69</c:v>
                </c:pt>
                <c:pt idx="1414">
                  <c:v>0.71</c:v>
                </c:pt>
                <c:pt idx="1415">
                  <c:v>0.73</c:v>
                </c:pt>
                <c:pt idx="1416">
                  <c:v>0.7</c:v>
                </c:pt>
                <c:pt idx="1417">
                  <c:v>0.74</c:v>
                </c:pt>
                <c:pt idx="1418">
                  <c:v>0.62</c:v>
                </c:pt>
                <c:pt idx="1419">
                  <c:v>0.59</c:v>
                </c:pt>
                <c:pt idx="1420">
                  <c:v>0.69</c:v>
                </c:pt>
                <c:pt idx="1421">
                  <c:v>0.72</c:v>
                </c:pt>
                <c:pt idx="1422">
                  <c:v>0.68</c:v>
                </c:pt>
                <c:pt idx="1423">
                  <c:v>0.57999999999999996</c:v>
                </c:pt>
                <c:pt idx="1424">
                  <c:v>0.66</c:v>
                </c:pt>
                <c:pt idx="1425">
                  <c:v>0.6</c:v>
                </c:pt>
                <c:pt idx="1426">
                  <c:v>0.61</c:v>
                </c:pt>
                <c:pt idx="1427">
                  <c:v>0.64</c:v>
                </c:pt>
                <c:pt idx="1428">
                  <c:v>0.7</c:v>
                </c:pt>
                <c:pt idx="1429">
                  <c:v>0.72</c:v>
                </c:pt>
                <c:pt idx="1430">
                  <c:v>0.64</c:v>
                </c:pt>
                <c:pt idx="1431">
                  <c:v>0.63</c:v>
                </c:pt>
                <c:pt idx="1432">
                  <c:v>0.85</c:v>
                </c:pt>
                <c:pt idx="1433">
                  <c:v>0.69</c:v>
                </c:pt>
                <c:pt idx="1434">
                  <c:v>0.64</c:v>
                </c:pt>
                <c:pt idx="1435">
                  <c:v>0.61</c:v>
                </c:pt>
                <c:pt idx="1436">
                  <c:v>0.64</c:v>
                </c:pt>
                <c:pt idx="1437">
                  <c:v>0.62</c:v>
                </c:pt>
                <c:pt idx="1438">
                  <c:v>0.6</c:v>
                </c:pt>
                <c:pt idx="1439">
                  <c:v>0.56000000000000005</c:v>
                </c:pt>
                <c:pt idx="1440">
                  <c:v>0.57999999999999996</c:v>
                </c:pt>
                <c:pt idx="1441">
                  <c:v>0.6</c:v>
                </c:pt>
                <c:pt idx="1442">
                  <c:v>0.6</c:v>
                </c:pt>
                <c:pt idx="1443">
                  <c:v>0.64</c:v>
                </c:pt>
                <c:pt idx="1444">
                  <c:v>0.65</c:v>
                </c:pt>
                <c:pt idx="1445">
                  <c:v>0.85</c:v>
                </c:pt>
                <c:pt idx="1446">
                  <c:v>0.87</c:v>
                </c:pt>
                <c:pt idx="1447">
                  <c:v>0.66</c:v>
                </c:pt>
                <c:pt idx="1448">
                  <c:v>0.71</c:v>
                </c:pt>
                <c:pt idx="1449">
                  <c:v>0.63</c:v>
                </c:pt>
                <c:pt idx="1450">
                  <c:v>0.59</c:v>
                </c:pt>
                <c:pt idx="1451">
                  <c:v>0.62</c:v>
                </c:pt>
                <c:pt idx="1452">
                  <c:v>0.69</c:v>
                </c:pt>
                <c:pt idx="1453">
                  <c:v>0.71</c:v>
                </c:pt>
                <c:pt idx="1454">
                  <c:v>0.6</c:v>
                </c:pt>
                <c:pt idx="1455">
                  <c:v>0.73</c:v>
                </c:pt>
                <c:pt idx="1456">
                  <c:v>0.78</c:v>
                </c:pt>
                <c:pt idx="1457">
                  <c:v>0.69</c:v>
                </c:pt>
                <c:pt idx="1458">
                  <c:v>0.72</c:v>
                </c:pt>
                <c:pt idx="1459">
                  <c:v>0.67</c:v>
                </c:pt>
                <c:pt idx="1460">
                  <c:v>7</c:v>
                </c:pt>
                <c:pt idx="1461">
                  <c:v>0.69</c:v>
                </c:pt>
                <c:pt idx="1462">
                  <c:v>0.7</c:v>
                </c:pt>
                <c:pt idx="1463">
                  <c:v>0.81</c:v>
                </c:pt>
                <c:pt idx="1464">
                  <c:v>0.8</c:v>
                </c:pt>
                <c:pt idx="1465">
                  <c:v>0.96</c:v>
                </c:pt>
                <c:pt idx="1466">
                  <c:v>0.93</c:v>
                </c:pt>
                <c:pt idx="1467">
                  <c:v>0.91</c:v>
                </c:pt>
                <c:pt idx="1468">
                  <c:v>0.9</c:v>
                </c:pt>
                <c:pt idx="1469">
                  <c:v>0.92</c:v>
                </c:pt>
                <c:pt idx="1470">
                  <c:v>0.59</c:v>
                </c:pt>
                <c:pt idx="1471">
                  <c:v>0.64</c:v>
                </c:pt>
                <c:pt idx="1472">
                  <c:v>0.66</c:v>
                </c:pt>
                <c:pt idx="1473">
                  <c:v>0.69</c:v>
                </c:pt>
                <c:pt idx="1474">
                  <c:v>0.65</c:v>
                </c:pt>
                <c:pt idx="1475">
                  <c:v>0.56000000000000005</c:v>
                </c:pt>
                <c:pt idx="1476">
                  <c:v>0.59</c:v>
                </c:pt>
                <c:pt idx="1477">
                  <c:v>0.64</c:v>
                </c:pt>
                <c:pt idx="1478">
                  <c:v>0.64</c:v>
                </c:pt>
                <c:pt idx="1479">
                  <c:v>0.65</c:v>
                </c:pt>
                <c:pt idx="1480">
                  <c:v>0.67</c:v>
                </c:pt>
                <c:pt idx="1481">
                  <c:v>0.69</c:v>
                </c:pt>
                <c:pt idx="1482">
                  <c:v>0.66</c:v>
                </c:pt>
                <c:pt idx="1483">
                  <c:v>0.63</c:v>
                </c:pt>
                <c:pt idx="1484">
                  <c:v>0.65</c:v>
                </c:pt>
                <c:pt idx="1485">
                  <c:v>0.64</c:v>
                </c:pt>
                <c:pt idx="1486">
                  <c:v>0.65</c:v>
                </c:pt>
                <c:pt idx="1487">
                  <c:v>0.65</c:v>
                </c:pt>
                <c:pt idx="1488">
                  <c:v>0.61</c:v>
                </c:pt>
                <c:pt idx="1489">
                  <c:v>0.56999999999999995</c:v>
                </c:pt>
                <c:pt idx="1490">
                  <c:v>0.67</c:v>
                </c:pt>
                <c:pt idx="1491">
                  <c:v>0.66</c:v>
                </c:pt>
                <c:pt idx="1492">
                  <c:v>0.64</c:v>
                </c:pt>
                <c:pt idx="1493">
                  <c:v>0.73</c:v>
                </c:pt>
                <c:pt idx="1494">
                  <c:v>0.66</c:v>
                </c:pt>
                <c:pt idx="1495">
                  <c:v>0.57999999999999996</c:v>
                </c:pt>
                <c:pt idx="1496">
                  <c:v>0.76</c:v>
                </c:pt>
                <c:pt idx="1497">
                  <c:v>0.77</c:v>
                </c:pt>
                <c:pt idx="1498">
                  <c:v>0.71</c:v>
                </c:pt>
                <c:pt idx="1499">
                  <c:v>0.64</c:v>
                </c:pt>
                <c:pt idx="1500">
                  <c:v>0.69</c:v>
                </c:pt>
                <c:pt idx="1501">
                  <c:v>0.67</c:v>
                </c:pt>
                <c:pt idx="1502">
                  <c:v>0.65</c:v>
                </c:pt>
                <c:pt idx="1503">
                  <c:v>0.62</c:v>
                </c:pt>
                <c:pt idx="1504">
                  <c:v>0.62</c:v>
                </c:pt>
                <c:pt idx="1505">
                  <c:v>0.64</c:v>
                </c:pt>
                <c:pt idx="1506">
                  <c:v>0.6</c:v>
                </c:pt>
                <c:pt idx="1507">
                  <c:v>0.68</c:v>
                </c:pt>
                <c:pt idx="1508">
                  <c:v>0.64</c:v>
                </c:pt>
                <c:pt idx="1509">
                  <c:v>0.62</c:v>
                </c:pt>
                <c:pt idx="1510">
                  <c:v>0.64</c:v>
                </c:pt>
                <c:pt idx="1511">
                  <c:v>0.7</c:v>
                </c:pt>
                <c:pt idx="1512">
                  <c:v>0.68</c:v>
                </c:pt>
                <c:pt idx="1513">
                  <c:v>0.5</c:v>
                </c:pt>
                <c:pt idx="1514">
                  <c:v>0.71</c:v>
                </c:pt>
                <c:pt idx="1515">
                  <c:v>0.7</c:v>
                </c:pt>
                <c:pt idx="1516">
                  <c:v>0.69</c:v>
                </c:pt>
                <c:pt idx="1517">
                  <c:v>0.68</c:v>
                </c:pt>
                <c:pt idx="1518">
                  <c:v>0.7</c:v>
                </c:pt>
                <c:pt idx="1519">
                  <c:v>0.67</c:v>
                </c:pt>
                <c:pt idx="1520">
                  <c:v>0.55000000000000004</c:v>
                </c:pt>
                <c:pt idx="1521">
                  <c:v>0.56000000000000005</c:v>
                </c:pt>
                <c:pt idx="1522">
                  <c:v>0.66</c:v>
                </c:pt>
                <c:pt idx="1523">
                  <c:v>0.65</c:v>
                </c:pt>
                <c:pt idx="1524">
                  <c:v>0.87</c:v>
                </c:pt>
                <c:pt idx="1525">
                  <c:v>0.87</c:v>
                </c:pt>
                <c:pt idx="1526">
                  <c:v>0.68</c:v>
                </c:pt>
                <c:pt idx="1527">
                  <c:v>0.71</c:v>
                </c:pt>
                <c:pt idx="1528">
                  <c:v>0.7</c:v>
                </c:pt>
                <c:pt idx="1529">
                  <c:v>0.6</c:v>
                </c:pt>
                <c:pt idx="1530">
                  <c:v>0.62</c:v>
                </c:pt>
                <c:pt idx="1531">
                  <c:v>0.63</c:v>
                </c:pt>
                <c:pt idx="1532">
                  <c:v>0.66</c:v>
                </c:pt>
                <c:pt idx="1533">
                  <c:v>0.73</c:v>
                </c:pt>
                <c:pt idx="1534">
                  <c:v>0.64</c:v>
                </c:pt>
                <c:pt idx="1535">
                  <c:v>0.66</c:v>
                </c:pt>
                <c:pt idx="1536">
                  <c:v>0.69</c:v>
                </c:pt>
                <c:pt idx="1537">
                  <c:v>0.63</c:v>
                </c:pt>
                <c:pt idx="1538">
                  <c:v>0.85</c:v>
                </c:pt>
                <c:pt idx="1539">
                  <c:v>0.88</c:v>
                </c:pt>
                <c:pt idx="1540">
                  <c:v>0.97</c:v>
                </c:pt>
                <c:pt idx="1541">
                  <c:v>0.85</c:v>
                </c:pt>
                <c:pt idx="1542">
                  <c:v>1.46</c:v>
                </c:pt>
                <c:pt idx="1543">
                  <c:v>1.3</c:v>
                </c:pt>
                <c:pt idx="1544">
                  <c:v>0.99</c:v>
                </c:pt>
                <c:pt idx="1545">
                  <c:v>0.96</c:v>
                </c:pt>
                <c:pt idx="1546">
                  <c:v>1.03</c:v>
                </c:pt>
                <c:pt idx="1547">
                  <c:v>0.85</c:v>
                </c:pt>
                <c:pt idx="1548">
                  <c:v>0.8</c:v>
                </c:pt>
                <c:pt idx="1549">
                  <c:v>0.88</c:v>
                </c:pt>
                <c:pt idx="1550">
                  <c:v>1</c:v>
                </c:pt>
                <c:pt idx="1551">
                  <c:v>1.02</c:v>
                </c:pt>
                <c:pt idx="1552">
                  <c:v>0.91</c:v>
                </c:pt>
                <c:pt idx="1553">
                  <c:v>0.87</c:v>
                </c:pt>
                <c:pt idx="1554">
                  <c:v>0.93</c:v>
                </c:pt>
                <c:pt idx="1555">
                  <c:v>0.98</c:v>
                </c:pt>
                <c:pt idx="1556">
                  <c:v>0.84</c:v>
                </c:pt>
                <c:pt idx="1557">
                  <c:v>0.79</c:v>
                </c:pt>
                <c:pt idx="1558">
                  <c:v>0.81</c:v>
                </c:pt>
                <c:pt idx="1559">
                  <c:v>0.9</c:v>
                </c:pt>
                <c:pt idx="1560">
                  <c:v>0.94</c:v>
                </c:pt>
                <c:pt idx="1561">
                  <c:v>0.9</c:v>
                </c:pt>
                <c:pt idx="1562">
                  <c:v>0.88</c:v>
                </c:pt>
                <c:pt idx="1563">
                  <c:v>0.91</c:v>
                </c:pt>
                <c:pt idx="1564">
                  <c:v>0.93</c:v>
                </c:pt>
                <c:pt idx="1565">
                  <c:v>0.9</c:v>
                </c:pt>
                <c:pt idx="1566">
                  <c:v>0.84</c:v>
                </c:pt>
                <c:pt idx="1567">
                  <c:v>0.82</c:v>
                </c:pt>
                <c:pt idx="1568">
                  <c:v>0.8</c:v>
                </c:pt>
                <c:pt idx="1569">
                  <c:v>0.83</c:v>
                </c:pt>
                <c:pt idx="1570">
                  <c:v>0.81</c:v>
                </c:pt>
                <c:pt idx="1571">
                  <c:v>0.79</c:v>
                </c:pt>
                <c:pt idx="1572">
                  <c:v>0.83</c:v>
                </c:pt>
                <c:pt idx="1573">
                  <c:v>0.88</c:v>
                </c:pt>
                <c:pt idx="1574">
                  <c:v>1.04</c:v>
                </c:pt>
                <c:pt idx="1575">
                  <c:v>1</c:v>
                </c:pt>
                <c:pt idx="1576">
                  <c:v>1.07</c:v>
                </c:pt>
                <c:pt idx="1577">
                  <c:v>0.94</c:v>
                </c:pt>
                <c:pt idx="1578">
                  <c:v>0.94</c:v>
                </c:pt>
                <c:pt idx="1579">
                  <c:v>0.76</c:v>
                </c:pt>
                <c:pt idx="1580">
                  <c:v>0.72</c:v>
                </c:pt>
                <c:pt idx="1581">
                  <c:v>0.76</c:v>
                </c:pt>
                <c:pt idx="1582">
                  <c:v>0.59</c:v>
                </c:pt>
                <c:pt idx="1583">
                  <c:v>0.71</c:v>
                </c:pt>
                <c:pt idx="1584">
                  <c:v>0.76</c:v>
                </c:pt>
                <c:pt idx="1585">
                  <c:v>0.69</c:v>
                </c:pt>
                <c:pt idx="1586">
                  <c:v>0.73</c:v>
                </c:pt>
                <c:pt idx="1587">
                  <c:v>0.75</c:v>
                </c:pt>
                <c:pt idx="1588">
                  <c:v>0.72</c:v>
                </c:pt>
                <c:pt idx="1589">
                  <c:v>0.82</c:v>
                </c:pt>
                <c:pt idx="1590">
                  <c:v>0.71</c:v>
                </c:pt>
                <c:pt idx="1591">
                  <c:v>0.7</c:v>
                </c:pt>
                <c:pt idx="1592">
                  <c:v>0.63</c:v>
                </c:pt>
                <c:pt idx="1593">
                  <c:v>0.71</c:v>
                </c:pt>
                <c:pt idx="1594">
                  <c:v>0.7</c:v>
                </c:pt>
                <c:pt idx="1595">
                  <c:v>0.63</c:v>
                </c:pt>
                <c:pt idx="1596">
                  <c:v>0.64</c:v>
                </c:pt>
                <c:pt idx="1597">
                  <c:v>0.64</c:v>
                </c:pt>
                <c:pt idx="1598">
                  <c:v>0.78</c:v>
                </c:pt>
                <c:pt idx="1599">
                  <c:v>0.8</c:v>
                </c:pt>
                <c:pt idx="1600">
                  <c:v>0.81</c:v>
                </c:pt>
                <c:pt idx="1601">
                  <c:v>0.7</c:v>
                </c:pt>
                <c:pt idx="1602">
                  <c:v>0.69</c:v>
                </c:pt>
                <c:pt idx="1603">
                  <c:v>0.65</c:v>
                </c:pt>
                <c:pt idx="1604">
                  <c:v>0.62</c:v>
                </c:pt>
                <c:pt idx="1605">
                  <c:v>0.68</c:v>
                </c:pt>
                <c:pt idx="1606">
                  <c:v>0.66</c:v>
                </c:pt>
                <c:pt idx="1607">
                  <c:v>0.7</c:v>
                </c:pt>
                <c:pt idx="1608">
                  <c:v>0.75</c:v>
                </c:pt>
                <c:pt idx="1609">
                  <c:v>0.72</c:v>
                </c:pt>
                <c:pt idx="1610">
                  <c:v>0.73</c:v>
                </c:pt>
                <c:pt idx="1611">
                  <c:v>0.71</c:v>
                </c:pt>
                <c:pt idx="1612">
                  <c:v>0.71</c:v>
                </c:pt>
                <c:pt idx="1613">
                  <c:v>0.78</c:v>
                </c:pt>
                <c:pt idx="1614">
                  <c:v>0.61</c:v>
                </c:pt>
                <c:pt idx="1615">
                  <c:v>0.76</c:v>
                </c:pt>
                <c:pt idx="1616">
                  <c:v>0.63</c:v>
                </c:pt>
                <c:pt idx="1617">
                  <c:v>0.52</c:v>
                </c:pt>
                <c:pt idx="1618">
                  <c:v>0.6</c:v>
                </c:pt>
                <c:pt idx="1619">
                  <c:v>0.63</c:v>
                </c:pt>
                <c:pt idx="1620">
                  <c:v>0.74</c:v>
                </c:pt>
                <c:pt idx="1621">
                  <c:v>0.64</c:v>
                </c:pt>
                <c:pt idx="1622">
                  <c:v>0.67</c:v>
                </c:pt>
                <c:pt idx="1623">
                  <c:v>0.74</c:v>
                </c:pt>
                <c:pt idx="1624">
                  <c:v>0.85</c:v>
                </c:pt>
                <c:pt idx="1625">
                  <c:v>0.77</c:v>
                </c:pt>
                <c:pt idx="1626">
                  <c:v>0.72</c:v>
                </c:pt>
                <c:pt idx="1627">
                  <c:v>0.65</c:v>
                </c:pt>
                <c:pt idx="1628">
                  <c:v>0.69</c:v>
                </c:pt>
                <c:pt idx="1629">
                  <c:v>0.57999999999999996</c:v>
                </c:pt>
                <c:pt idx="1630">
                  <c:v>0.57999999999999996</c:v>
                </c:pt>
                <c:pt idx="1631">
                  <c:v>0.6</c:v>
                </c:pt>
                <c:pt idx="1632">
                  <c:v>0.59</c:v>
                </c:pt>
                <c:pt idx="1633">
                  <c:v>0.54</c:v>
                </c:pt>
                <c:pt idx="1634">
                  <c:v>0.63</c:v>
                </c:pt>
                <c:pt idx="1635">
                  <c:v>0.68</c:v>
                </c:pt>
                <c:pt idx="1636">
                  <c:v>0.47</c:v>
                </c:pt>
                <c:pt idx="1637">
                  <c:v>0.5</c:v>
                </c:pt>
                <c:pt idx="1638">
                  <c:v>0.75</c:v>
                </c:pt>
                <c:pt idx="1639">
                  <c:v>1.36</c:v>
                </c:pt>
                <c:pt idx="1640">
                  <c:v>0.82</c:v>
                </c:pt>
                <c:pt idx="1641">
                  <c:v>0.87</c:v>
                </c:pt>
                <c:pt idx="1642">
                  <c:v>0.84</c:v>
                </c:pt>
                <c:pt idx="1643">
                  <c:v>0.79</c:v>
                </c:pt>
                <c:pt idx="1644">
                  <c:v>0.8</c:v>
                </c:pt>
                <c:pt idx="1645">
                  <c:v>0.86</c:v>
                </c:pt>
                <c:pt idx="1646">
                  <c:v>0.77</c:v>
                </c:pt>
                <c:pt idx="1647">
                  <c:v>0.73</c:v>
                </c:pt>
                <c:pt idx="1648">
                  <c:v>0.74</c:v>
                </c:pt>
                <c:pt idx="1649">
                  <c:v>0.62</c:v>
                </c:pt>
                <c:pt idx="1650">
                  <c:v>0.64</c:v>
                </c:pt>
                <c:pt idx="1651">
                  <c:v>0.54</c:v>
                </c:pt>
                <c:pt idx="1652">
                  <c:v>0.55000000000000004</c:v>
                </c:pt>
                <c:pt idx="1653">
                  <c:v>0.56999999999999995</c:v>
                </c:pt>
                <c:pt idx="1654">
                  <c:v>0.6</c:v>
                </c:pt>
                <c:pt idx="1655">
                  <c:v>0.61</c:v>
                </c:pt>
                <c:pt idx="1656">
                  <c:v>0.66</c:v>
                </c:pt>
                <c:pt idx="1657">
                  <c:v>0.68</c:v>
                </c:pt>
                <c:pt idx="1658">
                  <c:v>0.69</c:v>
                </c:pt>
                <c:pt idx="1659">
                  <c:v>0.69</c:v>
                </c:pt>
                <c:pt idx="1660">
                  <c:v>0.68</c:v>
                </c:pt>
                <c:pt idx="1661">
                  <c:v>0.66</c:v>
                </c:pt>
                <c:pt idx="1662">
                  <c:v>0.64</c:v>
                </c:pt>
                <c:pt idx="1663">
                  <c:v>0.74</c:v>
                </c:pt>
                <c:pt idx="1664">
                  <c:v>0.71</c:v>
                </c:pt>
                <c:pt idx="1665">
                  <c:v>0.55000000000000004</c:v>
                </c:pt>
                <c:pt idx="1666">
                  <c:v>0.68</c:v>
                </c:pt>
                <c:pt idx="1667">
                  <c:v>0.64</c:v>
                </c:pt>
                <c:pt idx="1668">
                  <c:v>0.65</c:v>
                </c:pt>
                <c:pt idx="1669">
                  <c:v>0.57999999999999996</c:v>
                </c:pt>
                <c:pt idx="1670">
                  <c:v>0.56000000000000005</c:v>
                </c:pt>
                <c:pt idx="1671">
                  <c:v>0.57999999999999996</c:v>
                </c:pt>
                <c:pt idx="1672">
                  <c:v>0.6</c:v>
                </c:pt>
                <c:pt idx="1673">
                  <c:v>0.62</c:v>
                </c:pt>
                <c:pt idx="1674">
                  <c:v>0.69</c:v>
                </c:pt>
                <c:pt idx="1675">
                  <c:v>0.63</c:v>
                </c:pt>
                <c:pt idx="1676">
                  <c:v>0.63</c:v>
                </c:pt>
                <c:pt idx="1677">
                  <c:v>0.59</c:v>
                </c:pt>
                <c:pt idx="1678">
                  <c:v>0.61</c:v>
                </c:pt>
                <c:pt idx="1679">
                  <c:v>0.62</c:v>
                </c:pt>
                <c:pt idx="1680">
                  <c:v>0.65</c:v>
                </c:pt>
                <c:pt idx="1681">
                  <c:v>0.68</c:v>
                </c:pt>
                <c:pt idx="1682">
                  <c:v>0.59</c:v>
                </c:pt>
                <c:pt idx="1683">
                  <c:v>0.6</c:v>
                </c:pt>
                <c:pt idx="1684">
                  <c:v>0.78</c:v>
                </c:pt>
                <c:pt idx="1685">
                  <c:v>0.76</c:v>
                </c:pt>
                <c:pt idx="1686">
                  <c:v>0.76</c:v>
                </c:pt>
                <c:pt idx="1687">
                  <c:v>0.92</c:v>
                </c:pt>
                <c:pt idx="1688">
                  <c:v>0.68</c:v>
                </c:pt>
                <c:pt idx="1689">
                  <c:v>0.6</c:v>
                </c:pt>
                <c:pt idx="1690">
                  <c:v>0.57999999999999996</c:v>
                </c:pt>
                <c:pt idx="1691">
                  <c:v>0.55000000000000004</c:v>
                </c:pt>
                <c:pt idx="1692">
                  <c:v>0.54</c:v>
                </c:pt>
                <c:pt idx="1693">
                  <c:v>0.5</c:v>
                </c:pt>
                <c:pt idx="1694">
                  <c:v>0.56000000000000005</c:v>
                </c:pt>
                <c:pt idx="1695">
                  <c:v>0.57999999999999996</c:v>
                </c:pt>
                <c:pt idx="1696">
                  <c:v>0.63</c:v>
                </c:pt>
                <c:pt idx="1697">
                  <c:v>1.1000000000000001</c:v>
                </c:pt>
                <c:pt idx="1698">
                  <c:v>1.19</c:v>
                </c:pt>
                <c:pt idx="1699">
                  <c:v>1.02</c:v>
                </c:pt>
                <c:pt idx="1700">
                  <c:v>0.92</c:v>
                </c:pt>
                <c:pt idx="1701">
                  <c:v>0.81</c:v>
                </c:pt>
                <c:pt idx="1702">
                  <c:v>0.92</c:v>
                </c:pt>
                <c:pt idx="1703">
                  <c:v>0.93</c:v>
                </c:pt>
                <c:pt idx="1704">
                  <c:v>0.91</c:v>
                </c:pt>
                <c:pt idx="1705">
                  <c:v>0.84</c:v>
                </c:pt>
                <c:pt idx="1706">
                  <c:v>0.83</c:v>
                </c:pt>
                <c:pt idx="1707">
                  <c:v>0.81</c:v>
                </c:pt>
                <c:pt idx="1708">
                  <c:v>0.78</c:v>
                </c:pt>
                <c:pt idx="1709">
                  <c:v>0.75</c:v>
                </c:pt>
                <c:pt idx="1710">
                  <c:v>0.74</c:v>
                </c:pt>
                <c:pt idx="1711">
                  <c:v>0.82</c:v>
                </c:pt>
                <c:pt idx="1712">
                  <c:v>0.86</c:v>
                </c:pt>
                <c:pt idx="1713">
                  <c:v>0.84</c:v>
                </c:pt>
                <c:pt idx="1714">
                  <c:v>0.85</c:v>
                </c:pt>
                <c:pt idx="1715">
                  <c:v>0.66</c:v>
                </c:pt>
                <c:pt idx="1716">
                  <c:v>0.65</c:v>
                </c:pt>
                <c:pt idx="1717">
                  <c:v>0.7</c:v>
                </c:pt>
                <c:pt idx="1718">
                  <c:v>0.76</c:v>
                </c:pt>
                <c:pt idx="1719">
                  <c:v>0.72</c:v>
                </c:pt>
                <c:pt idx="1720">
                  <c:v>0.7</c:v>
                </c:pt>
                <c:pt idx="1721">
                  <c:v>0.71</c:v>
                </c:pt>
                <c:pt idx="1722">
                  <c:v>0.69</c:v>
                </c:pt>
                <c:pt idx="1723">
                  <c:v>0.68</c:v>
                </c:pt>
                <c:pt idx="1724">
                  <c:v>0.73</c:v>
                </c:pt>
                <c:pt idx="1725">
                  <c:v>0.7</c:v>
                </c:pt>
                <c:pt idx="1726">
                  <c:v>0.71</c:v>
                </c:pt>
                <c:pt idx="1727">
                  <c:v>0.7</c:v>
                </c:pt>
                <c:pt idx="1728">
                  <c:v>0.67</c:v>
                </c:pt>
                <c:pt idx="1729">
                  <c:v>0.62</c:v>
                </c:pt>
                <c:pt idx="1730">
                  <c:v>0.66</c:v>
                </c:pt>
                <c:pt idx="1731">
                  <c:v>0.6</c:v>
                </c:pt>
                <c:pt idx="1732">
                  <c:v>0.65</c:v>
                </c:pt>
                <c:pt idx="1733">
                  <c:v>0.7</c:v>
                </c:pt>
                <c:pt idx="1734">
                  <c:v>0.68</c:v>
                </c:pt>
                <c:pt idx="1735">
                  <c:v>0.7</c:v>
                </c:pt>
                <c:pt idx="1736">
                  <c:v>0.64</c:v>
                </c:pt>
                <c:pt idx="1737">
                  <c:v>0.62</c:v>
                </c:pt>
                <c:pt idx="1738">
                  <c:v>0.62</c:v>
                </c:pt>
                <c:pt idx="1739">
                  <c:v>0.65</c:v>
                </c:pt>
                <c:pt idx="1740">
                  <c:v>0.59</c:v>
                </c:pt>
                <c:pt idx="1741">
                  <c:v>0.61</c:v>
                </c:pt>
                <c:pt idx="1742">
                  <c:v>0.6</c:v>
                </c:pt>
                <c:pt idx="1743">
                  <c:v>0.63</c:v>
                </c:pt>
                <c:pt idx="1744">
                  <c:v>0.57999999999999996</c:v>
                </c:pt>
                <c:pt idx="1745">
                  <c:v>0.56000000000000005</c:v>
                </c:pt>
                <c:pt idx="1746">
                  <c:v>0.56999999999999995</c:v>
                </c:pt>
                <c:pt idx="1747">
                  <c:v>0.59</c:v>
                </c:pt>
                <c:pt idx="1748">
                  <c:v>0.62</c:v>
                </c:pt>
                <c:pt idx="1749">
                  <c:v>0.65</c:v>
                </c:pt>
                <c:pt idx="1750">
                  <c:v>0.62</c:v>
                </c:pt>
                <c:pt idx="1751">
                  <c:v>0.59</c:v>
                </c:pt>
                <c:pt idx="1752">
                  <c:v>0.54</c:v>
                </c:pt>
                <c:pt idx="1753">
                  <c:v>0.61</c:v>
                </c:pt>
                <c:pt idx="1754">
                  <c:v>0.55000000000000004</c:v>
                </c:pt>
                <c:pt idx="1755">
                  <c:v>0.56999999999999995</c:v>
                </c:pt>
                <c:pt idx="1756">
                  <c:v>0.6</c:v>
                </c:pt>
                <c:pt idx="1757">
                  <c:v>0.61</c:v>
                </c:pt>
                <c:pt idx="1758">
                  <c:v>0.65</c:v>
                </c:pt>
                <c:pt idx="1759">
                  <c:v>0.57999999999999996</c:v>
                </c:pt>
                <c:pt idx="1760">
                  <c:v>0.61</c:v>
                </c:pt>
                <c:pt idx="1761">
                  <c:v>0.65</c:v>
                </c:pt>
                <c:pt idx="1762">
                  <c:v>0.67</c:v>
                </c:pt>
                <c:pt idx="1763">
                  <c:v>0.66</c:v>
                </c:pt>
                <c:pt idx="1764">
                  <c:v>0.61</c:v>
                </c:pt>
                <c:pt idx="1765">
                  <c:v>0.56999999999999995</c:v>
                </c:pt>
                <c:pt idx="1766">
                  <c:v>0.59</c:v>
                </c:pt>
                <c:pt idx="1767">
                  <c:v>0.52</c:v>
                </c:pt>
                <c:pt idx="1768">
                  <c:v>0.62</c:v>
                </c:pt>
                <c:pt idx="1769">
                  <c:v>0.55000000000000004</c:v>
                </c:pt>
                <c:pt idx="1770">
                  <c:v>0.51</c:v>
                </c:pt>
                <c:pt idx="1771">
                  <c:v>0.53</c:v>
                </c:pt>
                <c:pt idx="1772">
                  <c:v>0.56999999999999995</c:v>
                </c:pt>
                <c:pt idx="1773">
                  <c:v>0.54</c:v>
                </c:pt>
                <c:pt idx="1774">
                  <c:v>0.51</c:v>
                </c:pt>
                <c:pt idx="1775">
                  <c:v>0.54</c:v>
                </c:pt>
                <c:pt idx="1776">
                  <c:v>0.53</c:v>
                </c:pt>
                <c:pt idx="1777">
                  <c:v>0.68</c:v>
                </c:pt>
                <c:pt idx="1778">
                  <c:v>0.45</c:v>
                </c:pt>
                <c:pt idx="1779">
                  <c:v>0.39</c:v>
                </c:pt>
                <c:pt idx="1780">
                  <c:v>0.51</c:v>
                </c:pt>
                <c:pt idx="1781">
                  <c:v>0.54</c:v>
                </c:pt>
                <c:pt idx="1782">
                  <c:v>0.5</c:v>
                </c:pt>
                <c:pt idx="1783">
                  <c:v>0.54</c:v>
                </c:pt>
                <c:pt idx="1784">
                  <c:v>0.6</c:v>
                </c:pt>
                <c:pt idx="1785">
                  <c:v>0.72</c:v>
                </c:pt>
                <c:pt idx="1786">
                  <c:v>0.54</c:v>
                </c:pt>
                <c:pt idx="1787">
                  <c:v>0.64</c:v>
                </c:pt>
                <c:pt idx="1788">
                  <c:v>0.68</c:v>
                </c:pt>
                <c:pt idx="1789">
                  <c:v>0.63</c:v>
                </c:pt>
                <c:pt idx="1790">
                  <c:v>0.61</c:v>
                </c:pt>
                <c:pt idx="1791">
                  <c:v>0.66</c:v>
                </c:pt>
                <c:pt idx="1792">
                  <c:v>0.63</c:v>
                </c:pt>
                <c:pt idx="1793">
                  <c:v>0.65</c:v>
                </c:pt>
                <c:pt idx="1794">
                  <c:v>0.66</c:v>
                </c:pt>
                <c:pt idx="1795">
                  <c:v>0.65</c:v>
                </c:pt>
                <c:pt idx="1796">
                  <c:v>0.62</c:v>
                </c:pt>
                <c:pt idx="1797">
                  <c:v>0.6</c:v>
                </c:pt>
                <c:pt idx="1798">
                  <c:v>0.59</c:v>
                </c:pt>
                <c:pt idx="1799">
                  <c:v>0.6</c:v>
                </c:pt>
                <c:pt idx="1800">
                  <c:v>0.68</c:v>
                </c:pt>
                <c:pt idx="1801">
                  <c:v>0.67</c:v>
                </c:pt>
                <c:pt idx="1802">
                  <c:v>0.68</c:v>
                </c:pt>
                <c:pt idx="1803">
                  <c:v>0.65</c:v>
                </c:pt>
                <c:pt idx="1804">
                  <c:v>0.65</c:v>
                </c:pt>
                <c:pt idx="1805">
                  <c:v>0.66</c:v>
                </c:pt>
                <c:pt idx="1806">
                  <c:v>0.65</c:v>
                </c:pt>
                <c:pt idx="1807">
                  <c:v>0.68</c:v>
                </c:pt>
                <c:pt idx="1808">
                  <c:v>0.65</c:v>
                </c:pt>
                <c:pt idx="1809">
                  <c:v>0.61</c:v>
                </c:pt>
                <c:pt idx="1810">
                  <c:v>0.63</c:v>
                </c:pt>
                <c:pt idx="1811">
                  <c:v>0.57999999999999996</c:v>
                </c:pt>
                <c:pt idx="1812">
                  <c:v>0.6</c:v>
                </c:pt>
                <c:pt idx="1813">
                  <c:v>0.57999999999999996</c:v>
                </c:pt>
                <c:pt idx="1814">
                  <c:v>0.55000000000000004</c:v>
                </c:pt>
                <c:pt idx="1815">
                  <c:v>0.54</c:v>
                </c:pt>
                <c:pt idx="1816">
                  <c:v>0.6</c:v>
                </c:pt>
                <c:pt idx="1817">
                  <c:v>0.6</c:v>
                </c:pt>
                <c:pt idx="1818">
                  <c:v>0.62</c:v>
                </c:pt>
                <c:pt idx="1819">
                  <c:v>0.56000000000000005</c:v>
                </c:pt>
                <c:pt idx="1820">
                  <c:v>0.57999999999999996</c:v>
                </c:pt>
                <c:pt idx="1821">
                  <c:v>0.56999999999999995</c:v>
                </c:pt>
                <c:pt idx="1822">
                  <c:v>0.53</c:v>
                </c:pt>
                <c:pt idx="1823">
                  <c:v>0.62</c:v>
                </c:pt>
                <c:pt idx="1824">
                  <c:v>0.72</c:v>
                </c:pt>
                <c:pt idx="1825">
                  <c:v>0.74</c:v>
                </c:pt>
                <c:pt idx="1826">
                  <c:v>0.73</c:v>
                </c:pt>
                <c:pt idx="1827">
                  <c:v>0.68</c:v>
                </c:pt>
                <c:pt idx="1828">
                  <c:v>0.69</c:v>
                </c:pt>
                <c:pt idx="1829">
                  <c:v>0.67</c:v>
                </c:pt>
                <c:pt idx="1830">
                  <c:v>0.62</c:v>
                </c:pt>
                <c:pt idx="1831">
                  <c:v>0.63</c:v>
                </c:pt>
                <c:pt idx="1832">
                  <c:v>0.77</c:v>
                </c:pt>
                <c:pt idx="1833">
                  <c:v>0.81</c:v>
                </c:pt>
                <c:pt idx="1834">
                  <c:v>1</c:v>
                </c:pt>
                <c:pt idx="1835">
                  <c:v>0.99</c:v>
                </c:pt>
                <c:pt idx="1836">
                  <c:v>0.9</c:v>
                </c:pt>
                <c:pt idx="1837">
                  <c:v>0.86</c:v>
                </c:pt>
                <c:pt idx="1838">
                  <c:v>0.84</c:v>
                </c:pt>
                <c:pt idx="1839">
                  <c:v>0.75</c:v>
                </c:pt>
                <c:pt idx="1840">
                  <c:v>0.74</c:v>
                </c:pt>
                <c:pt idx="1841">
                  <c:v>0.75</c:v>
                </c:pt>
                <c:pt idx="1842">
                  <c:v>0.76</c:v>
                </c:pt>
                <c:pt idx="1843">
                  <c:v>0.74</c:v>
                </c:pt>
                <c:pt idx="1844">
                  <c:v>0.78</c:v>
                </c:pt>
                <c:pt idx="1845">
                  <c:v>0.76</c:v>
                </c:pt>
                <c:pt idx="1846">
                  <c:v>0.72</c:v>
                </c:pt>
                <c:pt idx="1847">
                  <c:v>0.76</c:v>
                </c:pt>
                <c:pt idx="1848">
                  <c:v>0.73</c:v>
                </c:pt>
                <c:pt idx="1849">
                  <c:v>0.7</c:v>
                </c:pt>
                <c:pt idx="1850">
                  <c:v>0.74</c:v>
                </c:pt>
                <c:pt idx="1851">
                  <c:v>0.73</c:v>
                </c:pt>
                <c:pt idx="1852">
                  <c:v>0.7</c:v>
                </c:pt>
                <c:pt idx="1853">
                  <c:v>0.73</c:v>
                </c:pt>
                <c:pt idx="1854">
                  <c:v>0.73</c:v>
                </c:pt>
                <c:pt idx="1855">
                  <c:v>0.36</c:v>
                </c:pt>
                <c:pt idx="1856">
                  <c:v>0.47</c:v>
                </c:pt>
                <c:pt idx="1857">
                  <c:v>0.6</c:v>
                </c:pt>
                <c:pt idx="1858">
                  <c:v>0.4</c:v>
                </c:pt>
                <c:pt idx="1859">
                  <c:v>0.43</c:v>
                </c:pt>
                <c:pt idx="1860">
                  <c:v>1.1200000000000001</c:v>
                </c:pt>
                <c:pt idx="1861">
                  <c:v>0.49</c:v>
                </c:pt>
                <c:pt idx="1862">
                  <c:v>0.35</c:v>
                </c:pt>
                <c:pt idx="1863">
                  <c:v>0.35</c:v>
                </c:pt>
                <c:pt idx="1864">
                  <c:v>0.81</c:v>
                </c:pt>
                <c:pt idx="1865">
                  <c:v>0.63</c:v>
                </c:pt>
                <c:pt idx="1866">
                  <c:v>2.2000000000000002</c:v>
                </c:pt>
                <c:pt idx="1867">
                  <c:v>2.2000000000000002</c:v>
                </c:pt>
                <c:pt idx="1868">
                  <c:v>2.2000000000000002</c:v>
                </c:pt>
                <c:pt idx="1869">
                  <c:v>1.95</c:v>
                </c:pt>
                <c:pt idx="1870">
                  <c:v>1.67</c:v>
                </c:pt>
                <c:pt idx="1871">
                  <c:v>1.69</c:v>
                </c:pt>
                <c:pt idx="1872">
                  <c:v>1.49</c:v>
                </c:pt>
                <c:pt idx="1873">
                  <c:v>1.08</c:v>
                </c:pt>
                <c:pt idx="1874">
                  <c:v>1.3</c:v>
                </c:pt>
                <c:pt idx="1875">
                  <c:v>1.53</c:v>
                </c:pt>
                <c:pt idx="1876">
                  <c:v>1.6</c:v>
                </c:pt>
                <c:pt idx="1877">
                  <c:v>3.6</c:v>
                </c:pt>
                <c:pt idx="1878">
                  <c:v>2.9</c:v>
                </c:pt>
                <c:pt idx="1879">
                  <c:v>2.8</c:v>
                </c:pt>
                <c:pt idx="1880">
                  <c:v>2.5</c:v>
                </c:pt>
                <c:pt idx="1881">
                  <c:v>1.9</c:v>
                </c:pt>
                <c:pt idx="1882">
                  <c:v>1.68</c:v>
                </c:pt>
                <c:pt idx="1883">
                  <c:v>1.3</c:v>
                </c:pt>
                <c:pt idx="1884">
                  <c:v>1.1100000000000001</c:v>
                </c:pt>
                <c:pt idx="1885">
                  <c:v>0.91</c:v>
                </c:pt>
                <c:pt idx="1886">
                  <c:v>0.83</c:v>
                </c:pt>
                <c:pt idx="1887">
                  <c:v>0.84</c:v>
                </c:pt>
                <c:pt idx="1888">
                  <c:v>1</c:v>
                </c:pt>
                <c:pt idx="1889">
                  <c:v>0.8</c:v>
                </c:pt>
                <c:pt idx="1890">
                  <c:v>0.83</c:v>
                </c:pt>
                <c:pt idx="1891">
                  <c:v>0.88</c:v>
                </c:pt>
                <c:pt idx="1892">
                  <c:v>0.79</c:v>
                </c:pt>
                <c:pt idx="1893">
                  <c:v>0.76</c:v>
                </c:pt>
                <c:pt idx="1894">
                  <c:v>0.73</c:v>
                </c:pt>
                <c:pt idx="1895">
                  <c:v>0.75</c:v>
                </c:pt>
                <c:pt idx="1896">
                  <c:v>0.77</c:v>
                </c:pt>
                <c:pt idx="1897">
                  <c:v>0.74</c:v>
                </c:pt>
                <c:pt idx="1898">
                  <c:v>0.78</c:v>
                </c:pt>
                <c:pt idx="1899">
                  <c:v>0.85</c:v>
                </c:pt>
                <c:pt idx="1900">
                  <c:v>0.87</c:v>
                </c:pt>
                <c:pt idx="1901">
                  <c:v>0.96</c:v>
                </c:pt>
                <c:pt idx="1902">
                  <c:v>0.92</c:v>
                </c:pt>
                <c:pt idx="1903">
                  <c:v>0.87</c:v>
                </c:pt>
                <c:pt idx="1904">
                  <c:v>0.84</c:v>
                </c:pt>
                <c:pt idx="1905">
                  <c:v>0.87</c:v>
                </c:pt>
                <c:pt idx="1906">
                  <c:v>0.81</c:v>
                </c:pt>
                <c:pt idx="1907">
                  <c:v>0.8</c:v>
                </c:pt>
                <c:pt idx="1908">
                  <c:v>0.83</c:v>
                </c:pt>
                <c:pt idx="1909">
                  <c:v>0.66</c:v>
                </c:pt>
                <c:pt idx="1910">
                  <c:v>0.63</c:v>
                </c:pt>
                <c:pt idx="1911">
                  <c:v>0.66</c:v>
                </c:pt>
                <c:pt idx="1912">
                  <c:v>0.69</c:v>
                </c:pt>
                <c:pt idx="1913">
                  <c:v>0.68</c:v>
                </c:pt>
                <c:pt idx="1914">
                  <c:v>0.55000000000000004</c:v>
                </c:pt>
                <c:pt idx="1915">
                  <c:v>0.59</c:v>
                </c:pt>
                <c:pt idx="1916">
                  <c:v>0.65</c:v>
                </c:pt>
                <c:pt idx="1917">
                  <c:v>0.57999999999999996</c:v>
                </c:pt>
                <c:pt idx="1918">
                  <c:v>0.53</c:v>
                </c:pt>
                <c:pt idx="1919">
                  <c:v>0.61</c:v>
                </c:pt>
                <c:pt idx="1920">
                  <c:v>0.57999999999999996</c:v>
                </c:pt>
                <c:pt idx="1921">
                  <c:v>0.56000000000000005</c:v>
                </c:pt>
                <c:pt idx="1922">
                  <c:v>0.6</c:v>
                </c:pt>
                <c:pt idx="1923">
                  <c:v>0.66</c:v>
                </c:pt>
                <c:pt idx="1924">
                  <c:v>0.61</c:v>
                </c:pt>
                <c:pt idx="1925">
                  <c:v>0.71</c:v>
                </c:pt>
                <c:pt idx="1926">
                  <c:v>0.74</c:v>
                </c:pt>
                <c:pt idx="1927">
                  <c:v>0.73</c:v>
                </c:pt>
                <c:pt idx="1928">
                  <c:v>0.7</c:v>
                </c:pt>
                <c:pt idx="1929">
                  <c:v>0.71</c:v>
                </c:pt>
                <c:pt idx="1930">
                  <c:v>0.76</c:v>
                </c:pt>
                <c:pt idx="1931">
                  <c:v>0.56999999999999995</c:v>
                </c:pt>
                <c:pt idx="1932">
                  <c:v>0.63</c:v>
                </c:pt>
                <c:pt idx="1933">
                  <c:v>0.78</c:v>
                </c:pt>
                <c:pt idx="1934">
                  <c:v>0.74</c:v>
                </c:pt>
                <c:pt idx="1935">
                  <c:v>0.72</c:v>
                </c:pt>
                <c:pt idx="1936">
                  <c:v>0.69</c:v>
                </c:pt>
                <c:pt idx="1937">
                  <c:v>0.71</c:v>
                </c:pt>
                <c:pt idx="1938">
                  <c:v>0.55000000000000004</c:v>
                </c:pt>
                <c:pt idx="1939">
                  <c:v>0.69</c:v>
                </c:pt>
                <c:pt idx="1940">
                  <c:v>0.65</c:v>
                </c:pt>
                <c:pt idx="1941">
                  <c:v>0.6</c:v>
                </c:pt>
                <c:pt idx="1942">
                  <c:v>0.54</c:v>
                </c:pt>
                <c:pt idx="1943">
                  <c:v>0.56000000000000005</c:v>
                </c:pt>
                <c:pt idx="1944">
                  <c:v>0.56999999999999995</c:v>
                </c:pt>
                <c:pt idx="1945">
                  <c:v>0.7</c:v>
                </c:pt>
                <c:pt idx="1946">
                  <c:v>1.56</c:v>
                </c:pt>
                <c:pt idx="1947">
                  <c:v>1.52</c:v>
                </c:pt>
                <c:pt idx="1948">
                  <c:v>1.54</c:v>
                </c:pt>
                <c:pt idx="1949">
                  <c:v>1.89</c:v>
                </c:pt>
                <c:pt idx="1950">
                  <c:v>2.14</c:v>
                </c:pt>
                <c:pt idx="1951">
                  <c:v>1.61</c:v>
                </c:pt>
                <c:pt idx="1952">
                  <c:v>1.4</c:v>
                </c:pt>
                <c:pt idx="1953">
                  <c:v>1.33</c:v>
                </c:pt>
                <c:pt idx="1954">
                  <c:v>1.24</c:v>
                </c:pt>
                <c:pt idx="1955">
                  <c:v>1.19</c:v>
                </c:pt>
                <c:pt idx="1956">
                  <c:v>1.07</c:v>
                </c:pt>
                <c:pt idx="1957">
                  <c:v>1.67</c:v>
                </c:pt>
                <c:pt idx="1958">
                  <c:v>1.56</c:v>
                </c:pt>
                <c:pt idx="1959">
                  <c:v>1.4</c:v>
                </c:pt>
                <c:pt idx="1960">
                  <c:v>1.1499999999999999</c:v>
                </c:pt>
                <c:pt idx="1961">
                  <c:v>1.19</c:v>
                </c:pt>
                <c:pt idx="1962">
                  <c:v>1.1499999999999999</c:v>
                </c:pt>
                <c:pt idx="1963">
                  <c:v>1.4</c:v>
                </c:pt>
                <c:pt idx="1964">
                  <c:v>1.35</c:v>
                </c:pt>
                <c:pt idx="1965">
                  <c:v>1.31</c:v>
                </c:pt>
                <c:pt idx="1966">
                  <c:v>1.49</c:v>
                </c:pt>
                <c:pt idx="1967">
                  <c:v>1.46</c:v>
                </c:pt>
                <c:pt idx="1968">
                  <c:v>1.47</c:v>
                </c:pt>
                <c:pt idx="1969">
                  <c:v>1.31</c:v>
                </c:pt>
                <c:pt idx="1970">
                  <c:v>1.23</c:v>
                </c:pt>
                <c:pt idx="1971">
                  <c:v>1.32</c:v>
                </c:pt>
                <c:pt idx="1972">
                  <c:v>1.36</c:v>
                </c:pt>
                <c:pt idx="1973">
                  <c:v>1.33</c:v>
                </c:pt>
                <c:pt idx="1974">
                  <c:v>1.44</c:v>
                </c:pt>
                <c:pt idx="1975">
                  <c:v>1.35</c:v>
                </c:pt>
                <c:pt idx="1976">
                  <c:v>1.26</c:v>
                </c:pt>
                <c:pt idx="1977">
                  <c:v>1.24</c:v>
                </c:pt>
                <c:pt idx="1978">
                  <c:v>1.22</c:v>
                </c:pt>
                <c:pt idx="1979">
                  <c:v>1.18</c:v>
                </c:pt>
                <c:pt idx="1980">
                  <c:v>1.91</c:v>
                </c:pt>
                <c:pt idx="1981">
                  <c:v>1.91</c:v>
                </c:pt>
                <c:pt idx="1982">
                  <c:v>1.48</c:v>
                </c:pt>
                <c:pt idx="1983">
                  <c:v>1.32</c:v>
                </c:pt>
                <c:pt idx="1984">
                  <c:v>1.28</c:v>
                </c:pt>
                <c:pt idx="1985">
                  <c:v>1.1499999999999999</c:v>
                </c:pt>
                <c:pt idx="1986">
                  <c:v>0.8</c:v>
                </c:pt>
                <c:pt idx="1987">
                  <c:v>0.83</c:v>
                </c:pt>
                <c:pt idx="1988">
                  <c:v>0.86</c:v>
                </c:pt>
                <c:pt idx="1989">
                  <c:v>0.87</c:v>
                </c:pt>
                <c:pt idx="1990">
                  <c:v>1.33</c:v>
                </c:pt>
                <c:pt idx="1991">
                  <c:v>1.75</c:v>
                </c:pt>
                <c:pt idx="1992">
                  <c:v>1.99</c:v>
                </c:pt>
                <c:pt idx="1993">
                  <c:v>1.83</c:v>
                </c:pt>
                <c:pt idx="1994">
                  <c:v>1.9</c:v>
                </c:pt>
                <c:pt idx="1995">
                  <c:v>1.75</c:v>
                </c:pt>
                <c:pt idx="1996">
                  <c:v>1.89</c:v>
                </c:pt>
                <c:pt idx="1997">
                  <c:v>1.6</c:v>
                </c:pt>
                <c:pt idx="1998">
                  <c:v>1.6</c:v>
                </c:pt>
                <c:pt idx="1999">
                  <c:v>1.52</c:v>
                </c:pt>
                <c:pt idx="2000">
                  <c:v>1.48</c:v>
                </c:pt>
                <c:pt idx="2001">
                  <c:v>1.5</c:v>
                </c:pt>
                <c:pt idx="2002">
                  <c:v>1.32</c:v>
                </c:pt>
                <c:pt idx="2003">
                  <c:v>1.28</c:v>
                </c:pt>
                <c:pt idx="2004">
                  <c:v>1.55</c:v>
                </c:pt>
                <c:pt idx="2005">
                  <c:v>1.47</c:v>
                </c:pt>
                <c:pt idx="2006">
                  <c:v>1.54</c:v>
                </c:pt>
                <c:pt idx="2007">
                  <c:v>1.38</c:v>
                </c:pt>
                <c:pt idx="2008">
                  <c:v>1.35</c:v>
                </c:pt>
                <c:pt idx="2009">
                  <c:v>1.01</c:v>
                </c:pt>
                <c:pt idx="2010">
                  <c:v>1</c:v>
                </c:pt>
                <c:pt idx="2011">
                  <c:v>1.05</c:v>
                </c:pt>
                <c:pt idx="2012">
                  <c:v>1.1599999999999999</c:v>
                </c:pt>
                <c:pt idx="2013">
                  <c:v>1.1399999999999999</c:v>
                </c:pt>
                <c:pt idx="2014">
                  <c:v>1.34</c:v>
                </c:pt>
                <c:pt idx="2015">
                  <c:v>1.47</c:v>
                </c:pt>
                <c:pt idx="2016">
                  <c:v>1.38</c:v>
                </c:pt>
                <c:pt idx="2017">
                  <c:v>1.18</c:v>
                </c:pt>
                <c:pt idx="2018">
                  <c:v>1.08</c:v>
                </c:pt>
                <c:pt idx="2019">
                  <c:v>1.04</c:v>
                </c:pt>
                <c:pt idx="2020">
                  <c:v>0.97</c:v>
                </c:pt>
                <c:pt idx="2021">
                  <c:v>0.83</c:v>
                </c:pt>
                <c:pt idx="2022">
                  <c:v>0.79</c:v>
                </c:pt>
                <c:pt idx="2023">
                  <c:v>0.89</c:v>
                </c:pt>
                <c:pt idx="2024">
                  <c:v>0.78</c:v>
                </c:pt>
                <c:pt idx="2025">
                  <c:v>0.72</c:v>
                </c:pt>
                <c:pt idx="2026">
                  <c:v>0.65</c:v>
                </c:pt>
                <c:pt idx="2027">
                  <c:v>0.71</c:v>
                </c:pt>
                <c:pt idx="2028">
                  <c:v>0.68</c:v>
                </c:pt>
                <c:pt idx="2029">
                  <c:v>0.67</c:v>
                </c:pt>
                <c:pt idx="2030">
                  <c:v>0.69</c:v>
                </c:pt>
                <c:pt idx="2031">
                  <c:v>0.8</c:v>
                </c:pt>
                <c:pt idx="2032">
                  <c:v>0.81</c:v>
                </c:pt>
                <c:pt idx="2033">
                  <c:v>0.52</c:v>
                </c:pt>
                <c:pt idx="2034">
                  <c:v>0.54</c:v>
                </c:pt>
                <c:pt idx="2035">
                  <c:v>0.61</c:v>
                </c:pt>
                <c:pt idx="2036">
                  <c:v>0.55000000000000004</c:v>
                </c:pt>
                <c:pt idx="2037">
                  <c:v>0.66</c:v>
                </c:pt>
                <c:pt idx="2038">
                  <c:v>0.69</c:v>
                </c:pt>
                <c:pt idx="2039">
                  <c:v>0.83</c:v>
                </c:pt>
                <c:pt idx="2040">
                  <c:v>0.82</c:v>
                </c:pt>
                <c:pt idx="2041">
                  <c:v>0.76</c:v>
                </c:pt>
                <c:pt idx="2042">
                  <c:v>0.78</c:v>
                </c:pt>
                <c:pt idx="2043">
                  <c:v>0.81</c:v>
                </c:pt>
                <c:pt idx="2044">
                  <c:v>0.78</c:v>
                </c:pt>
                <c:pt idx="2045">
                  <c:v>0.81</c:v>
                </c:pt>
                <c:pt idx="2046">
                  <c:v>0.85</c:v>
                </c:pt>
                <c:pt idx="2047">
                  <c:v>0.75</c:v>
                </c:pt>
                <c:pt idx="2048">
                  <c:v>0.77</c:v>
                </c:pt>
                <c:pt idx="2049">
                  <c:v>0.78</c:v>
                </c:pt>
                <c:pt idx="2050">
                  <c:v>0.76</c:v>
                </c:pt>
                <c:pt idx="2051">
                  <c:v>0.79</c:v>
                </c:pt>
                <c:pt idx="2052">
                  <c:v>0.79</c:v>
                </c:pt>
                <c:pt idx="2053">
                  <c:v>0.77</c:v>
                </c:pt>
                <c:pt idx="2054">
                  <c:v>0.8</c:v>
                </c:pt>
                <c:pt idx="2055">
                  <c:v>0.68</c:v>
                </c:pt>
                <c:pt idx="2056">
                  <c:v>0.8</c:v>
                </c:pt>
                <c:pt idx="2057">
                  <c:v>0.78</c:v>
                </c:pt>
                <c:pt idx="2058">
                  <c:v>0.75</c:v>
                </c:pt>
                <c:pt idx="2059">
                  <c:v>0.74</c:v>
                </c:pt>
                <c:pt idx="2060">
                  <c:v>0.79</c:v>
                </c:pt>
                <c:pt idx="2061">
                  <c:v>0.75</c:v>
                </c:pt>
                <c:pt idx="2062">
                  <c:v>0.73</c:v>
                </c:pt>
                <c:pt idx="2063">
                  <c:v>0.79</c:v>
                </c:pt>
                <c:pt idx="2064">
                  <c:v>0.65</c:v>
                </c:pt>
                <c:pt idx="2065">
                  <c:v>0.71</c:v>
                </c:pt>
                <c:pt idx="2066">
                  <c:v>0.7</c:v>
                </c:pt>
                <c:pt idx="2067">
                  <c:v>0.75</c:v>
                </c:pt>
                <c:pt idx="2068">
                  <c:v>0.77</c:v>
                </c:pt>
                <c:pt idx="2069">
                  <c:v>0.83</c:v>
                </c:pt>
                <c:pt idx="2070">
                  <c:v>0.8</c:v>
                </c:pt>
                <c:pt idx="2071">
                  <c:v>0.55000000000000004</c:v>
                </c:pt>
                <c:pt idx="2072">
                  <c:v>0.63</c:v>
                </c:pt>
                <c:pt idx="2073">
                  <c:v>0.65</c:v>
                </c:pt>
                <c:pt idx="2074">
                  <c:v>0.66</c:v>
                </c:pt>
                <c:pt idx="2075">
                  <c:v>0.6</c:v>
                </c:pt>
                <c:pt idx="2076">
                  <c:v>0.59</c:v>
                </c:pt>
                <c:pt idx="2077">
                  <c:v>0.69</c:v>
                </c:pt>
                <c:pt idx="2078">
                  <c:v>0.63</c:v>
                </c:pt>
                <c:pt idx="2079">
                  <c:v>0.74</c:v>
                </c:pt>
                <c:pt idx="2080">
                  <c:v>0.69</c:v>
                </c:pt>
                <c:pt idx="2081">
                  <c:v>0.77</c:v>
                </c:pt>
                <c:pt idx="2082">
                  <c:v>0.75</c:v>
                </c:pt>
                <c:pt idx="2083">
                  <c:v>0.77</c:v>
                </c:pt>
                <c:pt idx="2084">
                  <c:v>0.65</c:v>
                </c:pt>
                <c:pt idx="2085">
                  <c:v>1.1499999999999999</c:v>
                </c:pt>
                <c:pt idx="2086">
                  <c:v>1.1000000000000001</c:v>
                </c:pt>
                <c:pt idx="2087">
                  <c:v>1.1499999999999999</c:v>
                </c:pt>
                <c:pt idx="2088">
                  <c:v>1.2</c:v>
                </c:pt>
                <c:pt idx="2089">
                  <c:v>0.95</c:v>
                </c:pt>
                <c:pt idx="2090">
                  <c:v>0.89</c:v>
                </c:pt>
                <c:pt idx="2091">
                  <c:v>0.88</c:v>
                </c:pt>
                <c:pt idx="2092">
                  <c:v>0.92</c:v>
                </c:pt>
                <c:pt idx="2093">
                  <c:v>0.82</c:v>
                </c:pt>
                <c:pt idx="2094">
                  <c:v>0.57999999999999996</c:v>
                </c:pt>
                <c:pt idx="2095">
                  <c:v>0.53</c:v>
                </c:pt>
                <c:pt idx="2096">
                  <c:v>0.66</c:v>
                </c:pt>
                <c:pt idx="2097">
                  <c:v>0.53</c:v>
                </c:pt>
                <c:pt idx="2098">
                  <c:v>0.92</c:v>
                </c:pt>
                <c:pt idx="2099">
                  <c:v>1.36</c:v>
                </c:pt>
                <c:pt idx="2100">
                  <c:v>1.26</c:v>
                </c:pt>
                <c:pt idx="2101">
                  <c:v>1.29</c:v>
                </c:pt>
                <c:pt idx="2102">
                  <c:v>0.91</c:v>
                </c:pt>
                <c:pt idx="2103">
                  <c:v>0.82</c:v>
                </c:pt>
                <c:pt idx="2104">
                  <c:v>0.92</c:v>
                </c:pt>
                <c:pt idx="2105">
                  <c:v>1.27</c:v>
                </c:pt>
                <c:pt idx="2106">
                  <c:v>1.1100000000000001</c:v>
                </c:pt>
                <c:pt idx="2107">
                  <c:v>0.98</c:v>
                </c:pt>
                <c:pt idx="2108">
                  <c:v>0.9</c:v>
                </c:pt>
                <c:pt idx="2109">
                  <c:v>0.93</c:v>
                </c:pt>
                <c:pt idx="2110">
                  <c:v>0.88</c:v>
                </c:pt>
                <c:pt idx="2111">
                  <c:v>0.85</c:v>
                </c:pt>
                <c:pt idx="2112">
                  <c:v>0.87</c:v>
                </c:pt>
                <c:pt idx="2113">
                  <c:v>1</c:v>
                </c:pt>
                <c:pt idx="2114">
                  <c:v>0.7</c:v>
                </c:pt>
                <c:pt idx="2115">
                  <c:v>1.24</c:v>
                </c:pt>
                <c:pt idx="2116">
                  <c:v>1.47</c:v>
                </c:pt>
                <c:pt idx="2117">
                  <c:v>1.45</c:v>
                </c:pt>
                <c:pt idx="2118">
                  <c:v>1.46</c:v>
                </c:pt>
                <c:pt idx="2119">
                  <c:v>1.46</c:v>
                </c:pt>
                <c:pt idx="2120">
                  <c:v>1.04</c:v>
                </c:pt>
                <c:pt idx="2121">
                  <c:v>0.96</c:v>
                </c:pt>
                <c:pt idx="2122">
                  <c:v>0.95</c:v>
                </c:pt>
                <c:pt idx="2123">
                  <c:v>0.93</c:v>
                </c:pt>
                <c:pt idx="2124">
                  <c:v>0.88</c:v>
                </c:pt>
                <c:pt idx="2125">
                  <c:v>1</c:v>
                </c:pt>
                <c:pt idx="2126">
                  <c:v>0.89</c:v>
                </c:pt>
                <c:pt idx="2127">
                  <c:v>0.84</c:v>
                </c:pt>
                <c:pt idx="2128">
                  <c:v>0.81</c:v>
                </c:pt>
                <c:pt idx="2129">
                  <c:v>0.83</c:v>
                </c:pt>
                <c:pt idx="2130">
                  <c:v>0.77</c:v>
                </c:pt>
                <c:pt idx="2131">
                  <c:v>0.75</c:v>
                </c:pt>
                <c:pt idx="2132">
                  <c:v>0.69</c:v>
                </c:pt>
                <c:pt idx="2133">
                  <c:v>0.71</c:v>
                </c:pt>
                <c:pt idx="2134">
                  <c:v>0.66</c:v>
                </c:pt>
                <c:pt idx="2135">
                  <c:v>0.62</c:v>
                </c:pt>
                <c:pt idx="2136">
                  <c:v>0.74</c:v>
                </c:pt>
                <c:pt idx="2137">
                  <c:v>0.76</c:v>
                </c:pt>
                <c:pt idx="2138">
                  <c:v>0.68</c:v>
                </c:pt>
                <c:pt idx="2139">
                  <c:v>0.66</c:v>
                </c:pt>
                <c:pt idx="2140">
                  <c:v>0.55000000000000004</c:v>
                </c:pt>
                <c:pt idx="2141">
                  <c:v>0.61</c:v>
                </c:pt>
                <c:pt idx="2142">
                  <c:v>0.57999999999999996</c:v>
                </c:pt>
                <c:pt idx="2143">
                  <c:v>0.65</c:v>
                </c:pt>
                <c:pt idx="2144">
                  <c:v>0.5</c:v>
                </c:pt>
                <c:pt idx="2145">
                  <c:v>0.53</c:v>
                </c:pt>
                <c:pt idx="2146">
                  <c:v>0.64</c:v>
                </c:pt>
                <c:pt idx="2147">
                  <c:v>0.89</c:v>
                </c:pt>
                <c:pt idx="2148">
                  <c:v>0.81</c:v>
                </c:pt>
                <c:pt idx="2149">
                  <c:v>0.73</c:v>
                </c:pt>
                <c:pt idx="2150">
                  <c:v>0.8</c:v>
                </c:pt>
                <c:pt idx="2151">
                  <c:v>0.75</c:v>
                </c:pt>
                <c:pt idx="2152">
                  <c:v>0.44</c:v>
                </c:pt>
                <c:pt idx="2153">
                  <c:v>0.85</c:v>
                </c:pt>
                <c:pt idx="2154">
                  <c:v>0.89</c:v>
                </c:pt>
                <c:pt idx="2155">
                  <c:v>0.8</c:v>
                </c:pt>
                <c:pt idx="2156">
                  <c:v>0.78</c:v>
                </c:pt>
                <c:pt idx="2157">
                  <c:v>0.62</c:v>
                </c:pt>
                <c:pt idx="2158">
                  <c:v>0.79</c:v>
                </c:pt>
                <c:pt idx="2159">
                  <c:v>0.94</c:v>
                </c:pt>
                <c:pt idx="2160">
                  <c:v>0.95</c:v>
                </c:pt>
                <c:pt idx="2161">
                  <c:v>0.92</c:v>
                </c:pt>
                <c:pt idx="2162">
                  <c:v>0.59</c:v>
                </c:pt>
                <c:pt idx="2163">
                  <c:v>0.9</c:v>
                </c:pt>
                <c:pt idx="2164">
                  <c:v>0.88</c:v>
                </c:pt>
                <c:pt idx="2165">
                  <c:v>0.85</c:v>
                </c:pt>
                <c:pt idx="2166">
                  <c:v>0.82</c:v>
                </c:pt>
                <c:pt idx="2167">
                  <c:v>0.8</c:v>
                </c:pt>
                <c:pt idx="2168">
                  <c:v>0.81</c:v>
                </c:pt>
                <c:pt idx="2169">
                  <c:v>0.93</c:v>
                </c:pt>
                <c:pt idx="2170">
                  <c:v>0.69</c:v>
                </c:pt>
                <c:pt idx="2171">
                  <c:v>0.71</c:v>
                </c:pt>
                <c:pt idx="2172">
                  <c:v>0.62</c:v>
                </c:pt>
                <c:pt idx="2173">
                  <c:v>0.71</c:v>
                </c:pt>
                <c:pt idx="2174">
                  <c:v>0.66</c:v>
                </c:pt>
                <c:pt idx="2175">
                  <c:v>0.70000000000000007</c:v>
                </c:pt>
                <c:pt idx="2176">
                  <c:v>0.65</c:v>
                </c:pt>
                <c:pt idx="2177">
                  <c:v>0.67</c:v>
                </c:pt>
                <c:pt idx="2178">
                  <c:v>0.6</c:v>
                </c:pt>
                <c:pt idx="2179">
                  <c:v>0.73</c:v>
                </c:pt>
                <c:pt idx="2180">
                  <c:v>0.68</c:v>
                </c:pt>
                <c:pt idx="2181">
                  <c:v>0.63</c:v>
                </c:pt>
                <c:pt idx="2182">
                  <c:v>0.84</c:v>
                </c:pt>
                <c:pt idx="2183">
                  <c:v>0.96</c:v>
                </c:pt>
                <c:pt idx="2184">
                  <c:v>0.87</c:v>
                </c:pt>
                <c:pt idx="2185">
                  <c:v>1.17</c:v>
                </c:pt>
                <c:pt idx="2186">
                  <c:v>1.2</c:v>
                </c:pt>
                <c:pt idx="2187">
                  <c:v>1.55</c:v>
                </c:pt>
                <c:pt idx="2188">
                  <c:v>1.76</c:v>
                </c:pt>
                <c:pt idx="2189">
                  <c:v>1.77</c:v>
                </c:pt>
                <c:pt idx="2190">
                  <c:v>1.5</c:v>
                </c:pt>
                <c:pt idx="2191">
                  <c:v>0.64</c:v>
                </c:pt>
                <c:pt idx="2192">
                  <c:v>0.55000000000000004</c:v>
                </c:pt>
                <c:pt idx="2193">
                  <c:v>1.24</c:v>
                </c:pt>
                <c:pt idx="2194">
                  <c:v>1.49</c:v>
                </c:pt>
                <c:pt idx="2195">
                  <c:v>3</c:v>
                </c:pt>
                <c:pt idx="2196">
                  <c:v>1.32</c:v>
                </c:pt>
                <c:pt idx="2197">
                  <c:v>1.1000000000000001</c:v>
                </c:pt>
                <c:pt idx="2198">
                  <c:v>1.28</c:v>
                </c:pt>
                <c:pt idx="2199">
                  <c:v>1.19</c:v>
                </c:pt>
                <c:pt idx="2200">
                  <c:v>1.07</c:v>
                </c:pt>
                <c:pt idx="2201">
                  <c:v>1.77</c:v>
                </c:pt>
                <c:pt idx="2202">
                  <c:v>1.76</c:v>
                </c:pt>
                <c:pt idx="2203">
                  <c:v>1.39</c:v>
                </c:pt>
                <c:pt idx="2204">
                  <c:v>1.46</c:v>
                </c:pt>
                <c:pt idx="2205">
                  <c:v>1.65</c:v>
                </c:pt>
                <c:pt idx="2206">
                  <c:v>1.57</c:v>
                </c:pt>
                <c:pt idx="2207">
                  <c:v>1.69</c:v>
                </c:pt>
                <c:pt idx="2208">
                  <c:v>1.72</c:v>
                </c:pt>
                <c:pt idx="2209">
                  <c:v>1.81</c:v>
                </c:pt>
                <c:pt idx="2210">
                  <c:v>1.5</c:v>
                </c:pt>
                <c:pt idx="2211">
                  <c:v>1.4</c:v>
                </c:pt>
                <c:pt idx="2212">
                  <c:v>1.35</c:v>
                </c:pt>
                <c:pt idx="2213">
                  <c:v>1.73</c:v>
                </c:pt>
                <c:pt idx="2214">
                  <c:v>2.04</c:v>
                </c:pt>
                <c:pt idx="2215">
                  <c:v>1.67</c:v>
                </c:pt>
                <c:pt idx="2216">
                  <c:v>1.77</c:v>
                </c:pt>
                <c:pt idx="2217">
                  <c:v>1.71</c:v>
                </c:pt>
                <c:pt idx="2218">
                  <c:v>1.56</c:v>
                </c:pt>
                <c:pt idx="2219">
                  <c:v>1.6</c:v>
                </c:pt>
                <c:pt idx="2220">
                  <c:v>1.52</c:v>
                </c:pt>
                <c:pt idx="2221">
                  <c:v>1.65</c:v>
                </c:pt>
                <c:pt idx="2222">
                  <c:v>1.44</c:v>
                </c:pt>
                <c:pt idx="2223">
                  <c:v>0.78</c:v>
                </c:pt>
                <c:pt idx="2224">
                  <c:v>2.0299999999999998</c:v>
                </c:pt>
                <c:pt idx="2225">
                  <c:v>2.1</c:v>
                </c:pt>
                <c:pt idx="2226">
                  <c:v>2.74</c:v>
                </c:pt>
                <c:pt idx="2227">
                  <c:v>2.9</c:v>
                </c:pt>
                <c:pt idx="2228">
                  <c:v>2.62</c:v>
                </c:pt>
                <c:pt idx="2229">
                  <c:v>2.1800000000000002</c:v>
                </c:pt>
                <c:pt idx="2230">
                  <c:v>1.79</c:v>
                </c:pt>
                <c:pt idx="2231">
                  <c:v>1.63</c:v>
                </c:pt>
                <c:pt idx="2232">
                  <c:v>2.0699999999999998</c:v>
                </c:pt>
                <c:pt idx="2233">
                  <c:v>1.56</c:v>
                </c:pt>
                <c:pt idx="2234">
                  <c:v>1.3</c:v>
                </c:pt>
                <c:pt idx="2235">
                  <c:v>1.25</c:v>
                </c:pt>
                <c:pt idx="2236">
                  <c:v>1.36</c:v>
                </c:pt>
                <c:pt idx="2237">
                  <c:v>1.2</c:v>
                </c:pt>
                <c:pt idx="2238">
                  <c:v>1.03</c:v>
                </c:pt>
                <c:pt idx="2239">
                  <c:v>0.92</c:v>
                </c:pt>
                <c:pt idx="2240">
                  <c:v>0.6</c:v>
                </c:pt>
                <c:pt idx="2241">
                  <c:v>0.9</c:v>
                </c:pt>
                <c:pt idx="2242">
                  <c:v>0.9</c:v>
                </c:pt>
                <c:pt idx="2243">
                  <c:v>1.1000000000000001</c:v>
                </c:pt>
                <c:pt idx="2244">
                  <c:v>0.87</c:v>
                </c:pt>
                <c:pt idx="2245">
                  <c:v>0.78</c:v>
                </c:pt>
                <c:pt idx="2246">
                  <c:v>0.79</c:v>
                </c:pt>
                <c:pt idx="2247">
                  <c:v>0.83</c:v>
                </c:pt>
                <c:pt idx="2248">
                  <c:v>0.77</c:v>
                </c:pt>
                <c:pt idx="2249">
                  <c:v>0.74</c:v>
                </c:pt>
                <c:pt idx="2250">
                  <c:v>0.73</c:v>
                </c:pt>
                <c:pt idx="2251">
                  <c:v>0.92</c:v>
                </c:pt>
                <c:pt idx="2252">
                  <c:v>0.86</c:v>
                </c:pt>
                <c:pt idx="2253">
                  <c:v>0.79</c:v>
                </c:pt>
                <c:pt idx="2254">
                  <c:v>0.73</c:v>
                </c:pt>
                <c:pt idx="2255">
                  <c:v>0.67</c:v>
                </c:pt>
                <c:pt idx="2256">
                  <c:v>0.73</c:v>
                </c:pt>
                <c:pt idx="2257">
                  <c:v>0.75</c:v>
                </c:pt>
                <c:pt idx="2258">
                  <c:v>0.72</c:v>
                </c:pt>
                <c:pt idx="2259">
                  <c:v>0.75</c:v>
                </c:pt>
                <c:pt idx="2260">
                  <c:v>0.9</c:v>
                </c:pt>
                <c:pt idx="2261">
                  <c:v>0.92</c:v>
                </c:pt>
                <c:pt idx="2262">
                  <c:v>0.87</c:v>
                </c:pt>
                <c:pt idx="2263">
                  <c:v>0.97</c:v>
                </c:pt>
                <c:pt idx="2264">
                  <c:v>1.03</c:v>
                </c:pt>
                <c:pt idx="2265">
                  <c:v>1.07</c:v>
                </c:pt>
                <c:pt idx="2266">
                  <c:v>1.06</c:v>
                </c:pt>
                <c:pt idx="2267">
                  <c:v>1.1299999999999999</c:v>
                </c:pt>
                <c:pt idx="2268">
                  <c:v>1.26</c:v>
                </c:pt>
                <c:pt idx="2269">
                  <c:v>0.95</c:v>
                </c:pt>
                <c:pt idx="2270">
                  <c:v>0.94</c:v>
                </c:pt>
                <c:pt idx="2271">
                  <c:v>0.81</c:v>
                </c:pt>
                <c:pt idx="2272">
                  <c:v>0.74</c:v>
                </c:pt>
                <c:pt idx="2273">
                  <c:v>0.91</c:v>
                </c:pt>
                <c:pt idx="2274">
                  <c:v>0.86</c:v>
                </c:pt>
                <c:pt idx="2275">
                  <c:v>0.78</c:v>
                </c:pt>
                <c:pt idx="2276">
                  <c:v>0.81</c:v>
                </c:pt>
                <c:pt idx="2277">
                  <c:v>0.96</c:v>
                </c:pt>
                <c:pt idx="2278">
                  <c:v>1.0900000000000001</c:v>
                </c:pt>
                <c:pt idx="2279">
                  <c:v>0.76</c:v>
                </c:pt>
                <c:pt idx="2280">
                  <c:v>0.92</c:v>
                </c:pt>
                <c:pt idx="2281">
                  <c:v>0.88</c:v>
                </c:pt>
                <c:pt idx="2282">
                  <c:v>1.98</c:v>
                </c:pt>
                <c:pt idx="2283">
                  <c:v>0.95</c:v>
                </c:pt>
                <c:pt idx="2284">
                  <c:v>0.9</c:v>
                </c:pt>
                <c:pt idx="2285">
                  <c:v>0.91</c:v>
                </c:pt>
                <c:pt idx="2286">
                  <c:v>0.95</c:v>
                </c:pt>
                <c:pt idx="2287">
                  <c:v>1</c:v>
                </c:pt>
                <c:pt idx="2288">
                  <c:v>0.98</c:v>
                </c:pt>
                <c:pt idx="2289">
                  <c:v>1.1000000000000001</c:v>
                </c:pt>
                <c:pt idx="2290">
                  <c:v>1.02</c:v>
                </c:pt>
                <c:pt idx="2291">
                  <c:v>0.55000000000000004</c:v>
                </c:pt>
                <c:pt idx="2292">
                  <c:v>5</c:v>
                </c:pt>
                <c:pt idx="2293">
                  <c:v>0.95</c:v>
                </c:pt>
                <c:pt idx="2294">
                  <c:v>5.0999999999999996</c:v>
                </c:pt>
                <c:pt idx="2295">
                  <c:v>4.8099999999999996</c:v>
                </c:pt>
                <c:pt idx="2296">
                  <c:v>4.9000000000000004</c:v>
                </c:pt>
                <c:pt idx="2297">
                  <c:v>3.24</c:v>
                </c:pt>
                <c:pt idx="2298">
                  <c:v>3.18</c:v>
                </c:pt>
                <c:pt idx="2299">
                  <c:v>1.7</c:v>
                </c:pt>
                <c:pt idx="2300">
                  <c:v>1.17</c:v>
                </c:pt>
                <c:pt idx="2301">
                  <c:v>0.87</c:v>
                </c:pt>
                <c:pt idx="2302">
                  <c:v>0.74</c:v>
                </c:pt>
                <c:pt idx="2303">
                  <c:v>0.84</c:v>
                </c:pt>
                <c:pt idx="2304">
                  <c:v>1.07</c:v>
                </c:pt>
                <c:pt idx="2305">
                  <c:v>1.44</c:v>
                </c:pt>
                <c:pt idx="2306">
                  <c:v>1.66</c:v>
                </c:pt>
                <c:pt idx="2307">
                  <c:v>1.51</c:v>
                </c:pt>
                <c:pt idx="2308">
                  <c:v>1.63</c:v>
                </c:pt>
                <c:pt idx="2309">
                  <c:v>2.02</c:v>
                </c:pt>
                <c:pt idx="2310">
                  <c:v>2.04</c:v>
                </c:pt>
                <c:pt idx="2311">
                  <c:v>1.8</c:v>
                </c:pt>
                <c:pt idx="2312">
                  <c:v>1.32</c:v>
                </c:pt>
                <c:pt idx="2313">
                  <c:v>1.19</c:v>
                </c:pt>
                <c:pt idx="2314">
                  <c:v>1.02</c:v>
                </c:pt>
                <c:pt idx="2315">
                  <c:v>1.1000000000000001</c:v>
                </c:pt>
                <c:pt idx="2316">
                  <c:v>1.19</c:v>
                </c:pt>
                <c:pt idx="2317">
                  <c:v>1.36</c:v>
                </c:pt>
                <c:pt idx="2318">
                  <c:v>1.1499999999999999</c:v>
                </c:pt>
                <c:pt idx="2319">
                  <c:v>1.07</c:v>
                </c:pt>
                <c:pt idx="2320">
                  <c:v>1.1399999999999999</c:v>
                </c:pt>
                <c:pt idx="2321">
                  <c:v>0.9</c:v>
                </c:pt>
                <c:pt idx="2322">
                  <c:v>0.64</c:v>
                </c:pt>
                <c:pt idx="2323">
                  <c:v>0.87</c:v>
                </c:pt>
                <c:pt idx="2324">
                  <c:v>0.9</c:v>
                </c:pt>
                <c:pt idx="2325">
                  <c:v>0.83</c:v>
                </c:pt>
                <c:pt idx="2326">
                  <c:v>0.81</c:v>
                </c:pt>
                <c:pt idx="2327">
                  <c:v>0.84</c:v>
                </c:pt>
                <c:pt idx="2328">
                  <c:v>0.85</c:v>
                </c:pt>
                <c:pt idx="2329">
                  <c:v>0.88</c:v>
                </c:pt>
                <c:pt idx="2330">
                  <c:v>0.77</c:v>
                </c:pt>
                <c:pt idx="2331">
                  <c:v>0.73</c:v>
                </c:pt>
                <c:pt idx="2332">
                  <c:v>0.7</c:v>
                </c:pt>
                <c:pt idx="2333">
                  <c:v>0.69</c:v>
                </c:pt>
                <c:pt idx="2334">
                  <c:v>0.75</c:v>
                </c:pt>
                <c:pt idx="2335">
                  <c:v>0.79</c:v>
                </c:pt>
                <c:pt idx="2336">
                  <c:v>0.72</c:v>
                </c:pt>
                <c:pt idx="2337">
                  <c:v>0.68</c:v>
                </c:pt>
                <c:pt idx="2338">
                  <c:v>0.66</c:v>
                </c:pt>
                <c:pt idx="2339">
                  <c:v>0.71</c:v>
                </c:pt>
                <c:pt idx="2340">
                  <c:v>0.67</c:v>
                </c:pt>
                <c:pt idx="2341">
                  <c:v>0.75</c:v>
                </c:pt>
                <c:pt idx="2342">
                  <c:v>0.71</c:v>
                </c:pt>
                <c:pt idx="2343">
                  <c:v>0.68</c:v>
                </c:pt>
                <c:pt idx="2344">
                  <c:v>0.67</c:v>
                </c:pt>
                <c:pt idx="2345">
                  <c:v>0.85</c:v>
                </c:pt>
                <c:pt idx="2346">
                  <c:v>0.9</c:v>
                </c:pt>
                <c:pt idx="2347">
                  <c:v>0.88</c:v>
                </c:pt>
                <c:pt idx="2348">
                  <c:v>1</c:v>
                </c:pt>
                <c:pt idx="2349">
                  <c:v>0.71</c:v>
                </c:pt>
                <c:pt idx="2350">
                  <c:v>0.76</c:v>
                </c:pt>
                <c:pt idx="2351">
                  <c:v>0.75</c:v>
                </c:pt>
                <c:pt idx="2352">
                  <c:v>0.72</c:v>
                </c:pt>
                <c:pt idx="2353">
                  <c:v>0.69</c:v>
                </c:pt>
                <c:pt idx="2354">
                  <c:v>0.7</c:v>
                </c:pt>
                <c:pt idx="2355">
                  <c:v>0.72</c:v>
                </c:pt>
                <c:pt idx="2356">
                  <c:v>0.54</c:v>
                </c:pt>
                <c:pt idx="2357">
                  <c:v>0.74</c:v>
                </c:pt>
                <c:pt idx="2358">
                  <c:v>0.79</c:v>
                </c:pt>
                <c:pt idx="2359">
                  <c:v>0.8</c:v>
                </c:pt>
                <c:pt idx="2360">
                  <c:v>0.77</c:v>
                </c:pt>
                <c:pt idx="2361">
                  <c:v>0.81</c:v>
                </c:pt>
                <c:pt idx="2362">
                  <c:v>0.69</c:v>
                </c:pt>
                <c:pt idx="2363">
                  <c:v>0.64</c:v>
                </c:pt>
                <c:pt idx="2364">
                  <c:v>0.75</c:v>
                </c:pt>
                <c:pt idx="2365">
                  <c:v>0.82</c:v>
                </c:pt>
                <c:pt idx="2366">
                  <c:v>0.85</c:v>
                </c:pt>
                <c:pt idx="2367">
                  <c:v>0.9</c:v>
                </c:pt>
                <c:pt idx="2368">
                  <c:v>0.86</c:v>
                </c:pt>
                <c:pt idx="2369">
                  <c:v>0.82</c:v>
                </c:pt>
                <c:pt idx="2370">
                  <c:v>0.85</c:v>
                </c:pt>
                <c:pt idx="2371">
                  <c:v>0.8</c:v>
                </c:pt>
                <c:pt idx="2372">
                  <c:v>0.9</c:v>
                </c:pt>
                <c:pt idx="2373">
                  <c:v>0.73</c:v>
                </c:pt>
                <c:pt idx="2374">
                  <c:v>0.78</c:v>
                </c:pt>
                <c:pt idx="2375">
                  <c:v>0.91</c:v>
                </c:pt>
                <c:pt idx="2376">
                  <c:v>0.98</c:v>
                </c:pt>
                <c:pt idx="2377">
                  <c:v>1.01</c:v>
                </c:pt>
                <c:pt idx="2378">
                  <c:v>1.07</c:v>
                </c:pt>
                <c:pt idx="2379">
                  <c:v>0.87</c:v>
                </c:pt>
                <c:pt idx="2380">
                  <c:v>0.93</c:v>
                </c:pt>
                <c:pt idx="2381">
                  <c:v>0.96</c:v>
                </c:pt>
                <c:pt idx="2382">
                  <c:v>1.01</c:v>
                </c:pt>
                <c:pt idx="2383">
                  <c:v>0.98</c:v>
                </c:pt>
                <c:pt idx="2384">
                  <c:v>1.06</c:v>
                </c:pt>
                <c:pt idx="2385">
                  <c:v>0.98</c:v>
                </c:pt>
                <c:pt idx="2386">
                  <c:v>0.9</c:v>
                </c:pt>
                <c:pt idx="2387">
                  <c:v>0.84</c:v>
                </c:pt>
                <c:pt idx="2388">
                  <c:v>0.89</c:v>
                </c:pt>
                <c:pt idx="2389">
                  <c:v>0.76</c:v>
                </c:pt>
                <c:pt idx="2390">
                  <c:v>0.7</c:v>
                </c:pt>
                <c:pt idx="2391">
                  <c:v>0.78</c:v>
                </c:pt>
                <c:pt idx="2392">
                  <c:v>0.8</c:v>
                </c:pt>
                <c:pt idx="2393">
                  <c:v>0.99</c:v>
                </c:pt>
                <c:pt idx="2394">
                  <c:v>0.79</c:v>
                </c:pt>
                <c:pt idx="2395">
                  <c:v>0.99</c:v>
                </c:pt>
                <c:pt idx="2396">
                  <c:v>0.81</c:v>
                </c:pt>
                <c:pt idx="2397">
                  <c:v>0.86</c:v>
                </c:pt>
                <c:pt idx="2398">
                  <c:v>0.85</c:v>
                </c:pt>
                <c:pt idx="2399">
                  <c:v>0.8</c:v>
                </c:pt>
                <c:pt idx="2400">
                  <c:v>0.8</c:v>
                </c:pt>
                <c:pt idx="2401">
                  <c:v>0.78</c:v>
                </c:pt>
                <c:pt idx="2402">
                  <c:v>1.1200000000000001</c:v>
                </c:pt>
                <c:pt idx="2403">
                  <c:v>1.05</c:v>
                </c:pt>
                <c:pt idx="2404">
                  <c:v>1.06</c:v>
                </c:pt>
                <c:pt idx="2405">
                  <c:v>1.1000000000000001</c:v>
                </c:pt>
                <c:pt idx="2406">
                  <c:v>1.1399999999999999</c:v>
                </c:pt>
                <c:pt idx="2407">
                  <c:v>1.1599999999999999</c:v>
                </c:pt>
                <c:pt idx="2408">
                  <c:v>1.17</c:v>
                </c:pt>
                <c:pt idx="2409">
                  <c:v>1.0900000000000001</c:v>
                </c:pt>
                <c:pt idx="2410">
                  <c:v>0.89</c:v>
                </c:pt>
                <c:pt idx="2411">
                  <c:v>0.91</c:v>
                </c:pt>
                <c:pt idx="2412">
                  <c:v>0.9</c:v>
                </c:pt>
                <c:pt idx="2413">
                  <c:v>0.87</c:v>
                </c:pt>
                <c:pt idx="2414">
                  <c:v>0.94</c:v>
                </c:pt>
                <c:pt idx="2415">
                  <c:v>0.9</c:v>
                </c:pt>
                <c:pt idx="2416">
                  <c:v>0.94</c:v>
                </c:pt>
                <c:pt idx="2417">
                  <c:v>1.03</c:v>
                </c:pt>
                <c:pt idx="2418">
                  <c:v>1.1000000000000001</c:v>
                </c:pt>
                <c:pt idx="2419">
                  <c:v>0.96</c:v>
                </c:pt>
                <c:pt idx="2420">
                  <c:v>0.98</c:v>
                </c:pt>
                <c:pt idx="2421">
                  <c:v>0.82</c:v>
                </c:pt>
                <c:pt idx="2422">
                  <c:v>0.87</c:v>
                </c:pt>
                <c:pt idx="2423">
                  <c:v>0.85</c:v>
                </c:pt>
                <c:pt idx="2424">
                  <c:v>0.93</c:v>
                </c:pt>
                <c:pt idx="2425">
                  <c:v>0.83</c:v>
                </c:pt>
                <c:pt idx="2426">
                  <c:v>0.77</c:v>
                </c:pt>
                <c:pt idx="2427">
                  <c:v>0.89</c:v>
                </c:pt>
                <c:pt idx="2428">
                  <c:v>0.92</c:v>
                </c:pt>
                <c:pt idx="2429">
                  <c:v>0.8</c:v>
                </c:pt>
                <c:pt idx="2430">
                  <c:v>0.7</c:v>
                </c:pt>
                <c:pt idx="2431">
                  <c:v>0.74</c:v>
                </c:pt>
                <c:pt idx="2432">
                  <c:v>0.92</c:v>
                </c:pt>
                <c:pt idx="2433">
                  <c:v>0.64</c:v>
                </c:pt>
                <c:pt idx="2434">
                  <c:v>0.88</c:v>
                </c:pt>
                <c:pt idx="2435">
                  <c:v>0.85</c:v>
                </c:pt>
                <c:pt idx="2436">
                  <c:v>1.01</c:v>
                </c:pt>
                <c:pt idx="2437">
                  <c:v>1.04</c:v>
                </c:pt>
                <c:pt idx="2438">
                  <c:v>1.1299999999999999</c:v>
                </c:pt>
                <c:pt idx="2439">
                  <c:v>0.81</c:v>
                </c:pt>
                <c:pt idx="2440">
                  <c:v>0.86</c:v>
                </c:pt>
                <c:pt idx="2441">
                  <c:v>0.99</c:v>
                </c:pt>
                <c:pt idx="2442">
                  <c:v>1.06</c:v>
                </c:pt>
                <c:pt idx="2443">
                  <c:v>1.1000000000000001</c:v>
                </c:pt>
                <c:pt idx="2444">
                  <c:v>1.22</c:v>
                </c:pt>
                <c:pt idx="2445">
                  <c:v>1.34</c:v>
                </c:pt>
                <c:pt idx="2446">
                  <c:v>0.77</c:v>
                </c:pt>
                <c:pt idx="2447">
                  <c:v>0.94</c:v>
                </c:pt>
                <c:pt idx="2448">
                  <c:v>0.67</c:v>
                </c:pt>
                <c:pt idx="2449">
                  <c:v>0.61</c:v>
                </c:pt>
                <c:pt idx="2450">
                  <c:v>0.57999999999999996</c:v>
                </c:pt>
                <c:pt idx="2451">
                  <c:v>0.65</c:v>
                </c:pt>
                <c:pt idx="2452">
                  <c:v>0.77</c:v>
                </c:pt>
                <c:pt idx="2453">
                  <c:v>0.62</c:v>
                </c:pt>
                <c:pt idx="2454">
                  <c:v>0.52</c:v>
                </c:pt>
                <c:pt idx="2455">
                  <c:v>0.6</c:v>
                </c:pt>
                <c:pt idx="2456">
                  <c:v>0.63</c:v>
                </c:pt>
                <c:pt idx="2457">
                  <c:v>0.79</c:v>
                </c:pt>
                <c:pt idx="2458">
                  <c:v>0.82</c:v>
                </c:pt>
                <c:pt idx="2459">
                  <c:v>0.76</c:v>
                </c:pt>
                <c:pt idx="2460">
                  <c:v>0.46</c:v>
                </c:pt>
                <c:pt idx="2461">
                  <c:v>1.1000000000000001</c:v>
                </c:pt>
                <c:pt idx="2462">
                  <c:v>1.21</c:v>
                </c:pt>
                <c:pt idx="2463">
                  <c:v>1.43</c:v>
                </c:pt>
                <c:pt idx="2464">
                  <c:v>1.99</c:v>
                </c:pt>
                <c:pt idx="2465">
                  <c:v>2.1</c:v>
                </c:pt>
                <c:pt idx="2466">
                  <c:v>0.5</c:v>
                </c:pt>
                <c:pt idx="2467">
                  <c:v>0.2</c:v>
                </c:pt>
                <c:pt idx="2468">
                  <c:v>2.86</c:v>
                </c:pt>
                <c:pt idx="2469">
                  <c:v>2.36</c:v>
                </c:pt>
                <c:pt idx="2470">
                  <c:v>2.21</c:v>
                </c:pt>
                <c:pt idx="2471">
                  <c:v>1.84</c:v>
                </c:pt>
                <c:pt idx="2472">
                  <c:v>2.14</c:v>
                </c:pt>
                <c:pt idx="2473">
                  <c:v>1.97</c:v>
                </c:pt>
                <c:pt idx="2474">
                  <c:v>1.63</c:v>
                </c:pt>
                <c:pt idx="2475">
                  <c:v>1.52</c:v>
                </c:pt>
                <c:pt idx="2476">
                  <c:v>1.61</c:v>
                </c:pt>
                <c:pt idx="2477">
                  <c:v>1.83</c:v>
                </c:pt>
                <c:pt idx="2478">
                  <c:v>1.1599999999999999</c:v>
                </c:pt>
                <c:pt idx="2479">
                  <c:v>1.1499999999999999</c:v>
                </c:pt>
                <c:pt idx="2480">
                  <c:v>1.2</c:v>
                </c:pt>
                <c:pt idx="2481">
                  <c:v>1.19</c:v>
                </c:pt>
                <c:pt idx="2482">
                  <c:v>1</c:v>
                </c:pt>
                <c:pt idx="2483">
                  <c:v>0.93</c:v>
                </c:pt>
                <c:pt idx="2484">
                  <c:v>0.72</c:v>
                </c:pt>
                <c:pt idx="2485">
                  <c:v>0.64</c:v>
                </c:pt>
                <c:pt idx="2486">
                  <c:v>0.69</c:v>
                </c:pt>
                <c:pt idx="2487">
                  <c:v>0.8</c:v>
                </c:pt>
                <c:pt idx="2488">
                  <c:v>0.85</c:v>
                </c:pt>
                <c:pt idx="2489">
                  <c:v>0.91</c:v>
                </c:pt>
                <c:pt idx="2490">
                  <c:v>0.93</c:v>
                </c:pt>
                <c:pt idx="2491">
                  <c:v>0.84</c:v>
                </c:pt>
                <c:pt idx="2492">
                  <c:v>0.75</c:v>
                </c:pt>
                <c:pt idx="2493">
                  <c:v>0.72</c:v>
                </c:pt>
                <c:pt idx="2494">
                  <c:v>0.74</c:v>
                </c:pt>
                <c:pt idx="2495">
                  <c:v>0.81</c:v>
                </c:pt>
                <c:pt idx="2496">
                  <c:v>0.82</c:v>
                </c:pt>
                <c:pt idx="2497">
                  <c:v>0.85</c:v>
                </c:pt>
                <c:pt idx="2498">
                  <c:v>0.81</c:v>
                </c:pt>
                <c:pt idx="2499">
                  <c:v>0.77</c:v>
                </c:pt>
                <c:pt idx="2500">
                  <c:v>0.76</c:v>
                </c:pt>
                <c:pt idx="2501">
                  <c:v>0.83</c:v>
                </c:pt>
                <c:pt idx="2502">
                  <c:v>0.77</c:v>
                </c:pt>
                <c:pt idx="2503">
                  <c:v>0.71</c:v>
                </c:pt>
                <c:pt idx="2504">
                  <c:v>0.78</c:v>
                </c:pt>
                <c:pt idx="2505">
                  <c:v>0.81</c:v>
                </c:pt>
                <c:pt idx="2506">
                  <c:v>0.8</c:v>
                </c:pt>
                <c:pt idx="2507">
                  <c:v>0.75</c:v>
                </c:pt>
                <c:pt idx="2508">
                  <c:v>0.76</c:v>
                </c:pt>
                <c:pt idx="2509">
                  <c:v>0.73</c:v>
                </c:pt>
                <c:pt idx="2510">
                  <c:v>0.8</c:v>
                </c:pt>
                <c:pt idx="2511">
                  <c:v>0.79</c:v>
                </c:pt>
                <c:pt idx="2512">
                  <c:v>0.7</c:v>
                </c:pt>
                <c:pt idx="2513">
                  <c:v>0.76</c:v>
                </c:pt>
                <c:pt idx="2514">
                  <c:v>0.75</c:v>
                </c:pt>
                <c:pt idx="2515">
                  <c:v>0.78</c:v>
                </c:pt>
                <c:pt idx="2516">
                  <c:v>0.59</c:v>
                </c:pt>
                <c:pt idx="2517">
                  <c:v>0.59</c:v>
                </c:pt>
                <c:pt idx="2518">
                  <c:v>0.55000000000000004</c:v>
                </c:pt>
                <c:pt idx="2519">
                  <c:v>0.61</c:v>
                </c:pt>
                <c:pt idx="2520">
                  <c:v>0.63</c:v>
                </c:pt>
                <c:pt idx="2521">
                  <c:v>0.62</c:v>
                </c:pt>
                <c:pt idx="2522">
                  <c:v>0.59</c:v>
                </c:pt>
                <c:pt idx="2523">
                  <c:v>0.56000000000000005</c:v>
                </c:pt>
                <c:pt idx="2524">
                  <c:v>0.54</c:v>
                </c:pt>
                <c:pt idx="2525">
                  <c:v>0.81</c:v>
                </c:pt>
                <c:pt idx="2526">
                  <c:v>0.69</c:v>
                </c:pt>
                <c:pt idx="2527">
                  <c:v>0.67</c:v>
                </c:pt>
                <c:pt idx="2528">
                  <c:v>0.65</c:v>
                </c:pt>
                <c:pt idx="2529">
                  <c:v>0.7</c:v>
                </c:pt>
                <c:pt idx="2530">
                  <c:v>0.69</c:v>
                </c:pt>
                <c:pt idx="2531">
                  <c:v>0.63</c:v>
                </c:pt>
                <c:pt idx="2532">
                  <c:v>0.66</c:v>
                </c:pt>
                <c:pt idx="2533">
                  <c:v>0.64</c:v>
                </c:pt>
                <c:pt idx="2534">
                  <c:v>0.71</c:v>
                </c:pt>
                <c:pt idx="2535">
                  <c:v>0.74</c:v>
                </c:pt>
                <c:pt idx="2536">
                  <c:v>0.66</c:v>
                </c:pt>
                <c:pt idx="2537">
                  <c:v>0.65</c:v>
                </c:pt>
                <c:pt idx="2538">
                  <c:v>0.65</c:v>
                </c:pt>
                <c:pt idx="2539">
                  <c:v>0.64</c:v>
                </c:pt>
                <c:pt idx="2540">
                  <c:v>0.65</c:v>
                </c:pt>
                <c:pt idx="2541">
                  <c:v>0.87</c:v>
                </c:pt>
                <c:pt idx="2542">
                  <c:v>0.83</c:v>
                </c:pt>
                <c:pt idx="2543">
                  <c:v>0.73</c:v>
                </c:pt>
                <c:pt idx="2544">
                  <c:v>0.79</c:v>
                </c:pt>
                <c:pt idx="2545">
                  <c:v>0.78</c:v>
                </c:pt>
                <c:pt idx="2546">
                  <c:v>0.8</c:v>
                </c:pt>
                <c:pt idx="2547">
                  <c:v>0.73</c:v>
                </c:pt>
                <c:pt idx="2548">
                  <c:v>0.76</c:v>
                </c:pt>
                <c:pt idx="2549">
                  <c:v>0.76</c:v>
                </c:pt>
                <c:pt idx="2550">
                  <c:v>0.83</c:v>
                </c:pt>
                <c:pt idx="2551">
                  <c:v>0.78</c:v>
                </c:pt>
                <c:pt idx="2552">
                  <c:v>0.48</c:v>
                </c:pt>
                <c:pt idx="2553">
                  <c:v>0.75</c:v>
                </c:pt>
                <c:pt idx="2554">
                  <c:v>0.59</c:v>
                </c:pt>
                <c:pt idx="2555">
                  <c:v>0.66</c:v>
                </c:pt>
                <c:pt idx="2556">
                  <c:v>0.8</c:v>
                </c:pt>
                <c:pt idx="2557">
                  <c:v>0.94</c:v>
                </c:pt>
                <c:pt idx="2558">
                  <c:v>1.02</c:v>
                </c:pt>
                <c:pt idx="2559">
                  <c:v>0.9</c:v>
                </c:pt>
                <c:pt idx="2560">
                  <c:v>0.91</c:v>
                </c:pt>
                <c:pt idx="2561">
                  <c:v>0.65</c:v>
                </c:pt>
                <c:pt idx="2562">
                  <c:v>0.74</c:v>
                </c:pt>
                <c:pt idx="2563">
                  <c:v>0.84</c:v>
                </c:pt>
                <c:pt idx="2564">
                  <c:v>0.88</c:v>
                </c:pt>
                <c:pt idx="2565">
                  <c:v>0.97</c:v>
                </c:pt>
                <c:pt idx="2566">
                  <c:v>1.08</c:v>
                </c:pt>
                <c:pt idx="2567">
                  <c:v>1.05</c:v>
                </c:pt>
                <c:pt idx="2568">
                  <c:v>1.02</c:v>
                </c:pt>
                <c:pt idx="2569">
                  <c:v>0.89</c:v>
                </c:pt>
                <c:pt idx="2570">
                  <c:v>0.85</c:v>
                </c:pt>
                <c:pt idx="2571">
                  <c:v>0.73</c:v>
                </c:pt>
                <c:pt idx="2572">
                  <c:v>0.72</c:v>
                </c:pt>
                <c:pt idx="2573">
                  <c:v>0.51944444444444449</c:v>
                </c:pt>
                <c:pt idx="2574">
                  <c:v>0.56999999999999995</c:v>
                </c:pt>
                <c:pt idx="2575">
                  <c:v>0.59</c:v>
                </c:pt>
                <c:pt idx="2576">
                  <c:v>0.92</c:v>
                </c:pt>
                <c:pt idx="2577">
                  <c:v>0.96</c:v>
                </c:pt>
                <c:pt idx="2578">
                  <c:v>0.92</c:v>
                </c:pt>
                <c:pt idx="2579">
                  <c:v>0.96</c:v>
                </c:pt>
                <c:pt idx="2580">
                  <c:v>0.83</c:v>
                </c:pt>
                <c:pt idx="2581">
                  <c:v>1.1599999999999999</c:v>
                </c:pt>
                <c:pt idx="2582">
                  <c:v>1.0900000000000001</c:v>
                </c:pt>
                <c:pt idx="2583">
                  <c:v>0.87</c:v>
                </c:pt>
                <c:pt idx="2584">
                  <c:v>0.8</c:v>
                </c:pt>
                <c:pt idx="2585">
                  <c:v>0.75</c:v>
                </c:pt>
                <c:pt idx="2586">
                  <c:v>0.8</c:v>
                </c:pt>
                <c:pt idx="2587">
                  <c:v>0.78</c:v>
                </c:pt>
                <c:pt idx="2588">
                  <c:v>0.76</c:v>
                </c:pt>
                <c:pt idx="2589">
                  <c:v>0.77</c:v>
                </c:pt>
                <c:pt idx="2590">
                  <c:v>0.75</c:v>
                </c:pt>
                <c:pt idx="2591">
                  <c:v>0.76</c:v>
                </c:pt>
                <c:pt idx="2592">
                  <c:v>0.77</c:v>
                </c:pt>
                <c:pt idx="2593">
                  <c:v>0.69</c:v>
                </c:pt>
                <c:pt idx="2594">
                  <c:v>0.72</c:v>
                </c:pt>
                <c:pt idx="2595">
                  <c:v>0.68</c:v>
                </c:pt>
                <c:pt idx="2596">
                  <c:v>0.55000000000000004</c:v>
                </c:pt>
                <c:pt idx="2597">
                  <c:v>0.54</c:v>
                </c:pt>
                <c:pt idx="2598">
                  <c:v>0.52</c:v>
                </c:pt>
                <c:pt idx="2599">
                  <c:v>0.59</c:v>
                </c:pt>
                <c:pt idx="2600">
                  <c:v>0.62</c:v>
                </c:pt>
                <c:pt idx="2601">
                  <c:v>0.66</c:v>
                </c:pt>
                <c:pt idx="2602">
                  <c:v>0.71</c:v>
                </c:pt>
                <c:pt idx="2603">
                  <c:v>0.69</c:v>
                </c:pt>
                <c:pt idx="2604">
                  <c:v>0.75</c:v>
                </c:pt>
                <c:pt idx="2605">
                  <c:v>0.79</c:v>
                </c:pt>
                <c:pt idx="2606">
                  <c:v>0.86</c:v>
                </c:pt>
                <c:pt idx="2607">
                  <c:v>0.74</c:v>
                </c:pt>
                <c:pt idx="2608">
                  <c:v>0.77</c:v>
                </c:pt>
                <c:pt idx="2609">
                  <c:v>0.69</c:v>
                </c:pt>
                <c:pt idx="2610">
                  <c:v>0.93</c:v>
                </c:pt>
                <c:pt idx="2611">
                  <c:v>0.96</c:v>
                </c:pt>
                <c:pt idx="2612">
                  <c:v>0.78</c:v>
                </c:pt>
                <c:pt idx="2613">
                  <c:v>0.76</c:v>
                </c:pt>
                <c:pt idx="2614">
                  <c:v>0.8</c:v>
                </c:pt>
                <c:pt idx="2615">
                  <c:v>0.77</c:v>
                </c:pt>
                <c:pt idx="2616">
                  <c:v>0.84</c:v>
                </c:pt>
                <c:pt idx="2617">
                  <c:v>0.82</c:v>
                </c:pt>
                <c:pt idx="2618">
                  <c:v>0.8</c:v>
                </c:pt>
                <c:pt idx="2619">
                  <c:v>0.84</c:v>
                </c:pt>
                <c:pt idx="2620">
                  <c:v>0.62</c:v>
                </c:pt>
                <c:pt idx="2621">
                  <c:v>0.53</c:v>
                </c:pt>
                <c:pt idx="2622">
                  <c:v>0.53</c:v>
                </c:pt>
                <c:pt idx="2623">
                  <c:v>0.75</c:v>
                </c:pt>
                <c:pt idx="2624">
                  <c:v>0.71</c:v>
                </c:pt>
                <c:pt idx="2625">
                  <c:v>0.74</c:v>
                </c:pt>
                <c:pt idx="2626">
                  <c:v>0.79</c:v>
                </c:pt>
                <c:pt idx="2627">
                  <c:v>0.89</c:v>
                </c:pt>
                <c:pt idx="2628">
                  <c:v>0.88</c:v>
                </c:pt>
                <c:pt idx="2629">
                  <c:v>0.9</c:v>
                </c:pt>
                <c:pt idx="2630">
                  <c:v>0.9</c:v>
                </c:pt>
                <c:pt idx="2631">
                  <c:v>0.8</c:v>
                </c:pt>
                <c:pt idx="2632">
                  <c:v>0.88</c:v>
                </c:pt>
                <c:pt idx="2633">
                  <c:v>0.88</c:v>
                </c:pt>
                <c:pt idx="2634">
                  <c:v>0.9</c:v>
                </c:pt>
                <c:pt idx="2635">
                  <c:v>0.59</c:v>
                </c:pt>
                <c:pt idx="2636">
                  <c:v>0.53</c:v>
                </c:pt>
                <c:pt idx="2637">
                  <c:v>0.69</c:v>
                </c:pt>
                <c:pt idx="2638">
                  <c:v>0.52</c:v>
                </c:pt>
                <c:pt idx="2639">
                  <c:v>0.63</c:v>
                </c:pt>
                <c:pt idx="2640">
                  <c:v>0.64</c:v>
                </c:pt>
                <c:pt idx="2641">
                  <c:v>0.62</c:v>
                </c:pt>
                <c:pt idx="2642">
                  <c:v>0.56000000000000005</c:v>
                </c:pt>
                <c:pt idx="2643">
                  <c:v>0.51</c:v>
                </c:pt>
                <c:pt idx="2644">
                  <c:v>0.45</c:v>
                </c:pt>
                <c:pt idx="2645">
                  <c:v>0.69</c:v>
                </c:pt>
                <c:pt idx="2646">
                  <c:v>0.72</c:v>
                </c:pt>
                <c:pt idx="2647">
                  <c:v>0.89</c:v>
                </c:pt>
                <c:pt idx="2648">
                  <c:v>1.1599999999999999</c:v>
                </c:pt>
                <c:pt idx="2649">
                  <c:v>1.29</c:v>
                </c:pt>
                <c:pt idx="2650">
                  <c:v>1.53</c:v>
                </c:pt>
                <c:pt idx="2651">
                  <c:v>1.52</c:v>
                </c:pt>
                <c:pt idx="2652">
                  <c:v>1.7</c:v>
                </c:pt>
                <c:pt idx="2653">
                  <c:v>1.65</c:v>
                </c:pt>
                <c:pt idx="2654">
                  <c:v>1.6</c:v>
                </c:pt>
                <c:pt idx="2655">
                  <c:v>1.56</c:v>
                </c:pt>
                <c:pt idx="2656">
                  <c:v>1.45</c:v>
                </c:pt>
                <c:pt idx="2657">
                  <c:v>1.55</c:v>
                </c:pt>
                <c:pt idx="2658">
                  <c:v>1.53</c:v>
                </c:pt>
                <c:pt idx="2659">
                  <c:v>1</c:v>
                </c:pt>
                <c:pt idx="2660">
                  <c:v>0.95</c:v>
                </c:pt>
                <c:pt idx="2661">
                  <c:v>0.93</c:v>
                </c:pt>
                <c:pt idx="2662">
                  <c:v>0.87</c:v>
                </c:pt>
                <c:pt idx="2663">
                  <c:v>1</c:v>
                </c:pt>
                <c:pt idx="2664">
                  <c:v>0.98</c:v>
                </c:pt>
                <c:pt idx="2665">
                  <c:v>1.07</c:v>
                </c:pt>
                <c:pt idx="2666">
                  <c:v>1.08</c:v>
                </c:pt>
                <c:pt idx="2667">
                  <c:v>1.06</c:v>
                </c:pt>
                <c:pt idx="2668">
                  <c:v>1.07</c:v>
                </c:pt>
                <c:pt idx="2669">
                  <c:v>0.86</c:v>
                </c:pt>
                <c:pt idx="2670">
                  <c:v>0.88</c:v>
                </c:pt>
                <c:pt idx="2671">
                  <c:v>1.1000000000000001</c:v>
                </c:pt>
                <c:pt idx="2672">
                  <c:v>0.84</c:v>
                </c:pt>
                <c:pt idx="2673">
                  <c:v>0.77</c:v>
                </c:pt>
                <c:pt idx="2674">
                  <c:v>0.98</c:v>
                </c:pt>
                <c:pt idx="2675">
                  <c:v>0.96</c:v>
                </c:pt>
                <c:pt idx="2676">
                  <c:v>1.83</c:v>
                </c:pt>
                <c:pt idx="2677">
                  <c:v>1.58</c:v>
                </c:pt>
                <c:pt idx="2678">
                  <c:v>1.23</c:v>
                </c:pt>
                <c:pt idx="2679">
                  <c:v>1.34</c:v>
                </c:pt>
                <c:pt idx="2680">
                  <c:v>1.1499999999999999</c:v>
                </c:pt>
                <c:pt idx="2681">
                  <c:v>1.1399999999999999</c:v>
                </c:pt>
                <c:pt idx="2682">
                  <c:v>1.05</c:v>
                </c:pt>
                <c:pt idx="2683">
                  <c:v>0.98</c:v>
                </c:pt>
                <c:pt idx="2684">
                  <c:v>0.86</c:v>
                </c:pt>
                <c:pt idx="2685">
                  <c:v>0.85</c:v>
                </c:pt>
                <c:pt idx="2686">
                  <c:v>0.89</c:v>
                </c:pt>
                <c:pt idx="2687">
                  <c:v>0.86</c:v>
                </c:pt>
                <c:pt idx="2688">
                  <c:v>0.87</c:v>
                </c:pt>
                <c:pt idx="2689">
                  <c:v>0.83</c:v>
                </c:pt>
                <c:pt idx="2690">
                  <c:v>0.77</c:v>
                </c:pt>
                <c:pt idx="2691">
                  <c:v>0.8</c:v>
                </c:pt>
                <c:pt idx="2692">
                  <c:v>0.86</c:v>
                </c:pt>
                <c:pt idx="2693">
                  <c:v>0.84</c:v>
                </c:pt>
                <c:pt idx="2694">
                  <c:v>0.88</c:v>
                </c:pt>
                <c:pt idx="2695">
                  <c:v>0.92</c:v>
                </c:pt>
                <c:pt idx="2696">
                  <c:v>0.98</c:v>
                </c:pt>
                <c:pt idx="2697">
                  <c:v>0.93</c:v>
                </c:pt>
                <c:pt idx="2698">
                  <c:v>1.01</c:v>
                </c:pt>
                <c:pt idx="2699">
                  <c:v>1.1200000000000001</c:v>
                </c:pt>
                <c:pt idx="2700">
                  <c:v>0.84</c:v>
                </c:pt>
                <c:pt idx="2701">
                  <c:v>0.9</c:v>
                </c:pt>
                <c:pt idx="2702">
                  <c:v>0.79</c:v>
                </c:pt>
                <c:pt idx="2703">
                  <c:v>0.53</c:v>
                </c:pt>
                <c:pt idx="2704">
                  <c:v>0.74</c:v>
                </c:pt>
                <c:pt idx="2705">
                  <c:v>0.86</c:v>
                </c:pt>
                <c:pt idx="2706">
                  <c:v>1.02</c:v>
                </c:pt>
                <c:pt idx="2707">
                  <c:v>0.88</c:v>
                </c:pt>
                <c:pt idx="2708">
                  <c:v>1</c:v>
                </c:pt>
                <c:pt idx="2709">
                  <c:v>1.01</c:v>
                </c:pt>
                <c:pt idx="2710">
                  <c:v>0.98</c:v>
                </c:pt>
                <c:pt idx="2711">
                  <c:v>0.93</c:v>
                </c:pt>
                <c:pt idx="2712">
                  <c:v>0.91</c:v>
                </c:pt>
                <c:pt idx="2713">
                  <c:v>1</c:v>
                </c:pt>
                <c:pt idx="2714">
                  <c:v>1.01</c:v>
                </c:pt>
                <c:pt idx="2715">
                  <c:v>1</c:v>
                </c:pt>
                <c:pt idx="2716">
                  <c:v>1.07</c:v>
                </c:pt>
                <c:pt idx="2717">
                  <c:v>1.1299999999999999</c:v>
                </c:pt>
                <c:pt idx="2718">
                  <c:v>0.92</c:v>
                </c:pt>
                <c:pt idx="2719">
                  <c:v>0.84</c:v>
                </c:pt>
                <c:pt idx="2720">
                  <c:v>0.8</c:v>
                </c:pt>
                <c:pt idx="2721">
                  <c:v>0.76</c:v>
                </c:pt>
                <c:pt idx="2722">
                  <c:v>0.74</c:v>
                </c:pt>
                <c:pt idx="2723">
                  <c:v>0.74</c:v>
                </c:pt>
                <c:pt idx="2724">
                  <c:v>0.7</c:v>
                </c:pt>
                <c:pt idx="2725">
                  <c:v>0.95</c:v>
                </c:pt>
                <c:pt idx="2726">
                  <c:v>0.99</c:v>
                </c:pt>
                <c:pt idx="2727">
                  <c:v>1.1100000000000001</c:v>
                </c:pt>
                <c:pt idx="2728">
                  <c:v>1.02</c:v>
                </c:pt>
                <c:pt idx="2729">
                  <c:v>0.96</c:v>
                </c:pt>
                <c:pt idx="2730">
                  <c:v>0.93</c:v>
                </c:pt>
                <c:pt idx="2731">
                  <c:v>0.82</c:v>
                </c:pt>
                <c:pt idx="2732">
                  <c:v>0.41</c:v>
                </c:pt>
                <c:pt idx="2733">
                  <c:v>0.54</c:v>
                </c:pt>
                <c:pt idx="2734">
                  <c:v>0.61</c:v>
                </c:pt>
                <c:pt idx="2735">
                  <c:v>0.48</c:v>
                </c:pt>
                <c:pt idx="2736">
                  <c:v>0.68</c:v>
                </c:pt>
                <c:pt idx="2737">
                  <c:v>0.61</c:v>
                </c:pt>
                <c:pt idx="2738">
                  <c:v>0.54</c:v>
                </c:pt>
                <c:pt idx="2739">
                  <c:v>0.99</c:v>
                </c:pt>
                <c:pt idx="2740">
                  <c:v>1.34</c:v>
                </c:pt>
                <c:pt idx="2741">
                  <c:v>1.21</c:v>
                </c:pt>
                <c:pt idx="2742">
                  <c:v>1.28</c:v>
                </c:pt>
                <c:pt idx="2743">
                  <c:v>1.34</c:v>
                </c:pt>
                <c:pt idx="2744">
                  <c:v>1.19</c:v>
                </c:pt>
                <c:pt idx="2745">
                  <c:v>1.1399999999999999</c:v>
                </c:pt>
                <c:pt idx="2746">
                  <c:v>1.2</c:v>
                </c:pt>
                <c:pt idx="2747">
                  <c:v>0.86</c:v>
                </c:pt>
                <c:pt idx="2748">
                  <c:v>0.88</c:v>
                </c:pt>
                <c:pt idx="2749">
                  <c:v>0.78</c:v>
                </c:pt>
                <c:pt idx="2750">
                  <c:v>0.93</c:v>
                </c:pt>
                <c:pt idx="2751">
                  <c:v>0.85</c:v>
                </c:pt>
                <c:pt idx="2752">
                  <c:v>0.82</c:v>
                </c:pt>
                <c:pt idx="2753">
                  <c:v>0.83</c:v>
                </c:pt>
                <c:pt idx="2754">
                  <c:v>0.86</c:v>
                </c:pt>
                <c:pt idx="2755">
                  <c:v>0.76</c:v>
                </c:pt>
                <c:pt idx="2756">
                  <c:v>1.48</c:v>
                </c:pt>
                <c:pt idx="2757">
                  <c:v>1.31</c:v>
                </c:pt>
                <c:pt idx="2758">
                  <c:v>1.1200000000000001</c:v>
                </c:pt>
                <c:pt idx="2759">
                  <c:v>1.29</c:v>
                </c:pt>
                <c:pt idx="2760">
                  <c:v>0.89</c:v>
                </c:pt>
                <c:pt idx="2761">
                  <c:v>0.9</c:v>
                </c:pt>
                <c:pt idx="2762">
                  <c:v>0.45</c:v>
                </c:pt>
                <c:pt idx="2763">
                  <c:v>0.78</c:v>
                </c:pt>
                <c:pt idx="2764">
                  <c:v>0.67</c:v>
                </c:pt>
                <c:pt idx="2765">
                  <c:v>0.63</c:v>
                </c:pt>
                <c:pt idx="2766">
                  <c:v>0.7</c:v>
                </c:pt>
                <c:pt idx="2767">
                  <c:v>0.74</c:v>
                </c:pt>
                <c:pt idx="2768">
                  <c:v>0.76</c:v>
                </c:pt>
                <c:pt idx="2769">
                  <c:v>0.86</c:v>
                </c:pt>
                <c:pt idx="2770">
                  <c:v>0.82</c:v>
                </c:pt>
                <c:pt idx="2771">
                  <c:v>0.87</c:v>
                </c:pt>
                <c:pt idx="2772">
                  <c:v>0.85</c:v>
                </c:pt>
                <c:pt idx="2773">
                  <c:v>1.1000000000000001</c:v>
                </c:pt>
                <c:pt idx="2774">
                  <c:v>1.06</c:v>
                </c:pt>
                <c:pt idx="2775">
                  <c:v>0.96</c:v>
                </c:pt>
                <c:pt idx="2776">
                  <c:v>1.1499999999999999</c:v>
                </c:pt>
                <c:pt idx="2777">
                  <c:v>1.0900000000000001</c:v>
                </c:pt>
                <c:pt idx="2778">
                  <c:v>1.1200000000000001</c:v>
                </c:pt>
                <c:pt idx="2779">
                  <c:v>1.1299999999999999</c:v>
                </c:pt>
                <c:pt idx="2780">
                  <c:v>1.1499999999999999</c:v>
                </c:pt>
                <c:pt idx="2781">
                  <c:v>1.1100000000000001</c:v>
                </c:pt>
                <c:pt idx="2782">
                  <c:v>1.02</c:v>
                </c:pt>
                <c:pt idx="2783">
                  <c:v>1</c:v>
                </c:pt>
                <c:pt idx="2784">
                  <c:v>0.98</c:v>
                </c:pt>
                <c:pt idx="2785">
                  <c:v>1.01</c:v>
                </c:pt>
                <c:pt idx="2786">
                  <c:v>0.99</c:v>
                </c:pt>
                <c:pt idx="2787">
                  <c:v>1.0900000000000001</c:v>
                </c:pt>
                <c:pt idx="2788">
                  <c:v>1.05</c:v>
                </c:pt>
                <c:pt idx="2789">
                  <c:v>1.02</c:v>
                </c:pt>
                <c:pt idx="2790">
                  <c:v>0.99</c:v>
                </c:pt>
                <c:pt idx="2791">
                  <c:v>0.99</c:v>
                </c:pt>
                <c:pt idx="2792">
                  <c:v>0.97</c:v>
                </c:pt>
                <c:pt idx="2793">
                  <c:v>0.95</c:v>
                </c:pt>
                <c:pt idx="2794">
                  <c:v>0.95</c:v>
                </c:pt>
                <c:pt idx="2795">
                  <c:v>0.85</c:v>
                </c:pt>
                <c:pt idx="2796">
                  <c:v>0.95</c:v>
                </c:pt>
                <c:pt idx="2797">
                  <c:v>0.93</c:v>
                </c:pt>
                <c:pt idx="2798">
                  <c:v>0.92</c:v>
                </c:pt>
                <c:pt idx="2799">
                  <c:v>0.9</c:v>
                </c:pt>
                <c:pt idx="2800">
                  <c:v>0.91</c:v>
                </c:pt>
                <c:pt idx="2801">
                  <c:v>0.88</c:v>
                </c:pt>
                <c:pt idx="2802">
                  <c:v>0.98</c:v>
                </c:pt>
                <c:pt idx="2803">
                  <c:v>0.94</c:v>
                </c:pt>
                <c:pt idx="2804">
                  <c:v>1.1000000000000001</c:v>
                </c:pt>
                <c:pt idx="2805">
                  <c:v>1.03</c:v>
                </c:pt>
                <c:pt idx="2806">
                  <c:v>0.98</c:v>
                </c:pt>
                <c:pt idx="2807">
                  <c:v>0.86</c:v>
                </c:pt>
                <c:pt idx="2808">
                  <c:v>0.95</c:v>
                </c:pt>
                <c:pt idx="2809">
                  <c:v>0.84</c:v>
                </c:pt>
                <c:pt idx="2810">
                  <c:v>0.9</c:v>
                </c:pt>
                <c:pt idx="2811">
                  <c:v>0.97</c:v>
                </c:pt>
                <c:pt idx="2812">
                  <c:v>1.01</c:v>
                </c:pt>
                <c:pt idx="2813">
                  <c:v>0.99</c:v>
                </c:pt>
                <c:pt idx="2814">
                  <c:v>0.96</c:v>
                </c:pt>
                <c:pt idx="2815">
                  <c:v>1.1000000000000001</c:v>
                </c:pt>
                <c:pt idx="2816">
                  <c:v>1.06</c:v>
                </c:pt>
                <c:pt idx="2817">
                  <c:v>0.95</c:v>
                </c:pt>
                <c:pt idx="2818">
                  <c:v>1.06</c:v>
                </c:pt>
                <c:pt idx="2819">
                  <c:v>1.02</c:v>
                </c:pt>
                <c:pt idx="2820">
                  <c:v>0.89</c:v>
                </c:pt>
                <c:pt idx="2821">
                  <c:v>1.38</c:v>
                </c:pt>
                <c:pt idx="2822">
                  <c:v>1.07</c:v>
                </c:pt>
                <c:pt idx="2823">
                  <c:v>0.97</c:v>
                </c:pt>
                <c:pt idx="2824">
                  <c:v>0.94</c:v>
                </c:pt>
                <c:pt idx="2825">
                  <c:v>1.07</c:v>
                </c:pt>
                <c:pt idx="2826">
                  <c:v>1.08</c:v>
                </c:pt>
                <c:pt idx="2827">
                  <c:v>1.03</c:v>
                </c:pt>
                <c:pt idx="2828">
                  <c:v>1.1000000000000001</c:v>
                </c:pt>
                <c:pt idx="2829">
                  <c:v>1.1200000000000001</c:v>
                </c:pt>
                <c:pt idx="2830">
                  <c:v>0.96</c:v>
                </c:pt>
                <c:pt idx="2831">
                  <c:v>0.98</c:v>
                </c:pt>
                <c:pt idx="2832">
                  <c:v>0.99</c:v>
                </c:pt>
                <c:pt idx="2833">
                  <c:v>1.04</c:v>
                </c:pt>
                <c:pt idx="2834">
                  <c:v>1.08</c:v>
                </c:pt>
                <c:pt idx="2835">
                  <c:v>1.1599999999999999</c:v>
                </c:pt>
                <c:pt idx="2836">
                  <c:v>0.96</c:v>
                </c:pt>
                <c:pt idx="2837">
                  <c:v>0.91</c:v>
                </c:pt>
                <c:pt idx="2838">
                  <c:v>0.96</c:v>
                </c:pt>
                <c:pt idx="2839">
                  <c:v>1.01</c:v>
                </c:pt>
                <c:pt idx="2840">
                  <c:v>1.04</c:v>
                </c:pt>
                <c:pt idx="2841">
                  <c:v>1.08</c:v>
                </c:pt>
                <c:pt idx="2842">
                  <c:v>1.0900000000000001</c:v>
                </c:pt>
                <c:pt idx="2843">
                  <c:v>0.61</c:v>
                </c:pt>
                <c:pt idx="2844">
                  <c:v>0.7</c:v>
                </c:pt>
                <c:pt idx="2845">
                  <c:v>0.63</c:v>
                </c:pt>
                <c:pt idx="2846">
                  <c:v>0.65</c:v>
                </c:pt>
                <c:pt idx="2847">
                  <c:v>0.64</c:v>
                </c:pt>
                <c:pt idx="2848">
                  <c:v>0.69</c:v>
                </c:pt>
                <c:pt idx="2849">
                  <c:v>0.56999999999999995</c:v>
                </c:pt>
                <c:pt idx="2850">
                  <c:v>0.6</c:v>
                </c:pt>
                <c:pt idx="2851">
                  <c:v>0.64</c:v>
                </c:pt>
                <c:pt idx="2852">
                  <c:v>0.67</c:v>
                </c:pt>
                <c:pt idx="2853">
                  <c:v>0.62</c:v>
                </c:pt>
                <c:pt idx="2854">
                  <c:v>0.66</c:v>
                </c:pt>
                <c:pt idx="2855">
                  <c:v>0.62</c:v>
                </c:pt>
                <c:pt idx="2856">
                  <c:v>0.68</c:v>
                </c:pt>
                <c:pt idx="2857">
                  <c:v>0.72</c:v>
                </c:pt>
                <c:pt idx="2858">
                  <c:v>0.7</c:v>
                </c:pt>
                <c:pt idx="2859">
                  <c:v>0.7</c:v>
                </c:pt>
                <c:pt idx="2860">
                  <c:v>0.69</c:v>
                </c:pt>
                <c:pt idx="2861">
                  <c:v>0.64</c:v>
                </c:pt>
                <c:pt idx="2862">
                  <c:v>0.75</c:v>
                </c:pt>
                <c:pt idx="2863">
                  <c:v>0.77</c:v>
                </c:pt>
                <c:pt idx="2864">
                  <c:v>0.67</c:v>
                </c:pt>
                <c:pt idx="2865">
                  <c:v>0.67</c:v>
                </c:pt>
                <c:pt idx="2866">
                  <c:v>0.7</c:v>
                </c:pt>
                <c:pt idx="2867">
                  <c:v>0.68</c:v>
                </c:pt>
                <c:pt idx="2868">
                  <c:v>0.73</c:v>
                </c:pt>
                <c:pt idx="2869">
                  <c:v>0.75</c:v>
                </c:pt>
                <c:pt idx="2870">
                  <c:v>0.71</c:v>
                </c:pt>
                <c:pt idx="2871">
                  <c:v>0.76</c:v>
                </c:pt>
                <c:pt idx="2872">
                  <c:v>0.74</c:v>
                </c:pt>
                <c:pt idx="2873">
                  <c:v>0.7</c:v>
                </c:pt>
                <c:pt idx="2874">
                  <c:v>0.67</c:v>
                </c:pt>
                <c:pt idx="2875">
                  <c:v>0.74</c:v>
                </c:pt>
                <c:pt idx="2876">
                  <c:v>0.71</c:v>
                </c:pt>
                <c:pt idx="2877">
                  <c:v>0.73</c:v>
                </c:pt>
                <c:pt idx="2878">
                  <c:v>0.7</c:v>
                </c:pt>
                <c:pt idx="2879">
                  <c:v>0.68</c:v>
                </c:pt>
                <c:pt idx="2880">
                  <c:v>0.61</c:v>
                </c:pt>
                <c:pt idx="2881">
                  <c:v>0.65</c:v>
                </c:pt>
                <c:pt idx="2882">
                  <c:v>0.69</c:v>
                </c:pt>
                <c:pt idx="2883">
                  <c:v>0.59</c:v>
                </c:pt>
                <c:pt idx="2884">
                  <c:v>0.73</c:v>
                </c:pt>
                <c:pt idx="2885">
                  <c:v>0.69</c:v>
                </c:pt>
                <c:pt idx="2886">
                  <c:v>0.81</c:v>
                </c:pt>
                <c:pt idx="2887">
                  <c:v>0.73</c:v>
                </c:pt>
                <c:pt idx="2888">
                  <c:v>0.67</c:v>
                </c:pt>
                <c:pt idx="2889">
                  <c:v>0.62</c:v>
                </c:pt>
                <c:pt idx="2890">
                  <c:v>0.65</c:v>
                </c:pt>
                <c:pt idx="2891">
                  <c:v>0.62</c:v>
                </c:pt>
                <c:pt idx="2892">
                  <c:v>0.67</c:v>
                </c:pt>
                <c:pt idx="2893">
                  <c:v>0.65</c:v>
                </c:pt>
                <c:pt idx="2894">
                  <c:v>0.67</c:v>
                </c:pt>
                <c:pt idx="2895">
                  <c:v>0.64</c:v>
                </c:pt>
                <c:pt idx="2896">
                  <c:v>0.66</c:v>
                </c:pt>
                <c:pt idx="2897">
                  <c:v>0.6</c:v>
                </c:pt>
                <c:pt idx="2898">
                  <c:v>0.56999999999999995</c:v>
                </c:pt>
                <c:pt idx="2899">
                  <c:v>0.56000000000000005</c:v>
                </c:pt>
                <c:pt idx="2900">
                  <c:v>0.56999999999999995</c:v>
                </c:pt>
                <c:pt idx="2901">
                  <c:v>0.54</c:v>
                </c:pt>
                <c:pt idx="2902">
                  <c:v>0.54</c:v>
                </c:pt>
                <c:pt idx="2903">
                  <c:v>0.54</c:v>
                </c:pt>
                <c:pt idx="2904">
                  <c:v>0.52</c:v>
                </c:pt>
                <c:pt idx="2905">
                  <c:v>0.66</c:v>
                </c:pt>
                <c:pt idx="2906">
                  <c:v>0.64</c:v>
                </c:pt>
                <c:pt idx="2907">
                  <c:v>0.6</c:v>
                </c:pt>
                <c:pt idx="2908">
                  <c:v>0.69</c:v>
                </c:pt>
                <c:pt idx="2909">
                  <c:v>0.69</c:v>
                </c:pt>
                <c:pt idx="2910">
                  <c:v>0.77</c:v>
                </c:pt>
                <c:pt idx="2911">
                  <c:v>0.79</c:v>
                </c:pt>
                <c:pt idx="2912">
                  <c:v>0.61</c:v>
                </c:pt>
                <c:pt idx="2913">
                  <c:v>0.46</c:v>
                </c:pt>
                <c:pt idx="2914">
                  <c:v>0.95</c:v>
                </c:pt>
                <c:pt idx="2915">
                  <c:v>0.62</c:v>
                </c:pt>
                <c:pt idx="2916">
                  <c:v>0.53</c:v>
                </c:pt>
                <c:pt idx="2917">
                  <c:v>0.59</c:v>
                </c:pt>
                <c:pt idx="2918">
                  <c:v>0.62</c:v>
                </c:pt>
                <c:pt idx="2919">
                  <c:v>0.55000000000000004</c:v>
                </c:pt>
                <c:pt idx="2920">
                  <c:v>0.59</c:v>
                </c:pt>
                <c:pt idx="2921">
                  <c:v>0.63</c:v>
                </c:pt>
                <c:pt idx="2922">
                  <c:v>0.66</c:v>
                </c:pt>
                <c:pt idx="2923">
                  <c:v>0.69</c:v>
                </c:pt>
                <c:pt idx="2924">
                  <c:v>0.68</c:v>
                </c:pt>
                <c:pt idx="2925">
                  <c:v>0.79</c:v>
                </c:pt>
                <c:pt idx="2926">
                  <c:v>0.73</c:v>
                </c:pt>
                <c:pt idx="2927">
                  <c:v>0.81</c:v>
                </c:pt>
                <c:pt idx="2928">
                  <c:v>0.88</c:v>
                </c:pt>
                <c:pt idx="2929">
                  <c:v>0.49</c:v>
                </c:pt>
                <c:pt idx="2930">
                  <c:v>0.51</c:v>
                </c:pt>
                <c:pt idx="2931">
                  <c:v>0.59</c:v>
                </c:pt>
                <c:pt idx="2932">
                  <c:v>0.61</c:v>
                </c:pt>
                <c:pt idx="2933">
                  <c:v>0.7</c:v>
                </c:pt>
                <c:pt idx="2934">
                  <c:v>0.51</c:v>
                </c:pt>
                <c:pt idx="2935">
                  <c:v>0.53</c:v>
                </c:pt>
                <c:pt idx="2936">
                  <c:v>0.6</c:v>
                </c:pt>
                <c:pt idx="2937">
                  <c:v>0.64</c:v>
                </c:pt>
                <c:pt idx="2938">
                  <c:v>0.56000000000000005</c:v>
                </c:pt>
                <c:pt idx="2939">
                  <c:v>0.45</c:v>
                </c:pt>
                <c:pt idx="2940">
                  <c:v>0.79</c:v>
                </c:pt>
                <c:pt idx="2941">
                  <c:v>0.99</c:v>
                </c:pt>
                <c:pt idx="2942">
                  <c:v>1.07</c:v>
                </c:pt>
                <c:pt idx="2943">
                  <c:v>1.1499999999999999</c:v>
                </c:pt>
                <c:pt idx="2944">
                  <c:v>1.05</c:v>
                </c:pt>
                <c:pt idx="2945">
                  <c:v>1.03</c:v>
                </c:pt>
                <c:pt idx="2946">
                  <c:v>1</c:v>
                </c:pt>
                <c:pt idx="2947">
                  <c:v>0.98</c:v>
                </c:pt>
                <c:pt idx="2948">
                  <c:v>0.93</c:v>
                </c:pt>
                <c:pt idx="2949">
                  <c:v>0.86</c:v>
                </c:pt>
                <c:pt idx="2950">
                  <c:v>0.84</c:v>
                </c:pt>
                <c:pt idx="2951">
                  <c:v>0.82</c:v>
                </c:pt>
                <c:pt idx="2952">
                  <c:v>0.77</c:v>
                </c:pt>
                <c:pt idx="2953">
                  <c:v>0.79</c:v>
                </c:pt>
                <c:pt idx="2954">
                  <c:v>0.82</c:v>
                </c:pt>
                <c:pt idx="2955">
                  <c:v>1.44</c:v>
                </c:pt>
                <c:pt idx="2956">
                  <c:v>1.18</c:v>
                </c:pt>
                <c:pt idx="2957">
                  <c:v>1.01</c:v>
                </c:pt>
                <c:pt idx="2958">
                  <c:v>1.05</c:v>
                </c:pt>
                <c:pt idx="2959">
                  <c:v>1.18</c:v>
                </c:pt>
                <c:pt idx="2960">
                  <c:v>1.29</c:v>
                </c:pt>
                <c:pt idx="2961">
                  <c:v>1.48</c:v>
                </c:pt>
                <c:pt idx="2962">
                  <c:v>1.42</c:v>
                </c:pt>
                <c:pt idx="2963">
                  <c:v>1.45</c:v>
                </c:pt>
                <c:pt idx="2964">
                  <c:v>1.3</c:v>
                </c:pt>
                <c:pt idx="2965">
                  <c:v>1.56</c:v>
                </c:pt>
                <c:pt idx="2966">
                  <c:v>1.48</c:v>
                </c:pt>
                <c:pt idx="2967">
                  <c:v>1.2</c:v>
                </c:pt>
                <c:pt idx="2968">
                  <c:v>1.39</c:v>
                </c:pt>
                <c:pt idx="2969">
                  <c:v>1.37</c:v>
                </c:pt>
                <c:pt idx="2970">
                  <c:v>1.44</c:v>
                </c:pt>
                <c:pt idx="2971">
                  <c:v>0.39999999999999997</c:v>
                </c:pt>
                <c:pt idx="2972">
                  <c:v>1.5</c:v>
                </c:pt>
                <c:pt idx="2973">
                  <c:v>1.52</c:v>
                </c:pt>
                <c:pt idx="2974">
                  <c:v>1.53</c:v>
                </c:pt>
                <c:pt idx="2975">
                  <c:v>1.55</c:v>
                </c:pt>
                <c:pt idx="2976">
                  <c:v>1.19</c:v>
                </c:pt>
                <c:pt idx="2977">
                  <c:v>1.06</c:v>
                </c:pt>
                <c:pt idx="2978">
                  <c:v>1.1100000000000001</c:v>
                </c:pt>
                <c:pt idx="2979">
                  <c:v>1.41</c:v>
                </c:pt>
                <c:pt idx="2980">
                  <c:v>1.46</c:v>
                </c:pt>
                <c:pt idx="2981">
                  <c:v>0.50972222222222219</c:v>
                </c:pt>
                <c:pt idx="2982">
                  <c:v>1.3</c:v>
                </c:pt>
                <c:pt idx="2983">
                  <c:v>1.24</c:v>
                </c:pt>
                <c:pt idx="2984">
                  <c:v>1.35</c:v>
                </c:pt>
                <c:pt idx="2985">
                  <c:v>1.07</c:v>
                </c:pt>
                <c:pt idx="2986">
                  <c:v>1.19</c:v>
                </c:pt>
                <c:pt idx="2987">
                  <c:v>1.29</c:v>
                </c:pt>
                <c:pt idx="2988">
                  <c:v>1.21</c:v>
                </c:pt>
                <c:pt idx="2989">
                  <c:v>1.33</c:v>
                </c:pt>
                <c:pt idx="2990">
                  <c:v>1.31</c:v>
                </c:pt>
                <c:pt idx="2991">
                  <c:v>1.45</c:v>
                </c:pt>
                <c:pt idx="2992">
                  <c:v>1.4</c:v>
                </c:pt>
                <c:pt idx="2993">
                  <c:v>1.2</c:v>
                </c:pt>
                <c:pt idx="2994">
                  <c:v>1.1100000000000001</c:v>
                </c:pt>
                <c:pt idx="2995">
                  <c:v>1.7</c:v>
                </c:pt>
                <c:pt idx="2996">
                  <c:v>1.88</c:v>
                </c:pt>
                <c:pt idx="2997">
                  <c:v>1.5</c:v>
                </c:pt>
                <c:pt idx="2998">
                  <c:v>1.41</c:v>
                </c:pt>
                <c:pt idx="2999">
                  <c:v>1.44</c:v>
                </c:pt>
                <c:pt idx="3000">
                  <c:v>1.46</c:v>
                </c:pt>
                <c:pt idx="3001">
                  <c:v>1.44</c:v>
                </c:pt>
                <c:pt idx="3002">
                  <c:v>1.42</c:v>
                </c:pt>
                <c:pt idx="3003">
                  <c:v>1.46</c:v>
                </c:pt>
                <c:pt idx="3004">
                  <c:v>1.47</c:v>
                </c:pt>
                <c:pt idx="3005">
                  <c:v>1.59</c:v>
                </c:pt>
                <c:pt idx="3006">
                  <c:v>1.48</c:v>
                </c:pt>
                <c:pt idx="3007">
                  <c:v>1.59</c:v>
                </c:pt>
                <c:pt idx="3008">
                  <c:v>1.45</c:v>
                </c:pt>
                <c:pt idx="3009">
                  <c:v>1.33</c:v>
                </c:pt>
                <c:pt idx="3010">
                  <c:v>1.39</c:v>
                </c:pt>
                <c:pt idx="3011">
                  <c:v>1.43</c:v>
                </c:pt>
                <c:pt idx="3012">
                  <c:v>1.45</c:v>
                </c:pt>
                <c:pt idx="3013">
                  <c:v>1.49</c:v>
                </c:pt>
                <c:pt idx="3014">
                  <c:v>1.4</c:v>
                </c:pt>
                <c:pt idx="3015">
                  <c:v>1.45</c:v>
                </c:pt>
                <c:pt idx="3016">
                  <c:v>1.38</c:v>
                </c:pt>
                <c:pt idx="3017">
                  <c:v>1.18</c:v>
                </c:pt>
                <c:pt idx="3018">
                  <c:v>1.1200000000000001</c:v>
                </c:pt>
                <c:pt idx="3019">
                  <c:v>1.55</c:v>
                </c:pt>
                <c:pt idx="3020">
                  <c:v>1.44</c:v>
                </c:pt>
                <c:pt idx="3021">
                  <c:v>1.1100000000000001</c:v>
                </c:pt>
                <c:pt idx="3022">
                  <c:v>0.82</c:v>
                </c:pt>
                <c:pt idx="3023">
                  <c:v>0.92</c:v>
                </c:pt>
                <c:pt idx="3024">
                  <c:v>0.95</c:v>
                </c:pt>
                <c:pt idx="3025">
                  <c:v>0.74</c:v>
                </c:pt>
                <c:pt idx="3026">
                  <c:v>1.05</c:v>
                </c:pt>
                <c:pt idx="3027">
                  <c:v>1.23</c:v>
                </c:pt>
                <c:pt idx="3028">
                  <c:v>1.1000000000000001</c:v>
                </c:pt>
                <c:pt idx="3029">
                  <c:v>0.91</c:v>
                </c:pt>
                <c:pt idx="3030">
                  <c:v>0.69</c:v>
                </c:pt>
                <c:pt idx="3031">
                  <c:v>0.72</c:v>
                </c:pt>
                <c:pt idx="3032">
                  <c:v>0.83</c:v>
                </c:pt>
                <c:pt idx="3033">
                  <c:v>1.07</c:v>
                </c:pt>
                <c:pt idx="3034">
                  <c:v>0.99</c:v>
                </c:pt>
                <c:pt idx="3035">
                  <c:v>0.88</c:v>
                </c:pt>
                <c:pt idx="3036">
                  <c:v>0.75</c:v>
                </c:pt>
                <c:pt idx="3037">
                  <c:v>0.56000000000000005</c:v>
                </c:pt>
                <c:pt idx="3038">
                  <c:v>0.75</c:v>
                </c:pt>
                <c:pt idx="3039">
                  <c:v>0.76</c:v>
                </c:pt>
                <c:pt idx="3040">
                  <c:v>0.71</c:v>
                </c:pt>
                <c:pt idx="3041">
                  <c:v>0.69</c:v>
                </c:pt>
                <c:pt idx="3042">
                  <c:v>0.72</c:v>
                </c:pt>
                <c:pt idx="3043">
                  <c:v>0.74</c:v>
                </c:pt>
                <c:pt idx="3044">
                  <c:v>0.72</c:v>
                </c:pt>
                <c:pt idx="3045">
                  <c:v>0.8</c:v>
                </c:pt>
                <c:pt idx="3046">
                  <c:v>0.75</c:v>
                </c:pt>
                <c:pt idx="3047">
                  <c:v>0.73</c:v>
                </c:pt>
                <c:pt idx="3048">
                  <c:v>0.73</c:v>
                </c:pt>
                <c:pt idx="3049">
                  <c:v>0.7</c:v>
                </c:pt>
                <c:pt idx="3050">
                  <c:v>0.6</c:v>
                </c:pt>
                <c:pt idx="3051">
                  <c:v>0.59</c:v>
                </c:pt>
                <c:pt idx="3052">
                  <c:v>0.49</c:v>
                </c:pt>
                <c:pt idx="3053">
                  <c:v>0.66</c:v>
                </c:pt>
                <c:pt idx="3054">
                  <c:v>0.55000000000000004</c:v>
                </c:pt>
                <c:pt idx="3055">
                  <c:v>0.75</c:v>
                </c:pt>
                <c:pt idx="3056">
                  <c:v>0.75</c:v>
                </c:pt>
                <c:pt idx="3057">
                  <c:v>0.72</c:v>
                </c:pt>
                <c:pt idx="3058">
                  <c:v>0.7</c:v>
                </c:pt>
                <c:pt idx="3059">
                  <c:v>0.79</c:v>
                </c:pt>
                <c:pt idx="3060">
                  <c:v>0.81</c:v>
                </c:pt>
                <c:pt idx="3061">
                  <c:v>0.72</c:v>
                </c:pt>
                <c:pt idx="3062">
                  <c:v>0.7</c:v>
                </c:pt>
                <c:pt idx="3063">
                  <c:v>0.7</c:v>
                </c:pt>
                <c:pt idx="3064">
                  <c:v>0.65</c:v>
                </c:pt>
                <c:pt idx="3065">
                  <c:v>0.62</c:v>
                </c:pt>
                <c:pt idx="3066">
                  <c:v>0.69</c:v>
                </c:pt>
                <c:pt idx="3067">
                  <c:v>0.68</c:v>
                </c:pt>
                <c:pt idx="3068">
                  <c:v>0.66</c:v>
                </c:pt>
                <c:pt idx="3069">
                  <c:v>0.77</c:v>
                </c:pt>
                <c:pt idx="3070">
                  <c:v>0.75</c:v>
                </c:pt>
                <c:pt idx="3071">
                  <c:v>0.76</c:v>
                </c:pt>
                <c:pt idx="3072">
                  <c:v>0.78</c:v>
                </c:pt>
                <c:pt idx="3073">
                  <c:v>0.71</c:v>
                </c:pt>
                <c:pt idx="3074">
                  <c:v>0.73</c:v>
                </c:pt>
                <c:pt idx="3075">
                  <c:v>0.83</c:v>
                </c:pt>
                <c:pt idx="3076">
                  <c:v>0.99</c:v>
                </c:pt>
                <c:pt idx="3077">
                  <c:v>0.84</c:v>
                </c:pt>
                <c:pt idx="3078">
                  <c:v>1.02</c:v>
                </c:pt>
                <c:pt idx="3079">
                  <c:v>0.83</c:v>
                </c:pt>
                <c:pt idx="3080">
                  <c:v>0.79</c:v>
                </c:pt>
                <c:pt idx="3081">
                  <c:v>0.76</c:v>
                </c:pt>
                <c:pt idx="3082">
                  <c:v>0.71</c:v>
                </c:pt>
                <c:pt idx="3083">
                  <c:v>0.64</c:v>
                </c:pt>
                <c:pt idx="3084">
                  <c:v>0.56000000000000005</c:v>
                </c:pt>
                <c:pt idx="3085">
                  <c:v>0.63</c:v>
                </c:pt>
                <c:pt idx="3086">
                  <c:v>0.6</c:v>
                </c:pt>
                <c:pt idx="3087">
                  <c:v>0.75</c:v>
                </c:pt>
                <c:pt idx="3088">
                  <c:v>0.76</c:v>
                </c:pt>
                <c:pt idx="3089">
                  <c:v>0.77</c:v>
                </c:pt>
                <c:pt idx="3090">
                  <c:v>0.79</c:v>
                </c:pt>
                <c:pt idx="3091">
                  <c:v>0.75</c:v>
                </c:pt>
                <c:pt idx="3092">
                  <c:v>0.72</c:v>
                </c:pt>
                <c:pt idx="3093">
                  <c:v>0.73</c:v>
                </c:pt>
                <c:pt idx="3094">
                  <c:v>0.7</c:v>
                </c:pt>
                <c:pt idx="3095">
                  <c:v>0.66</c:v>
                </c:pt>
                <c:pt idx="3096">
                  <c:v>0.61</c:v>
                </c:pt>
                <c:pt idx="3097">
                  <c:v>0.7</c:v>
                </c:pt>
                <c:pt idx="3098">
                  <c:v>0.97</c:v>
                </c:pt>
                <c:pt idx="3099">
                  <c:v>0.79</c:v>
                </c:pt>
                <c:pt idx="3100">
                  <c:v>0.51</c:v>
                </c:pt>
                <c:pt idx="3101">
                  <c:v>0.48</c:v>
                </c:pt>
                <c:pt idx="3102">
                  <c:v>0.92</c:v>
                </c:pt>
                <c:pt idx="3103">
                  <c:v>0.96</c:v>
                </c:pt>
                <c:pt idx="3104">
                  <c:v>0.88</c:v>
                </c:pt>
                <c:pt idx="3105">
                  <c:v>0.64</c:v>
                </c:pt>
                <c:pt idx="3106">
                  <c:v>0.62</c:v>
                </c:pt>
                <c:pt idx="3107">
                  <c:v>0.61</c:v>
                </c:pt>
                <c:pt idx="3108">
                  <c:v>0.63</c:v>
                </c:pt>
                <c:pt idx="3109">
                  <c:v>0.72</c:v>
                </c:pt>
                <c:pt idx="3110">
                  <c:v>0.75</c:v>
                </c:pt>
                <c:pt idx="3111">
                  <c:v>0.77</c:v>
                </c:pt>
                <c:pt idx="3112">
                  <c:v>0.8</c:v>
                </c:pt>
                <c:pt idx="3113">
                  <c:v>0.79</c:v>
                </c:pt>
                <c:pt idx="3114">
                  <c:v>0.76</c:v>
                </c:pt>
                <c:pt idx="3115">
                  <c:v>0.73</c:v>
                </c:pt>
                <c:pt idx="3116">
                  <c:v>1.26</c:v>
                </c:pt>
                <c:pt idx="3117">
                  <c:v>1.19</c:v>
                </c:pt>
                <c:pt idx="3118">
                  <c:v>0.45</c:v>
                </c:pt>
                <c:pt idx="3119">
                  <c:v>0.8</c:v>
                </c:pt>
                <c:pt idx="3120">
                  <c:v>0.79</c:v>
                </c:pt>
                <c:pt idx="3121">
                  <c:v>0.67</c:v>
                </c:pt>
                <c:pt idx="3122">
                  <c:v>0.35</c:v>
                </c:pt>
                <c:pt idx="3123">
                  <c:v>0.32</c:v>
                </c:pt>
                <c:pt idx="3124">
                  <c:v>0.27</c:v>
                </c:pt>
                <c:pt idx="3125">
                  <c:v>0.21</c:v>
                </c:pt>
                <c:pt idx="3126">
                  <c:v>0.72</c:v>
                </c:pt>
                <c:pt idx="3127">
                  <c:v>0.7</c:v>
                </c:pt>
                <c:pt idx="3128">
                  <c:v>0.93</c:v>
                </c:pt>
                <c:pt idx="3129">
                  <c:v>0.91</c:v>
                </c:pt>
                <c:pt idx="3130">
                  <c:v>1.1599999999999999</c:v>
                </c:pt>
                <c:pt idx="3131">
                  <c:v>1.1100000000000001</c:v>
                </c:pt>
                <c:pt idx="3132">
                  <c:v>1.01</c:v>
                </c:pt>
                <c:pt idx="3133">
                  <c:v>1.01</c:v>
                </c:pt>
                <c:pt idx="3134">
                  <c:v>0.77</c:v>
                </c:pt>
                <c:pt idx="3135">
                  <c:v>0.7</c:v>
                </c:pt>
                <c:pt idx="3136">
                  <c:v>0.65</c:v>
                </c:pt>
                <c:pt idx="3137">
                  <c:v>0.64</c:v>
                </c:pt>
                <c:pt idx="3138">
                  <c:v>0.87</c:v>
                </c:pt>
                <c:pt idx="3139">
                  <c:v>0.81</c:v>
                </c:pt>
                <c:pt idx="3140">
                  <c:v>0.75</c:v>
                </c:pt>
                <c:pt idx="3141">
                  <c:v>0.77</c:v>
                </c:pt>
                <c:pt idx="3142">
                  <c:v>0.71</c:v>
                </c:pt>
                <c:pt idx="3143">
                  <c:v>0.68</c:v>
                </c:pt>
                <c:pt idx="3144">
                  <c:v>0.74</c:v>
                </c:pt>
                <c:pt idx="3145">
                  <c:v>0.69</c:v>
                </c:pt>
                <c:pt idx="3146">
                  <c:v>0.55000000000000004</c:v>
                </c:pt>
                <c:pt idx="3147">
                  <c:v>0.59</c:v>
                </c:pt>
                <c:pt idx="3148">
                  <c:v>0.49</c:v>
                </c:pt>
                <c:pt idx="3149">
                  <c:v>0.56000000000000005</c:v>
                </c:pt>
                <c:pt idx="3150">
                  <c:v>0.61</c:v>
                </c:pt>
                <c:pt idx="3151">
                  <c:v>0.59</c:v>
                </c:pt>
                <c:pt idx="3152">
                  <c:v>0.65</c:v>
                </c:pt>
                <c:pt idx="3153">
                  <c:v>0.84</c:v>
                </c:pt>
                <c:pt idx="3154">
                  <c:v>0.85</c:v>
                </c:pt>
                <c:pt idx="3155">
                  <c:v>1.1599999999999999</c:v>
                </c:pt>
                <c:pt idx="3156">
                  <c:v>1.1499999999999999</c:v>
                </c:pt>
                <c:pt idx="3157">
                  <c:v>1.1000000000000001</c:v>
                </c:pt>
                <c:pt idx="3158">
                  <c:v>1.24</c:v>
                </c:pt>
                <c:pt idx="3159">
                  <c:v>1.19</c:v>
                </c:pt>
                <c:pt idx="3160">
                  <c:v>1.08</c:v>
                </c:pt>
                <c:pt idx="3161">
                  <c:v>1.19</c:v>
                </c:pt>
                <c:pt idx="3162">
                  <c:v>1.1399999999999999</c:v>
                </c:pt>
                <c:pt idx="3163">
                  <c:v>1.04</c:v>
                </c:pt>
                <c:pt idx="3164">
                  <c:v>0.99</c:v>
                </c:pt>
                <c:pt idx="3165">
                  <c:v>1.01</c:v>
                </c:pt>
                <c:pt idx="3166">
                  <c:v>0.95</c:v>
                </c:pt>
                <c:pt idx="3167">
                  <c:v>0.98</c:v>
                </c:pt>
                <c:pt idx="3168">
                  <c:v>0.93</c:v>
                </c:pt>
                <c:pt idx="3169">
                  <c:v>0.81</c:v>
                </c:pt>
                <c:pt idx="3170">
                  <c:v>0.55000000000000004</c:v>
                </c:pt>
                <c:pt idx="3171">
                  <c:v>0.64</c:v>
                </c:pt>
                <c:pt idx="3172">
                  <c:v>0.69</c:v>
                </c:pt>
                <c:pt idx="3173">
                  <c:v>0.74</c:v>
                </c:pt>
                <c:pt idx="3174">
                  <c:v>0.7</c:v>
                </c:pt>
                <c:pt idx="3175">
                  <c:v>0.75</c:v>
                </c:pt>
                <c:pt idx="3176">
                  <c:v>0.64</c:v>
                </c:pt>
                <c:pt idx="3177">
                  <c:v>0.76</c:v>
                </c:pt>
                <c:pt idx="3178">
                  <c:v>0.78</c:v>
                </c:pt>
                <c:pt idx="3179">
                  <c:v>0.79</c:v>
                </c:pt>
                <c:pt idx="3180">
                  <c:v>0.85</c:v>
                </c:pt>
                <c:pt idx="3181">
                  <c:v>0.7</c:v>
                </c:pt>
                <c:pt idx="3182">
                  <c:v>0.62</c:v>
                </c:pt>
                <c:pt idx="3183">
                  <c:v>0.64</c:v>
                </c:pt>
                <c:pt idx="3184">
                  <c:v>0.6</c:v>
                </c:pt>
                <c:pt idx="3185">
                  <c:v>0.65</c:v>
                </c:pt>
                <c:pt idx="3186">
                  <c:v>0.81</c:v>
                </c:pt>
                <c:pt idx="3187">
                  <c:v>0.89</c:v>
                </c:pt>
                <c:pt idx="3188">
                  <c:v>0.89</c:v>
                </c:pt>
                <c:pt idx="3189">
                  <c:v>1</c:v>
                </c:pt>
                <c:pt idx="3190">
                  <c:v>1.07</c:v>
                </c:pt>
                <c:pt idx="3191">
                  <c:v>1.0900000000000001</c:v>
                </c:pt>
                <c:pt idx="3192">
                  <c:v>1.06</c:v>
                </c:pt>
                <c:pt idx="3193">
                  <c:v>1.1200000000000001</c:v>
                </c:pt>
                <c:pt idx="3194">
                  <c:v>0.64</c:v>
                </c:pt>
                <c:pt idx="3195">
                  <c:v>0.69</c:v>
                </c:pt>
                <c:pt idx="3196">
                  <c:v>0.73</c:v>
                </c:pt>
                <c:pt idx="3197">
                  <c:v>0.55000000000000004</c:v>
                </c:pt>
                <c:pt idx="3198">
                  <c:v>0.53</c:v>
                </c:pt>
                <c:pt idx="3199">
                  <c:v>0.59</c:v>
                </c:pt>
                <c:pt idx="3200">
                  <c:v>0.66</c:v>
                </c:pt>
                <c:pt idx="3201">
                  <c:v>0.96</c:v>
                </c:pt>
                <c:pt idx="3202">
                  <c:v>1.18</c:v>
                </c:pt>
                <c:pt idx="3203">
                  <c:v>1.43</c:v>
                </c:pt>
                <c:pt idx="3204">
                  <c:v>1.7</c:v>
                </c:pt>
                <c:pt idx="3205">
                  <c:v>1.61</c:v>
                </c:pt>
                <c:pt idx="3206">
                  <c:v>1.65</c:v>
                </c:pt>
                <c:pt idx="3207">
                  <c:v>1.35</c:v>
                </c:pt>
                <c:pt idx="3208">
                  <c:v>1.44</c:v>
                </c:pt>
                <c:pt idx="3209">
                  <c:v>1.4</c:v>
                </c:pt>
                <c:pt idx="3210">
                  <c:v>0.95</c:v>
                </c:pt>
                <c:pt idx="3211">
                  <c:v>0.9</c:v>
                </c:pt>
                <c:pt idx="3212">
                  <c:v>0.91</c:v>
                </c:pt>
                <c:pt idx="3213">
                  <c:v>0.83</c:v>
                </c:pt>
                <c:pt idx="3214">
                  <c:v>0.81</c:v>
                </c:pt>
                <c:pt idx="3215">
                  <c:v>0.74</c:v>
                </c:pt>
                <c:pt idx="3216">
                  <c:v>0.85</c:v>
                </c:pt>
                <c:pt idx="3217">
                  <c:v>0.83</c:v>
                </c:pt>
                <c:pt idx="3218">
                  <c:v>0.83</c:v>
                </c:pt>
                <c:pt idx="3219">
                  <c:v>0.93</c:v>
                </c:pt>
                <c:pt idx="3220">
                  <c:v>0.8</c:v>
                </c:pt>
                <c:pt idx="3221">
                  <c:v>0.77</c:v>
                </c:pt>
                <c:pt idx="3222">
                  <c:v>0.8</c:v>
                </c:pt>
                <c:pt idx="3223">
                  <c:v>0.83</c:v>
                </c:pt>
                <c:pt idx="3224">
                  <c:v>0.71</c:v>
                </c:pt>
                <c:pt idx="3225">
                  <c:v>0.79</c:v>
                </c:pt>
                <c:pt idx="3226">
                  <c:v>1.06</c:v>
                </c:pt>
                <c:pt idx="3227">
                  <c:v>1.18</c:v>
                </c:pt>
                <c:pt idx="3228">
                  <c:v>1.23</c:v>
                </c:pt>
                <c:pt idx="3229">
                  <c:v>1.19</c:v>
                </c:pt>
                <c:pt idx="3230">
                  <c:v>1.18</c:v>
                </c:pt>
                <c:pt idx="3231">
                  <c:v>1.1000000000000001</c:v>
                </c:pt>
                <c:pt idx="3232">
                  <c:v>1.1000000000000001</c:v>
                </c:pt>
                <c:pt idx="3233">
                  <c:v>1.17</c:v>
                </c:pt>
                <c:pt idx="3234">
                  <c:v>1.1499999999999999</c:v>
                </c:pt>
                <c:pt idx="3235">
                  <c:v>1.1299999999999999</c:v>
                </c:pt>
                <c:pt idx="3236">
                  <c:v>1.0900000000000001</c:v>
                </c:pt>
                <c:pt idx="3237">
                  <c:v>1.1100000000000001</c:v>
                </c:pt>
                <c:pt idx="3238">
                  <c:v>1.08</c:v>
                </c:pt>
                <c:pt idx="3239">
                  <c:v>1.02</c:v>
                </c:pt>
                <c:pt idx="3240">
                  <c:v>1.03</c:v>
                </c:pt>
                <c:pt idx="3241">
                  <c:v>1.0900000000000001</c:v>
                </c:pt>
                <c:pt idx="3242">
                  <c:v>0.97</c:v>
                </c:pt>
                <c:pt idx="3243">
                  <c:v>0.99</c:v>
                </c:pt>
                <c:pt idx="3244">
                  <c:v>0.94</c:v>
                </c:pt>
                <c:pt idx="3245">
                  <c:v>0.97</c:v>
                </c:pt>
                <c:pt idx="3246">
                  <c:v>0.93</c:v>
                </c:pt>
                <c:pt idx="3247">
                  <c:v>0.99</c:v>
                </c:pt>
                <c:pt idx="3248">
                  <c:v>0.98</c:v>
                </c:pt>
                <c:pt idx="3249">
                  <c:v>1.1100000000000001</c:v>
                </c:pt>
                <c:pt idx="3250">
                  <c:v>1.19</c:v>
                </c:pt>
                <c:pt idx="3251">
                  <c:v>1.1100000000000001</c:v>
                </c:pt>
                <c:pt idx="3252">
                  <c:v>1.1399999999999999</c:v>
                </c:pt>
                <c:pt idx="3253">
                  <c:v>1.1100000000000001</c:v>
                </c:pt>
                <c:pt idx="3254">
                  <c:v>1.1499999999999999</c:v>
                </c:pt>
                <c:pt idx="3255">
                  <c:v>1.1000000000000001</c:v>
                </c:pt>
                <c:pt idx="3256">
                  <c:v>1.1200000000000001</c:v>
                </c:pt>
                <c:pt idx="3257">
                  <c:v>1.05</c:v>
                </c:pt>
                <c:pt idx="3258">
                  <c:v>0.97</c:v>
                </c:pt>
                <c:pt idx="3259">
                  <c:v>1.0900000000000001</c:v>
                </c:pt>
                <c:pt idx="3260">
                  <c:v>1.02</c:v>
                </c:pt>
                <c:pt idx="3261">
                  <c:v>1.24</c:v>
                </c:pt>
                <c:pt idx="3262">
                  <c:v>1.21</c:v>
                </c:pt>
                <c:pt idx="3263">
                  <c:v>1.22</c:v>
                </c:pt>
                <c:pt idx="3264">
                  <c:v>1.3</c:v>
                </c:pt>
                <c:pt idx="3265">
                  <c:v>1.1100000000000001</c:v>
                </c:pt>
                <c:pt idx="3266">
                  <c:v>0.71</c:v>
                </c:pt>
                <c:pt idx="3267">
                  <c:v>0.72</c:v>
                </c:pt>
                <c:pt idx="3268">
                  <c:v>0.61</c:v>
                </c:pt>
                <c:pt idx="3269">
                  <c:v>0.5</c:v>
                </c:pt>
                <c:pt idx="3270">
                  <c:v>0.44</c:v>
                </c:pt>
                <c:pt idx="3271">
                  <c:v>0.6</c:v>
                </c:pt>
                <c:pt idx="3272">
                  <c:v>0.73</c:v>
                </c:pt>
                <c:pt idx="3273">
                  <c:v>0.81</c:v>
                </c:pt>
                <c:pt idx="3274">
                  <c:v>0.85</c:v>
                </c:pt>
                <c:pt idx="3275">
                  <c:v>0.73</c:v>
                </c:pt>
                <c:pt idx="3276">
                  <c:v>0.7</c:v>
                </c:pt>
                <c:pt idx="3277">
                  <c:v>0.88</c:v>
                </c:pt>
                <c:pt idx="3278">
                  <c:v>0.86</c:v>
                </c:pt>
                <c:pt idx="3279">
                  <c:v>0.98</c:v>
                </c:pt>
                <c:pt idx="3280">
                  <c:v>0.96</c:v>
                </c:pt>
                <c:pt idx="3281">
                  <c:v>1.01</c:v>
                </c:pt>
                <c:pt idx="3282">
                  <c:v>1.03</c:v>
                </c:pt>
                <c:pt idx="3283">
                  <c:v>0.86</c:v>
                </c:pt>
                <c:pt idx="3284">
                  <c:v>0.8</c:v>
                </c:pt>
                <c:pt idx="3285">
                  <c:v>0.82</c:v>
                </c:pt>
                <c:pt idx="3286">
                  <c:v>0.84</c:v>
                </c:pt>
                <c:pt idx="3287">
                  <c:v>0.79</c:v>
                </c:pt>
                <c:pt idx="3288">
                  <c:v>0.82</c:v>
                </c:pt>
                <c:pt idx="3289">
                  <c:v>0.8</c:v>
                </c:pt>
                <c:pt idx="3290">
                  <c:v>0.72</c:v>
                </c:pt>
                <c:pt idx="3291">
                  <c:v>0.7</c:v>
                </c:pt>
                <c:pt idx="3292">
                  <c:v>0.74</c:v>
                </c:pt>
                <c:pt idx="3293">
                  <c:v>0.67</c:v>
                </c:pt>
                <c:pt idx="3294">
                  <c:v>0.69</c:v>
                </c:pt>
                <c:pt idx="3295">
                  <c:v>0.72</c:v>
                </c:pt>
                <c:pt idx="3296">
                  <c:v>0.73</c:v>
                </c:pt>
                <c:pt idx="3297">
                  <c:v>0.7</c:v>
                </c:pt>
                <c:pt idx="3298">
                  <c:v>0.65</c:v>
                </c:pt>
                <c:pt idx="3299">
                  <c:v>0.63</c:v>
                </c:pt>
                <c:pt idx="3300">
                  <c:v>0.65</c:v>
                </c:pt>
                <c:pt idx="3301">
                  <c:v>0.71</c:v>
                </c:pt>
                <c:pt idx="3302">
                  <c:v>0.82</c:v>
                </c:pt>
                <c:pt idx="3303">
                  <c:v>0.85</c:v>
                </c:pt>
                <c:pt idx="3304">
                  <c:v>0.75</c:v>
                </c:pt>
                <c:pt idx="3305">
                  <c:v>0.76</c:v>
                </c:pt>
                <c:pt idx="3306">
                  <c:v>0.77</c:v>
                </c:pt>
                <c:pt idx="3307">
                  <c:v>0.74</c:v>
                </c:pt>
                <c:pt idx="3308">
                  <c:v>0.7</c:v>
                </c:pt>
                <c:pt idx="3309">
                  <c:v>0.69</c:v>
                </c:pt>
                <c:pt idx="3310">
                  <c:v>0.79</c:v>
                </c:pt>
                <c:pt idx="3311">
                  <c:v>0.88</c:v>
                </c:pt>
                <c:pt idx="3312">
                  <c:v>0.86</c:v>
                </c:pt>
                <c:pt idx="3313">
                  <c:v>0.88</c:v>
                </c:pt>
                <c:pt idx="3314">
                  <c:v>0.83</c:v>
                </c:pt>
                <c:pt idx="3315">
                  <c:v>0.96</c:v>
                </c:pt>
                <c:pt idx="3316">
                  <c:v>0.84</c:v>
                </c:pt>
                <c:pt idx="3317">
                  <c:v>0.73</c:v>
                </c:pt>
                <c:pt idx="3318">
                  <c:v>0.78</c:v>
                </c:pt>
                <c:pt idx="3319">
                  <c:v>1.1000000000000001</c:v>
                </c:pt>
                <c:pt idx="3320">
                  <c:v>0.75</c:v>
                </c:pt>
                <c:pt idx="3321">
                  <c:v>0.73</c:v>
                </c:pt>
                <c:pt idx="3322">
                  <c:v>0.75</c:v>
                </c:pt>
                <c:pt idx="3323">
                  <c:v>1.05</c:v>
                </c:pt>
                <c:pt idx="3324">
                  <c:v>0.83</c:v>
                </c:pt>
                <c:pt idx="3325">
                  <c:v>0.81</c:v>
                </c:pt>
                <c:pt idx="3326">
                  <c:v>0.81</c:v>
                </c:pt>
                <c:pt idx="3327">
                  <c:v>0.79</c:v>
                </c:pt>
                <c:pt idx="3328">
                  <c:v>0.81</c:v>
                </c:pt>
                <c:pt idx="3329">
                  <c:v>0.84</c:v>
                </c:pt>
                <c:pt idx="3330">
                  <c:v>0.67</c:v>
                </c:pt>
                <c:pt idx="3331">
                  <c:v>0.75</c:v>
                </c:pt>
                <c:pt idx="3332">
                  <c:v>0.71</c:v>
                </c:pt>
                <c:pt idx="3333">
                  <c:v>0.68</c:v>
                </c:pt>
                <c:pt idx="3334">
                  <c:v>0.66</c:v>
                </c:pt>
                <c:pt idx="3335">
                  <c:v>0.73</c:v>
                </c:pt>
                <c:pt idx="3336">
                  <c:v>0.7</c:v>
                </c:pt>
                <c:pt idx="3337">
                  <c:v>0.67</c:v>
                </c:pt>
                <c:pt idx="3338">
                  <c:v>0.72</c:v>
                </c:pt>
                <c:pt idx="3339">
                  <c:v>0.71</c:v>
                </c:pt>
                <c:pt idx="3340">
                  <c:v>0.51</c:v>
                </c:pt>
                <c:pt idx="3341">
                  <c:v>0.54</c:v>
                </c:pt>
                <c:pt idx="3342">
                  <c:v>0.64</c:v>
                </c:pt>
                <c:pt idx="3343">
                  <c:v>0.78</c:v>
                </c:pt>
                <c:pt idx="3344">
                  <c:v>1.06</c:v>
                </c:pt>
                <c:pt idx="3345">
                  <c:v>1.1200000000000001</c:v>
                </c:pt>
                <c:pt idx="3346">
                  <c:v>0.99</c:v>
                </c:pt>
                <c:pt idx="3347">
                  <c:v>0.97</c:v>
                </c:pt>
                <c:pt idx="3348">
                  <c:v>1.08</c:v>
                </c:pt>
                <c:pt idx="3349">
                  <c:v>1</c:v>
                </c:pt>
                <c:pt idx="3350">
                  <c:v>1.1299999999999999</c:v>
                </c:pt>
                <c:pt idx="3351">
                  <c:v>1.04</c:v>
                </c:pt>
                <c:pt idx="3352">
                  <c:v>0.46</c:v>
                </c:pt>
                <c:pt idx="3353">
                  <c:v>0.42</c:v>
                </c:pt>
                <c:pt idx="3354">
                  <c:v>1.02</c:v>
                </c:pt>
                <c:pt idx="3355">
                  <c:v>0.9</c:v>
                </c:pt>
                <c:pt idx="3356">
                  <c:v>0.87</c:v>
                </c:pt>
                <c:pt idx="3357">
                  <c:v>0.86</c:v>
                </c:pt>
                <c:pt idx="3358">
                  <c:v>0.84</c:v>
                </c:pt>
                <c:pt idx="3359">
                  <c:v>0.82</c:v>
                </c:pt>
                <c:pt idx="3360">
                  <c:v>0.84</c:v>
                </c:pt>
                <c:pt idx="3361">
                  <c:v>0.81</c:v>
                </c:pt>
                <c:pt idx="3362">
                  <c:v>0.72</c:v>
                </c:pt>
                <c:pt idx="3363">
                  <c:v>0.7</c:v>
                </c:pt>
                <c:pt idx="3364">
                  <c:v>0.75</c:v>
                </c:pt>
                <c:pt idx="3365">
                  <c:v>0.72</c:v>
                </c:pt>
                <c:pt idx="3366">
                  <c:v>0.7</c:v>
                </c:pt>
                <c:pt idx="3367">
                  <c:v>0.73</c:v>
                </c:pt>
                <c:pt idx="3368">
                  <c:v>0.7</c:v>
                </c:pt>
                <c:pt idx="3369">
                  <c:v>0.74</c:v>
                </c:pt>
                <c:pt idx="3370">
                  <c:v>0.9</c:v>
                </c:pt>
                <c:pt idx="3371">
                  <c:v>0.9</c:v>
                </c:pt>
                <c:pt idx="3372">
                  <c:v>0.87</c:v>
                </c:pt>
                <c:pt idx="3373">
                  <c:v>0.85</c:v>
                </c:pt>
                <c:pt idx="3374">
                  <c:v>0.93</c:v>
                </c:pt>
                <c:pt idx="3375">
                  <c:v>0.95</c:v>
                </c:pt>
                <c:pt idx="3376">
                  <c:v>0.86</c:v>
                </c:pt>
                <c:pt idx="3377">
                  <c:v>0.84</c:v>
                </c:pt>
                <c:pt idx="3378">
                  <c:v>0.65</c:v>
                </c:pt>
                <c:pt idx="3379">
                  <c:v>0.7</c:v>
                </c:pt>
                <c:pt idx="3380">
                  <c:v>0.78</c:v>
                </c:pt>
                <c:pt idx="3381">
                  <c:v>0.76</c:v>
                </c:pt>
                <c:pt idx="3382">
                  <c:v>0.83</c:v>
                </c:pt>
                <c:pt idx="3383">
                  <c:v>0.88</c:v>
                </c:pt>
                <c:pt idx="3384">
                  <c:v>0.81</c:v>
                </c:pt>
                <c:pt idx="3385">
                  <c:v>0.86</c:v>
                </c:pt>
                <c:pt idx="3386">
                  <c:v>0.65</c:v>
                </c:pt>
                <c:pt idx="3387">
                  <c:v>0.75</c:v>
                </c:pt>
                <c:pt idx="3388">
                  <c:v>0.68</c:v>
                </c:pt>
                <c:pt idx="3389">
                  <c:v>0.76</c:v>
                </c:pt>
                <c:pt idx="3390">
                  <c:v>0.79</c:v>
                </c:pt>
                <c:pt idx="3391">
                  <c:v>0.8</c:v>
                </c:pt>
                <c:pt idx="3392">
                  <c:v>0.69</c:v>
                </c:pt>
                <c:pt idx="3393">
                  <c:v>0.57999999999999996</c:v>
                </c:pt>
                <c:pt idx="3394">
                  <c:v>0.75</c:v>
                </c:pt>
                <c:pt idx="3395">
                  <c:v>0.72</c:v>
                </c:pt>
                <c:pt idx="3396">
                  <c:v>0.8</c:v>
                </c:pt>
                <c:pt idx="3397">
                  <c:v>0.77</c:v>
                </c:pt>
                <c:pt idx="3398">
                  <c:v>0.76</c:v>
                </c:pt>
                <c:pt idx="3399">
                  <c:v>0.72</c:v>
                </c:pt>
                <c:pt idx="3400">
                  <c:v>0.78</c:v>
                </c:pt>
                <c:pt idx="3401">
                  <c:v>0.8</c:v>
                </c:pt>
                <c:pt idx="3402">
                  <c:v>0.74</c:v>
                </c:pt>
                <c:pt idx="3403">
                  <c:v>0.69</c:v>
                </c:pt>
                <c:pt idx="3404">
                  <c:v>0.64</c:v>
                </c:pt>
                <c:pt idx="3405">
                  <c:v>0.63</c:v>
                </c:pt>
                <c:pt idx="3406">
                  <c:v>0.66</c:v>
                </c:pt>
                <c:pt idx="3407">
                  <c:v>0.8</c:v>
                </c:pt>
                <c:pt idx="3408">
                  <c:v>0.62</c:v>
                </c:pt>
                <c:pt idx="3409">
                  <c:v>0.6</c:v>
                </c:pt>
                <c:pt idx="3410">
                  <c:v>0.48</c:v>
                </c:pt>
                <c:pt idx="3411">
                  <c:v>0.94</c:v>
                </c:pt>
                <c:pt idx="3412">
                  <c:v>0.85</c:v>
                </c:pt>
                <c:pt idx="3413">
                  <c:v>0.74</c:v>
                </c:pt>
                <c:pt idx="3414">
                  <c:v>0.57999999999999996</c:v>
                </c:pt>
                <c:pt idx="3415">
                  <c:v>0.56000000000000005</c:v>
                </c:pt>
                <c:pt idx="3416">
                  <c:v>0.67</c:v>
                </c:pt>
                <c:pt idx="3417">
                  <c:v>0.71</c:v>
                </c:pt>
                <c:pt idx="3418">
                  <c:v>0.95</c:v>
                </c:pt>
                <c:pt idx="3419">
                  <c:v>0.99</c:v>
                </c:pt>
                <c:pt idx="3420">
                  <c:v>0.93</c:v>
                </c:pt>
                <c:pt idx="3421">
                  <c:v>0.91</c:v>
                </c:pt>
                <c:pt idx="3422">
                  <c:v>0.84</c:v>
                </c:pt>
                <c:pt idx="3423">
                  <c:v>0.78</c:v>
                </c:pt>
                <c:pt idx="3424">
                  <c:v>0.66</c:v>
                </c:pt>
                <c:pt idx="3425">
                  <c:v>0.63</c:v>
                </c:pt>
                <c:pt idx="3426">
                  <c:v>0.62</c:v>
                </c:pt>
                <c:pt idx="3427">
                  <c:v>0.6</c:v>
                </c:pt>
                <c:pt idx="3428">
                  <c:v>0.64</c:v>
                </c:pt>
                <c:pt idx="3429">
                  <c:v>0.65</c:v>
                </c:pt>
                <c:pt idx="3430">
                  <c:v>0.59</c:v>
                </c:pt>
                <c:pt idx="3431">
                  <c:v>0.61</c:v>
                </c:pt>
                <c:pt idx="3432">
                  <c:v>0.63</c:v>
                </c:pt>
                <c:pt idx="3433">
                  <c:v>0.65</c:v>
                </c:pt>
                <c:pt idx="3434">
                  <c:v>0.68</c:v>
                </c:pt>
                <c:pt idx="3435">
                  <c:v>0.62</c:v>
                </c:pt>
                <c:pt idx="3436">
                  <c:v>0.54</c:v>
                </c:pt>
                <c:pt idx="3437">
                  <c:v>0.48</c:v>
                </c:pt>
                <c:pt idx="3438">
                  <c:v>0.46</c:v>
                </c:pt>
                <c:pt idx="3439">
                  <c:v>0.42</c:v>
                </c:pt>
                <c:pt idx="3440">
                  <c:v>0.36</c:v>
                </c:pt>
                <c:pt idx="3441">
                  <c:v>0.31</c:v>
                </c:pt>
                <c:pt idx="3442">
                  <c:v>0.76</c:v>
                </c:pt>
                <c:pt idx="3443">
                  <c:v>0.63</c:v>
                </c:pt>
                <c:pt idx="3444">
                  <c:v>0.77</c:v>
                </c:pt>
                <c:pt idx="3445">
                  <c:v>0.8</c:v>
                </c:pt>
                <c:pt idx="3446">
                  <c:v>0.84</c:v>
                </c:pt>
                <c:pt idx="3447">
                  <c:v>0.76</c:v>
                </c:pt>
                <c:pt idx="3448">
                  <c:v>0.7</c:v>
                </c:pt>
                <c:pt idx="3449">
                  <c:v>0.65</c:v>
                </c:pt>
                <c:pt idx="3450">
                  <c:v>0.55000000000000004</c:v>
                </c:pt>
                <c:pt idx="3451">
                  <c:v>0.57999999999999996</c:v>
                </c:pt>
                <c:pt idx="3452">
                  <c:v>0.56000000000000005</c:v>
                </c:pt>
                <c:pt idx="3453">
                  <c:v>0.59</c:v>
                </c:pt>
                <c:pt idx="3454">
                  <c:v>0.64</c:v>
                </c:pt>
                <c:pt idx="3455">
                  <c:v>0.61</c:v>
                </c:pt>
                <c:pt idx="3456">
                  <c:v>0.6</c:v>
                </c:pt>
                <c:pt idx="3457">
                  <c:v>0.65</c:v>
                </c:pt>
                <c:pt idx="3458">
                  <c:v>0.56000000000000005</c:v>
                </c:pt>
                <c:pt idx="3459">
                  <c:v>0.57999999999999996</c:v>
                </c:pt>
                <c:pt idx="3460">
                  <c:v>0.5</c:v>
                </c:pt>
                <c:pt idx="3461">
                  <c:v>0.56000000000000005</c:v>
                </c:pt>
                <c:pt idx="3462">
                  <c:v>0.5</c:v>
                </c:pt>
                <c:pt idx="3463">
                  <c:v>0.47</c:v>
                </c:pt>
                <c:pt idx="3464">
                  <c:v>0.56000000000000005</c:v>
                </c:pt>
                <c:pt idx="3465">
                  <c:v>0.55000000000000004</c:v>
                </c:pt>
                <c:pt idx="3466">
                  <c:v>0.59</c:v>
                </c:pt>
                <c:pt idx="3467">
                  <c:v>0.62</c:v>
                </c:pt>
                <c:pt idx="3468">
                  <c:v>0.64</c:v>
                </c:pt>
                <c:pt idx="3469">
                  <c:v>0.61</c:v>
                </c:pt>
                <c:pt idx="3470">
                  <c:v>0.62</c:v>
                </c:pt>
                <c:pt idx="3471">
                  <c:v>0.6</c:v>
                </c:pt>
                <c:pt idx="3472">
                  <c:v>0.57999999999999996</c:v>
                </c:pt>
                <c:pt idx="3473">
                  <c:v>0.62</c:v>
                </c:pt>
                <c:pt idx="3474">
                  <c:v>0.64</c:v>
                </c:pt>
                <c:pt idx="3475">
                  <c:v>0.6</c:v>
                </c:pt>
                <c:pt idx="3476">
                  <c:v>0.59</c:v>
                </c:pt>
                <c:pt idx="3477">
                  <c:v>0.57999999999999996</c:v>
                </c:pt>
                <c:pt idx="3478">
                  <c:v>0.59</c:v>
                </c:pt>
                <c:pt idx="3479">
                  <c:v>0.61</c:v>
                </c:pt>
                <c:pt idx="3480">
                  <c:v>0.57999999999999996</c:v>
                </c:pt>
                <c:pt idx="3481">
                  <c:v>0.55000000000000004</c:v>
                </c:pt>
                <c:pt idx="3482">
                  <c:v>0.56000000000000005</c:v>
                </c:pt>
                <c:pt idx="3483">
                  <c:v>0.62</c:v>
                </c:pt>
                <c:pt idx="3484">
                  <c:v>0.67</c:v>
                </c:pt>
                <c:pt idx="3485">
                  <c:v>0.61</c:v>
                </c:pt>
                <c:pt idx="3486">
                  <c:v>0.69</c:v>
                </c:pt>
                <c:pt idx="3487">
                  <c:v>0.66</c:v>
                </c:pt>
                <c:pt idx="3488">
                  <c:v>0.69</c:v>
                </c:pt>
                <c:pt idx="3489">
                  <c:v>0.65</c:v>
                </c:pt>
                <c:pt idx="3490">
                  <c:v>0.83</c:v>
                </c:pt>
                <c:pt idx="3491">
                  <c:v>0.85</c:v>
                </c:pt>
                <c:pt idx="3492">
                  <c:v>0.71</c:v>
                </c:pt>
                <c:pt idx="3493">
                  <c:v>0.68</c:v>
                </c:pt>
                <c:pt idx="3494">
                  <c:v>0.74</c:v>
                </c:pt>
                <c:pt idx="3495">
                  <c:v>0.76</c:v>
                </c:pt>
                <c:pt idx="3496">
                  <c:v>0.68</c:v>
                </c:pt>
                <c:pt idx="3497">
                  <c:v>0.63</c:v>
                </c:pt>
                <c:pt idx="3498">
                  <c:v>0.64</c:v>
                </c:pt>
                <c:pt idx="3499">
                  <c:v>0.62</c:v>
                </c:pt>
                <c:pt idx="3500">
                  <c:v>0.65</c:v>
                </c:pt>
                <c:pt idx="3501">
                  <c:v>0.67</c:v>
                </c:pt>
                <c:pt idx="3502">
                  <c:v>0.66</c:v>
                </c:pt>
                <c:pt idx="3503">
                  <c:v>0.72</c:v>
                </c:pt>
                <c:pt idx="3504">
                  <c:v>0.77</c:v>
                </c:pt>
                <c:pt idx="3505">
                  <c:v>0.73</c:v>
                </c:pt>
                <c:pt idx="3506">
                  <c:v>0.73</c:v>
                </c:pt>
                <c:pt idx="3507">
                  <c:v>0.67</c:v>
                </c:pt>
                <c:pt idx="3508">
                  <c:v>0.79</c:v>
                </c:pt>
                <c:pt idx="3509">
                  <c:v>0.77</c:v>
                </c:pt>
                <c:pt idx="3510">
                  <c:v>0.8</c:v>
                </c:pt>
                <c:pt idx="3511">
                  <c:v>0.7</c:v>
                </c:pt>
                <c:pt idx="3512">
                  <c:v>0.82</c:v>
                </c:pt>
                <c:pt idx="3513">
                  <c:v>0.93</c:v>
                </c:pt>
                <c:pt idx="3514">
                  <c:v>0.97</c:v>
                </c:pt>
                <c:pt idx="3515">
                  <c:v>0.79</c:v>
                </c:pt>
                <c:pt idx="3516">
                  <c:v>0.89</c:v>
                </c:pt>
                <c:pt idx="3517">
                  <c:v>0.8</c:v>
                </c:pt>
                <c:pt idx="3518">
                  <c:v>1.02</c:v>
                </c:pt>
                <c:pt idx="3519">
                  <c:v>1.06</c:v>
                </c:pt>
                <c:pt idx="3520">
                  <c:v>1.19</c:v>
                </c:pt>
                <c:pt idx="3521">
                  <c:v>1.01</c:v>
                </c:pt>
                <c:pt idx="3522">
                  <c:v>0.74</c:v>
                </c:pt>
                <c:pt idx="3523">
                  <c:v>0.98</c:v>
                </c:pt>
                <c:pt idx="3524">
                  <c:v>0.93</c:v>
                </c:pt>
                <c:pt idx="3525">
                  <c:v>0.91</c:v>
                </c:pt>
                <c:pt idx="3526">
                  <c:v>0.87</c:v>
                </c:pt>
                <c:pt idx="3527">
                  <c:v>0.77</c:v>
                </c:pt>
                <c:pt idx="3528">
                  <c:v>0.76</c:v>
                </c:pt>
                <c:pt idx="3529">
                  <c:v>0.79</c:v>
                </c:pt>
                <c:pt idx="3530">
                  <c:v>1.05</c:v>
                </c:pt>
                <c:pt idx="3531">
                  <c:v>0.77</c:v>
                </c:pt>
                <c:pt idx="3532">
                  <c:v>0.76</c:v>
                </c:pt>
                <c:pt idx="3533">
                  <c:v>0.77</c:v>
                </c:pt>
                <c:pt idx="3534">
                  <c:v>0.61</c:v>
                </c:pt>
                <c:pt idx="3535">
                  <c:v>0.67</c:v>
                </c:pt>
                <c:pt idx="3536">
                  <c:v>0.74</c:v>
                </c:pt>
                <c:pt idx="3537">
                  <c:v>0.86</c:v>
                </c:pt>
                <c:pt idx="3538">
                  <c:v>0.88</c:v>
                </c:pt>
                <c:pt idx="3539">
                  <c:v>0.97</c:v>
                </c:pt>
                <c:pt idx="3540">
                  <c:v>0.91</c:v>
                </c:pt>
                <c:pt idx="3541">
                  <c:v>0.93</c:v>
                </c:pt>
                <c:pt idx="3542">
                  <c:v>0.97</c:v>
                </c:pt>
                <c:pt idx="3543">
                  <c:v>0.9</c:v>
                </c:pt>
                <c:pt idx="3544">
                  <c:v>1.06</c:v>
                </c:pt>
                <c:pt idx="3545">
                  <c:v>1.24</c:v>
                </c:pt>
                <c:pt idx="3546">
                  <c:v>1.18</c:v>
                </c:pt>
                <c:pt idx="3547">
                  <c:v>1.1000000000000001</c:v>
                </c:pt>
                <c:pt idx="3548">
                  <c:v>1.1299999999999999</c:v>
                </c:pt>
                <c:pt idx="3549">
                  <c:v>1.1000000000000001</c:v>
                </c:pt>
                <c:pt idx="3550">
                  <c:v>1.1000000000000001</c:v>
                </c:pt>
                <c:pt idx="3551">
                  <c:v>1.06</c:v>
                </c:pt>
                <c:pt idx="3552">
                  <c:v>0.96</c:v>
                </c:pt>
                <c:pt idx="3553">
                  <c:v>0.8</c:v>
                </c:pt>
                <c:pt idx="3554">
                  <c:v>1</c:v>
                </c:pt>
                <c:pt idx="3555">
                  <c:v>0.66</c:v>
                </c:pt>
                <c:pt idx="3556">
                  <c:v>0.57999999999999996</c:v>
                </c:pt>
                <c:pt idx="3557">
                  <c:v>0.9</c:v>
                </c:pt>
                <c:pt idx="3558">
                  <c:v>0.53</c:v>
                </c:pt>
                <c:pt idx="3559">
                  <c:v>0.88</c:v>
                </c:pt>
                <c:pt idx="3560">
                  <c:v>0.39</c:v>
                </c:pt>
                <c:pt idx="3561">
                  <c:v>0.69</c:v>
                </c:pt>
                <c:pt idx="3562">
                  <c:v>0.39</c:v>
                </c:pt>
                <c:pt idx="3563">
                  <c:v>0.73</c:v>
                </c:pt>
                <c:pt idx="3564">
                  <c:v>0.63</c:v>
                </c:pt>
                <c:pt idx="3565">
                  <c:v>0.9</c:v>
                </c:pt>
                <c:pt idx="3566">
                  <c:v>0.76</c:v>
                </c:pt>
                <c:pt idx="3567">
                  <c:v>1.21</c:v>
                </c:pt>
                <c:pt idx="3568">
                  <c:v>1.1499999999999999</c:v>
                </c:pt>
                <c:pt idx="3569">
                  <c:v>1.1299999999999999</c:v>
                </c:pt>
                <c:pt idx="3570">
                  <c:v>1.01</c:v>
                </c:pt>
                <c:pt idx="3571">
                  <c:v>1.04</c:v>
                </c:pt>
                <c:pt idx="3572">
                  <c:v>1.38</c:v>
                </c:pt>
                <c:pt idx="3573">
                  <c:v>1.1499999999999999</c:v>
                </c:pt>
                <c:pt idx="3574">
                  <c:v>1.31</c:v>
                </c:pt>
                <c:pt idx="3575">
                  <c:v>0.91</c:v>
                </c:pt>
                <c:pt idx="3576">
                  <c:v>1.22</c:v>
                </c:pt>
                <c:pt idx="3577">
                  <c:v>0.95</c:v>
                </c:pt>
                <c:pt idx="3578">
                  <c:v>1.17</c:v>
                </c:pt>
                <c:pt idx="3579">
                  <c:v>0.88</c:v>
                </c:pt>
                <c:pt idx="3580">
                  <c:v>0.93</c:v>
                </c:pt>
                <c:pt idx="3581">
                  <c:v>0.9</c:v>
                </c:pt>
                <c:pt idx="3582">
                  <c:v>0.9</c:v>
                </c:pt>
                <c:pt idx="3583">
                  <c:v>0.88</c:v>
                </c:pt>
                <c:pt idx="3584">
                  <c:v>0.81</c:v>
                </c:pt>
                <c:pt idx="3585">
                  <c:v>0.95</c:v>
                </c:pt>
                <c:pt idx="3586">
                  <c:v>0.84</c:v>
                </c:pt>
                <c:pt idx="3587">
                  <c:v>1.21</c:v>
                </c:pt>
                <c:pt idx="3588">
                  <c:v>1.07</c:v>
                </c:pt>
                <c:pt idx="3589">
                  <c:v>1.18</c:v>
                </c:pt>
                <c:pt idx="3590">
                  <c:v>1.03</c:v>
                </c:pt>
                <c:pt idx="3591">
                  <c:v>0.97</c:v>
                </c:pt>
                <c:pt idx="3592">
                  <c:v>1.1100000000000001</c:v>
                </c:pt>
                <c:pt idx="3593">
                  <c:v>0.93</c:v>
                </c:pt>
                <c:pt idx="3594">
                  <c:v>1.07</c:v>
                </c:pt>
                <c:pt idx="3595">
                  <c:v>0.95</c:v>
                </c:pt>
                <c:pt idx="3596">
                  <c:v>0.92</c:v>
                </c:pt>
                <c:pt idx="3597">
                  <c:v>1</c:v>
                </c:pt>
                <c:pt idx="3598">
                  <c:v>0.9</c:v>
                </c:pt>
                <c:pt idx="3599">
                  <c:v>1.02</c:v>
                </c:pt>
                <c:pt idx="3600">
                  <c:v>0.88</c:v>
                </c:pt>
                <c:pt idx="3601">
                  <c:v>0.62</c:v>
                </c:pt>
                <c:pt idx="3602">
                  <c:v>0.86</c:v>
                </c:pt>
                <c:pt idx="3603">
                  <c:v>6.8</c:v>
                </c:pt>
                <c:pt idx="3604">
                  <c:v>0.59</c:v>
                </c:pt>
                <c:pt idx="3605">
                  <c:v>0.63</c:v>
                </c:pt>
                <c:pt idx="3606">
                  <c:v>0.79</c:v>
                </c:pt>
                <c:pt idx="3607">
                  <c:v>0.75</c:v>
                </c:pt>
                <c:pt idx="3608">
                  <c:v>0.77</c:v>
                </c:pt>
                <c:pt idx="3609">
                  <c:v>0.85</c:v>
                </c:pt>
                <c:pt idx="3610">
                  <c:v>0.83</c:v>
                </c:pt>
                <c:pt idx="3611">
                  <c:v>0.9</c:v>
                </c:pt>
                <c:pt idx="3612">
                  <c:v>0.92</c:v>
                </c:pt>
                <c:pt idx="3613">
                  <c:v>0.86</c:v>
                </c:pt>
                <c:pt idx="3614">
                  <c:v>0.93</c:v>
                </c:pt>
                <c:pt idx="3615">
                  <c:v>0.87</c:v>
                </c:pt>
                <c:pt idx="3616">
                  <c:v>0.78</c:v>
                </c:pt>
                <c:pt idx="3617">
                  <c:v>0.54</c:v>
                </c:pt>
                <c:pt idx="3618">
                  <c:v>0.46</c:v>
                </c:pt>
                <c:pt idx="3619">
                  <c:v>0.9</c:v>
                </c:pt>
                <c:pt idx="3620">
                  <c:v>0.95</c:v>
                </c:pt>
                <c:pt idx="3621">
                  <c:v>1.1000000000000001</c:v>
                </c:pt>
                <c:pt idx="3622">
                  <c:v>1.06</c:v>
                </c:pt>
                <c:pt idx="3623">
                  <c:v>1.01</c:v>
                </c:pt>
                <c:pt idx="3624">
                  <c:v>1.08</c:v>
                </c:pt>
                <c:pt idx="3625">
                  <c:v>1.18</c:v>
                </c:pt>
                <c:pt idx="3626">
                  <c:v>1</c:v>
                </c:pt>
                <c:pt idx="3627">
                  <c:v>0.93</c:v>
                </c:pt>
                <c:pt idx="3628">
                  <c:v>0.94</c:v>
                </c:pt>
                <c:pt idx="3629">
                  <c:v>0.81</c:v>
                </c:pt>
                <c:pt idx="3630">
                  <c:v>0.7</c:v>
                </c:pt>
                <c:pt idx="3631">
                  <c:v>0.63</c:v>
                </c:pt>
                <c:pt idx="3632">
                  <c:v>0.55000000000000004</c:v>
                </c:pt>
                <c:pt idx="3633">
                  <c:v>0.52</c:v>
                </c:pt>
                <c:pt idx="3634">
                  <c:v>1.1599999999999999</c:v>
                </c:pt>
                <c:pt idx="3635">
                  <c:v>1.0900000000000001</c:v>
                </c:pt>
                <c:pt idx="3636">
                  <c:v>1.04</c:v>
                </c:pt>
                <c:pt idx="3637">
                  <c:v>1.1100000000000001</c:v>
                </c:pt>
                <c:pt idx="3638">
                  <c:v>1.06</c:v>
                </c:pt>
                <c:pt idx="3639">
                  <c:v>0.87</c:v>
                </c:pt>
                <c:pt idx="3640">
                  <c:v>0.93</c:v>
                </c:pt>
                <c:pt idx="3641">
                  <c:v>1.04</c:v>
                </c:pt>
                <c:pt idx="3642">
                  <c:v>1.08</c:v>
                </c:pt>
                <c:pt idx="3643">
                  <c:v>0.99</c:v>
                </c:pt>
                <c:pt idx="3644">
                  <c:v>0.9</c:v>
                </c:pt>
                <c:pt idx="3645">
                  <c:v>0.89</c:v>
                </c:pt>
                <c:pt idx="3646">
                  <c:v>0.92</c:v>
                </c:pt>
                <c:pt idx="3647">
                  <c:v>0.98</c:v>
                </c:pt>
                <c:pt idx="3648">
                  <c:v>1</c:v>
                </c:pt>
                <c:pt idx="3649">
                  <c:v>0.97</c:v>
                </c:pt>
                <c:pt idx="3650">
                  <c:v>1.06</c:v>
                </c:pt>
                <c:pt idx="3651">
                  <c:v>1.1499999999999999</c:v>
                </c:pt>
                <c:pt idx="3652">
                  <c:v>1.21</c:v>
                </c:pt>
                <c:pt idx="3653">
                  <c:v>0.98</c:v>
                </c:pt>
                <c:pt idx="3654">
                  <c:v>0.95</c:v>
                </c:pt>
                <c:pt idx="3655">
                  <c:v>0.91</c:v>
                </c:pt>
                <c:pt idx="3656">
                  <c:v>0.73</c:v>
                </c:pt>
                <c:pt idx="3657">
                  <c:v>0.49</c:v>
                </c:pt>
                <c:pt idx="3658">
                  <c:v>0.94</c:v>
                </c:pt>
                <c:pt idx="3659">
                  <c:v>0.96</c:v>
                </c:pt>
                <c:pt idx="3660">
                  <c:v>0.99</c:v>
                </c:pt>
                <c:pt idx="3661">
                  <c:v>1</c:v>
                </c:pt>
                <c:pt idx="3662">
                  <c:v>1.1000000000000001</c:v>
                </c:pt>
                <c:pt idx="3663">
                  <c:v>1.07</c:v>
                </c:pt>
                <c:pt idx="3664">
                  <c:v>1.03</c:v>
                </c:pt>
                <c:pt idx="3665">
                  <c:v>1.08</c:v>
                </c:pt>
                <c:pt idx="3666">
                  <c:v>1.05</c:v>
                </c:pt>
                <c:pt idx="3667">
                  <c:v>1.1499999999999999</c:v>
                </c:pt>
                <c:pt idx="3668">
                  <c:v>1.25</c:v>
                </c:pt>
                <c:pt idx="3669">
                  <c:v>1.22</c:v>
                </c:pt>
                <c:pt idx="3670">
                  <c:v>1.1299999999999999</c:v>
                </c:pt>
                <c:pt idx="3671">
                  <c:v>1.24</c:v>
                </c:pt>
                <c:pt idx="3672">
                  <c:v>1.33</c:v>
                </c:pt>
                <c:pt idx="3673">
                  <c:v>1.43</c:v>
                </c:pt>
                <c:pt idx="3674">
                  <c:v>1.5</c:v>
                </c:pt>
                <c:pt idx="3675">
                  <c:v>1.41</c:v>
                </c:pt>
                <c:pt idx="3676">
                  <c:v>1.32</c:v>
                </c:pt>
                <c:pt idx="3677">
                  <c:v>0.93</c:v>
                </c:pt>
                <c:pt idx="3678">
                  <c:v>0.89</c:v>
                </c:pt>
                <c:pt idx="3679">
                  <c:v>0.92</c:v>
                </c:pt>
                <c:pt idx="3680">
                  <c:v>0.95</c:v>
                </c:pt>
                <c:pt idx="3681">
                  <c:v>0.9</c:v>
                </c:pt>
                <c:pt idx="3682">
                  <c:v>0.56000000000000005</c:v>
                </c:pt>
                <c:pt idx="3683">
                  <c:v>0.5</c:v>
                </c:pt>
                <c:pt idx="3684">
                  <c:v>0.43</c:v>
                </c:pt>
                <c:pt idx="3685">
                  <c:v>0.98</c:v>
                </c:pt>
                <c:pt idx="3686">
                  <c:v>1.03</c:v>
                </c:pt>
                <c:pt idx="3687">
                  <c:v>0.98</c:v>
                </c:pt>
                <c:pt idx="3688">
                  <c:v>1.28</c:v>
                </c:pt>
                <c:pt idx="3689">
                  <c:v>1.55</c:v>
                </c:pt>
                <c:pt idx="3690">
                  <c:v>1.41</c:v>
                </c:pt>
                <c:pt idx="3691">
                  <c:v>1.25</c:v>
                </c:pt>
                <c:pt idx="3692">
                  <c:v>1.08</c:v>
                </c:pt>
                <c:pt idx="3693">
                  <c:v>1.1100000000000001</c:v>
                </c:pt>
                <c:pt idx="3694">
                  <c:v>1.35</c:v>
                </c:pt>
                <c:pt idx="3695">
                  <c:v>1.28</c:v>
                </c:pt>
                <c:pt idx="3696">
                  <c:v>1.56</c:v>
                </c:pt>
                <c:pt idx="3697">
                  <c:v>1.61</c:v>
                </c:pt>
                <c:pt idx="3698">
                  <c:v>1.1499999999999999</c:v>
                </c:pt>
                <c:pt idx="3699">
                  <c:v>1.08</c:v>
                </c:pt>
                <c:pt idx="3700">
                  <c:v>1.24</c:v>
                </c:pt>
                <c:pt idx="3701">
                  <c:v>1.49</c:v>
                </c:pt>
                <c:pt idx="3702">
                  <c:v>1.56</c:v>
                </c:pt>
                <c:pt idx="3703">
                  <c:v>1.63</c:v>
                </c:pt>
                <c:pt idx="3704">
                  <c:v>1.35</c:v>
                </c:pt>
                <c:pt idx="3705">
                  <c:v>1.1299999999999999</c:v>
                </c:pt>
                <c:pt idx="3706">
                  <c:v>1.36</c:v>
                </c:pt>
                <c:pt idx="3707">
                  <c:v>1.38</c:v>
                </c:pt>
                <c:pt idx="3708">
                  <c:v>1.41</c:v>
                </c:pt>
                <c:pt idx="3709">
                  <c:v>1.42</c:v>
                </c:pt>
                <c:pt idx="3710">
                  <c:v>1.46</c:v>
                </c:pt>
                <c:pt idx="3711">
                  <c:v>1.58</c:v>
                </c:pt>
                <c:pt idx="3712">
                  <c:v>1.42</c:v>
                </c:pt>
                <c:pt idx="3713">
                  <c:v>1.58</c:v>
                </c:pt>
                <c:pt idx="3714">
                  <c:v>2.0299999999999998</c:v>
                </c:pt>
                <c:pt idx="3715">
                  <c:v>2.09</c:v>
                </c:pt>
                <c:pt idx="3716">
                  <c:v>2.12</c:v>
                </c:pt>
                <c:pt idx="3717">
                  <c:v>1.95</c:v>
                </c:pt>
                <c:pt idx="3718">
                  <c:v>1.55</c:v>
                </c:pt>
                <c:pt idx="3719">
                  <c:v>1.45</c:v>
                </c:pt>
                <c:pt idx="3720">
                  <c:v>1.4</c:v>
                </c:pt>
                <c:pt idx="3721">
                  <c:v>1.39</c:v>
                </c:pt>
                <c:pt idx="3722">
                  <c:v>1.57</c:v>
                </c:pt>
                <c:pt idx="3723">
                  <c:v>1.83</c:v>
                </c:pt>
                <c:pt idx="3724">
                  <c:v>1.6</c:v>
                </c:pt>
                <c:pt idx="3725">
                  <c:v>1.54</c:v>
                </c:pt>
                <c:pt idx="3726">
                  <c:v>1.36</c:v>
                </c:pt>
                <c:pt idx="3727">
                  <c:v>1.31</c:v>
                </c:pt>
                <c:pt idx="3728">
                  <c:v>1.21</c:v>
                </c:pt>
                <c:pt idx="3729">
                  <c:v>1.1399999999999999</c:v>
                </c:pt>
                <c:pt idx="3730">
                  <c:v>0.92</c:v>
                </c:pt>
                <c:pt idx="3731">
                  <c:v>0.83</c:v>
                </c:pt>
                <c:pt idx="3732">
                  <c:v>0.45</c:v>
                </c:pt>
                <c:pt idx="3733">
                  <c:v>0.93</c:v>
                </c:pt>
                <c:pt idx="3734">
                  <c:v>0.95</c:v>
                </c:pt>
                <c:pt idx="3735">
                  <c:v>0.94</c:v>
                </c:pt>
                <c:pt idx="3736">
                  <c:v>1.48</c:v>
                </c:pt>
                <c:pt idx="3737">
                  <c:v>1.53</c:v>
                </c:pt>
                <c:pt idx="3738">
                  <c:v>1.49</c:v>
                </c:pt>
                <c:pt idx="3739">
                  <c:v>1.61</c:v>
                </c:pt>
                <c:pt idx="3740">
                  <c:v>1.51</c:v>
                </c:pt>
                <c:pt idx="3741">
                  <c:v>1.95</c:v>
                </c:pt>
                <c:pt idx="3742">
                  <c:v>1.52</c:v>
                </c:pt>
                <c:pt idx="3743">
                  <c:v>1.44</c:v>
                </c:pt>
                <c:pt idx="3744">
                  <c:v>1.56</c:v>
                </c:pt>
                <c:pt idx="3745">
                  <c:v>1.52</c:v>
                </c:pt>
                <c:pt idx="3746">
                  <c:v>1.71</c:v>
                </c:pt>
                <c:pt idx="3747">
                  <c:v>1.66</c:v>
                </c:pt>
                <c:pt idx="3748">
                  <c:v>1.67</c:v>
                </c:pt>
                <c:pt idx="3749">
                  <c:v>1.51</c:v>
                </c:pt>
                <c:pt idx="3750">
                  <c:v>1.56</c:v>
                </c:pt>
                <c:pt idx="3751">
                  <c:v>1.68</c:v>
                </c:pt>
                <c:pt idx="3752">
                  <c:v>1.61</c:v>
                </c:pt>
                <c:pt idx="3753">
                  <c:v>1.59</c:v>
                </c:pt>
                <c:pt idx="3754">
                  <c:v>1.33</c:v>
                </c:pt>
                <c:pt idx="3755">
                  <c:v>1.17</c:v>
                </c:pt>
                <c:pt idx="3756">
                  <c:v>1.21</c:v>
                </c:pt>
                <c:pt idx="3757">
                  <c:v>1.1499999999999999</c:v>
                </c:pt>
                <c:pt idx="3758">
                  <c:v>1.26</c:v>
                </c:pt>
                <c:pt idx="3759">
                  <c:v>1.38</c:v>
                </c:pt>
                <c:pt idx="3760">
                  <c:v>1.36</c:v>
                </c:pt>
                <c:pt idx="3761">
                  <c:v>1.3</c:v>
                </c:pt>
                <c:pt idx="3762">
                  <c:v>1.32</c:v>
                </c:pt>
                <c:pt idx="3763">
                  <c:v>1.35</c:v>
                </c:pt>
                <c:pt idx="3764">
                  <c:v>1.42</c:v>
                </c:pt>
                <c:pt idx="3765">
                  <c:v>1.51</c:v>
                </c:pt>
                <c:pt idx="3766">
                  <c:v>1.36</c:v>
                </c:pt>
                <c:pt idx="3767">
                  <c:v>1.34</c:v>
                </c:pt>
                <c:pt idx="3768">
                  <c:v>1.23</c:v>
                </c:pt>
                <c:pt idx="3769">
                  <c:v>1.25</c:v>
                </c:pt>
                <c:pt idx="3770">
                  <c:v>1.35</c:v>
                </c:pt>
                <c:pt idx="3771">
                  <c:v>1.43</c:v>
                </c:pt>
                <c:pt idx="3772">
                  <c:v>1.49</c:v>
                </c:pt>
                <c:pt idx="3773">
                  <c:v>1.45</c:v>
                </c:pt>
                <c:pt idx="3774">
                  <c:v>1.51</c:v>
                </c:pt>
                <c:pt idx="3775">
                  <c:v>1.5</c:v>
                </c:pt>
                <c:pt idx="3776">
                  <c:v>1.52</c:v>
                </c:pt>
                <c:pt idx="3777">
                  <c:v>1.45</c:v>
                </c:pt>
                <c:pt idx="3778">
                  <c:v>1.19</c:v>
                </c:pt>
                <c:pt idx="3779">
                  <c:v>1.19</c:v>
                </c:pt>
                <c:pt idx="3780">
                  <c:v>1.21</c:v>
                </c:pt>
                <c:pt idx="3781">
                  <c:v>1.26</c:v>
                </c:pt>
                <c:pt idx="3782">
                  <c:v>1.1599999999999999</c:v>
                </c:pt>
                <c:pt idx="3783">
                  <c:v>1.0900000000000001</c:v>
                </c:pt>
                <c:pt idx="3784">
                  <c:v>1.0900000000000001</c:v>
                </c:pt>
                <c:pt idx="3785">
                  <c:v>1.2</c:v>
                </c:pt>
                <c:pt idx="3786">
                  <c:v>1.1100000000000001</c:v>
                </c:pt>
                <c:pt idx="3787">
                  <c:v>1.06</c:v>
                </c:pt>
                <c:pt idx="3788">
                  <c:v>1.0900000000000001</c:v>
                </c:pt>
                <c:pt idx="3789">
                  <c:v>1.06</c:v>
                </c:pt>
                <c:pt idx="3790">
                  <c:v>1.1000000000000001</c:v>
                </c:pt>
                <c:pt idx="3791">
                  <c:v>1.04</c:v>
                </c:pt>
                <c:pt idx="3792">
                  <c:v>1.1000000000000001</c:v>
                </c:pt>
                <c:pt idx="3793">
                  <c:v>1</c:v>
                </c:pt>
                <c:pt idx="3794">
                  <c:v>1.22</c:v>
                </c:pt>
                <c:pt idx="3795">
                  <c:v>0.92</c:v>
                </c:pt>
                <c:pt idx="3796">
                  <c:v>0.84</c:v>
                </c:pt>
                <c:pt idx="3797">
                  <c:v>0.95</c:v>
                </c:pt>
                <c:pt idx="3798">
                  <c:v>0.94</c:v>
                </c:pt>
                <c:pt idx="3799">
                  <c:v>0.99</c:v>
                </c:pt>
                <c:pt idx="3800">
                  <c:v>0.93</c:v>
                </c:pt>
                <c:pt idx="3801">
                  <c:v>0.93</c:v>
                </c:pt>
                <c:pt idx="3802">
                  <c:v>0.88</c:v>
                </c:pt>
                <c:pt idx="3803">
                  <c:v>0.91</c:v>
                </c:pt>
                <c:pt idx="3804">
                  <c:v>0.78</c:v>
                </c:pt>
                <c:pt idx="3805">
                  <c:v>0.85</c:v>
                </c:pt>
                <c:pt idx="3806">
                  <c:v>0.87</c:v>
                </c:pt>
                <c:pt idx="3807">
                  <c:v>0.83</c:v>
                </c:pt>
                <c:pt idx="3808">
                  <c:v>0.86</c:v>
                </c:pt>
                <c:pt idx="3809">
                  <c:v>0.79</c:v>
                </c:pt>
                <c:pt idx="3810">
                  <c:v>0.83</c:v>
                </c:pt>
                <c:pt idx="3811">
                  <c:v>0.86</c:v>
                </c:pt>
                <c:pt idx="3812">
                  <c:v>0.92</c:v>
                </c:pt>
                <c:pt idx="3813">
                  <c:v>0.84</c:v>
                </c:pt>
                <c:pt idx="3814">
                  <c:v>0.9</c:v>
                </c:pt>
                <c:pt idx="3815">
                  <c:v>0.97</c:v>
                </c:pt>
                <c:pt idx="3816">
                  <c:v>0.96</c:v>
                </c:pt>
                <c:pt idx="3817">
                  <c:v>0.97</c:v>
                </c:pt>
                <c:pt idx="3818">
                  <c:v>0.97</c:v>
                </c:pt>
                <c:pt idx="3819">
                  <c:v>0.9</c:v>
                </c:pt>
                <c:pt idx="3820">
                  <c:v>0.92</c:v>
                </c:pt>
                <c:pt idx="3821">
                  <c:v>1.06</c:v>
                </c:pt>
                <c:pt idx="3822">
                  <c:v>1.0900000000000001</c:v>
                </c:pt>
                <c:pt idx="3823">
                  <c:v>1.1000000000000001</c:v>
                </c:pt>
                <c:pt idx="3824">
                  <c:v>0.91</c:v>
                </c:pt>
                <c:pt idx="3825">
                  <c:v>0.81</c:v>
                </c:pt>
                <c:pt idx="3826">
                  <c:v>0.78</c:v>
                </c:pt>
                <c:pt idx="3827">
                  <c:v>0.75</c:v>
                </c:pt>
                <c:pt idx="3828">
                  <c:v>0.84</c:v>
                </c:pt>
                <c:pt idx="3829">
                  <c:v>0.81</c:v>
                </c:pt>
                <c:pt idx="3830">
                  <c:v>0.69</c:v>
                </c:pt>
                <c:pt idx="3831">
                  <c:v>0.68</c:v>
                </c:pt>
                <c:pt idx="3832">
                  <c:v>0.65</c:v>
                </c:pt>
                <c:pt idx="3833">
                  <c:v>0.67</c:v>
                </c:pt>
                <c:pt idx="3834">
                  <c:v>0.67</c:v>
                </c:pt>
                <c:pt idx="3835">
                  <c:v>0.7</c:v>
                </c:pt>
                <c:pt idx="3836">
                  <c:v>0.66</c:v>
                </c:pt>
                <c:pt idx="3837">
                  <c:v>0.63</c:v>
                </c:pt>
                <c:pt idx="3838">
                  <c:v>0.64</c:v>
                </c:pt>
                <c:pt idx="3839">
                  <c:v>0.61</c:v>
                </c:pt>
                <c:pt idx="3840">
                  <c:v>0.62</c:v>
                </c:pt>
                <c:pt idx="3841">
                  <c:v>0.6</c:v>
                </c:pt>
                <c:pt idx="3842">
                  <c:v>0.59</c:v>
                </c:pt>
                <c:pt idx="3843">
                  <c:v>0.62</c:v>
                </c:pt>
                <c:pt idx="3844">
                  <c:v>0.7</c:v>
                </c:pt>
                <c:pt idx="3845">
                  <c:v>0.73</c:v>
                </c:pt>
                <c:pt idx="3846">
                  <c:v>0.68</c:v>
                </c:pt>
                <c:pt idx="3847">
                  <c:v>0.68</c:v>
                </c:pt>
                <c:pt idx="3848">
                  <c:v>0.7</c:v>
                </c:pt>
                <c:pt idx="3849">
                  <c:v>0.68</c:v>
                </c:pt>
                <c:pt idx="3850">
                  <c:v>0.82</c:v>
                </c:pt>
                <c:pt idx="3851">
                  <c:v>0.79</c:v>
                </c:pt>
                <c:pt idx="3852">
                  <c:v>0.82</c:v>
                </c:pt>
                <c:pt idx="3853">
                  <c:v>0.77</c:v>
                </c:pt>
                <c:pt idx="3854">
                  <c:v>0.78</c:v>
                </c:pt>
                <c:pt idx="3855">
                  <c:v>0.73</c:v>
                </c:pt>
                <c:pt idx="3856">
                  <c:v>0.78</c:v>
                </c:pt>
                <c:pt idx="3857">
                  <c:v>0.7</c:v>
                </c:pt>
                <c:pt idx="3858">
                  <c:v>0.71</c:v>
                </c:pt>
                <c:pt idx="3859">
                  <c:v>0.76</c:v>
                </c:pt>
                <c:pt idx="3860">
                  <c:v>0.79</c:v>
                </c:pt>
                <c:pt idx="3861">
                  <c:v>0.81</c:v>
                </c:pt>
                <c:pt idx="3862">
                  <c:v>0.74</c:v>
                </c:pt>
                <c:pt idx="3863">
                  <c:v>0.76</c:v>
                </c:pt>
                <c:pt idx="3864">
                  <c:v>0.73</c:v>
                </c:pt>
                <c:pt idx="3865">
                  <c:v>0.76</c:v>
                </c:pt>
                <c:pt idx="3866">
                  <c:v>0.53</c:v>
                </c:pt>
                <c:pt idx="3867">
                  <c:v>0.55000000000000004</c:v>
                </c:pt>
                <c:pt idx="3868">
                  <c:v>0.42</c:v>
                </c:pt>
                <c:pt idx="3869">
                  <c:v>0.56000000000000005</c:v>
                </c:pt>
                <c:pt idx="3870">
                  <c:v>0.5</c:v>
                </c:pt>
                <c:pt idx="3871">
                  <c:v>0.49</c:v>
                </c:pt>
                <c:pt idx="3872">
                  <c:v>0.55000000000000004</c:v>
                </c:pt>
                <c:pt idx="3873">
                  <c:v>0.59</c:v>
                </c:pt>
                <c:pt idx="3874">
                  <c:v>0.62</c:v>
                </c:pt>
                <c:pt idx="3875">
                  <c:v>0.77</c:v>
                </c:pt>
                <c:pt idx="3876">
                  <c:v>0.72</c:v>
                </c:pt>
                <c:pt idx="3877">
                  <c:v>0.75</c:v>
                </c:pt>
                <c:pt idx="3878">
                  <c:v>0.64</c:v>
                </c:pt>
                <c:pt idx="3879">
                  <c:v>0.66</c:v>
                </c:pt>
                <c:pt idx="3880">
                  <c:v>0.59</c:v>
                </c:pt>
                <c:pt idx="3881">
                  <c:v>0.52</c:v>
                </c:pt>
                <c:pt idx="3882">
                  <c:v>0.61</c:v>
                </c:pt>
                <c:pt idx="3883">
                  <c:v>0.49</c:v>
                </c:pt>
                <c:pt idx="3884">
                  <c:v>0.67</c:v>
                </c:pt>
                <c:pt idx="3885">
                  <c:v>0.86</c:v>
                </c:pt>
                <c:pt idx="3886">
                  <c:v>0.54</c:v>
                </c:pt>
                <c:pt idx="3887">
                  <c:v>0.53</c:v>
                </c:pt>
                <c:pt idx="3888">
                  <c:v>0.39</c:v>
                </c:pt>
                <c:pt idx="3889">
                  <c:v>0.68</c:v>
                </c:pt>
                <c:pt idx="3890">
                  <c:v>0.5</c:v>
                </c:pt>
                <c:pt idx="3891">
                  <c:v>0.65</c:v>
                </c:pt>
                <c:pt idx="3892">
                  <c:v>1.1399999999999999</c:v>
                </c:pt>
                <c:pt idx="3893">
                  <c:v>1.19</c:v>
                </c:pt>
                <c:pt idx="3894">
                  <c:v>1.4</c:v>
                </c:pt>
                <c:pt idx="3895">
                  <c:v>1.2</c:v>
                </c:pt>
                <c:pt idx="3896">
                  <c:v>1.29</c:v>
                </c:pt>
                <c:pt idx="3897">
                  <c:v>0.99</c:v>
                </c:pt>
                <c:pt idx="3898">
                  <c:v>0.95</c:v>
                </c:pt>
                <c:pt idx="3899">
                  <c:v>0.76</c:v>
                </c:pt>
                <c:pt idx="3900">
                  <c:v>0.73</c:v>
                </c:pt>
                <c:pt idx="3901">
                  <c:v>0.64</c:v>
                </c:pt>
                <c:pt idx="3902">
                  <c:v>0.66</c:v>
                </c:pt>
                <c:pt idx="3903">
                  <c:v>0.63</c:v>
                </c:pt>
                <c:pt idx="3904">
                  <c:v>0.61</c:v>
                </c:pt>
                <c:pt idx="3905">
                  <c:v>0.54</c:v>
                </c:pt>
                <c:pt idx="3906">
                  <c:v>0.68</c:v>
                </c:pt>
                <c:pt idx="3907">
                  <c:v>0.59</c:v>
                </c:pt>
                <c:pt idx="3908">
                  <c:v>0.68</c:v>
                </c:pt>
                <c:pt idx="3909">
                  <c:v>0.55000000000000004</c:v>
                </c:pt>
                <c:pt idx="3910">
                  <c:v>0.62</c:v>
                </c:pt>
                <c:pt idx="3911">
                  <c:v>0.59</c:v>
                </c:pt>
                <c:pt idx="3912">
                  <c:v>0.62</c:v>
                </c:pt>
                <c:pt idx="3913">
                  <c:v>0.6</c:v>
                </c:pt>
                <c:pt idx="3914">
                  <c:v>0.66</c:v>
                </c:pt>
                <c:pt idx="3915">
                  <c:v>0.59</c:v>
                </c:pt>
                <c:pt idx="3916">
                  <c:v>0.42</c:v>
                </c:pt>
                <c:pt idx="3917">
                  <c:v>0.39</c:v>
                </c:pt>
                <c:pt idx="3918">
                  <c:v>0.38</c:v>
                </c:pt>
                <c:pt idx="3919">
                  <c:v>0.5</c:v>
                </c:pt>
                <c:pt idx="3920">
                  <c:v>0.53</c:v>
                </c:pt>
                <c:pt idx="3921">
                  <c:v>0.56000000000000005</c:v>
                </c:pt>
                <c:pt idx="3922">
                  <c:v>0.76</c:v>
                </c:pt>
                <c:pt idx="3923">
                  <c:v>0.71</c:v>
                </c:pt>
                <c:pt idx="3924">
                  <c:v>0.77</c:v>
                </c:pt>
                <c:pt idx="3925">
                  <c:v>0.84</c:v>
                </c:pt>
                <c:pt idx="3926">
                  <c:v>0.8</c:v>
                </c:pt>
                <c:pt idx="3927">
                  <c:v>0.77</c:v>
                </c:pt>
                <c:pt idx="3928">
                  <c:v>0.81</c:v>
                </c:pt>
                <c:pt idx="3929">
                  <c:v>0.78</c:v>
                </c:pt>
                <c:pt idx="3930">
                  <c:v>0.63</c:v>
                </c:pt>
                <c:pt idx="3931">
                  <c:v>0.61</c:v>
                </c:pt>
                <c:pt idx="3932">
                  <c:v>0.64</c:v>
                </c:pt>
                <c:pt idx="3933">
                  <c:v>0.62</c:v>
                </c:pt>
                <c:pt idx="3934">
                  <c:v>0.57999999999999996</c:v>
                </c:pt>
                <c:pt idx="3935">
                  <c:v>0.56000000000000005</c:v>
                </c:pt>
                <c:pt idx="3936">
                  <c:v>0.6</c:v>
                </c:pt>
                <c:pt idx="3937">
                  <c:v>0.56999999999999995</c:v>
                </c:pt>
                <c:pt idx="3938">
                  <c:v>0.59</c:v>
                </c:pt>
                <c:pt idx="3939">
                  <c:v>0.57999999999999996</c:v>
                </c:pt>
                <c:pt idx="3940">
                  <c:v>0.61</c:v>
                </c:pt>
                <c:pt idx="3941">
                  <c:v>0.6</c:v>
                </c:pt>
                <c:pt idx="3942">
                  <c:v>0.63</c:v>
                </c:pt>
                <c:pt idx="3943">
                  <c:v>0.59</c:v>
                </c:pt>
                <c:pt idx="3944">
                  <c:v>0.52</c:v>
                </c:pt>
                <c:pt idx="3945">
                  <c:v>0.5</c:v>
                </c:pt>
                <c:pt idx="3946">
                  <c:v>0.48</c:v>
                </c:pt>
                <c:pt idx="3947">
                  <c:v>0.53</c:v>
                </c:pt>
                <c:pt idx="3948">
                  <c:v>0.56999999999999995</c:v>
                </c:pt>
                <c:pt idx="3949">
                  <c:v>0.52</c:v>
                </c:pt>
                <c:pt idx="3950">
                  <c:v>0.59</c:v>
                </c:pt>
                <c:pt idx="3951">
                  <c:v>0.56999999999999995</c:v>
                </c:pt>
                <c:pt idx="3952">
                  <c:v>0.55000000000000004</c:v>
                </c:pt>
                <c:pt idx="3953">
                  <c:v>0.52</c:v>
                </c:pt>
                <c:pt idx="3954">
                  <c:v>0.61</c:v>
                </c:pt>
                <c:pt idx="3955">
                  <c:v>0.64</c:v>
                </c:pt>
                <c:pt idx="3956">
                  <c:v>0.57999999999999996</c:v>
                </c:pt>
                <c:pt idx="3957">
                  <c:v>0.66</c:v>
                </c:pt>
                <c:pt idx="3958">
                  <c:v>0.64</c:v>
                </c:pt>
                <c:pt idx="3959">
                  <c:v>0.61</c:v>
                </c:pt>
                <c:pt idx="3960">
                  <c:v>0.59</c:v>
                </c:pt>
                <c:pt idx="3961">
                  <c:v>0.62</c:v>
                </c:pt>
                <c:pt idx="3962">
                  <c:v>0.47</c:v>
                </c:pt>
                <c:pt idx="3963">
                  <c:v>0.63</c:v>
                </c:pt>
                <c:pt idx="3964">
                  <c:v>0.59</c:v>
                </c:pt>
                <c:pt idx="3965">
                  <c:v>0.6</c:v>
                </c:pt>
                <c:pt idx="3966">
                  <c:v>0.42</c:v>
                </c:pt>
                <c:pt idx="3967">
                  <c:v>0.54</c:v>
                </c:pt>
                <c:pt idx="3968">
                  <c:v>0.67</c:v>
                </c:pt>
                <c:pt idx="3969">
                  <c:v>0.65</c:v>
                </c:pt>
                <c:pt idx="3970">
                  <c:v>0.55000000000000004</c:v>
                </c:pt>
                <c:pt idx="3971">
                  <c:v>0.6</c:v>
                </c:pt>
                <c:pt idx="3972">
                  <c:v>0.68</c:v>
                </c:pt>
                <c:pt idx="3973">
                  <c:v>0.62</c:v>
                </c:pt>
                <c:pt idx="3974">
                  <c:v>0.79</c:v>
                </c:pt>
                <c:pt idx="3975">
                  <c:v>0.69</c:v>
                </c:pt>
                <c:pt idx="3976">
                  <c:v>0.66</c:v>
                </c:pt>
                <c:pt idx="3977">
                  <c:v>0.7</c:v>
                </c:pt>
                <c:pt idx="3978">
                  <c:v>0.78</c:v>
                </c:pt>
                <c:pt idx="3979">
                  <c:v>0.73</c:v>
                </c:pt>
                <c:pt idx="3980">
                  <c:v>0.69</c:v>
                </c:pt>
                <c:pt idx="3981">
                  <c:v>0.72</c:v>
                </c:pt>
                <c:pt idx="3982">
                  <c:v>0.74</c:v>
                </c:pt>
                <c:pt idx="3983">
                  <c:v>0.77</c:v>
                </c:pt>
                <c:pt idx="3984">
                  <c:v>0.79</c:v>
                </c:pt>
                <c:pt idx="3985">
                  <c:v>0.72</c:v>
                </c:pt>
                <c:pt idx="3986">
                  <c:v>0.96</c:v>
                </c:pt>
                <c:pt idx="3987">
                  <c:v>0.7</c:v>
                </c:pt>
                <c:pt idx="3988">
                  <c:v>0.42</c:v>
                </c:pt>
                <c:pt idx="3989">
                  <c:v>0.9</c:v>
                </c:pt>
                <c:pt idx="3990">
                  <c:v>1.62</c:v>
                </c:pt>
                <c:pt idx="3991">
                  <c:v>1.27</c:v>
                </c:pt>
                <c:pt idx="3992">
                  <c:v>1.52</c:v>
                </c:pt>
                <c:pt idx="3993">
                  <c:v>1.87</c:v>
                </c:pt>
                <c:pt idx="3994">
                  <c:v>1.35</c:v>
                </c:pt>
                <c:pt idx="3995">
                  <c:v>0.99</c:v>
                </c:pt>
                <c:pt idx="3996">
                  <c:v>0.92</c:v>
                </c:pt>
                <c:pt idx="3997">
                  <c:v>0.41</c:v>
                </c:pt>
                <c:pt idx="3998">
                  <c:v>1.0900000000000001</c:v>
                </c:pt>
                <c:pt idx="3999">
                  <c:v>0.85</c:v>
                </c:pt>
                <c:pt idx="4000">
                  <c:v>0.98</c:v>
                </c:pt>
                <c:pt idx="4001">
                  <c:v>0.99</c:v>
                </c:pt>
                <c:pt idx="4002">
                  <c:v>0.9</c:v>
                </c:pt>
                <c:pt idx="4003">
                  <c:v>0.79</c:v>
                </c:pt>
                <c:pt idx="4004">
                  <c:v>0.6</c:v>
                </c:pt>
                <c:pt idx="4005">
                  <c:v>0.51</c:v>
                </c:pt>
                <c:pt idx="4006">
                  <c:v>0.43</c:v>
                </c:pt>
                <c:pt idx="4007">
                  <c:v>0.41</c:v>
                </c:pt>
                <c:pt idx="4008">
                  <c:v>0.5</c:v>
                </c:pt>
                <c:pt idx="4009">
                  <c:v>0.48</c:v>
                </c:pt>
                <c:pt idx="4010">
                  <c:v>0.49</c:v>
                </c:pt>
                <c:pt idx="4011">
                  <c:v>0.56000000000000005</c:v>
                </c:pt>
                <c:pt idx="4012">
                  <c:v>0.56999999999999995</c:v>
                </c:pt>
                <c:pt idx="4013">
                  <c:v>0.51</c:v>
                </c:pt>
                <c:pt idx="4014">
                  <c:v>0.49</c:v>
                </c:pt>
                <c:pt idx="4015">
                  <c:v>0.54</c:v>
                </c:pt>
                <c:pt idx="4016">
                  <c:v>0.59</c:v>
                </c:pt>
                <c:pt idx="4017">
                  <c:v>0.622</c:v>
                </c:pt>
                <c:pt idx="4018">
                  <c:v>0.66</c:v>
                </c:pt>
                <c:pt idx="4019">
                  <c:v>0.89</c:v>
                </c:pt>
                <c:pt idx="4020">
                  <c:v>1.19</c:v>
                </c:pt>
                <c:pt idx="4021">
                  <c:v>1.1599999999999999</c:v>
                </c:pt>
                <c:pt idx="4022">
                  <c:v>1.08</c:v>
                </c:pt>
                <c:pt idx="4023">
                  <c:v>1.1000000000000001</c:v>
                </c:pt>
                <c:pt idx="4024">
                  <c:v>1.08</c:v>
                </c:pt>
                <c:pt idx="4025">
                  <c:v>1.2</c:v>
                </c:pt>
                <c:pt idx="4026">
                  <c:v>1.1499999999999999</c:v>
                </c:pt>
                <c:pt idx="4027">
                  <c:v>0.75</c:v>
                </c:pt>
                <c:pt idx="4028">
                  <c:v>0.78</c:v>
                </c:pt>
                <c:pt idx="4029">
                  <c:v>0.74</c:v>
                </c:pt>
                <c:pt idx="4030">
                  <c:v>0.78</c:v>
                </c:pt>
                <c:pt idx="4031">
                  <c:v>0.73</c:v>
                </c:pt>
                <c:pt idx="4032">
                  <c:v>0.7</c:v>
                </c:pt>
                <c:pt idx="4033">
                  <c:v>0.59</c:v>
                </c:pt>
                <c:pt idx="4034">
                  <c:v>0.61</c:v>
                </c:pt>
                <c:pt idx="4035">
                  <c:v>0.62</c:v>
                </c:pt>
                <c:pt idx="4036">
                  <c:v>0.56000000000000005</c:v>
                </c:pt>
                <c:pt idx="4037">
                  <c:v>0.54</c:v>
                </c:pt>
                <c:pt idx="4038">
                  <c:v>0.55000000000000004</c:v>
                </c:pt>
                <c:pt idx="4039">
                  <c:v>0.56000000000000005</c:v>
                </c:pt>
                <c:pt idx="4040">
                  <c:v>0.63</c:v>
                </c:pt>
                <c:pt idx="4041">
                  <c:v>0.59</c:v>
                </c:pt>
                <c:pt idx="4042">
                  <c:v>0.49</c:v>
                </c:pt>
                <c:pt idx="4043">
                  <c:v>0.51</c:v>
                </c:pt>
                <c:pt idx="4044">
                  <c:v>0.5</c:v>
                </c:pt>
                <c:pt idx="4045">
                  <c:v>0.66</c:v>
                </c:pt>
                <c:pt idx="4046">
                  <c:v>0.55000000000000004</c:v>
                </c:pt>
                <c:pt idx="4047">
                  <c:v>0.57999999999999996</c:v>
                </c:pt>
                <c:pt idx="4048">
                  <c:v>0.54</c:v>
                </c:pt>
                <c:pt idx="4049">
                  <c:v>0.55000000000000004</c:v>
                </c:pt>
                <c:pt idx="4050">
                  <c:v>0.5</c:v>
                </c:pt>
                <c:pt idx="4051">
                  <c:v>0.63</c:v>
                </c:pt>
                <c:pt idx="4052">
                  <c:v>0.62</c:v>
                </c:pt>
                <c:pt idx="4053">
                  <c:v>0.57999999999999996</c:v>
                </c:pt>
                <c:pt idx="4054">
                  <c:v>0.56000000000000005</c:v>
                </c:pt>
                <c:pt idx="4055">
                  <c:v>0.57999999999999996</c:v>
                </c:pt>
                <c:pt idx="4056">
                  <c:v>0.56000000000000005</c:v>
                </c:pt>
                <c:pt idx="4057">
                  <c:v>0.57999999999999996</c:v>
                </c:pt>
                <c:pt idx="4058">
                  <c:v>0.69</c:v>
                </c:pt>
                <c:pt idx="4059">
                  <c:v>0.66</c:v>
                </c:pt>
                <c:pt idx="4060">
                  <c:v>0.65</c:v>
                </c:pt>
                <c:pt idx="4061">
                  <c:v>0.63</c:v>
                </c:pt>
                <c:pt idx="4062">
                  <c:v>0.68</c:v>
                </c:pt>
                <c:pt idx="4063">
                  <c:v>0.61</c:v>
                </c:pt>
                <c:pt idx="4064">
                  <c:v>0.55000000000000004</c:v>
                </c:pt>
                <c:pt idx="4065">
                  <c:v>0.57999999999999996</c:v>
                </c:pt>
                <c:pt idx="4066">
                  <c:v>0.6</c:v>
                </c:pt>
                <c:pt idx="4067">
                  <c:v>0.59</c:v>
                </c:pt>
                <c:pt idx="4068">
                  <c:v>0.61</c:v>
                </c:pt>
                <c:pt idx="4069">
                  <c:v>0.44</c:v>
                </c:pt>
                <c:pt idx="4070">
                  <c:v>0.39</c:v>
                </c:pt>
                <c:pt idx="4071">
                  <c:v>0.44</c:v>
                </c:pt>
                <c:pt idx="4072">
                  <c:v>0.56000000000000005</c:v>
                </c:pt>
                <c:pt idx="4073">
                  <c:v>0.61</c:v>
                </c:pt>
                <c:pt idx="4074">
                  <c:v>0.6</c:v>
                </c:pt>
                <c:pt idx="4075">
                  <c:v>0.8</c:v>
                </c:pt>
                <c:pt idx="4076">
                  <c:v>0.7</c:v>
                </c:pt>
                <c:pt idx="4077">
                  <c:v>0.75</c:v>
                </c:pt>
                <c:pt idx="4078">
                  <c:v>0.8</c:v>
                </c:pt>
                <c:pt idx="4079">
                  <c:v>0.86</c:v>
                </c:pt>
                <c:pt idx="4080">
                  <c:v>0.78</c:v>
                </c:pt>
                <c:pt idx="4081">
                  <c:v>0.7</c:v>
                </c:pt>
                <c:pt idx="4082">
                  <c:v>0.62</c:v>
                </c:pt>
                <c:pt idx="4083">
                  <c:v>0.57999999999999996</c:v>
                </c:pt>
                <c:pt idx="4084">
                  <c:v>0.62</c:v>
                </c:pt>
                <c:pt idx="4085">
                  <c:v>0.59</c:v>
                </c:pt>
                <c:pt idx="4086">
                  <c:v>0.53</c:v>
                </c:pt>
                <c:pt idx="4087">
                  <c:v>0.5</c:v>
                </c:pt>
                <c:pt idx="4088">
                  <c:v>0.42</c:v>
                </c:pt>
                <c:pt idx="4089">
                  <c:v>0.44</c:v>
                </c:pt>
                <c:pt idx="4090">
                  <c:v>0.46</c:v>
                </c:pt>
                <c:pt idx="4091">
                  <c:v>0.47</c:v>
                </c:pt>
                <c:pt idx="4092">
                  <c:v>0.5</c:v>
                </c:pt>
                <c:pt idx="4093">
                  <c:v>0.49</c:v>
                </c:pt>
                <c:pt idx="4094">
                  <c:v>0.5</c:v>
                </c:pt>
                <c:pt idx="4095">
                  <c:v>0.49</c:v>
                </c:pt>
                <c:pt idx="4096">
                  <c:v>0.55000000000000004</c:v>
                </c:pt>
                <c:pt idx="4097">
                  <c:v>0.54</c:v>
                </c:pt>
                <c:pt idx="4098">
                  <c:v>0.51</c:v>
                </c:pt>
                <c:pt idx="4099">
                  <c:v>0.47</c:v>
                </c:pt>
                <c:pt idx="4100">
                  <c:v>0.45</c:v>
                </c:pt>
                <c:pt idx="4101">
                  <c:v>0.48</c:v>
                </c:pt>
                <c:pt idx="4102">
                  <c:v>0.44</c:v>
                </c:pt>
                <c:pt idx="4103">
                  <c:v>0.5</c:v>
                </c:pt>
                <c:pt idx="4104">
                  <c:v>0.47</c:v>
                </c:pt>
                <c:pt idx="4105">
                  <c:v>0.45</c:v>
                </c:pt>
                <c:pt idx="4106">
                  <c:v>0.57999999999999996</c:v>
                </c:pt>
                <c:pt idx="4107">
                  <c:v>0.62</c:v>
                </c:pt>
                <c:pt idx="4108">
                  <c:v>1.64</c:v>
                </c:pt>
                <c:pt idx="4109">
                  <c:v>1.5</c:v>
                </c:pt>
                <c:pt idx="4110">
                  <c:v>1.2</c:v>
                </c:pt>
                <c:pt idx="4111">
                  <c:v>1.53</c:v>
                </c:pt>
                <c:pt idx="4112">
                  <c:v>1.36</c:v>
                </c:pt>
                <c:pt idx="4113">
                  <c:v>0.62</c:v>
                </c:pt>
                <c:pt idx="4114">
                  <c:v>1.1499999999999999</c:v>
                </c:pt>
                <c:pt idx="4115">
                  <c:v>0.66</c:v>
                </c:pt>
                <c:pt idx="4116">
                  <c:v>0.63</c:v>
                </c:pt>
                <c:pt idx="4117">
                  <c:v>0.6</c:v>
                </c:pt>
                <c:pt idx="4118">
                  <c:v>0.54</c:v>
                </c:pt>
                <c:pt idx="4119">
                  <c:v>0.52</c:v>
                </c:pt>
                <c:pt idx="4120">
                  <c:v>0.84</c:v>
                </c:pt>
                <c:pt idx="4121">
                  <c:v>0.82</c:v>
                </c:pt>
                <c:pt idx="4122">
                  <c:v>0.79</c:v>
                </c:pt>
                <c:pt idx="4123">
                  <c:v>0.7</c:v>
                </c:pt>
                <c:pt idx="4124">
                  <c:v>0.64</c:v>
                </c:pt>
                <c:pt idx="4125">
                  <c:v>0.64</c:v>
                </c:pt>
                <c:pt idx="4126">
                  <c:v>0.59</c:v>
                </c:pt>
                <c:pt idx="4127">
                  <c:v>0.61</c:v>
                </c:pt>
                <c:pt idx="4128">
                  <c:v>0.55000000000000004</c:v>
                </c:pt>
                <c:pt idx="4129">
                  <c:v>0.55000000000000004</c:v>
                </c:pt>
                <c:pt idx="4130">
                  <c:v>0.51</c:v>
                </c:pt>
                <c:pt idx="4131">
                  <c:v>0.53</c:v>
                </c:pt>
                <c:pt idx="4132">
                  <c:v>0.56999999999999995</c:v>
                </c:pt>
                <c:pt idx="4133">
                  <c:v>0.65</c:v>
                </c:pt>
                <c:pt idx="4134">
                  <c:v>0.66</c:v>
                </c:pt>
                <c:pt idx="4135">
                  <c:v>0.51</c:v>
                </c:pt>
                <c:pt idx="4136">
                  <c:v>0.53</c:v>
                </c:pt>
                <c:pt idx="4137">
                  <c:v>0.55000000000000004</c:v>
                </c:pt>
                <c:pt idx="4138">
                  <c:v>0.47</c:v>
                </c:pt>
                <c:pt idx="4139">
                  <c:v>0.44</c:v>
                </c:pt>
                <c:pt idx="4140">
                  <c:v>0.55000000000000004</c:v>
                </c:pt>
                <c:pt idx="4141">
                  <c:v>0.51</c:v>
                </c:pt>
                <c:pt idx="4142">
                  <c:v>0.5</c:v>
                </c:pt>
                <c:pt idx="4143">
                  <c:v>0.54</c:v>
                </c:pt>
                <c:pt idx="4144">
                  <c:v>0.51</c:v>
                </c:pt>
                <c:pt idx="4145">
                  <c:v>0.52</c:v>
                </c:pt>
                <c:pt idx="4146">
                  <c:v>0.49</c:v>
                </c:pt>
                <c:pt idx="4147">
                  <c:v>0.53</c:v>
                </c:pt>
                <c:pt idx="4148">
                  <c:v>0.48</c:v>
                </c:pt>
                <c:pt idx="4149">
                  <c:v>0.5</c:v>
                </c:pt>
                <c:pt idx="4150">
                  <c:v>0.54</c:v>
                </c:pt>
                <c:pt idx="4151">
                  <c:v>0.45</c:v>
                </c:pt>
                <c:pt idx="4152">
                  <c:v>0.52</c:v>
                </c:pt>
                <c:pt idx="4153">
                  <c:v>0.59</c:v>
                </c:pt>
                <c:pt idx="4154">
                  <c:v>0.5</c:v>
                </c:pt>
                <c:pt idx="4155">
                  <c:v>0.5</c:v>
                </c:pt>
                <c:pt idx="4156">
                  <c:v>0.48</c:v>
                </c:pt>
                <c:pt idx="4157">
                  <c:v>0.56999999999999995</c:v>
                </c:pt>
                <c:pt idx="4158">
                  <c:v>0.63</c:v>
                </c:pt>
                <c:pt idx="4159">
                  <c:v>0.56999999999999995</c:v>
                </c:pt>
                <c:pt idx="4160">
                  <c:v>0.51</c:v>
                </c:pt>
                <c:pt idx="4161">
                  <c:v>0.54</c:v>
                </c:pt>
                <c:pt idx="4162">
                  <c:v>0.6</c:v>
                </c:pt>
                <c:pt idx="4163">
                  <c:v>0.59</c:v>
                </c:pt>
                <c:pt idx="4164">
                  <c:v>0.63</c:v>
                </c:pt>
                <c:pt idx="4165">
                  <c:v>0.61</c:v>
                </c:pt>
                <c:pt idx="4166">
                  <c:v>0.64</c:v>
                </c:pt>
                <c:pt idx="4167">
                  <c:v>0.62</c:v>
                </c:pt>
                <c:pt idx="4168">
                  <c:v>0.56999999999999995</c:v>
                </c:pt>
                <c:pt idx="4169">
                  <c:v>0.55000000000000004</c:v>
                </c:pt>
                <c:pt idx="4170">
                  <c:v>0.63</c:v>
                </c:pt>
                <c:pt idx="4171">
                  <c:v>0.56999999999999995</c:v>
                </c:pt>
                <c:pt idx="4172">
                  <c:v>0.54</c:v>
                </c:pt>
                <c:pt idx="4173">
                  <c:v>0.6</c:v>
                </c:pt>
                <c:pt idx="4174">
                  <c:v>0.55000000000000004</c:v>
                </c:pt>
                <c:pt idx="4175">
                  <c:v>0.52</c:v>
                </c:pt>
                <c:pt idx="4176">
                  <c:v>0.5</c:v>
                </c:pt>
                <c:pt idx="4177">
                  <c:v>0.51</c:v>
                </c:pt>
                <c:pt idx="4178">
                  <c:v>0.5</c:v>
                </c:pt>
                <c:pt idx="4179">
                  <c:v>0.53</c:v>
                </c:pt>
                <c:pt idx="4180">
                  <c:v>0.56999999999999995</c:v>
                </c:pt>
                <c:pt idx="4181">
                  <c:v>0.56000000000000005</c:v>
                </c:pt>
                <c:pt idx="4182">
                  <c:v>0.64</c:v>
                </c:pt>
                <c:pt idx="4183">
                  <c:v>0.64</c:v>
                </c:pt>
                <c:pt idx="4184">
                  <c:v>0.6</c:v>
                </c:pt>
                <c:pt idx="4185">
                  <c:v>0.56999999999999995</c:v>
                </c:pt>
                <c:pt idx="4186">
                  <c:v>0.56999999999999995</c:v>
                </c:pt>
                <c:pt idx="4187">
                  <c:v>0.69</c:v>
                </c:pt>
                <c:pt idx="4188">
                  <c:v>0.72</c:v>
                </c:pt>
                <c:pt idx="4189">
                  <c:v>0.72</c:v>
                </c:pt>
                <c:pt idx="4190">
                  <c:v>0.75</c:v>
                </c:pt>
                <c:pt idx="4191">
                  <c:v>0.71</c:v>
                </c:pt>
                <c:pt idx="4192">
                  <c:v>0.73</c:v>
                </c:pt>
                <c:pt idx="4193">
                  <c:v>0.69</c:v>
                </c:pt>
                <c:pt idx="4194">
                  <c:v>0.51</c:v>
                </c:pt>
                <c:pt idx="4195">
                  <c:v>0.68</c:v>
                </c:pt>
                <c:pt idx="4196">
                  <c:v>0.62</c:v>
                </c:pt>
                <c:pt idx="4197">
                  <c:v>0.6</c:v>
                </c:pt>
                <c:pt idx="4198">
                  <c:v>0.67</c:v>
                </c:pt>
                <c:pt idx="4199">
                  <c:v>0.64</c:v>
                </c:pt>
                <c:pt idx="4200">
                  <c:v>0.64</c:v>
                </c:pt>
                <c:pt idx="4201">
                  <c:v>0.61</c:v>
                </c:pt>
                <c:pt idx="4202">
                  <c:v>0.64</c:v>
                </c:pt>
                <c:pt idx="4203">
                  <c:v>0.51</c:v>
                </c:pt>
                <c:pt idx="4204">
                  <c:v>0.56999999999999995</c:v>
                </c:pt>
                <c:pt idx="4205">
                  <c:v>0.52</c:v>
                </c:pt>
                <c:pt idx="4206">
                  <c:v>0.59</c:v>
                </c:pt>
                <c:pt idx="4207">
                  <c:v>0.67</c:v>
                </c:pt>
                <c:pt idx="4208">
                  <c:v>0.51</c:v>
                </c:pt>
                <c:pt idx="4209">
                  <c:v>0.55000000000000004</c:v>
                </c:pt>
                <c:pt idx="4210">
                  <c:v>0.57999999999999996</c:v>
                </c:pt>
                <c:pt idx="4211">
                  <c:v>0.64</c:v>
                </c:pt>
                <c:pt idx="4212">
                  <c:v>0.6</c:v>
                </c:pt>
                <c:pt idx="4213">
                  <c:v>0.72</c:v>
                </c:pt>
                <c:pt idx="4214">
                  <c:v>0.75</c:v>
                </c:pt>
                <c:pt idx="4215">
                  <c:v>1.06</c:v>
                </c:pt>
                <c:pt idx="4216">
                  <c:v>0.89</c:v>
                </c:pt>
                <c:pt idx="4217">
                  <c:v>0.87</c:v>
                </c:pt>
                <c:pt idx="4218">
                  <c:v>0.88</c:v>
                </c:pt>
                <c:pt idx="4219">
                  <c:v>0.75</c:v>
                </c:pt>
                <c:pt idx="4220">
                  <c:v>0.74</c:v>
                </c:pt>
                <c:pt idx="4221">
                  <c:v>0.81</c:v>
                </c:pt>
                <c:pt idx="4222">
                  <c:v>0.82</c:v>
                </c:pt>
                <c:pt idx="4223">
                  <c:v>0.83</c:v>
                </c:pt>
                <c:pt idx="4224">
                  <c:v>0.73</c:v>
                </c:pt>
                <c:pt idx="4225">
                  <c:v>0.75</c:v>
                </c:pt>
                <c:pt idx="4226">
                  <c:v>0.74</c:v>
                </c:pt>
                <c:pt idx="4227">
                  <c:v>0.81</c:v>
                </c:pt>
                <c:pt idx="4228">
                  <c:v>0.78</c:v>
                </c:pt>
                <c:pt idx="4229">
                  <c:v>0.8</c:v>
                </c:pt>
                <c:pt idx="4230">
                  <c:v>0.77</c:v>
                </c:pt>
                <c:pt idx="4231">
                  <c:v>0.76</c:v>
                </c:pt>
                <c:pt idx="4232">
                  <c:v>0.72</c:v>
                </c:pt>
                <c:pt idx="4233">
                  <c:v>0.79</c:v>
                </c:pt>
                <c:pt idx="4234">
                  <c:v>0.76</c:v>
                </c:pt>
                <c:pt idx="4235">
                  <c:v>0.73</c:v>
                </c:pt>
                <c:pt idx="4236">
                  <c:v>0.71</c:v>
                </c:pt>
                <c:pt idx="4237">
                  <c:v>0.79</c:v>
                </c:pt>
                <c:pt idx="4238">
                  <c:v>0.75</c:v>
                </c:pt>
                <c:pt idx="4239">
                  <c:v>0.71</c:v>
                </c:pt>
                <c:pt idx="4240">
                  <c:v>0.74</c:v>
                </c:pt>
                <c:pt idx="4241">
                  <c:v>0.72</c:v>
                </c:pt>
                <c:pt idx="4242">
                  <c:v>0.75</c:v>
                </c:pt>
                <c:pt idx="4243">
                  <c:v>0.7</c:v>
                </c:pt>
                <c:pt idx="4244">
                  <c:v>0.66</c:v>
                </c:pt>
                <c:pt idx="4245">
                  <c:v>0.69</c:v>
                </c:pt>
                <c:pt idx="4246">
                  <c:v>0.73</c:v>
                </c:pt>
                <c:pt idx="4247">
                  <c:v>0.71</c:v>
                </c:pt>
                <c:pt idx="4248">
                  <c:v>0.68</c:v>
                </c:pt>
                <c:pt idx="4249">
                  <c:v>0.65</c:v>
                </c:pt>
                <c:pt idx="4250">
                  <c:v>0.74</c:v>
                </c:pt>
                <c:pt idx="4251">
                  <c:v>0.75</c:v>
                </c:pt>
                <c:pt idx="4252">
                  <c:v>0.76</c:v>
                </c:pt>
                <c:pt idx="4253">
                  <c:v>0.75</c:v>
                </c:pt>
                <c:pt idx="4254">
                  <c:v>0.75</c:v>
                </c:pt>
                <c:pt idx="4255">
                  <c:v>0.7</c:v>
                </c:pt>
                <c:pt idx="4256">
                  <c:v>0.67</c:v>
                </c:pt>
                <c:pt idx="4257">
                  <c:v>0.71</c:v>
                </c:pt>
                <c:pt idx="4258">
                  <c:v>0.63</c:v>
                </c:pt>
                <c:pt idx="4259">
                  <c:v>0.57999999999999996</c:v>
                </c:pt>
                <c:pt idx="4260">
                  <c:v>0.64</c:v>
                </c:pt>
                <c:pt idx="4261">
                  <c:v>0.68</c:v>
                </c:pt>
                <c:pt idx="4262">
                  <c:v>0.73</c:v>
                </c:pt>
                <c:pt idx="4263">
                  <c:v>0.68</c:v>
                </c:pt>
                <c:pt idx="4264">
                  <c:v>0.7</c:v>
                </c:pt>
                <c:pt idx="4265">
                  <c:v>0.71</c:v>
                </c:pt>
                <c:pt idx="4266">
                  <c:v>0.7</c:v>
                </c:pt>
                <c:pt idx="4267">
                  <c:v>0.73</c:v>
                </c:pt>
                <c:pt idx="4268">
                  <c:v>0.75</c:v>
                </c:pt>
                <c:pt idx="4269">
                  <c:v>0.71</c:v>
                </c:pt>
                <c:pt idx="4270">
                  <c:v>0.69</c:v>
                </c:pt>
                <c:pt idx="4271">
                  <c:v>0.72</c:v>
                </c:pt>
                <c:pt idx="4272">
                  <c:v>0.74</c:v>
                </c:pt>
                <c:pt idx="4273">
                  <c:v>0.69</c:v>
                </c:pt>
                <c:pt idx="4274">
                  <c:v>0.66</c:v>
                </c:pt>
                <c:pt idx="4275">
                  <c:v>0.73</c:v>
                </c:pt>
                <c:pt idx="4276">
                  <c:v>0.78</c:v>
                </c:pt>
                <c:pt idx="4277">
                  <c:v>0.81</c:v>
                </c:pt>
                <c:pt idx="4278">
                  <c:v>0.83</c:v>
                </c:pt>
                <c:pt idx="4279">
                  <c:v>0.76</c:v>
                </c:pt>
                <c:pt idx="4280">
                  <c:v>0.75</c:v>
                </c:pt>
                <c:pt idx="4281">
                  <c:v>0.86</c:v>
                </c:pt>
                <c:pt idx="4282">
                  <c:v>0.62</c:v>
                </c:pt>
                <c:pt idx="4283">
                  <c:v>0.6</c:v>
                </c:pt>
                <c:pt idx="4284">
                  <c:v>0.86</c:v>
                </c:pt>
                <c:pt idx="4285">
                  <c:v>0.8</c:v>
                </c:pt>
                <c:pt idx="4286">
                  <c:v>0.86</c:v>
                </c:pt>
                <c:pt idx="4287">
                  <c:v>0.73</c:v>
                </c:pt>
                <c:pt idx="4288">
                  <c:v>0.77</c:v>
                </c:pt>
                <c:pt idx="4289">
                  <c:v>0.74</c:v>
                </c:pt>
                <c:pt idx="4290">
                  <c:v>0.75</c:v>
                </c:pt>
                <c:pt idx="4291">
                  <c:v>0.81</c:v>
                </c:pt>
                <c:pt idx="4292">
                  <c:v>0.83</c:v>
                </c:pt>
                <c:pt idx="4293">
                  <c:v>0.88</c:v>
                </c:pt>
                <c:pt idx="4294">
                  <c:v>0.96</c:v>
                </c:pt>
                <c:pt idx="4295">
                  <c:v>0.84</c:v>
                </c:pt>
                <c:pt idx="4296">
                  <c:v>0.9</c:v>
                </c:pt>
                <c:pt idx="4297">
                  <c:v>0.82</c:v>
                </c:pt>
                <c:pt idx="4298">
                  <c:v>0.94</c:v>
                </c:pt>
                <c:pt idx="4299">
                  <c:v>0.72</c:v>
                </c:pt>
                <c:pt idx="4300">
                  <c:v>0.6</c:v>
                </c:pt>
                <c:pt idx="4301">
                  <c:v>0.57999999999999996</c:v>
                </c:pt>
                <c:pt idx="4302">
                  <c:v>0.65</c:v>
                </c:pt>
                <c:pt idx="4303">
                  <c:v>0.68</c:v>
                </c:pt>
                <c:pt idx="4304">
                  <c:v>0.64</c:v>
                </c:pt>
                <c:pt idx="4305">
                  <c:v>0.73</c:v>
                </c:pt>
                <c:pt idx="4306">
                  <c:v>0.48</c:v>
                </c:pt>
                <c:pt idx="4307">
                  <c:v>0.53</c:v>
                </c:pt>
                <c:pt idx="4308">
                  <c:v>0.51</c:v>
                </c:pt>
                <c:pt idx="4309">
                  <c:v>0.41</c:v>
                </c:pt>
                <c:pt idx="4310">
                  <c:v>0.47</c:v>
                </c:pt>
                <c:pt idx="4311">
                  <c:v>0.66</c:v>
                </c:pt>
                <c:pt idx="4312">
                  <c:v>0.56999999999999995</c:v>
                </c:pt>
                <c:pt idx="4313">
                  <c:v>0.52</c:v>
                </c:pt>
                <c:pt idx="4314">
                  <c:v>0.54</c:v>
                </c:pt>
                <c:pt idx="4315">
                  <c:v>0.56000000000000005</c:v>
                </c:pt>
                <c:pt idx="4316">
                  <c:v>0.53</c:v>
                </c:pt>
                <c:pt idx="4317">
                  <c:v>0.5</c:v>
                </c:pt>
                <c:pt idx="4318">
                  <c:v>0.55000000000000004</c:v>
                </c:pt>
                <c:pt idx="4319">
                  <c:v>0.56999999999999995</c:v>
                </c:pt>
                <c:pt idx="4320">
                  <c:v>0.52</c:v>
                </c:pt>
                <c:pt idx="4321">
                  <c:v>0.57999999999999996</c:v>
                </c:pt>
                <c:pt idx="4322">
                  <c:v>0.49</c:v>
                </c:pt>
                <c:pt idx="4323">
                  <c:v>0.65</c:v>
                </c:pt>
                <c:pt idx="4324">
                  <c:v>0.61</c:v>
                </c:pt>
                <c:pt idx="4325">
                  <c:v>0.62</c:v>
                </c:pt>
                <c:pt idx="4326">
                  <c:v>0.65</c:v>
                </c:pt>
                <c:pt idx="4327">
                  <c:v>0.57999999999999996</c:v>
                </c:pt>
                <c:pt idx="4328">
                  <c:v>0.54</c:v>
                </c:pt>
                <c:pt idx="4329">
                  <c:v>0.55000000000000004</c:v>
                </c:pt>
                <c:pt idx="4330">
                  <c:v>0.6</c:v>
                </c:pt>
                <c:pt idx="4331">
                  <c:v>0.61</c:v>
                </c:pt>
                <c:pt idx="4332">
                  <c:v>0.59</c:v>
                </c:pt>
                <c:pt idx="4333">
                  <c:v>0.56999999999999995</c:v>
                </c:pt>
                <c:pt idx="4334">
                  <c:v>0.62</c:v>
                </c:pt>
                <c:pt idx="4335">
                  <c:v>0.56000000000000005</c:v>
                </c:pt>
                <c:pt idx="4336">
                  <c:v>0.53</c:v>
                </c:pt>
                <c:pt idx="4337">
                  <c:v>0.6</c:v>
                </c:pt>
                <c:pt idx="4338">
                  <c:v>0.62</c:v>
                </c:pt>
                <c:pt idx="4339">
                  <c:v>0.6</c:v>
                </c:pt>
                <c:pt idx="4340">
                  <c:v>0.56999999999999995</c:v>
                </c:pt>
                <c:pt idx="4341">
                  <c:v>0.61</c:v>
                </c:pt>
                <c:pt idx="4342">
                  <c:v>0.68</c:v>
                </c:pt>
                <c:pt idx="4343">
                  <c:v>0.86</c:v>
                </c:pt>
                <c:pt idx="4344">
                  <c:v>0.63</c:v>
                </c:pt>
                <c:pt idx="4345">
                  <c:v>0.6</c:v>
                </c:pt>
                <c:pt idx="4346">
                  <c:v>0.49</c:v>
                </c:pt>
                <c:pt idx="4347">
                  <c:v>0.51</c:v>
                </c:pt>
                <c:pt idx="4348">
                  <c:v>0.46</c:v>
                </c:pt>
                <c:pt idx="4349">
                  <c:v>0.52</c:v>
                </c:pt>
                <c:pt idx="4350">
                  <c:v>0.57999999999999996</c:v>
                </c:pt>
                <c:pt idx="4351">
                  <c:v>0.55000000000000004</c:v>
                </c:pt>
                <c:pt idx="4352">
                  <c:v>0.56000000000000005</c:v>
                </c:pt>
                <c:pt idx="4353">
                  <c:v>0.61</c:v>
                </c:pt>
                <c:pt idx="4354">
                  <c:v>0.57999999999999996</c:v>
                </c:pt>
                <c:pt idx="4355">
                  <c:v>0.61</c:v>
                </c:pt>
                <c:pt idx="4356">
                  <c:v>0.6</c:v>
                </c:pt>
                <c:pt idx="4357">
                  <c:v>0.56000000000000005</c:v>
                </c:pt>
                <c:pt idx="4358">
                  <c:v>0.57999999999999996</c:v>
                </c:pt>
                <c:pt idx="4359">
                  <c:v>0.63</c:v>
                </c:pt>
                <c:pt idx="4360">
                  <c:v>0.61</c:v>
                </c:pt>
                <c:pt idx="4361">
                  <c:v>0.62</c:v>
                </c:pt>
                <c:pt idx="4362">
                  <c:v>0.69</c:v>
                </c:pt>
                <c:pt idx="4363">
                  <c:v>0.65</c:v>
                </c:pt>
                <c:pt idx="4364">
                  <c:v>0.68</c:v>
                </c:pt>
                <c:pt idx="4365">
                  <c:v>0.63</c:v>
                </c:pt>
                <c:pt idx="4366">
                  <c:v>0.67</c:v>
                </c:pt>
                <c:pt idx="4367">
                  <c:v>0.66</c:v>
                </c:pt>
                <c:pt idx="4368">
                  <c:v>0.64</c:v>
                </c:pt>
                <c:pt idx="4369">
                  <c:v>0.62</c:v>
                </c:pt>
                <c:pt idx="4370">
                  <c:v>0.71</c:v>
                </c:pt>
                <c:pt idx="4371">
                  <c:v>0.69</c:v>
                </c:pt>
                <c:pt idx="4372">
                  <c:v>0.57999999999999996</c:v>
                </c:pt>
                <c:pt idx="4373">
                  <c:v>0.63</c:v>
                </c:pt>
                <c:pt idx="4374">
                  <c:v>0.68</c:v>
                </c:pt>
                <c:pt idx="4375">
                  <c:v>0.62</c:v>
                </c:pt>
                <c:pt idx="4376">
                  <c:v>0.53</c:v>
                </c:pt>
                <c:pt idx="4377">
                  <c:v>0.66</c:v>
                </c:pt>
                <c:pt idx="4378">
                  <c:v>0.72</c:v>
                </c:pt>
                <c:pt idx="4379">
                  <c:v>0.61</c:v>
                </c:pt>
                <c:pt idx="4380">
                  <c:v>0.74</c:v>
                </c:pt>
                <c:pt idx="4381">
                  <c:v>0.85</c:v>
                </c:pt>
                <c:pt idx="4382">
                  <c:v>0.84</c:v>
                </c:pt>
                <c:pt idx="4383">
                  <c:v>0.87</c:v>
                </c:pt>
                <c:pt idx="4384">
                  <c:v>0.87</c:v>
                </c:pt>
                <c:pt idx="4385">
                  <c:v>0.83</c:v>
                </c:pt>
                <c:pt idx="4386">
                  <c:v>0.56999999999999995</c:v>
                </c:pt>
                <c:pt idx="4387">
                  <c:v>0.59</c:v>
                </c:pt>
                <c:pt idx="4388">
                  <c:v>0.49</c:v>
                </c:pt>
                <c:pt idx="4389">
                  <c:v>0.51</c:v>
                </c:pt>
                <c:pt idx="4390">
                  <c:v>0.45</c:v>
                </c:pt>
                <c:pt idx="4391">
                  <c:v>0.51</c:v>
                </c:pt>
                <c:pt idx="4392">
                  <c:v>0.54</c:v>
                </c:pt>
                <c:pt idx="4393">
                  <c:v>0.6</c:v>
                </c:pt>
                <c:pt idx="4394">
                  <c:v>0.56999999999999995</c:v>
                </c:pt>
                <c:pt idx="4395">
                  <c:v>0.56000000000000005</c:v>
                </c:pt>
                <c:pt idx="4396">
                  <c:v>0.87</c:v>
                </c:pt>
                <c:pt idx="4397">
                  <c:v>1.04</c:v>
                </c:pt>
                <c:pt idx="4398">
                  <c:v>4.0599999999999996</c:v>
                </c:pt>
                <c:pt idx="4399">
                  <c:v>0.95</c:v>
                </c:pt>
                <c:pt idx="4400">
                  <c:v>0.97</c:v>
                </c:pt>
                <c:pt idx="4401">
                  <c:v>0.98</c:v>
                </c:pt>
                <c:pt idx="4402">
                  <c:v>0.89</c:v>
                </c:pt>
                <c:pt idx="4403">
                  <c:v>0.83</c:v>
                </c:pt>
                <c:pt idx="4404">
                  <c:v>0.81</c:v>
                </c:pt>
                <c:pt idx="4405">
                  <c:v>0.79</c:v>
                </c:pt>
                <c:pt idx="4406">
                  <c:v>0.77</c:v>
                </c:pt>
                <c:pt idx="4407">
                  <c:v>0.81</c:v>
                </c:pt>
                <c:pt idx="4408">
                  <c:v>0.76</c:v>
                </c:pt>
                <c:pt idx="4409">
                  <c:v>0.79</c:v>
                </c:pt>
                <c:pt idx="4410">
                  <c:v>0.66</c:v>
                </c:pt>
                <c:pt idx="4411">
                  <c:v>0.69</c:v>
                </c:pt>
                <c:pt idx="4412">
                  <c:v>0.65</c:v>
                </c:pt>
                <c:pt idx="4413">
                  <c:v>0.7</c:v>
                </c:pt>
                <c:pt idx="4414">
                  <c:v>0.78</c:v>
                </c:pt>
                <c:pt idx="4415">
                  <c:v>0.86</c:v>
                </c:pt>
                <c:pt idx="4416">
                  <c:v>0.91</c:v>
                </c:pt>
                <c:pt idx="4417">
                  <c:v>1.02</c:v>
                </c:pt>
                <c:pt idx="4418">
                  <c:v>0.8</c:v>
                </c:pt>
                <c:pt idx="4419">
                  <c:v>0.82</c:v>
                </c:pt>
                <c:pt idx="4420">
                  <c:v>0.84</c:v>
                </c:pt>
                <c:pt idx="4421">
                  <c:v>0.9</c:v>
                </c:pt>
                <c:pt idx="4422">
                  <c:v>0.87</c:v>
                </c:pt>
                <c:pt idx="4423">
                  <c:v>0.87</c:v>
                </c:pt>
                <c:pt idx="4424">
                  <c:v>0.82</c:v>
                </c:pt>
                <c:pt idx="4425">
                  <c:v>0.8</c:v>
                </c:pt>
                <c:pt idx="4426">
                  <c:v>0.8</c:v>
                </c:pt>
                <c:pt idx="4427">
                  <c:v>0.81</c:v>
                </c:pt>
                <c:pt idx="4428">
                  <c:v>0.68</c:v>
                </c:pt>
                <c:pt idx="4429">
                  <c:v>0.69</c:v>
                </c:pt>
                <c:pt idx="4430">
                  <c:v>0.64</c:v>
                </c:pt>
                <c:pt idx="4431">
                  <c:v>0.62</c:v>
                </c:pt>
                <c:pt idx="4432">
                  <c:v>0.67</c:v>
                </c:pt>
                <c:pt idx="4433">
                  <c:v>0.65</c:v>
                </c:pt>
                <c:pt idx="4434">
                  <c:v>0.68</c:v>
                </c:pt>
                <c:pt idx="4435">
                  <c:v>0.64</c:v>
                </c:pt>
                <c:pt idx="4436">
                  <c:v>0.62</c:v>
                </c:pt>
                <c:pt idx="4437">
                  <c:v>0.65</c:v>
                </c:pt>
                <c:pt idx="4438">
                  <c:v>0.62</c:v>
                </c:pt>
                <c:pt idx="4439">
                  <c:v>0.54</c:v>
                </c:pt>
                <c:pt idx="4440">
                  <c:v>0.51</c:v>
                </c:pt>
                <c:pt idx="4441">
                  <c:v>0.63</c:v>
                </c:pt>
                <c:pt idx="4442">
                  <c:v>0.72</c:v>
                </c:pt>
                <c:pt idx="4443">
                  <c:v>0.7</c:v>
                </c:pt>
                <c:pt idx="4444">
                  <c:v>0.68</c:v>
                </c:pt>
                <c:pt idx="4445">
                  <c:v>0.64</c:v>
                </c:pt>
                <c:pt idx="4446">
                  <c:v>0.61</c:v>
                </c:pt>
                <c:pt idx="4447">
                  <c:v>0.6</c:v>
                </c:pt>
                <c:pt idx="4448">
                  <c:v>0.8</c:v>
                </c:pt>
                <c:pt idx="4449">
                  <c:v>0.74</c:v>
                </c:pt>
                <c:pt idx="4450">
                  <c:v>0.75</c:v>
                </c:pt>
                <c:pt idx="4451">
                  <c:v>0.74</c:v>
                </c:pt>
                <c:pt idx="4452">
                  <c:v>0.79</c:v>
                </c:pt>
                <c:pt idx="4453">
                  <c:v>0.91</c:v>
                </c:pt>
                <c:pt idx="4454">
                  <c:v>0.8</c:v>
                </c:pt>
                <c:pt idx="4455">
                  <c:v>0.74</c:v>
                </c:pt>
                <c:pt idx="4456">
                  <c:v>0.75</c:v>
                </c:pt>
                <c:pt idx="4457">
                  <c:v>0.73</c:v>
                </c:pt>
                <c:pt idx="4458">
                  <c:v>0.68</c:v>
                </c:pt>
                <c:pt idx="4459">
                  <c:v>0.77</c:v>
                </c:pt>
                <c:pt idx="4460">
                  <c:v>0.8</c:v>
                </c:pt>
                <c:pt idx="4461">
                  <c:v>0.82</c:v>
                </c:pt>
                <c:pt idx="4462">
                  <c:v>0.79</c:v>
                </c:pt>
                <c:pt idx="4463">
                  <c:v>0.75</c:v>
                </c:pt>
                <c:pt idx="4464">
                  <c:v>0.86</c:v>
                </c:pt>
                <c:pt idx="4465">
                  <c:v>0.94</c:v>
                </c:pt>
                <c:pt idx="4466">
                  <c:v>0.25</c:v>
                </c:pt>
                <c:pt idx="4467">
                  <c:v>0.92</c:v>
                </c:pt>
                <c:pt idx="4468">
                  <c:v>0.8</c:v>
                </c:pt>
                <c:pt idx="4469">
                  <c:v>0.76</c:v>
                </c:pt>
                <c:pt idx="4470">
                  <c:v>0.91</c:v>
                </c:pt>
                <c:pt idx="4471">
                  <c:v>0.85</c:v>
                </c:pt>
                <c:pt idx="4472">
                  <c:v>0.84</c:v>
                </c:pt>
                <c:pt idx="4473">
                  <c:v>0.82</c:v>
                </c:pt>
                <c:pt idx="4474">
                  <c:v>1.46</c:v>
                </c:pt>
                <c:pt idx="4475">
                  <c:v>1.44</c:v>
                </c:pt>
                <c:pt idx="4476">
                  <c:v>0.82</c:v>
                </c:pt>
                <c:pt idx="4477">
                  <c:v>0.79</c:v>
                </c:pt>
                <c:pt idx="4478">
                  <c:v>0.75</c:v>
                </c:pt>
                <c:pt idx="4479">
                  <c:v>0.71</c:v>
                </c:pt>
                <c:pt idx="4480">
                  <c:v>0.7</c:v>
                </c:pt>
                <c:pt idx="4481">
                  <c:v>0.61</c:v>
                </c:pt>
                <c:pt idx="4482">
                  <c:v>0.64</c:v>
                </c:pt>
                <c:pt idx="4483">
                  <c:v>0.61</c:v>
                </c:pt>
                <c:pt idx="4484">
                  <c:v>0.62</c:v>
                </c:pt>
                <c:pt idx="4485">
                  <c:v>0.56000000000000005</c:v>
                </c:pt>
                <c:pt idx="4486">
                  <c:v>0.54</c:v>
                </c:pt>
                <c:pt idx="4487">
                  <c:v>0.55000000000000004</c:v>
                </c:pt>
                <c:pt idx="4488">
                  <c:v>0.51</c:v>
                </c:pt>
                <c:pt idx="4489">
                  <c:v>0.65</c:v>
                </c:pt>
                <c:pt idx="4490">
                  <c:v>0.71</c:v>
                </c:pt>
                <c:pt idx="4491">
                  <c:v>0.95</c:v>
                </c:pt>
                <c:pt idx="4492">
                  <c:v>0.83</c:v>
                </c:pt>
                <c:pt idx="4493">
                  <c:v>0.76</c:v>
                </c:pt>
                <c:pt idx="4494">
                  <c:v>0.66</c:v>
                </c:pt>
                <c:pt idx="4495">
                  <c:v>0.7</c:v>
                </c:pt>
                <c:pt idx="4496">
                  <c:v>0.6</c:v>
                </c:pt>
                <c:pt idx="4497">
                  <c:v>0.59</c:v>
                </c:pt>
                <c:pt idx="4498">
                  <c:v>0.62</c:v>
                </c:pt>
                <c:pt idx="4499">
                  <c:v>0.65</c:v>
                </c:pt>
                <c:pt idx="4500">
                  <c:v>0.66</c:v>
                </c:pt>
                <c:pt idx="4501">
                  <c:v>0.56000000000000005</c:v>
                </c:pt>
                <c:pt idx="4502">
                  <c:v>0.46</c:v>
                </c:pt>
                <c:pt idx="4503">
                  <c:v>0.4</c:v>
                </c:pt>
                <c:pt idx="4504">
                  <c:v>0.44</c:v>
                </c:pt>
                <c:pt idx="4505">
                  <c:v>0.52</c:v>
                </c:pt>
                <c:pt idx="4506">
                  <c:v>0.54</c:v>
                </c:pt>
                <c:pt idx="4507">
                  <c:v>0.5</c:v>
                </c:pt>
                <c:pt idx="4508">
                  <c:v>0.48</c:v>
                </c:pt>
                <c:pt idx="4509">
                  <c:v>0.46</c:v>
                </c:pt>
                <c:pt idx="4510">
                  <c:v>0.49</c:v>
                </c:pt>
                <c:pt idx="4511">
                  <c:v>0.41</c:v>
                </c:pt>
                <c:pt idx="4512">
                  <c:v>0.43</c:v>
                </c:pt>
                <c:pt idx="4513">
                  <c:v>0.45</c:v>
                </c:pt>
                <c:pt idx="4514">
                  <c:v>0.74</c:v>
                </c:pt>
                <c:pt idx="4515">
                  <c:v>0.82</c:v>
                </c:pt>
                <c:pt idx="4516">
                  <c:v>0.75</c:v>
                </c:pt>
                <c:pt idx="4517">
                  <c:v>0.71</c:v>
                </c:pt>
                <c:pt idx="4518">
                  <c:v>0.74</c:v>
                </c:pt>
                <c:pt idx="4519">
                  <c:v>0.75</c:v>
                </c:pt>
                <c:pt idx="4520">
                  <c:v>0.69</c:v>
                </c:pt>
                <c:pt idx="4521">
                  <c:v>0.67</c:v>
                </c:pt>
                <c:pt idx="4522">
                  <c:v>1.03</c:v>
                </c:pt>
                <c:pt idx="4523">
                  <c:v>0.64</c:v>
                </c:pt>
                <c:pt idx="4524">
                  <c:v>0.55000000000000004</c:v>
                </c:pt>
                <c:pt idx="4525">
                  <c:v>0.56999999999999995</c:v>
                </c:pt>
                <c:pt idx="4526">
                  <c:v>0.46</c:v>
                </c:pt>
                <c:pt idx="4527">
                  <c:v>0.47</c:v>
                </c:pt>
                <c:pt idx="4528">
                  <c:v>0.48</c:v>
                </c:pt>
                <c:pt idx="4529">
                  <c:v>0.42</c:v>
                </c:pt>
                <c:pt idx="4530">
                  <c:v>0.5</c:v>
                </c:pt>
                <c:pt idx="4531">
                  <c:v>0.46</c:v>
                </c:pt>
                <c:pt idx="4532">
                  <c:v>0.4</c:v>
                </c:pt>
                <c:pt idx="4533">
                  <c:v>0.42</c:v>
                </c:pt>
                <c:pt idx="4534">
                  <c:v>0.43</c:v>
                </c:pt>
                <c:pt idx="4535">
                  <c:v>0.51</c:v>
                </c:pt>
                <c:pt idx="4536">
                  <c:v>0.54</c:v>
                </c:pt>
                <c:pt idx="4537">
                  <c:v>0.59</c:v>
                </c:pt>
                <c:pt idx="4538">
                  <c:v>0.57999999999999996</c:v>
                </c:pt>
                <c:pt idx="4539">
                  <c:v>0.6</c:v>
                </c:pt>
                <c:pt idx="4540">
                  <c:v>0.55000000000000004</c:v>
                </c:pt>
                <c:pt idx="4541">
                  <c:v>0.52</c:v>
                </c:pt>
                <c:pt idx="4542">
                  <c:v>0.48</c:v>
                </c:pt>
                <c:pt idx="4543">
                  <c:v>0.5</c:v>
                </c:pt>
                <c:pt idx="4544">
                  <c:v>0.49</c:v>
                </c:pt>
                <c:pt idx="4545">
                  <c:v>0.47</c:v>
                </c:pt>
                <c:pt idx="4546">
                  <c:v>0.47</c:v>
                </c:pt>
                <c:pt idx="4547">
                  <c:v>0.49</c:v>
                </c:pt>
                <c:pt idx="4548">
                  <c:v>0.63</c:v>
                </c:pt>
                <c:pt idx="4549">
                  <c:v>0.56000000000000005</c:v>
                </c:pt>
                <c:pt idx="4550">
                  <c:v>0.55000000000000004</c:v>
                </c:pt>
                <c:pt idx="4551">
                  <c:v>0.52</c:v>
                </c:pt>
                <c:pt idx="4552">
                  <c:v>0.54</c:v>
                </c:pt>
                <c:pt idx="4553">
                  <c:v>0.46</c:v>
                </c:pt>
                <c:pt idx="4554">
                  <c:v>0.46</c:v>
                </c:pt>
                <c:pt idx="4555">
                  <c:v>0.49</c:v>
                </c:pt>
                <c:pt idx="4556">
                  <c:v>0.45</c:v>
                </c:pt>
                <c:pt idx="4557">
                  <c:v>0.5</c:v>
                </c:pt>
                <c:pt idx="4558">
                  <c:v>0.44</c:v>
                </c:pt>
                <c:pt idx="4559">
                  <c:v>0.4</c:v>
                </c:pt>
                <c:pt idx="4560">
                  <c:v>0.78</c:v>
                </c:pt>
                <c:pt idx="4561">
                  <c:v>0.72</c:v>
                </c:pt>
                <c:pt idx="4562">
                  <c:v>0.43</c:v>
                </c:pt>
                <c:pt idx="4563">
                  <c:v>0.66</c:v>
                </c:pt>
                <c:pt idx="4564">
                  <c:v>0.68</c:v>
                </c:pt>
                <c:pt idx="4565">
                  <c:v>0.59</c:v>
                </c:pt>
                <c:pt idx="4566">
                  <c:v>0.7</c:v>
                </c:pt>
                <c:pt idx="4567">
                  <c:v>0.6</c:v>
                </c:pt>
                <c:pt idx="4568">
                  <c:v>0.57999999999999996</c:v>
                </c:pt>
                <c:pt idx="4569">
                  <c:v>0.62</c:v>
                </c:pt>
                <c:pt idx="4570">
                  <c:v>0.73</c:v>
                </c:pt>
                <c:pt idx="4571">
                  <c:v>0.7</c:v>
                </c:pt>
                <c:pt idx="4572">
                  <c:v>0.75</c:v>
                </c:pt>
                <c:pt idx="4573">
                  <c:v>0.28999999999999998</c:v>
                </c:pt>
                <c:pt idx="4574">
                  <c:v>0.69</c:v>
                </c:pt>
                <c:pt idx="4575">
                  <c:v>0.66</c:v>
                </c:pt>
                <c:pt idx="4576">
                  <c:v>0.64</c:v>
                </c:pt>
                <c:pt idx="4577">
                  <c:v>0.61</c:v>
                </c:pt>
                <c:pt idx="4578">
                  <c:v>0.6</c:v>
                </c:pt>
                <c:pt idx="4579">
                  <c:v>0.62</c:v>
                </c:pt>
                <c:pt idx="4580">
                  <c:v>0.64</c:v>
                </c:pt>
                <c:pt idx="4581">
                  <c:v>0.62</c:v>
                </c:pt>
                <c:pt idx="4582">
                  <c:v>0.48</c:v>
                </c:pt>
                <c:pt idx="4583">
                  <c:v>0.54</c:v>
                </c:pt>
                <c:pt idx="4584">
                  <c:v>0.52</c:v>
                </c:pt>
                <c:pt idx="4585">
                  <c:v>0.55000000000000004</c:v>
                </c:pt>
                <c:pt idx="4586">
                  <c:v>1.06</c:v>
                </c:pt>
                <c:pt idx="4587">
                  <c:v>0.96</c:v>
                </c:pt>
                <c:pt idx="4588">
                  <c:v>1.05</c:v>
                </c:pt>
                <c:pt idx="4589">
                  <c:v>0.92</c:v>
                </c:pt>
                <c:pt idx="4590">
                  <c:v>0.97</c:v>
                </c:pt>
                <c:pt idx="4591">
                  <c:v>0.87</c:v>
                </c:pt>
                <c:pt idx="4592">
                  <c:v>0.83</c:v>
                </c:pt>
                <c:pt idx="4593">
                  <c:v>0.64</c:v>
                </c:pt>
                <c:pt idx="4594">
                  <c:v>0.8</c:v>
                </c:pt>
                <c:pt idx="4595">
                  <c:v>0.85</c:v>
                </c:pt>
                <c:pt idx="4596">
                  <c:v>0.81</c:v>
                </c:pt>
                <c:pt idx="4597">
                  <c:v>1.22</c:v>
                </c:pt>
                <c:pt idx="4598">
                  <c:v>1.41</c:v>
                </c:pt>
                <c:pt idx="4599">
                  <c:v>1.49</c:v>
                </c:pt>
                <c:pt idx="4600">
                  <c:v>1.54</c:v>
                </c:pt>
                <c:pt idx="4601">
                  <c:v>1.47</c:v>
                </c:pt>
                <c:pt idx="4602">
                  <c:v>1.39</c:v>
                </c:pt>
                <c:pt idx="4603">
                  <c:v>1.42</c:v>
                </c:pt>
                <c:pt idx="4604">
                  <c:v>1.48</c:v>
                </c:pt>
                <c:pt idx="4605">
                  <c:v>1.53</c:v>
                </c:pt>
                <c:pt idx="4606">
                  <c:v>1.49</c:v>
                </c:pt>
                <c:pt idx="4607">
                  <c:v>1.43</c:v>
                </c:pt>
                <c:pt idx="4608">
                  <c:v>1.41</c:v>
                </c:pt>
                <c:pt idx="4609">
                  <c:v>1.46</c:v>
                </c:pt>
                <c:pt idx="4610">
                  <c:v>0.83</c:v>
                </c:pt>
                <c:pt idx="4611">
                  <c:v>0.82</c:v>
                </c:pt>
                <c:pt idx="4612">
                  <c:v>0.82</c:v>
                </c:pt>
                <c:pt idx="4613">
                  <c:v>0.81</c:v>
                </c:pt>
                <c:pt idx="4614">
                  <c:v>0.71</c:v>
                </c:pt>
                <c:pt idx="4615">
                  <c:v>0.84</c:v>
                </c:pt>
                <c:pt idx="4616">
                  <c:v>0.8</c:v>
                </c:pt>
                <c:pt idx="4617">
                  <c:v>0.84</c:v>
                </c:pt>
                <c:pt idx="4618">
                  <c:v>1.08</c:v>
                </c:pt>
                <c:pt idx="4619">
                  <c:v>1.03</c:v>
                </c:pt>
                <c:pt idx="4620">
                  <c:v>0.98</c:v>
                </c:pt>
                <c:pt idx="4621">
                  <c:v>0.93</c:v>
                </c:pt>
                <c:pt idx="4622">
                  <c:v>1.04</c:v>
                </c:pt>
                <c:pt idx="4623">
                  <c:v>1.01</c:v>
                </c:pt>
                <c:pt idx="4624">
                  <c:v>1.1000000000000001</c:v>
                </c:pt>
                <c:pt idx="4625">
                  <c:v>0.97</c:v>
                </c:pt>
                <c:pt idx="4626">
                  <c:v>0.89</c:v>
                </c:pt>
                <c:pt idx="4627">
                  <c:v>0.86</c:v>
                </c:pt>
                <c:pt idx="4628">
                  <c:v>0.87</c:v>
                </c:pt>
                <c:pt idx="4629">
                  <c:v>0.88</c:v>
                </c:pt>
                <c:pt idx="4630">
                  <c:v>0.86</c:v>
                </c:pt>
                <c:pt idx="4631">
                  <c:v>0.77</c:v>
                </c:pt>
                <c:pt idx="4632">
                  <c:v>0.79</c:v>
                </c:pt>
                <c:pt idx="4633">
                  <c:v>0.74</c:v>
                </c:pt>
                <c:pt idx="4634">
                  <c:v>0.84</c:v>
                </c:pt>
                <c:pt idx="4635">
                  <c:v>0.78</c:v>
                </c:pt>
                <c:pt idx="4636">
                  <c:v>0.76</c:v>
                </c:pt>
                <c:pt idx="4637">
                  <c:v>1.04</c:v>
                </c:pt>
                <c:pt idx="4638">
                  <c:v>0.92</c:v>
                </c:pt>
                <c:pt idx="4639">
                  <c:v>0.68</c:v>
                </c:pt>
                <c:pt idx="4640">
                  <c:v>2.0499999999999998</c:v>
                </c:pt>
                <c:pt idx="4641">
                  <c:v>1.38</c:v>
                </c:pt>
                <c:pt idx="4642">
                  <c:v>0.93</c:v>
                </c:pt>
                <c:pt idx="4643">
                  <c:v>1.2</c:v>
                </c:pt>
                <c:pt idx="4644">
                  <c:v>1.01</c:v>
                </c:pt>
                <c:pt idx="4645">
                  <c:v>1.05</c:v>
                </c:pt>
                <c:pt idx="4646">
                  <c:v>0.88</c:v>
                </c:pt>
                <c:pt idx="4647">
                  <c:v>0.86</c:v>
                </c:pt>
                <c:pt idx="4648">
                  <c:v>0.88</c:v>
                </c:pt>
                <c:pt idx="4649">
                  <c:v>0.91</c:v>
                </c:pt>
                <c:pt idx="4650">
                  <c:v>0.85</c:v>
                </c:pt>
                <c:pt idx="4651">
                  <c:v>0.78</c:v>
                </c:pt>
                <c:pt idx="4652">
                  <c:v>0.85</c:v>
                </c:pt>
                <c:pt idx="4653">
                  <c:v>0.73</c:v>
                </c:pt>
                <c:pt idx="4654">
                  <c:v>0.61</c:v>
                </c:pt>
                <c:pt idx="4655">
                  <c:v>0.88</c:v>
                </c:pt>
                <c:pt idx="4656">
                  <c:v>0.8</c:v>
                </c:pt>
                <c:pt idx="4657">
                  <c:v>0.94</c:v>
                </c:pt>
                <c:pt idx="4658">
                  <c:v>1.24</c:v>
                </c:pt>
                <c:pt idx="4659">
                  <c:v>1.2</c:v>
                </c:pt>
                <c:pt idx="4660">
                  <c:v>0.74</c:v>
                </c:pt>
                <c:pt idx="4661">
                  <c:v>0.63</c:v>
                </c:pt>
                <c:pt idx="4662">
                  <c:v>0.67</c:v>
                </c:pt>
                <c:pt idx="4663">
                  <c:v>0.65</c:v>
                </c:pt>
                <c:pt idx="4664">
                  <c:v>0.7</c:v>
                </c:pt>
                <c:pt idx="4665">
                  <c:v>0.71</c:v>
                </c:pt>
                <c:pt idx="4666">
                  <c:v>0.71</c:v>
                </c:pt>
                <c:pt idx="4667">
                  <c:v>0.87</c:v>
                </c:pt>
                <c:pt idx="4668">
                  <c:v>0.9</c:v>
                </c:pt>
                <c:pt idx="4669">
                  <c:v>0.92</c:v>
                </c:pt>
                <c:pt idx="4670">
                  <c:v>0.88</c:v>
                </c:pt>
                <c:pt idx="4671">
                  <c:v>0.84</c:v>
                </c:pt>
                <c:pt idx="4672">
                  <c:v>0.88</c:v>
                </c:pt>
                <c:pt idx="4673">
                  <c:v>0.96</c:v>
                </c:pt>
                <c:pt idx="4674">
                  <c:v>0.9</c:v>
                </c:pt>
                <c:pt idx="4675">
                  <c:v>0.94</c:v>
                </c:pt>
                <c:pt idx="4676">
                  <c:v>0.93</c:v>
                </c:pt>
                <c:pt idx="4677">
                  <c:v>0.89</c:v>
                </c:pt>
                <c:pt idx="4678">
                  <c:v>0.98</c:v>
                </c:pt>
                <c:pt idx="4679">
                  <c:v>0.98</c:v>
                </c:pt>
                <c:pt idx="4680">
                  <c:v>0.97</c:v>
                </c:pt>
                <c:pt idx="4681">
                  <c:v>0.94</c:v>
                </c:pt>
                <c:pt idx="4682">
                  <c:v>0.65</c:v>
                </c:pt>
                <c:pt idx="4683">
                  <c:v>0.59</c:v>
                </c:pt>
                <c:pt idx="4684">
                  <c:v>0.34</c:v>
                </c:pt>
                <c:pt idx="4685">
                  <c:v>1.03</c:v>
                </c:pt>
                <c:pt idx="4686">
                  <c:v>0.97</c:v>
                </c:pt>
                <c:pt idx="4687">
                  <c:v>0.99</c:v>
                </c:pt>
                <c:pt idx="4688">
                  <c:v>1.02</c:v>
                </c:pt>
                <c:pt idx="4689">
                  <c:v>1</c:v>
                </c:pt>
                <c:pt idx="4690">
                  <c:v>0.96</c:v>
                </c:pt>
                <c:pt idx="4691">
                  <c:v>0.99</c:v>
                </c:pt>
                <c:pt idx="4692">
                  <c:v>1.02</c:v>
                </c:pt>
                <c:pt idx="4693">
                  <c:v>0.99</c:v>
                </c:pt>
                <c:pt idx="4694">
                  <c:v>0.99</c:v>
                </c:pt>
                <c:pt idx="4695">
                  <c:v>0.96</c:v>
                </c:pt>
                <c:pt idx="4696">
                  <c:v>0.8</c:v>
                </c:pt>
                <c:pt idx="4697">
                  <c:v>0.72</c:v>
                </c:pt>
                <c:pt idx="4698">
                  <c:v>0.71</c:v>
                </c:pt>
                <c:pt idx="4699">
                  <c:v>0.7</c:v>
                </c:pt>
                <c:pt idx="4700">
                  <c:v>0.7</c:v>
                </c:pt>
                <c:pt idx="4701">
                  <c:v>0.57999999999999996</c:v>
                </c:pt>
                <c:pt idx="4702">
                  <c:v>0.61</c:v>
                </c:pt>
                <c:pt idx="4703">
                  <c:v>0.62</c:v>
                </c:pt>
                <c:pt idx="4704">
                  <c:v>0.62</c:v>
                </c:pt>
                <c:pt idx="4705">
                  <c:v>0.6</c:v>
                </c:pt>
                <c:pt idx="4706">
                  <c:v>1.04</c:v>
                </c:pt>
                <c:pt idx="4707">
                  <c:v>0.96</c:v>
                </c:pt>
                <c:pt idx="4708">
                  <c:v>0.84</c:v>
                </c:pt>
                <c:pt idx="4709">
                  <c:v>0.68</c:v>
                </c:pt>
                <c:pt idx="4710">
                  <c:v>0.87</c:v>
                </c:pt>
                <c:pt idx="4711">
                  <c:v>0.99</c:v>
                </c:pt>
                <c:pt idx="4712">
                  <c:v>1.1100000000000001</c:v>
                </c:pt>
                <c:pt idx="4713">
                  <c:v>0.87</c:v>
                </c:pt>
                <c:pt idx="4714">
                  <c:v>1.1100000000000001</c:v>
                </c:pt>
                <c:pt idx="4715">
                  <c:v>0.79</c:v>
                </c:pt>
                <c:pt idx="4716">
                  <c:v>0.78</c:v>
                </c:pt>
                <c:pt idx="4717">
                  <c:v>0.88</c:v>
                </c:pt>
                <c:pt idx="4718">
                  <c:v>0.94</c:v>
                </c:pt>
                <c:pt idx="4719">
                  <c:v>0.91</c:v>
                </c:pt>
                <c:pt idx="4720">
                  <c:v>0.66</c:v>
                </c:pt>
                <c:pt idx="4721">
                  <c:v>0.94</c:v>
                </c:pt>
                <c:pt idx="4722">
                  <c:v>0.91</c:v>
                </c:pt>
                <c:pt idx="4723">
                  <c:v>0.97</c:v>
                </c:pt>
                <c:pt idx="4724">
                  <c:v>0.93</c:v>
                </c:pt>
                <c:pt idx="4725">
                  <c:v>0.97</c:v>
                </c:pt>
                <c:pt idx="4726">
                  <c:v>0.88</c:v>
                </c:pt>
                <c:pt idx="4727">
                  <c:v>0.85</c:v>
                </c:pt>
                <c:pt idx="4728">
                  <c:v>0.92</c:v>
                </c:pt>
                <c:pt idx="4729">
                  <c:v>0.95</c:v>
                </c:pt>
                <c:pt idx="4730">
                  <c:v>0.93</c:v>
                </c:pt>
                <c:pt idx="4731">
                  <c:v>0.87</c:v>
                </c:pt>
                <c:pt idx="4732">
                  <c:v>0.55000000000000004</c:v>
                </c:pt>
                <c:pt idx="4733">
                  <c:v>0.69</c:v>
                </c:pt>
                <c:pt idx="4734">
                  <c:v>0.94</c:v>
                </c:pt>
                <c:pt idx="4735">
                  <c:v>1.6</c:v>
                </c:pt>
                <c:pt idx="4736">
                  <c:v>1.1200000000000001</c:v>
                </c:pt>
                <c:pt idx="4737">
                  <c:v>1.03</c:v>
                </c:pt>
                <c:pt idx="4738">
                  <c:v>0.84</c:v>
                </c:pt>
                <c:pt idx="4739">
                  <c:v>0.69</c:v>
                </c:pt>
                <c:pt idx="4740">
                  <c:v>0.54</c:v>
                </c:pt>
                <c:pt idx="4741">
                  <c:v>0.46</c:v>
                </c:pt>
                <c:pt idx="4742">
                  <c:v>0.64</c:v>
                </c:pt>
                <c:pt idx="4743">
                  <c:v>0.74</c:v>
                </c:pt>
                <c:pt idx="4744">
                  <c:v>0.66</c:v>
                </c:pt>
                <c:pt idx="4745">
                  <c:v>0.7</c:v>
                </c:pt>
                <c:pt idx="4746">
                  <c:v>0.82</c:v>
                </c:pt>
                <c:pt idx="4747">
                  <c:v>1.01</c:v>
                </c:pt>
                <c:pt idx="4748">
                  <c:v>1.53</c:v>
                </c:pt>
                <c:pt idx="4749">
                  <c:v>2.1</c:v>
                </c:pt>
                <c:pt idx="4750">
                  <c:v>2.9</c:v>
                </c:pt>
                <c:pt idx="4751">
                  <c:v>1.69</c:v>
                </c:pt>
                <c:pt idx="4752">
                  <c:v>1.71</c:v>
                </c:pt>
                <c:pt idx="4753">
                  <c:v>1.06</c:v>
                </c:pt>
                <c:pt idx="4754">
                  <c:v>0.88</c:v>
                </c:pt>
                <c:pt idx="4755">
                  <c:v>0.5</c:v>
                </c:pt>
                <c:pt idx="4756">
                  <c:v>1.21</c:v>
                </c:pt>
                <c:pt idx="4757">
                  <c:v>1.48</c:v>
                </c:pt>
                <c:pt idx="4758">
                  <c:v>1.35</c:v>
                </c:pt>
                <c:pt idx="4759">
                  <c:v>1.42</c:v>
                </c:pt>
                <c:pt idx="4760">
                  <c:v>1.3</c:v>
                </c:pt>
                <c:pt idx="4761">
                  <c:v>1.24</c:v>
                </c:pt>
                <c:pt idx="4762">
                  <c:v>1.48</c:v>
                </c:pt>
                <c:pt idx="4763">
                  <c:v>1.35</c:v>
                </c:pt>
                <c:pt idx="4764">
                  <c:v>1.56</c:v>
                </c:pt>
                <c:pt idx="4765">
                  <c:v>1.46</c:v>
                </c:pt>
                <c:pt idx="4766">
                  <c:v>1.25</c:v>
                </c:pt>
                <c:pt idx="4767">
                  <c:v>1.49</c:v>
                </c:pt>
                <c:pt idx="4768">
                  <c:v>1.45</c:v>
                </c:pt>
                <c:pt idx="4769">
                  <c:v>1.4</c:v>
                </c:pt>
                <c:pt idx="4770">
                  <c:v>1.4</c:v>
                </c:pt>
                <c:pt idx="4771">
                  <c:v>1.42</c:v>
                </c:pt>
                <c:pt idx="4772">
                  <c:v>0.83</c:v>
                </c:pt>
                <c:pt idx="4773">
                  <c:v>0.82</c:v>
                </c:pt>
                <c:pt idx="4774">
                  <c:v>0.82</c:v>
                </c:pt>
                <c:pt idx="4775">
                  <c:v>0.81</c:v>
                </c:pt>
                <c:pt idx="4776">
                  <c:v>0.71</c:v>
                </c:pt>
                <c:pt idx="4777">
                  <c:v>0.84</c:v>
                </c:pt>
                <c:pt idx="4778">
                  <c:v>0.8</c:v>
                </c:pt>
                <c:pt idx="4779">
                  <c:v>0.84</c:v>
                </c:pt>
                <c:pt idx="4780">
                  <c:v>1.08</c:v>
                </c:pt>
                <c:pt idx="4781">
                  <c:v>1.03</c:v>
                </c:pt>
                <c:pt idx="4782">
                  <c:v>0.98</c:v>
                </c:pt>
                <c:pt idx="4783">
                  <c:v>0.93</c:v>
                </c:pt>
                <c:pt idx="4784">
                  <c:v>1.04</c:v>
                </c:pt>
                <c:pt idx="4785">
                  <c:v>1.04</c:v>
                </c:pt>
                <c:pt idx="4786">
                  <c:v>1.1000000000000001</c:v>
                </c:pt>
                <c:pt idx="4787">
                  <c:v>0.97</c:v>
                </c:pt>
                <c:pt idx="4788">
                  <c:v>0.89</c:v>
                </c:pt>
                <c:pt idx="4789">
                  <c:v>0.86</c:v>
                </c:pt>
                <c:pt idx="4790">
                  <c:v>0.87</c:v>
                </c:pt>
                <c:pt idx="4791">
                  <c:v>0.88</c:v>
                </c:pt>
                <c:pt idx="4792">
                  <c:v>0.86</c:v>
                </c:pt>
                <c:pt idx="4793">
                  <c:v>0.77</c:v>
                </c:pt>
                <c:pt idx="4794">
                  <c:v>0.79</c:v>
                </c:pt>
                <c:pt idx="4795">
                  <c:v>0.74</c:v>
                </c:pt>
                <c:pt idx="4796">
                  <c:v>0.84</c:v>
                </c:pt>
                <c:pt idx="4797">
                  <c:v>0.78</c:v>
                </c:pt>
                <c:pt idx="4798">
                  <c:v>0.76</c:v>
                </c:pt>
                <c:pt idx="4799">
                  <c:v>1.04</c:v>
                </c:pt>
                <c:pt idx="4800">
                  <c:v>0.92</c:v>
                </c:pt>
                <c:pt idx="4801">
                  <c:v>0.68</c:v>
                </c:pt>
                <c:pt idx="4802">
                  <c:v>20.5</c:v>
                </c:pt>
                <c:pt idx="4803">
                  <c:v>1.38</c:v>
                </c:pt>
                <c:pt idx="4804">
                  <c:v>0.93</c:v>
                </c:pt>
                <c:pt idx="4805">
                  <c:v>1.2</c:v>
                </c:pt>
                <c:pt idx="4806">
                  <c:v>1.01</c:v>
                </c:pt>
                <c:pt idx="4807">
                  <c:v>1.05</c:v>
                </c:pt>
                <c:pt idx="4808">
                  <c:v>0.88</c:v>
                </c:pt>
                <c:pt idx="4809">
                  <c:v>0.86</c:v>
                </c:pt>
                <c:pt idx="4810">
                  <c:v>0.88</c:v>
                </c:pt>
                <c:pt idx="4811">
                  <c:v>0.91</c:v>
                </c:pt>
                <c:pt idx="4812">
                  <c:v>0.85</c:v>
                </c:pt>
                <c:pt idx="4813">
                  <c:v>0.78</c:v>
                </c:pt>
                <c:pt idx="4814">
                  <c:v>0.85</c:v>
                </c:pt>
                <c:pt idx="4815">
                  <c:v>0.73</c:v>
                </c:pt>
                <c:pt idx="4816">
                  <c:v>0.61</c:v>
                </c:pt>
                <c:pt idx="4817">
                  <c:v>0.88</c:v>
                </c:pt>
                <c:pt idx="4818">
                  <c:v>0.8</c:v>
                </c:pt>
                <c:pt idx="4819">
                  <c:v>0.94</c:v>
                </c:pt>
                <c:pt idx="4820">
                  <c:v>1.24</c:v>
                </c:pt>
                <c:pt idx="4821">
                  <c:v>1.2</c:v>
                </c:pt>
                <c:pt idx="4822">
                  <c:v>0.74</c:v>
                </c:pt>
                <c:pt idx="4823">
                  <c:v>0.63</c:v>
                </c:pt>
                <c:pt idx="4824">
                  <c:v>0.67</c:v>
                </c:pt>
                <c:pt idx="4825">
                  <c:v>0.65</c:v>
                </c:pt>
                <c:pt idx="4826">
                  <c:v>0.7</c:v>
                </c:pt>
                <c:pt idx="4827">
                  <c:v>0.71</c:v>
                </c:pt>
                <c:pt idx="4828">
                  <c:v>0.71</c:v>
                </c:pt>
                <c:pt idx="4829">
                  <c:v>0.87</c:v>
                </c:pt>
                <c:pt idx="4830">
                  <c:v>0.9</c:v>
                </c:pt>
                <c:pt idx="4831">
                  <c:v>0.92</c:v>
                </c:pt>
                <c:pt idx="4832">
                  <c:v>0.88</c:v>
                </c:pt>
                <c:pt idx="4833">
                  <c:v>0.84</c:v>
                </c:pt>
                <c:pt idx="4834">
                  <c:v>0.88</c:v>
                </c:pt>
                <c:pt idx="4835">
                  <c:v>0.96</c:v>
                </c:pt>
                <c:pt idx="4836">
                  <c:v>0.9</c:v>
                </c:pt>
                <c:pt idx="4837">
                  <c:v>0.94</c:v>
                </c:pt>
                <c:pt idx="4838">
                  <c:v>0.93</c:v>
                </c:pt>
                <c:pt idx="4839">
                  <c:v>0.89</c:v>
                </c:pt>
                <c:pt idx="4840">
                  <c:v>0.95</c:v>
                </c:pt>
                <c:pt idx="4841">
                  <c:v>0.98</c:v>
                </c:pt>
                <c:pt idx="4842">
                  <c:v>0.97</c:v>
                </c:pt>
                <c:pt idx="4843">
                  <c:v>0.94</c:v>
                </c:pt>
                <c:pt idx="4844">
                  <c:v>0.59</c:v>
                </c:pt>
                <c:pt idx="4845">
                  <c:v>0.75</c:v>
                </c:pt>
                <c:pt idx="4846">
                  <c:v>0.73</c:v>
                </c:pt>
                <c:pt idx="4847">
                  <c:v>0.78</c:v>
                </c:pt>
                <c:pt idx="4848">
                  <c:v>0.83</c:v>
                </c:pt>
                <c:pt idx="4849">
                  <c:v>0.84</c:v>
                </c:pt>
                <c:pt idx="4850">
                  <c:v>0.82</c:v>
                </c:pt>
                <c:pt idx="4851">
                  <c:v>0.34</c:v>
                </c:pt>
                <c:pt idx="4852">
                  <c:v>0.38</c:v>
                </c:pt>
                <c:pt idx="4853">
                  <c:v>0.37</c:v>
                </c:pt>
                <c:pt idx="4854">
                  <c:v>0.38</c:v>
                </c:pt>
                <c:pt idx="4855">
                  <c:v>0.37</c:v>
                </c:pt>
                <c:pt idx="4856">
                  <c:v>0.39</c:v>
                </c:pt>
                <c:pt idx="4857">
                  <c:v>0.42</c:v>
                </c:pt>
                <c:pt idx="4858">
                  <c:v>0.42</c:v>
                </c:pt>
                <c:pt idx="4859">
                  <c:v>0.43</c:v>
                </c:pt>
                <c:pt idx="4860">
                  <c:v>0.36</c:v>
                </c:pt>
                <c:pt idx="4861">
                  <c:v>0.6</c:v>
                </c:pt>
                <c:pt idx="4862">
                  <c:v>0.67</c:v>
                </c:pt>
                <c:pt idx="4863">
                  <c:v>0.65</c:v>
                </c:pt>
                <c:pt idx="4864">
                  <c:v>0.62</c:v>
                </c:pt>
                <c:pt idx="4865">
                  <c:v>0.6</c:v>
                </c:pt>
                <c:pt idx="4866">
                  <c:v>0.45</c:v>
                </c:pt>
                <c:pt idx="4867">
                  <c:v>0.36</c:v>
                </c:pt>
                <c:pt idx="4868">
                  <c:v>0.41</c:v>
                </c:pt>
                <c:pt idx="4869">
                  <c:v>0.27</c:v>
                </c:pt>
                <c:pt idx="4870">
                  <c:v>0.26</c:v>
                </c:pt>
                <c:pt idx="4871">
                  <c:v>0.34</c:v>
                </c:pt>
                <c:pt idx="4872">
                  <c:v>0.61</c:v>
                </c:pt>
                <c:pt idx="4873">
                  <c:v>0.57999999999999996</c:v>
                </c:pt>
                <c:pt idx="4874">
                  <c:v>0.76</c:v>
                </c:pt>
                <c:pt idx="4876">
                  <c:v>0.9</c:v>
                </c:pt>
                <c:pt idx="4877">
                  <c:v>0.98</c:v>
                </c:pt>
                <c:pt idx="4878">
                  <c:v>0.74</c:v>
                </c:pt>
                <c:pt idx="4879">
                  <c:v>0.7</c:v>
                </c:pt>
                <c:pt idx="4880">
                  <c:v>1.05</c:v>
                </c:pt>
                <c:pt idx="4881">
                  <c:v>1.1000000000000001</c:v>
                </c:pt>
                <c:pt idx="4882">
                  <c:v>0.95</c:v>
                </c:pt>
                <c:pt idx="4883">
                  <c:v>1.1200000000000001</c:v>
                </c:pt>
                <c:pt idx="4884">
                  <c:v>1.33</c:v>
                </c:pt>
                <c:pt idx="4885">
                  <c:v>0.95</c:v>
                </c:pt>
                <c:pt idx="4886">
                  <c:v>0.83</c:v>
                </c:pt>
                <c:pt idx="4887">
                  <c:v>0.84</c:v>
                </c:pt>
                <c:pt idx="4888">
                  <c:v>0.64</c:v>
                </c:pt>
                <c:pt idx="4889">
                  <c:v>0.52</c:v>
                </c:pt>
                <c:pt idx="4890">
                  <c:v>0.51</c:v>
                </c:pt>
                <c:pt idx="4891">
                  <c:v>0.62</c:v>
                </c:pt>
                <c:pt idx="4892">
                  <c:v>0.68</c:v>
                </c:pt>
                <c:pt idx="4893">
                  <c:v>0.75</c:v>
                </c:pt>
                <c:pt idx="4894">
                  <c:v>0.79</c:v>
                </c:pt>
                <c:pt idx="4895">
                  <c:v>0.76</c:v>
                </c:pt>
                <c:pt idx="4896">
                  <c:v>0.68</c:v>
                </c:pt>
                <c:pt idx="4897">
                  <c:v>0.7</c:v>
                </c:pt>
                <c:pt idx="4898">
                  <c:v>0.66</c:v>
                </c:pt>
                <c:pt idx="4899">
                  <c:v>0.59</c:v>
                </c:pt>
                <c:pt idx="4900">
                  <c:v>0.55000000000000004</c:v>
                </c:pt>
                <c:pt idx="4901">
                  <c:v>0.71</c:v>
                </c:pt>
                <c:pt idx="4902">
                  <c:v>0.63</c:v>
                </c:pt>
                <c:pt idx="4903">
                  <c:v>0.65</c:v>
                </c:pt>
                <c:pt idx="4904">
                  <c:v>0.8</c:v>
                </c:pt>
                <c:pt idx="4905">
                  <c:v>0.67</c:v>
                </c:pt>
                <c:pt idx="4906">
                  <c:v>0.63</c:v>
                </c:pt>
                <c:pt idx="4907">
                  <c:v>0.44</c:v>
                </c:pt>
                <c:pt idx="4908">
                  <c:v>0.42</c:v>
                </c:pt>
                <c:pt idx="4909">
                  <c:v>0.4</c:v>
                </c:pt>
                <c:pt idx="4910">
                  <c:v>0.38</c:v>
                </c:pt>
                <c:pt idx="4911">
                  <c:v>0.41</c:v>
                </c:pt>
                <c:pt idx="4912">
                  <c:v>0.47</c:v>
                </c:pt>
                <c:pt idx="4913">
                  <c:v>0.54</c:v>
                </c:pt>
                <c:pt idx="4914">
                  <c:v>0.54</c:v>
                </c:pt>
                <c:pt idx="4915">
                  <c:v>0.42</c:v>
                </c:pt>
                <c:pt idx="4916">
                  <c:v>0.36</c:v>
                </c:pt>
                <c:pt idx="4917">
                  <c:v>0.31</c:v>
                </c:pt>
                <c:pt idx="4918">
                  <c:v>0.24</c:v>
                </c:pt>
                <c:pt idx="4919">
                  <c:v>0.28000000000000003</c:v>
                </c:pt>
                <c:pt idx="4920">
                  <c:v>0.24</c:v>
                </c:pt>
                <c:pt idx="4921">
                  <c:v>0.21</c:v>
                </c:pt>
                <c:pt idx="4922">
                  <c:v>0.27</c:v>
                </c:pt>
                <c:pt idx="4923">
                  <c:v>0.36</c:v>
                </c:pt>
                <c:pt idx="4924">
                  <c:v>0.34</c:v>
                </c:pt>
                <c:pt idx="4925">
                  <c:v>0.37</c:v>
                </c:pt>
                <c:pt idx="4926">
                  <c:v>0.31</c:v>
                </c:pt>
                <c:pt idx="4927">
                  <c:v>0.35</c:v>
                </c:pt>
                <c:pt idx="4928">
                  <c:v>0.4</c:v>
                </c:pt>
                <c:pt idx="4929">
                  <c:v>0.4</c:v>
                </c:pt>
                <c:pt idx="4930">
                  <c:v>0.43</c:v>
                </c:pt>
                <c:pt idx="4931">
                  <c:v>0.5</c:v>
                </c:pt>
                <c:pt idx="4932">
                  <c:v>0.47</c:v>
                </c:pt>
                <c:pt idx="4933">
                  <c:v>0.48</c:v>
                </c:pt>
                <c:pt idx="4934">
                  <c:v>0.52</c:v>
                </c:pt>
                <c:pt idx="4935">
                  <c:v>0.5</c:v>
                </c:pt>
                <c:pt idx="4936">
                  <c:v>0.46</c:v>
                </c:pt>
                <c:pt idx="4937">
                  <c:v>0.44</c:v>
                </c:pt>
                <c:pt idx="4938">
                  <c:v>0.38</c:v>
                </c:pt>
                <c:pt idx="4939">
                  <c:v>0.46</c:v>
                </c:pt>
                <c:pt idx="4940">
                  <c:v>0.47</c:v>
                </c:pt>
                <c:pt idx="4941">
                  <c:v>0.41</c:v>
                </c:pt>
                <c:pt idx="4942">
                  <c:v>0.43</c:v>
                </c:pt>
                <c:pt idx="4943">
                  <c:v>0.4</c:v>
                </c:pt>
                <c:pt idx="4944">
                  <c:v>0.42</c:v>
                </c:pt>
                <c:pt idx="4945">
                  <c:v>0.46</c:v>
                </c:pt>
                <c:pt idx="4946">
                  <c:v>0.48</c:v>
                </c:pt>
                <c:pt idx="4947">
                  <c:v>0.56000000000000005</c:v>
                </c:pt>
                <c:pt idx="4948">
                  <c:v>0.44</c:v>
                </c:pt>
                <c:pt idx="4949">
                  <c:v>0.76</c:v>
                </c:pt>
                <c:pt idx="4950">
                  <c:v>0.67</c:v>
                </c:pt>
                <c:pt idx="4951">
                  <c:v>0.56000000000000005</c:v>
                </c:pt>
                <c:pt idx="4952">
                  <c:v>0.49</c:v>
                </c:pt>
                <c:pt idx="4953">
                  <c:v>0.42</c:v>
                </c:pt>
                <c:pt idx="4954">
                  <c:v>0.41</c:v>
                </c:pt>
                <c:pt idx="4955">
                  <c:v>0.43</c:v>
                </c:pt>
                <c:pt idx="4956">
                  <c:v>0.24</c:v>
                </c:pt>
                <c:pt idx="4957">
                  <c:v>0.26</c:v>
                </c:pt>
                <c:pt idx="4958">
                  <c:v>0.28999999999999998</c:v>
                </c:pt>
                <c:pt idx="4959">
                  <c:v>0.25</c:v>
                </c:pt>
                <c:pt idx="4960">
                  <c:v>0.27</c:v>
                </c:pt>
                <c:pt idx="4961">
                  <c:v>0.26</c:v>
                </c:pt>
                <c:pt idx="4962">
                  <c:v>0.27</c:v>
                </c:pt>
                <c:pt idx="4963">
                  <c:v>0.56999999999999995</c:v>
                </c:pt>
                <c:pt idx="4964">
                  <c:v>0.51</c:v>
                </c:pt>
                <c:pt idx="4965">
                  <c:v>0.46</c:v>
                </c:pt>
                <c:pt idx="4966">
                  <c:v>0.41</c:v>
                </c:pt>
                <c:pt idx="4967">
                  <c:v>0.43</c:v>
                </c:pt>
                <c:pt idx="4968">
                  <c:v>0.47</c:v>
                </c:pt>
                <c:pt idx="4969">
                  <c:v>0.44</c:v>
                </c:pt>
                <c:pt idx="4970">
                  <c:v>0.4</c:v>
                </c:pt>
                <c:pt idx="4971">
                  <c:v>0.8</c:v>
                </c:pt>
                <c:pt idx="4972">
                  <c:v>0.84</c:v>
                </c:pt>
                <c:pt idx="4973">
                  <c:v>0.56999999999999995</c:v>
                </c:pt>
                <c:pt idx="4974">
                  <c:v>0.67</c:v>
                </c:pt>
                <c:pt idx="4975">
                  <c:v>1.66</c:v>
                </c:pt>
                <c:pt idx="4976">
                  <c:v>0.25</c:v>
                </c:pt>
                <c:pt idx="4977">
                  <c:v>0.28999999999999998</c:v>
                </c:pt>
                <c:pt idx="4978">
                  <c:v>0.28000000000000003</c:v>
                </c:pt>
                <c:pt idx="4979">
                  <c:v>0.44</c:v>
                </c:pt>
                <c:pt idx="4980">
                  <c:v>0.51</c:v>
                </c:pt>
                <c:pt idx="4981">
                  <c:v>0.53</c:v>
                </c:pt>
                <c:pt idx="4982">
                  <c:v>0.57999999999999996</c:v>
                </c:pt>
                <c:pt idx="4983">
                  <c:v>0.65</c:v>
                </c:pt>
                <c:pt idx="4984">
                  <c:v>0.63</c:v>
                </c:pt>
                <c:pt idx="4985">
                  <c:v>0.61</c:v>
                </c:pt>
                <c:pt idx="4986">
                  <c:v>0.54</c:v>
                </c:pt>
                <c:pt idx="4987">
                  <c:v>0.4</c:v>
                </c:pt>
                <c:pt idx="4988">
                  <c:v>0.38</c:v>
                </c:pt>
                <c:pt idx="4989">
                  <c:v>0.36</c:v>
                </c:pt>
                <c:pt idx="4990">
                  <c:v>0.39</c:v>
                </c:pt>
                <c:pt idx="4991">
                  <c:v>0.36</c:v>
                </c:pt>
                <c:pt idx="4992">
                  <c:v>0.34</c:v>
                </c:pt>
                <c:pt idx="4993">
                  <c:v>0.37</c:v>
                </c:pt>
                <c:pt idx="4994">
                  <c:v>0.3</c:v>
                </c:pt>
                <c:pt idx="4995">
                  <c:v>0.25</c:v>
                </c:pt>
                <c:pt idx="4996">
                  <c:v>0.27</c:v>
                </c:pt>
                <c:pt idx="4997">
                  <c:v>0.24</c:v>
                </c:pt>
                <c:pt idx="4998">
                  <c:v>0.43</c:v>
                </c:pt>
                <c:pt idx="4999">
                  <c:v>0.49</c:v>
                </c:pt>
                <c:pt idx="5000">
                  <c:v>0.52</c:v>
                </c:pt>
                <c:pt idx="5001">
                  <c:v>0.47</c:v>
                </c:pt>
                <c:pt idx="5002">
                  <c:v>0.46</c:v>
                </c:pt>
                <c:pt idx="5003">
                  <c:v>0.51</c:v>
                </c:pt>
                <c:pt idx="5004">
                  <c:v>0.56000000000000005</c:v>
                </c:pt>
                <c:pt idx="5005">
                  <c:v>0.59</c:v>
                </c:pt>
                <c:pt idx="5006">
                  <c:v>0.61</c:v>
                </c:pt>
                <c:pt idx="5007">
                  <c:v>0.43</c:v>
                </c:pt>
                <c:pt idx="5008">
                  <c:v>0.4</c:v>
                </c:pt>
                <c:pt idx="5009">
                  <c:v>0.38</c:v>
                </c:pt>
                <c:pt idx="5010">
                  <c:v>0.36</c:v>
                </c:pt>
                <c:pt idx="5011">
                  <c:v>0.27</c:v>
                </c:pt>
                <c:pt idx="5012">
                  <c:v>0.25</c:v>
                </c:pt>
                <c:pt idx="5013">
                  <c:v>0.31</c:v>
                </c:pt>
                <c:pt idx="5014">
                  <c:v>0.28000000000000003</c:v>
                </c:pt>
                <c:pt idx="5015">
                  <c:v>0.32</c:v>
                </c:pt>
                <c:pt idx="5016">
                  <c:v>0.3</c:v>
                </c:pt>
                <c:pt idx="5017">
                  <c:v>0.33</c:v>
                </c:pt>
                <c:pt idx="5018">
                  <c:v>0.21</c:v>
                </c:pt>
                <c:pt idx="5019">
                  <c:v>0.48</c:v>
                </c:pt>
                <c:pt idx="5020">
                  <c:v>0.22</c:v>
                </c:pt>
                <c:pt idx="5021">
                  <c:v>0.24</c:v>
                </c:pt>
                <c:pt idx="5022">
                  <c:v>0.74</c:v>
                </c:pt>
                <c:pt idx="5023">
                  <c:v>0.38</c:v>
                </c:pt>
                <c:pt idx="5024">
                  <c:v>0.15</c:v>
                </c:pt>
                <c:pt idx="5025">
                  <c:v>0.55000000000000004</c:v>
                </c:pt>
                <c:pt idx="5026">
                  <c:v>0.48</c:v>
                </c:pt>
                <c:pt idx="5027">
                  <c:v>0.73</c:v>
                </c:pt>
                <c:pt idx="5028">
                  <c:v>0.5</c:v>
                </c:pt>
                <c:pt idx="5029">
                  <c:v>0.98</c:v>
                </c:pt>
                <c:pt idx="5030">
                  <c:v>0.9</c:v>
                </c:pt>
                <c:pt idx="5031">
                  <c:v>0.49</c:v>
                </c:pt>
                <c:pt idx="5032">
                  <c:v>0.45</c:v>
                </c:pt>
                <c:pt idx="5033">
                  <c:v>0.52</c:v>
                </c:pt>
                <c:pt idx="5034">
                  <c:v>0.51</c:v>
                </c:pt>
                <c:pt idx="5035">
                  <c:v>0.45</c:v>
                </c:pt>
                <c:pt idx="5036">
                  <c:v>0.52</c:v>
                </c:pt>
                <c:pt idx="5037">
                  <c:v>0.54</c:v>
                </c:pt>
                <c:pt idx="5038">
                  <c:v>0.48</c:v>
                </c:pt>
                <c:pt idx="5039">
                  <c:v>0.46</c:v>
                </c:pt>
                <c:pt idx="5040">
                  <c:v>0.44</c:v>
                </c:pt>
                <c:pt idx="5041">
                  <c:v>0.45</c:v>
                </c:pt>
                <c:pt idx="5042">
                  <c:v>0.5</c:v>
                </c:pt>
                <c:pt idx="5043">
                  <c:v>0.5</c:v>
                </c:pt>
                <c:pt idx="5044">
                  <c:v>0.41</c:v>
                </c:pt>
                <c:pt idx="5045">
                  <c:v>0.42</c:v>
                </c:pt>
                <c:pt idx="5046">
                  <c:v>0.41</c:v>
                </c:pt>
                <c:pt idx="5047">
                  <c:v>0.55000000000000004</c:v>
                </c:pt>
                <c:pt idx="5048">
                  <c:v>0.49</c:v>
                </c:pt>
                <c:pt idx="5049">
                  <c:v>0.44</c:v>
                </c:pt>
                <c:pt idx="5050">
                  <c:v>0.44</c:v>
                </c:pt>
                <c:pt idx="5051">
                  <c:v>0.48</c:v>
                </c:pt>
                <c:pt idx="5052">
                  <c:v>0.48</c:v>
                </c:pt>
                <c:pt idx="5053">
                  <c:v>0.37</c:v>
                </c:pt>
                <c:pt idx="5054">
                  <c:v>0.37</c:v>
                </c:pt>
                <c:pt idx="5055">
                  <c:v>0.39</c:v>
                </c:pt>
                <c:pt idx="5056">
                  <c:v>0.35</c:v>
                </c:pt>
                <c:pt idx="5057">
                  <c:v>0.33</c:v>
                </c:pt>
                <c:pt idx="5058">
                  <c:v>0.32</c:v>
                </c:pt>
                <c:pt idx="5059">
                  <c:v>0.33</c:v>
                </c:pt>
                <c:pt idx="5060">
                  <c:v>0.32</c:v>
                </c:pt>
                <c:pt idx="5061">
                  <c:v>0.34</c:v>
                </c:pt>
                <c:pt idx="5062">
                  <c:v>0.33</c:v>
                </c:pt>
                <c:pt idx="5063">
                  <c:v>0.31</c:v>
                </c:pt>
                <c:pt idx="5064">
                  <c:v>0.32</c:v>
                </c:pt>
                <c:pt idx="5065">
                  <c:v>0.4</c:v>
                </c:pt>
                <c:pt idx="5066">
                  <c:v>0.33</c:v>
                </c:pt>
                <c:pt idx="5067">
                  <c:v>0.32</c:v>
                </c:pt>
                <c:pt idx="5068">
                  <c:v>0.26</c:v>
                </c:pt>
                <c:pt idx="5069">
                  <c:v>0.28000000000000003</c:v>
                </c:pt>
                <c:pt idx="5070">
                  <c:v>0.26</c:v>
                </c:pt>
                <c:pt idx="5071">
                  <c:v>0.22</c:v>
                </c:pt>
                <c:pt idx="5072">
                  <c:v>0.19</c:v>
                </c:pt>
                <c:pt idx="5073">
                  <c:v>0.56000000000000005</c:v>
                </c:pt>
                <c:pt idx="5074">
                  <c:v>0.57999999999999996</c:v>
                </c:pt>
                <c:pt idx="5075">
                  <c:v>0.54</c:v>
                </c:pt>
                <c:pt idx="5076">
                  <c:v>0.44</c:v>
                </c:pt>
                <c:pt idx="5077">
                  <c:v>0.45</c:v>
                </c:pt>
                <c:pt idx="5078">
                  <c:v>0.46</c:v>
                </c:pt>
                <c:pt idx="5079">
                  <c:v>0.41</c:v>
                </c:pt>
                <c:pt idx="5080">
                  <c:v>0.46</c:v>
                </c:pt>
                <c:pt idx="5081">
                  <c:v>0.42</c:v>
                </c:pt>
                <c:pt idx="5082">
                  <c:v>0.4</c:v>
                </c:pt>
                <c:pt idx="5083">
                  <c:v>0.43</c:v>
                </c:pt>
                <c:pt idx="5084">
                  <c:v>0.37</c:v>
                </c:pt>
                <c:pt idx="5085">
                  <c:v>0.28000000000000003</c:v>
                </c:pt>
                <c:pt idx="5086">
                  <c:v>0.27</c:v>
                </c:pt>
                <c:pt idx="5087">
                  <c:v>0.28999999999999998</c:v>
                </c:pt>
                <c:pt idx="5088">
                  <c:v>0.37</c:v>
                </c:pt>
                <c:pt idx="5089">
                  <c:v>0.4</c:v>
                </c:pt>
                <c:pt idx="5090">
                  <c:v>0.38</c:v>
                </c:pt>
                <c:pt idx="5091">
                  <c:v>0.38</c:v>
                </c:pt>
                <c:pt idx="5092">
                  <c:v>0.23</c:v>
                </c:pt>
                <c:pt idx="5093">
                  <c:v>0.31</c:v>
                </c:pt>
                <c:pt idx="5094">
                  <c:v>0.35</c:v>
                </c:pt>
                <c:pt idx="5095">
                  <c:v>0.48</c:v>
                </c:pt>
                <c:pt idx="5096">
                  <c:v>0.05</c:v>
                </c:pt>
                <c:pt idx="5097">
                  <c:v>0.31</c:v>
                </c:pt>
                <c:pt idx="5098">
                  <c:v>0.34</c:v>
                </c:pt>
                <c:pt idx="5099">
                  <c:v>0.36</c:v>
                </c:pt>
                <c:pt idx="5100">
                  <c:v>0.49</c:v>
                </c:pt>
                <c:pt idx="5101">
                  <c:v>0.52</c:v>
                </c:pt>
                <c:pt idx="5102">
                  <c:v>0.54</c:v>
                </c:pt>
                <c:pt idx="5103">
                  <c:v>0.51</c:v>
                </c:pt>
                <c:pt idx="5104">
                  <c:v>0.56000000000000005</c:v>
                </c:pt>
                <c:pt idx="5105">
                  <c:v>0.49</c:v>
                </c:pt>
                <c:pt idx="5106">
                  <c:v>0.51</c:v>
                </c:pt>
                <c:pt idx="5107">
                  <c:v>0.48</c:v>
                </c:pt>
                <c:pt idx="5108">
                  <c:v>0.55000000000000004</c:v>
                </c:pt>
                <c:pt idx="5109">
                  <c:v>0.43</c:v>
                </c:pt>
                <c:pt idx="5110">
                  <c:v>0.49</c:v>
                </c:pt>
                <c:pt idx="5111">
                  <c:v>0.41</c:v>
                </c:pt>
                <c:pt idx="5112">
                  <c:v>0.42</c:v>
                </c:pt>
                <c:pt idx="5113">
                  <c:v>0.39</c:v>
                </c:pt>
                <c:pt idx="5114">
                  <c:v>0.33</c:v>
                </c:pt>
                <c:pt idx="5115">
                  <c:v>0.48</c:v>
                </c:pt>
                <c:pt idx="5116">
                  <c:v>0.49</c:v>
                </c:pt>
                <c:pt idx="5117">
                  <c:v>0.5</c:v>
                </c:pt>
                <c:pt idx="5118">
                  <c:v>0.47</c:v>
                </c:pt>
                <c:pt idx="5119">
                  <c:v>0.44</c:v>
                </c:pt>
                <c:pt idx="5120">
                  <c:v>0.47</c:v>
                </c:pt>
                <c:pt idx="5121">
                  <c:v>0.48</c:v>
                </c:pt>
                <c:pt idx="5122">
                  <c:v>0.48</c:v>
                </c:pt>
                <c:pt idx="5123">
                  <c:v>0.46</c:v>
                </c:pt>
                <c:pt idx="5124">
                  <c:v>0.49</c:v>
                </c:pt>
                <c:pt idx="5125">
                  <c:v>0.54</c:v>
                </c:pt>
                <c:pt idx="5126">
                  <c:v>0.51</c:v>
                </c:pt>
                <c:pt idx="5127">
                  <c:v>0.52</c:v>
                </c:pt>
                <c:pt idx="5128">
                  <c:v>0.56999999999999995</c:v>
                </c:pt>
                <c:pt idx="5129">
                  <c:v>0.57999999999999996</c:v>
                </c:pt>
                <c:pt idx="5130">
                  <c:v>0.56000000000000005</c:v>
                </c:pt>
                <c:pt idx="5131">
                  <c:v>0.54</c:v>
                </c:pt>
                <c:pt idx="5132">
                  <c:v>0.48</c:v>
                </c:pt>
                <c:pt idx="5133">
                  <c:v>0.52</c:v>
                </c:pt>
                <c:pt idx="5134">
                  <c:v>0.47</c:v>
                </c:pt>
                <c:pt idx="5135">
                  <c:v>0.47</c:v>
                </c:pt>
                <c:pt idx="5136">
                  <c:v>0.55000000000000004</c:v>
                </c:pt>
                <c:pt idx="5137">
                  <c:v>0.39</c:v>
                </c:pt>
                <c:pt idx="5138">
                  <c:v>0.67</c:v>
                </c:pt>
                <c:pt idx="5139">
                  <c:v>0.57999999999999996</c:v>
                </c:pt>
                <c:pt idx="5140">
                  <c:v>0.38</c:v>
                </c:pt>
                <c:pt idx="5141">
                  <c:v>0.27</c:v>
                </c:pt>
                <c:pt idx="5142">
                  <c:v>0.25</c:v>
                </c:pt>
                <c:pt idx="5143">
                  <c:v>0.28999999999999998</c:v>
                </c:pt>
                <c:pt idx="5144">
                  <c:v>0.36</c:v>
                </c:pt>
                <c:pt idx="5145">
                  <c:v>0.39</c:v>
                </c:pt>
                <c:pt idx="5146">
                  <c:v>0.5</c:v>
                </c:pt>
                <c:pt idx="5147">
                  <c:v>0.51</c:v>
                </c:pt>
                <c:pt idx="5148">
                  <c:v>0.28999999999999998</c:v>
                </c:pt>
                <c:pt idx="5149">
                  <c:v>0.36</c:v>
                </c:pt>
                <c:pt idx="5150">
                  <c:v>0.38</c:v>
                </c:pt>
                <c:pt idx="5151">
                  <c:v>0.37</c:v>
                </c:pt>
                <c:pt idx="5152">
                  <c:v>0.46</c:v>
                </c:pt>
                <c:pt idx="5153">
                  <c:v>0.44</c:v>
                </c:pt>
                <c:pt idx="5154">
                  <c:v>0.44</c:v>
                </c:pt>
                <c:pt idx="5155">
                  <c:v>0.46</c:v>
                </c:pt>
                <c:pt idx="5156">
                  <c:v>0.28999999999999998</c:v>
                </c:pt>
                <c:pt idx="5157">
                  <c:v>0.24</c:v>
                </c:pt>
                <c:pt idx="5158">
                  <c:v>0.28000000000000003</c:v>
                </c:pt>
                <c:pt idx="5159">
                  <c:v>0.26</c:v>
                </c:pt>
                <c:pt idx="5160">
                  <c:v>0.3</c:v>
                </c:pt>
                <c:pt idx="5161">
                  <c:v>0.27</c:v>
                </c:pt>
                <c:pt idx="5162">
                  <c:v>0.25</c:v>
                </c:pt>
                <c:pt idx="5163">
                  <c:v>0.26</c:v>
                </c:pt>
                <c:pt idx="5164">
                  <c:v>0.25</c:v>
                </c:pt>
                <c:pt idx="5165">
                  <c:v>0.54</c:v>
                </c:pt>
                <c:pt idx="5166">
                  <c:v>0.59</c:v>
                </c:pt>
                <c:pt idx="5167">
                  <c:v>0.56999999999999995</c:v>
                </c:pt>
                <c:pt idx="5168">
                  <c:v>0.59</c:v>
                </c:pt>
                <c:pt idx="5169">
                  <c:v>0.54</c:v>
                </c:pt>
                <c:pt idx="5170">
                  <c:v>0.54</c:v>
                </c:pt>
                <c:pt idx="5171">
                  <c:v>0.53</c:v>
                </c:pt>
                <c:pt idx="5172">
                  <c:v>0.59</c:v>
                </c:pt>
                <c:pt idx="5173">
                  <c:v>0.65</c:v>
                </c:pt>
                <c:pt idx="5174">
                  <c:v>0.62</c:v>
                </c:pt>
                <c:pt idx="5175">
                  <c:v>0.67</c:v>
                </c:pt>
                <c:pt idx="5176">
                  <c:v>0.52</c:v>
                </c:pt>
                <c:pt idx="5177">
                  <c:v>0.65</c:v>
                </c:pt>
                <c:pt idx="5178">
                  <c:v>0.61</c:v>
                </c:pt>
                <c:pt idx="5179">
                  <c:v>0.54</c:v>
                </c:pt>
                <c:pt idx="5180">
                  <c:v>0.47</c:v>
                </c:pt>
                <c:pt idx="5181">
                  <c:v>0.44</c:v>
                </c:pt>
                <c:pt idx="5182">
                  <c:v>0.39</c:v>
                </c:pt>
                <c:pt idx="5183">
                  <c:v>0.38</c:v>
                </c:pt>
                <c:pt idx="5184">
                  <c:v>0.37</c:v>
                </c:pt>
                <c:pt idx="5185">
                  <c:v>0.46</c:v>
                </c:pt>
                <c:pt idx="5186">
                  <c:v>0.41</c:v>
                </c:pt>
                <c:pt idx="5187">
                  <c:v>0.53</c:v>
                </c:pt>
                <c:pt idx="5188">
                  <c:v>0.41</c:v>
                </c:pt>
                <c:pt idx="5189">
                  <c:v>0.44</c:v>
                </c:pt>
                <c:pt idx="5190">
                  <c:v>0.51</c:v>
                </c:pt>
                <c:pt idx="5191">
                  <c:v>0.47</c:v>
                </c:pt>
                <c:pt idx="5192">
                  <c:v>0.44</c:v>
                </c:pt>
                <c:pt idx="5193">
                  <c:v>0.64</c:v>
                </c:pt>
                <c:pt idx="5194">
                  <c:v>0.57999999999999996</c:v>
                </c:pt>
                <c:pt idx="5195">
                  <c:v>0.52</c:v>
                </c:pt>
                <c:pt idx="5196">
                  <c:v>0.49</c:v>
                </c:pt>
                <c:pt idx="5197">
                  <c:v>0.57999999999999996</c:v>
                </c:pt>
                <c:pt idx="5198">
                  <c:v>0.46</c:v>
                </c:pt>
                <c:pt idx="5199">
                  <c:v>0.47</c:v>
                </c:pt>
                <c:pt idx="5200">
                  <c:v>0.52</c:v>
                </c:pt>
                <c:pt idx="5201">
                  <c:v>0.48</c:v>
                </c:pt>
                <c:pt idx="5202">
                  <c:v>0.43</c:v>
                </c:pt>
                <c:pt idx="5203">
                  <c:v>0.49</c:v>
                </c:pt>
                <c:pt idx="5204">
                  <c:v>0.45</c:v>
                </c:pt>
                <c:pt idx="5205">
                  <c:v>0.42</c:v>
                </c:pt>
                <c:pt idx="5206">
                  <c:v>0.5</c:v>
                </c:pt>
                <c:pt idx="5207">
                  <c:v>0.53</c:v>
                </c:pt>
                <c:pt idx="5208">
                  <c:v>0.45</c:v>
                </c:pt>
                <c:pt idx="5209">
                  <c:v>0.4</c:v>
                </c:pt>
                <c:pt idx="5210">
                  <c:v>0.36</c:v>
                </c:pt>
                <c:pt idx="5211">
                  <c:v>0.34</c:v>
                </c:pt>
                <c:pt idx="5212">
                  <c:v>0.55000000000000004</c:v>
                </c:pt>
                <c:pt idx="5213">
                  <c:v>0.28000000000000003</c:v>
                </c:pt>
                <c:pt idx="5214">
                  <c:v>0.59</c:v>
                </c:pt>
                <c:pt idx="5215">
                  <c:v>0.5</c:v>
                </c:pt>
                <c:pt idx="5216">
                  <c:v>0.51</c:v>
                </c:pt>
                <c:pt idx="5217">
                  <c:v>0.41</c:v>
                </c:pt>
                <c:pt idx="5218">
                  <c:v>0.65</c:v>
                </c:pt>
                <c:pt idx="5219">
                  <c:v>0.53</c:v>
                </c:pt>
                <c:pt idx="5220">
                  <c:v>0.36</c:v>
                </c:pt>
                <c:pt idx="5221">
                  <c:v>0.61</c:v>
                </c:pt>
                <c:pt idx="5222">
                  <c:v>0.42</c:v>
                </c:pt>
                <c:pt idx="5223">
                  <c:v>0.6</c:v>
                </c:pt>
                <c:pt idx="5224">
                  <c:v>0.5</c:v>
                </c:pt>
                <c:pt idx="5225">
                  <c:v>0.48</c:v>
                </c:pt>
                <c:pt idx="5226">
                  <c:v>0.61</c:v>
                </c:pt>
                <c:pt idx="5227">
                  <c:v>0.39</c:v>
                </c:pt>
                <c:pt idx="5228">
                  <c:v>0.43</c:v>
                </c:pt>
                <c:pt idx="5229">
                  <c:v>0.37</c:v>
                </c:pt>
                <c:pt idx="5230">
                  <c:v>0.62</c:v>
                </c:pt>
                <c:pt idx="5231">
                  <c:v>0.4</c:v>
                </c:pt>
                <c:pt idx="5232">
                  <c:v>0.3</c:v>
                </c:pt>
                <c:pt idx="5233">
                  <c:v>0.05</c:v>
                </c:pt>
                <c:pt idx="5234">
                  <c:v>0.06</c:v>
                </c:pt>
                <c:pt idx="5235">
                  <c:v>1.41</c:v>
                </c:pt>
                <c:pt idx="5236">
                  <c:v>1.06</c:v>
                </c:pt>
                <c:pt idx="5237">
                  <c:v>0.86</c:v>
                </c:pt>
                <c:pt idx="5238">
                  <c:v>0.77</c:v>
                </c:pt>
                <c:pt idx="5239">
                  <c:v>0.71</c:v>
                </c:pt>
                <c:pt idx="5240">
                  <c:v>0.56000000000000005</c:v>
                </c:pt>
                <c:pt idx="5241">
                  <c:v>0.53</c:v>
                </c:pt>
                <c:pt idx="5242">
                  <c:v>0.66</c:v>
                </c:pt>
                <c:pt idx="5243">
                  <c:v>0.53</c:v>
                </c:pt>
                <c:pt idx="5244">
                  <c:v>0.36</c:v>
                </c:pt>
                <c:pt idx="5245">
                  <c:v>0.39</c:v>
                </c:pt>
                <c:pt idx="5246">
                  <c:v>0.48</c:v>
                </c:pt>
                <c:pt idx="5247">
                  <c:v>0.49</c:v>
                </c:pt>
                <c:pt idx="5248">
                  <c:v>0.46</c:v>
                </c:pt>
                <c:pt idx="5249">
                  <c:v>0.44</c:v>
                </c:pt>
                <c:pt idx="5250">
                  <c:v>0.49</c:v>
                </c:pt>
                <c:pt idx="5251">
                  <c:v>0.44</c:v>
                </c:pt>
                <c:pt idx="5252">
                  <c:v>0.46</c:v>
                </c:pt>
                <c:pt idx="5253">
                  <c:v>0.46</c:v>
                </c:pt>
                <c:pt idx="5254">
                  <c:v>0.4</c:v>
                </c:pt>
                <c:pt idx="5255">
                  <c:v>0.36</c:v>
                </c:pt>
                <c:pt idx="5256">
                  <c:v>0.27</c:v>
                </c:pt>
                <c:pt idx="5257">
                  <c:v>0.38</c:v>
                </c:pt>
                <c:pt idx="5258">
                  <c:v>0.35</c:v>
                </c:pt>
                <c:pt idx="5259">
                  <c:v>0.05</c:v>
                </c:pt>
                <c:pt idx="5260">
                  <c:v>0.5</c:v>
                </c:pt>
                <c:pt idx="5261">
                  <c:v>0.55000000000000004</c:v>
                </c:pt>
                <c:pt idx="5262">
                  <c:v>0.52</c:v>
                </c:pt>
                <c:pt idx="5263">
                  <c:v>0.51</c:v>
                </c:pt>
                <c:pt idx="5264">
                  <c:v>0.45</c:v>
                </c:pt>
                <c:pt idx="5265">
                  <c:v>0.42</c:v>
                </c:pt>
                <c:pt idx="5266">
                  <c:v>0.39</c:v>
                </c:pt>
                <c:pt idx="5267">
                  <c:v>0.38</c:v>
                </c:pt>
                <c:pt idx="5268">
                  <c:v>0.42</c:v>
                </c:pt>
                <c:pt idx="5269">
                  <c:v>0.43</c:v>
                </c:pt>
                <c:pt idx="5270">
                  <c:v>0.46</c:v>
                </c:pt>
                <c:pt idx="5271">
                  <c:v>0.44</c:v>
                </c:pt>
                <c:pt idx="5272">
                  <c:v>0.4</c:v>
                </c:pt>
                <c:pt idx="5273">
                  <c:v>0.43</c:v>
                </c:pt>
                <c:pt idx="5274">
                  <c:v>0.37</c:v>
                </c:pt>
                <c:pt idx="5275">
                  <c:v>0.45</c:v>
                </c:pt>
                <c:pt idx="5276">
                  <c:v>0.4</c:v>
                </c:pt>
                <c:pt idx="5277">
                  <c:v>0.43</c:v>
                </c:pt>
                <c:pt idx="5278">
                  <c:v>0.36</c:v>
                </c:pt>
                <c:pt idx="5279">
                  <c:v>0.39</c:v>
                </c:pt>
                <c:pt idx="5280">
                  <c:v>0.41</c:v>
                </c:pt>
                <c:pt idx="5281">
                  <c:v>0.24</c:v>
                </c:pt>
                <c:pt idx="5282">
                  <c:v>0.27</c:v>
                </c:pt>
                <c:pt idx="5283">
                  <c:v>0.5</c:v>
                </c:pt>
                <c:pt idx="5284">
                  <c:v>0.5</c:v>
                </c:pt>
                <c:pt idx="5285">
                  <c:v>0.49</c:v>
                </c:pt>
                <c:pt idx="5286">
                  <c:v>0.45</c:v>
                </c:pt>
                <c:pt idx="5287">
                  <c:v>0.37</c:v>
                </c:pt>
                <c:pt idx="5288">
                  <c:v>0.39</c:v>
                </c:pt>
                <c:pt idx="5289">
                  <c:v>0.65</c:v>
                </c:pt>
                <c:pt idx="5290">
                  <c:v>0.61</c:v>
                </c:pt>
                <c:pt idx="5291">
                  <c:v>0.56999999999999995</c:v>
                </c:pt>
                <c:pt idx="5292">
                  <c:v>0.59</c:v>
                </c:pt>
                <c:pt idx="5293">
                  <c:v>0.68</c:v>
                </c:pt>
                <c:pt idx="5294">
                  <c:v>0.61</c:v>
                </c:pt>
                <c:pt idx="5295">
                  <c:v>0.57999999999999996</c:v>
                </c:pt>
                <c:pt idx="5296">
                  <c:v>0.55000000000000004</c:v>
                </c:pt>
                <c:pt idx="5297">
                  <c:v>0.67</c:v>
                </c:pt>
                <c:pt idx="5298">
                  <c:v>0.5</c:v>
                </c:pt>
                <c:pt idx="5299">
                  <c:v>0.38</c:v>
                </c:pt>
                <c:pt idx="5300">
                  <c:v>0.41</c:v>
                </c:pt>
                <c:pt idx="5301">
                  <c:v>0.41</c:v>
                </c:pt>
                <c:pt idx="5302">
                  <c:v>0.44</c:v>
                </c:pt>
                <c:pt idx="5303">
                  <c:v>0.44</c:v>
                </c:pt>
                <c:pt idx="5304">
                  <c:v>0.41</c:v>
                </c:pt>
                <c:pt idx="5305">
                  <c:v>0.41</c:v>
                </c:pt>
                <c:pt idx="5306">
                  <c:v>0.37</c:v>
                </c:pt>
                <c:pt idx="5307">
                  <c:v>0.32</c:v>
                </c:pt>
                <c:pt idx="5308">
                  <c:v>0.38</c:v>
                </c:pt>
                <c:pt idx="5309">
                  <c:v>0.35</c:v>
                </c:pt>
                <c:pt idx="5310">
                  <c:v>0.2</c:v>
                </c:pt>
                <c:pt idx="5311">
                  <c:v>0.17</c:v>
                </c:pt>
                <c:pt idx="5312">
                  <c:v>0.26</c:v>
                </c:pt>
                <c:pt idx="5313">
                  <c:v>0.39</c:v>
                </c:pt>
                <c:pt idx="5314">
                  <c:v>0.6</c:v>
                </c:pt>
                <c:pt idx="5315">
                  <c:v>0.68</c:v>
                </c:pt>
                <c:pt idx="5316">
                  <c:v>0.6</c:v>
                </c:pt>
                <c:pt idx="5317">
                  <c:v>0.63</c:v>
                </c:pt>
                <c:pt idx="5318">
                  <c:v>0.56000000000000005</c:v>
                </c:pt>
                <c:pt idx="5319">
                  <c:v>0.51</c:v>
                </c:pt>
                <c:pt idx="5320">
                  <c:v>0.56000000000000005</c:v>
                </c:pt>
                <c:pt idx="5321">
                  <c:v>0.44</c:v>
                </c:pt>
                <c:pt idx="5322">
                  <c:v>0.42</c:v>
                </c:pt>
                <c:pt idx="5323">
                  <c:v>0.47</c:v>
                </c:pt>
                <c:pt idx="5324">
                  <c:v>0.53</c:v>
                </c:pt>
                <c:pt idx="5325">
                  <c:v>0.5</c:v>
                </c:pt>
                <c:pt idx="5326">
                  <c:v>0.44</c:v>
                </c:pt>
                <c:pt idx="5327">
                  <c:v>0.27</c:v>
                </c:pt>
                <c:pt idx="5328">
                  <c:v>0.31</c:v>
                </c:pt>
                <c:pt idx="5329">
                  <c:v>0.5</c:v>
                </c:pt>
                <c:pt idx="5330">
                  <c:v>0.43</c:v>
                </c:pt>
                <c:pt idx="5331">
                  <c:v>0.51</c:v>
                </c:pt>
                <c:pt idx="5332">
                  <c:v>0.47</c:v>
                </c:pt>
                <c:pt idx="5333">
                  <c:v>0.5</c:v>
                </c:pt>
                <c:pt idx="5334">
                  <c:v>0.36</c:v>
                </c:pt>
                <c:pt idx="5335">
                  <c:v>0.33</c:v>
                </c:pt>
                <c:pt idx="5336">
                  <c:v>0.34</c:v>
                </c:pt>
                <c:pt idx="5337">
                  <c:v>0.34</c:v>
                </c:pt>
                <c:pt idx="5338">
                  <c:v>0.33</c:v>
                </c:pt>
                <c:pt idx="5339">
                  <c:v>0.35</c:v>
                </c:pt>
                <c:pt idx="5340">
                  <c:v>0.31</c:v>
                </c:pt>
                <c:pt idx="5341">
                  <c:v>0.31</c:v>
                </c:pt>
                <c:pt idx="5342">
                  <c:v>0.35</c:v>
                </c:pt>
                <c:pt idx="5343">
                  <c:v>0.39</c:v>
                </c:pt>
                <c:pt idx="5344">
                  <c:v>0.47</c:v>
                </c:pt>
                <c:pt idx="5345">
                  <c:v>0.49</c:v>
                </c:pt>
                <c:pt idx="5346">
                  <c:v>0.48</c:v>
                </c:pt>
                <c:pt idx="5347">
                  <c:v>0.5</c:v>
                </c:pt>
                <c:pt idx="5348">
                  <c:v>0.49</c:v>
                </c:pt>
                <c:pt idx="5349">
                  <c:v>0.51</c:v>
                </c:pt>
                <c:pt idx="5350">
                  <c:v>0.52</c:v>
                </c:pt>
                <c:pt idx="5351">
                  <c:v>0.52</c:v>
                </c:pt>
                <c:pt idx="5352">
                  <c:v>0.46</c:v>
                </c:pt>
                <c:pt idx="5353">
                  <c:v>0.54</c:v>
                </c:pt>
                <c:pt idx="5354">
                  <c:v>0.51</c:v>
                </c:pt>
                <c:pt idx="5355">
                  <c:v>0.45</c:v>
                </c:pt>
                <c:pt idx="5356">
                  <c:v>0.56999999999999995</c:v>
                </c:pt>
                <c:pt idx="5357">
                  <c:v>0.52</c:v>
                </c:pt>
                <c:pt idx="5358">
                  <c:v>0.52</c:v>
                </c:pt>
                <c:pt idx="5359">
                  <c:v>0.51</c:v>
                </c:pt>
                <c:pt idx="5360">
                  <c:v>0.5</c:v>
                </c:pt>
                <c:pt idx="5361">
                  <c:v>0.55000000000000004</c:v>
                </c:pt>
                <c:pt idx="5362">
                  <c:v>0.54</c:v>
                </c:pt>
                <c:pt idx="5363">
                  <c:v>0.54</c:v>
                </c:pt>
                <c:pt idx="5364">
                  <c:v>0.5</c:v>
                </c:pt>
                <c:pt idx="5365">
                  <c:v>0.48</c:v>
                </c:pt>
                <c:pt idx="5366">
                  <c:v>0.49</c:v>
                </c:pt>
                <c:pt idx="5367">
                  <c:v>0.33</c:v>
                </c:pt>
                <c:pt idx="5368">
                  <c:v>0.36</c:v>
                </c:pt>
                <c:pt idx="5369">
                  <c:v>0.37</c:v>
                </c:pt>
                <c:pt idx="5370">
                  <c:v>0.27</c:v>
                </c:pt>
                <c:pt idx="5371">
                  <c:v>0.28999999999999998</c:v>
                </c:pt>
                <c:pt idx="5372">
                  <c:v>0.27</c:v>
                </c:pt>
                <c:pt idx="5373">
                  <c:v>0.69</c:v>
                </c:pt>
                <c:pt idx="5374">
                  <c:v>0.52</c:v>
                </c:pt>
                <c:pt idx="5375">
                  <c:v>0.5</c:v>
                </c:pt>
                <c:pt idx="5376">
                  <c:v>0.64</c:v>
                </c:pt>
                <c:pt idx="5377">
                  <c:v>0.56000000000000005</c:v>
                </c:pt>
                <c:pt idx="5378">
                  <c:v>0.48</c:v>
                </c:pt>
                <c:pt idx="5379">
                  <c:v>0.5</c:v>
                </c:pt>
                <c:pt idx="5380">
                  <c:v>0.48</c:v>
                </c:pt>
                <c:pt idx="5381">
                  <c:v>0.32</c:v>
                </c:pt>
                <c:pt idx="5382">
                  <c:v>0.4</c:v>
                </c:pt>
                <c:pt idx="5383">
                  <c:v>0.52</c:v>
                </c:pt>
                <c:pt idx="5384">
                  <c:v>0.48</c:v>
                </c:pt>
                <c:pt idx="5385">
                  <c:v>0.56999999999999995</c:v>
                </c:pt>
                <c:pt idx="5386">
                  <c:v>0.49</c:v>
                </c:pt>
                <c:pt idx="5387">
                  <c:v>0.51</c:v>
                </c:pt>
                <c:pt idx="5388">
                  <c:v>0.55000000000000004</c:v>
                </c:pt>
                <c:pt idx="5389">
                  <c:v>0.54</c:v>
                </c:pt>
                <c:pt idx="5390">
                  <c:v>0.5</c:v>
                </c:pt>
                <c:pt idx="5391">
                  <c:v>0.46</c:v>
                </c:pt>
                <c:pt idx="5392">
                  <c:v>0.45</c:v>
                </c:pt>
                <c:pt idx="5393">
                  <c:v>0.44</c:v>
                </c:pt>
                <c:pt idx="5394">
                  <c:v>0.45</c:v>
                </c:pt>
                <c:pt idx="5395">
                  <c:v>0.48</c:v>
                </c:pt>
                <c:pt idx="5396">
                  <c:v>0.43</c:v>
                </c:pt>
                <c:pt idx="5397">
                  <c:v>0.47</c:v>
                </c:pt>
                <c:pt idx="5398">
                  <c:v>0.51</c:v>
                </c:pt>
                <c:pt idx="5399">
                  <c:v>0.46</c:v>
                </c:pt>
                <c:pt idx="5400">
                  <c:v>0.48</c:v>
                </c:pt>
                <c:pt idx="5401">
                  <c:v>0.52</c:v>
                </c:pt>
                <c:pt idx="5402">
                  <c:v>0.59</c:v>
                </c:pt>
                <c:pt idx="5403">
                  <c:v>0.61</c:v>
                </c:pt>
                <c:pt idx="5404">
                  <c:v>0.49</c:v>
                </c:pt>
                <c:pt idx="5405">
                  <c:v>0.44</c:v>
                </c:pt>
                <c:pt idx="5406">
                  <c:v>0.46</c:v>
                </c:pt>
                <c:pt idx="5407">
                  <c:v>0.41</c:v>
                </c:pt>
                <c:pt idx="5408">
                  <c:v>0.37</c:v>
                </c:pt>
                <c:pt idx="5409">
                  <c:v>0.33</c:v>
                </c:pt>
                <c:pt idx="5410">
                  <c:v>0.23</c:v>
                </c:pt>
                <c:pt idx="5411">
                  <c:v>0.27</c:v>
                </c:pt>
                <c:pt idx="5412">
                  <c:v>0.22</c:v>
                </c:pt>
                <c:pt idx="5413">
                  <c:v>0.22</c:v>
                </c:pt>
                <c:pt idx="5414">
                  <c:v>0.35</c:v>
                </c:pt>
                <c:pt idx="5415">
                  <c:v>0.39</c:v>
                </c:pt>
                <c:pt idx="5416">
                  <c:v>0.43</c:v>
                </c:pt>
                <c:pt idx="5417">
                  <c:v>0.46</c:v>
                </c:pt>
                <c:pt idx="5418">
                  <c:v>0.54</c:v>
                </c:pt>
                <c:pt idx="5419">
                  <c:v>0.41</c:v>
                </c:pt>
                <c:pt idx="5420">
                  <c:v>0.39</c:v>
                </c:pt>
                <c:pt idx="5421">
                  <c:v>0.22</c:v>
                </c:pt>
                <c:pt idx="5422">
                  <c:v>0.31</c:v>
                </c:pt>
                <c:pt idx="5423">
                  <c:v>0.62</c:v>
                </c:pt>
                <c:pt idx="5424">
                  <c:v>0.56000000000000005</c:v>
                </c:pt>
                <c:pt idx="5425">
                  <c:v>0.5</c:v>
                </c:pt>
                <c:pt idx="5426">
                  <c:v>0.43</c:v>
                </c:pt>
                <c:pt idx="5427">
                  <c:v>0.43</c:v>
                </c:pt>
                <c:pt idx="5428">
                  <c:v>0.49</c:v>
                </c:pt>
                <c:pt idx="5429">
                  <c:v>0.51</c:v>
                </c:pt>
                <c:pt idx="5430">
                  <c:v>0.53</c:v>
                </c:pt>
                <c:pt idx="5431">
                  <c:v>0.54</c:v>
                </c:pt>
                <c:pt idx="5432">
                  <c:v>0.51</c:v>
                </c:pt>
                <c:pt idx="5433">
                  <c:v>0.48</c:v>
                </c:pt>
                <c:pt idx="5434">
                  <c:v>0.5</c:v>
                </c:pt>
                <c:pt idx="5435">
                  <c:v>0.45</c:v>
                </c:pt>
                <c:pt idx="5436">
                  <c:v>0.43</c:v>
                </c:pt>
                <c:pt idx="5437">
                  <c:v>0.48</c:v>
                </c:pt>
                <c:pt idx="5438">
                  <c:v>0.5</c:v>
                </c:pt>
                <c:pt idx="5439">
                  <c:v>0.55000000000000004</c:v>
                </c:pt>
                <c:pt idx="5440">
                  <c:v>0.49</c:v>
                </c:pt>
                <c:pt idx="5441">
                  <c:v>0.56999999999999995</c:v>
                </c:pt>
                <c:pt idx="5442">
                  <c:v>0.51</c:v>
                </c:pt>
                <c:pt idx="5443">
                  <c:v>0.48</c:v>
                </c:pt>
                <c:pt idx="5444">
                  <c:v>0.5</c:v>
                </c:pt>
                <c:pt idx="5445">
                  <c:v>0.47</c:v>
                </c:pt>
                <c:pt idx="5446">
                  <c:v>0.45</c:v>
                </c:pt>
                <c:pt idx="5447">
                  <c:v>0.41</c:v>
                </c:pt>
                <c:pt idx="5448">
                  <c:v>0.43</c:v>
                </c:pt>
                <c:pt idx="5449">
                  <c:v>0.42</c:v>
                </c:pt>
                <c:pt idx="5450">
                  <c:v>0.4</c:v>
                </c:pt>
                <c:pt idx="5451">
                  <c:v>0.52</c:v>
                </c:pt>
                <c:pt idx="5452">
                  <c:v>0.47</c:v>
                </c:pt>
                <c:pt idx="5453">
                  <c:v>0.6</c:v>
                </c:pt>
                <c:pt idx="5454">
                  <c:v>0.66</c:v>
                </c:pt>
                <c:pt idx="5455">
                  <c:v>0.63</c:v>
                </c:pt>
                <c:pt idx="5456">
                  <c:v>0.49</c:v>
                </c:pt>
                <c:pt idx="5457">
                  <c:v>0.53</c:v>
                </c:pt>
                <c:pt idx="5458">
                  <c:v>0.59</c:v>
                </c:pt>
                <c:pt idx="5459">
                  <c:v>0.55000000000000004</c:v>
                </c:pt>
                <c:pt idx="5460">
                  <c:v>0.6</c:v>
                </c:pt>
                <c:pt idx="5461">
                  <c:v>0.53</c:v>
                </c:pt>
                <c:pt idx="5462">
                  <c:v>0.45</c:v>
                </c:pt>
                <c:pt idx="5463">
                  <c:v>0.48</c:v>
                </c:pt>
                <c:pt idx="5464">
                  <c:v>0.46</c:v>
                </c:pt>
                <c:pt idx="5465">
                  <c:v>0.47</c:v>
                </c:pt>
                <c:pt idx="5466">
                  <c:v>0.49</c:v>
                </c:pt>
                <c:pt idx="5467">
                  <c:v>0.47</c:v>
                </c:pt>
                <c:pt idx="5468">
                  <c:v>0.4</c:v>
                </c:pt>
                <c:pt idx="5469">
                  <c:v>0.53</c:v>
                </c:pt>
                <c:pt idx="5470">
                  <c:v>0.5</c:v>
                </c:pt>
                <c:pt idx="5471">
                  <c:v>0.48</c:v>
                </c:pt>
                <c:pt idx="5472">
                  <c:v>0.4</c:v>
                </c:pt>
                <c:pt idx="5473">
                  <c:v>0.38</c:v>
                </c:pt>
                <c:pt idx="5474">
                  <c:v>0.43</c:v>
                </c:pt>
                <c:pt idx="5475">
                  <c:v>0.44</c:v>
                </c:pt>
                <c:pt idx="5476">
                  <c:v>0.5</c:v>
                </c:pt>
                <c:pt idx="5477">
                  <c:v>0.34</c:v>
                </c:pt>
                <c:pt idx="5478">
                  <c:v>0.37</c:v>
                </c:pt>
                <c:pt idx="5479">
                  <c:v>0.35</c:v>
                </c:pt>
                <c:pt idx="5480">
                  <c:v>1.38</c:v>
                </c:pt>
                <c:pt idx="5481">
                  <c:v>2.12</c:v>
                </c:pt>
                <c:pt idx="5482">
                  <c:v>1.39</c:v>
                </c:pt>
                <c:pt idx="5483">
                  <c:v>0.48</c:v>
                </c:pt>
                <c:pt idx="5484">
                  <c:v>0.4</c:v>
                </c:pt>
                <c:pt idx="5485">
                  <c:v>0.49</c:v>
                </c:pt>
                <c:pt idx="5486">
                  <c:v>0.52</c:v>
                </c:pt>
                <c:pt idx="5487">
                  <c:v>0.41</c:v>
                </c:pt>
                <c:pt idx="5488">
                  <c:v>0.48</c:v>
                </c:pt>
                <c:pt idx="5489">
                  <c:v>0.39</c:v>
                </c:pt>
                <c:pt idx="5490">
                  <c:v>0.5</c:v>
                </c:pt>
                <c:pt idx="5491">
                  <c:v>0.5</c:v>
                </c:pt>
                <c:pt idx="5492">
                  <c:v>0.47</c:v>
                </c:pt>
                <c:pt idx="5493">
                  <c:v>0.42</c:v>
                </c:pt>
                <c:pt idx="5494">
                  <c:v>0.45</c:v>
                </c:pt>
                <c:pt idx="5495">
                  <c:v>0.44</c:v>
                </c:pt>
                <c:pt idx="5496">
                  <c:v>0.42</c:v>
                </c:pt>
                <c:pt idx="5497">
                  <c:v>0.4</c:v>
                </c:pt>
                <c:pt idx="5498">
                  <c:v>0.56000000000000005</c:v>
                </c:pt>
                <c:pt idx="5499">
                  <c:v>0.41</c:v>
                </c:pt>
                <c:pt idx="5500">
                  <c:v>0.53</c:v>
                </c:pt>
                <c:pt idx="5501">
                  <c:v>0.43</c:v>
                </c:pt>
                <c:pt idx="5502">
                  <c:v>0.88</c:v>
                </c:pt>
                <c:pt idx="5503">
                  <c:v>0.41</c:v>
                </c:pt>
                <c:pt idx="5504">
                  <c:v>0.43</c:v>
                </c:pt>
                <c:pt idx="5505">
                  <c:v>0.37</c:v>
                </c:pt>
                <c:pt idx="5506">
                  <c:v>0.39</c:v>
                </c:pt>
                <c:pt idx="5507">
                  <c:v>0.35</c:v>
                </c:pt>
                <c:pt idx="5508">
                  <c:v>0.41</c:v>
                </c:pt>
                <c:pt idx="5509">
                  <c:v>0.15</c:v>
                </c:pt>
                <c:pt idx="5510">
                  <c:v>0.38</c:v>
                </c:pt>
                <c:pt idx="5511">
                  <c:v>0.25</c:v>
                </c:pt>
                <c:pt idx="5512">
                  <c:v>0.37</c:v>
                </c:pt>
                <c:pt idx="5513">
                  <c:v>0.28999999999999998</c:v>
                </c:pt>
                <c:pt idx="5514">
                  <c:v>0.34</c:v>
                </c:pt>
                <c:pt idx="5515">
                  <c:v>0.56000000000000005</c:v>
                </c:pt>
                <c:pt idx="5516">
                  <c:v>0.55000000000000004</c:v>
                </c:pt>
                <c:pt idx="5517">
                  <c:v>0.66</c:v>
                </c:pt>
                <c:pt idx="5518">
                  <c:v>0.8</c:v>
                </c:pt>
                <c:pt idx="5519">
                  <c:v>0.65</c:v>
                </c:pt>
                <c:pt idx="5520">
                  <c:v>0.51</c:v>
                </c:pt>
                <c:pt idx="5521">
                  <c:v>0.41</c:v>
                </c:pt>
                <c:pt idx="5522">
                  <c:v>0.43</c:v>
                </c:pt>
                <c:pt idx="5523">
                  <c:v>0.4</c:v>
                </c:pt>
                <c:pt idx="5524">
                  <c:v>0.51</c:v>
                </c:pt>
                <c:pt idx="5525">
                  <c:v>0.54</c:v>
                </c:pt>
                <c:pt idx="5526">
                  <c:v>0.56000000000000005</c:v>
                </c:pt>
                <c:pt idx="5527">
                  <c:v>0.86</c:v>
                </c:pt>
                <c:pt idx="5528">
                  <c:v>0.59</c:v>
                </c:pt>
                <c:pt idx="5529">
                  <c:v>0.69</c:v>
                </c:pt>
                <c:pt idx="5530">
                  <c:v>0.65</c:v>
                </c:pt>
                <c:pt idx="5531">
                  <c:v>0.6</c:v>
                </c:pt>
                <c:pt idx="5532">
                  <c:v>0.59</c:v>
                </c:pt>
                <c:pt idx="5533">
                  <c:v>0.66</c:v>
                </c:pt>
                <c:pt idx="5534">
                  <c:v>0.54</c:v>
                </c:pt>
                <c:pt idx="5535">
                  <c:v>0.48</c:v>
                </c:pt>
                <c:pt idx="5536">
                  <c:v>0.43</c:v>
                </c:pt>
                <c:pt idx="5537">
                  <c:v>0.39</c:v>
                </c:pt>
                <c:pt idx="5538">
                  <c:v>0.31</c:v>
                </c:pt>
                <c:pt idx="5539">
                  <c:v>0.38</c:v>
                </c:pt>
                <c:pt idx="5540">
                  <c:v>0.41</c:v>
                </c:pt>
                <c:pt idx="5541">
                  <c:v>0.36</c:v>
                </c:pt>
                <c:pt idx="5542">
                  <c:v>0.37</c:v>
                </c:pt>
                <c:pt idx="5543">
                  <c:v>0.35</c:v>
                </c:pt>
                <c:pt idx="5544">
                  <c:v>0.41</c:v>
                </c:pt>
                <c:pt idx="5545">
                  <c:v>0.3</c:v>
                </c:pt>
                <c:pt idx="5546">
                  <c:v>0.28999999999999998</c:v>
                </c:pt>
                <c:pt idx="5547">
                  <c:v>0.64</c:v>
                </c:pt>
                <c:pt idx="5548">
                  <c:v>0.77</c:v>
                </c:pt>
                <c:pt idx="5549">
                  <c:v>0.71</c:v>
                </c:pt>
                <c:pt idx="5550">
                  <c:v>0.76</c:v>
                </c:pt>
                <c:pt idx="5551">
                  <c:v>0.71</c:v>
                </c:pt>
                <c:pt idx="5552">
                  <c:v>0.64</c:v>
                </c:pt>
                <c:pt idx="5553">
                  <c:v>0.59</c:v>
                </c:pt>
                <c:pt idx="5554">
                  <c:v>0.59</c:v>
                </c:pt>
                <c:pt idx="5555">
                  <c:v>0.34</c:v>
                </c:pt>
                <c:pt idx="5556">
                  <c:v>0.28999999999999998</c:v>
                </c:pt>
                <c:pt idx="5557">
                  <c:v>0.25</c:v>
                </c:pt>
                <c:pt idx="5558">
                  <c:v>0.28999999999999998</c:v>
                </c:pt>
                <c:pt idx="5559">
                  <c:v>0.33</c:v>
                </c:pt>
                <c:pt idx="5560">
                  <c:v>0.31</c:v>
                </c:pt>
                <c:pt idx="5561">
                  <c:v>0.35</c:v>
                </c:pt>
                <c:pt idx="5562">
                  <c:v>0.34</c:v>
                </c:pt>
                <c:pt idx="5563">
                  <c:v>0.43</c:v>
                </c:pt>
                <c:pt idx="5564">
                  <c:v>0.49</c:v>
                </c:pt>
                <c:pt idx="5565">
                  <c:v>0.51</c:v>
                </c:pt>
                <c:pt idx="5566">
                  <c:v>0.54</c:v>
                </c:pt>
                <c:pt idx="5567">
                  <c:v>0.52</c:v>
                </c:pt>
                <c:pt idx="5568">
                  <c:v>0.41</c:v>
                </c:pt>
                <c:pt idx="5569">
                  <c:v>0.44</c:v>
                </c:pt>
                <c:pt idx="5570">
                  <c:v>0.47</c:v>
                </c:pt>
                <c:pt idx="5571">
                  <c:v>0.49</c:v>
                </c:pt>
                <c:pt idx="5572">
                  <c:v>0.54</c:v>
                </c:pt>
                <c:pt idx="5573">
                  <c:v>0.55000000000000004</c:v>
                </c:pt>
                <c:pt idx="5574">
                  <c:v>0.65</c:v>
                </c:pt>
                <c:pt idx="5575">
                  <c:v>0.7</c:v>
                </c:pt>
                <c:pt idx="5576">
                  <c:v>0.87</c:v>
                </c:pt>
                <c:pt idx="5577">
                  <c:v>0.67</c:v>
                </c:pt>
                <c:pt idx="5578">
                  <c:v>0.62</c:v>
                </c:pt>
                <c:pt idx="5579">
                  <c:v>0.61</c:v>
                </c:pt>
                <c:pt idx="5580">
                  <c:v>0.28999999999999998</c:v>
                </c:pt>
                <c:pt idx="5581">
                  <c:v>0.33</c:v>
                </c:pt>
                <c:pt idx="5582">
                  <c:v>0.23</c:v>
                </c:pt>
                <c:pt idx="5583">
                  <c:v>0.42</c:v>
                </c:pt>
                <c:pt idx="5584">
                  <c:v>0.44</c:v>
                </c:pt>
                <c:pt idx="5585">
                  <c:v>0.61</c:v>
                </c:pt>
                <c:pt idx="5586">
                  <c:v>0.55000000000000004</c:v>
                </c:pt>
                <c:pt idx="5587">
                  <c:v>0.6</c:v>
                </c:pt>
                <c:pt idx="5588">
                  <c:v>0.56999999999999995</c:v>
                </c:pt>
                <c:pt idx="5589">
                  <c:v>0.56000000000000005</c:v>
                </c:pt>
                <c:pt idx="5590">
                  <c:v>0.52</c:v>
                </c:pt>
                <c:pt idx="5591">
                  <c:v>0.62</c:v>
                </c:pt>
                <c:pt idx="5592">
                  <c:v>0.61</c:v>
                </c:pt>
                <c:pt idx="5593">
                  <c:v>0.46</c:v>
                </c:pt>
                <c:pt idx="5594">
                  <c:v>0.43</c:v>
                </c:pt>
                <c:pt idx="5595">
                  <c:v>0.45</c:v>
                </c:pt>
                <c:pt idx="5596">
                  <c:v>0.49</c:v>
                </c:pt>
                <c:pt idx="5597">
                  <c:v>0.52</c:v>
                </c:pt>
                <c:pt idx="5598">
                  <c:v>0.46</c:v>
                </c:pt>
                <c:pt idx="5599">
                  <c:v>0.43</c:v>
                </c:pt>
                <c:pt idx="5600">
                  <c:v>0.51</c:v>
                </c:pt>
                <c:pt idx="5601">
                  <c:v>0.35</c:v>
                </c:pt>
                <c:pt idx="5602">
                  <c:v>0.4</c:v>
                </c:pt>
                <c:pt idx="5603">
                  <c:v>0.38</c:v>
                </c:pt>
                <c:pt idx="5604">
                  <c:v>0.37</c:v>
                </c:pt>
                <c:pt idx="5605">
                  <c:v>0.41</c:v>
                </c:pt>
                <c:pt idx="5606">
                  <c:v>0.41</c:v>
                </c:pt>
                <c:pt idx="5607">
                  <c:v>0.45</c:v>
                </c:pt>
                <c:pt idx="5608">
                  <c:v>0.48</c:v>
                </c:pt>
                <c:pt idx="5609">
                  <c:v>0.5</c:v>
                </c:pt>
                <c:pt idx="5610">
                  <c:v>0.48</c:v>
                </c:pt>
                <c:pt idx="5611">
                  <c:v>0.52</c:v>
                </c:pt>
                <c:pt idx="5612">
                  <c:v>0.5</c:v>
                </c:pt>
                <c:pt idx="5613">
                  <c:v>0.51</c:v>
                </c:pt>
                <c:pt idx="5614">
                  <c:v>0.53</c:v>
                </c:pt>
                <c:pt idx="5615">
                  <c:v>0.54</c:v>
                </c:pt>
                <c:pt idx="5616">
                  <c:v>0.53</c:v>
                </c:pt>
                <c:pt idx="5617">
                  <c:v>0.56000000000000005</c:v>
                </c:pt>
                <c:pt idx="5618">
                  <c:v>0.47</c:v>
                </c:pt>
                <c:pt idx="5619">
                  <c:v>0.47</c:v>
                </c:pt>
                <c:pt idx="5620">
                  <c:v>0.56000000000000005</c:v>
                </c:pt>
                <c:pt idx="5621">
                  <c:v>0.49</c:v>
                </c:pt>
                <c:pt idx="5622">
                  <c:v>0.22</c:v>
                </c:pt>
                <c:pt idx="5623">
                  <c:v>0.2</c:v>
                </c:pt>
                <c:pt idx="5624">
                  <c:v>0.2</c:v>
                </c:pt>
                <c:pt idx="5625">
                  <c:v>0.11</c:v>
                </c:pt>
                <c:pt idx="5626">
                  <c:v>0.14000000000000001</c:v>
                </c:pt>
                <c:pt idx="5627">
                  <c:v>0.23</c:v>
                </c:pt>
                <c:pt idx="5628">
                  <c:v>0.36</c:v>
                </c:pt>
                <c:pt idx="5629">
                  <c:v>0.77</c:v>
                </c:pt>
                <c:pt idx="5630">
                  <c:v>1.01</c:v>
                </c:pt>
                <c:pt idx="5631">
                  <c:v>1.04</c:v>
                </c:pt>
                <c:pt idx="5632">
                  <c:v>0.79</c:v>
                </c:pt>
                <c:pt idx="5633">
                  <c:v>0.74</c:v>
                </c:pt>
                <c:pt idx="5634">
                  <c:v>0.56000000000000005</c:v>
                </c:pt>
                <c:pt idx="5635">
                  <c:v>0.28999999999999998</c:v>
                </c:pt>
                <c:pt idx="5636">
                  <c:v>0.44</c:v>
                </c:pt>
                <c:pt idx="5637">
                  <c:v>0.41</c:v>
                </c:pt>
                <c:pt idx="5638">
                  <c:v>0.48</c:v>
                </c:pt>
                <c:pt idx="5639">
                  <c:v>0.5</c:v>
                </c:pt>
                <c:pt idx="5640">
                  <c:v>0.48</c:v>
                </c:pt>
                <c:pt idx="5641">
                  <c:v>0.33</c:v>
                </c:pt>
                <c:pt idx="5642">
                  <c:v>0.38</c:v>
                </c:pt>
                <c:pt idx="5643">
                  <c:v>0.44</c:v>
                </c:pt>
                <c:pt idx="5644">
                  <c:v>0.43</c:v>
                </c:pt>
                <c:pt idx="5645">
                  <c:v>0.47</c:v>
                </c:pt>
                <c:pt idx="5646">
                  <c:v>0.51</c:v>
                </c:pt>
                <c:pt idx="5647">
                  <c:v>0.53</c:v>
                </c:pt>
                <c:pt idx="5648">
                  <c:v>0.35</c:v>
                </c:pt>
                <c:pt idx="5649">
                  <c:v>0.33</c:v>
                </c:pt>
                <c:pt idx="5650">
                  <c:v>0.21</c:v>
                </c:pt>
                <c:pt idx="5651">
                  <c:v>0.32</c:v>
                </c:pt>
                <c:pt idx="5652">
                  <c:v>0.34</c:v>
                </c:pt>
                <c:pt idx="5653">
                  <c:v>0.33</c:v>
                </c:pt>
                <c:pt idx="5654">
                  <c:v>0.38</c:v>
                </c:pt>
                <c:pt idx="5655">
                  <c:v>0.98</c:v>
                </c:pt>
                <c:pt idx="5656">
                  <c:v>0.44</c:v>
                </c:pt>
                <c:pt idx="5657">
                  <c:v>0.56000000000000005</c:v>
                </c:pt>
                <c:pt idx="5658">
                  <c:v>0.49</c:v>
                </c:pt>
                <c:pt idx="5659">
                  <c:v>0.47</c:v>
                </c:pt>
                <c:pt idx="5660">
                  <c:v>0.33</c:v>
                </c:pt>
                <c:pt idx="5661">
                  <c:v>0.45</c:v>
                </c:pt>
                <c:pt idx="5662">
                  <c:v>0.55000000000000004</c:v>
                </c:pt>
                <c:pt idx="5663">
                  <c:v>0.51</c:v>
                </c:pt>
                <c:pt idx="5664">
                  <c:v>0.46</c:v>
                </c:pt>
                <c:pt idx="5665">
                  <c:v>0.54</c:v>
                </c:pt>
                <c:pt idx="5666">
                  <c:v>0.53</c:v>
                </c:pt>
                <c:pt idx="5667">
                  <c:v>0.65</c:v>
                </c:pt>
                <c:pt idx="5668">
                  <c:v>0.57999999999999996</c:v>
                </c:pt>
                <c:pt idx="5669">
                  <c:v>0.63</c:v>
                </c:pt>
                <c:pt idx="5670">
                  <c:v>0.62</c:v>
                </c:pt>
                <c:pt idx="5671">
                  <c:v>0.55000000000000004</c:v>
                </c:pt>
                <c:pt idx="5672">
                  <c:v>0.52</c:v>
                </c:pt>
                <c:pt idx="5673">
                  <c:v>0.57999999999999996</c:v>
                </c:pt>
                <c:pt idx="5674">
                  <c:v>0.5</c:v>
                </c:pt>
                <c:pt idx="5675">
                  <c:v>0.56000000000000005</c:v>
                </c:pt>
                <c:pt idx="5676">
                  <c:v>0.51</c:v>
                </c:pt>
                <c:pt idx="5677">
                  <c:v>0.47</c:v>
                </c:pt>
                <c:pt idx="5678">
                  <c:v>0.5</c:v>
                </c:pt>
                <c:pt idx="5679">
                  <c:v>0.48</c:v>
                </c:pt>
                <c:pt idx="5680">
                  <c:v>0.52</c:v>
                </c:pt>
                <c:pt idx="5681">
                  <c:v>0.55000000000000004</c:v>
                </c:pt>
                <c:pt idx="5682">
                  <c:v>0.43</c:v>
                </c:pt>
                <c:pt idx="5683">
                  <c:v>0.42</c:v>
                </c:pt>
                <c:pt idx="5684">
                  <c:v>0.28999999999999998</c:v>
                </c:pt>
                <c:pt idx="5685">
                  <c:v>0.28000000000000003</c:v>
                </c:pt>
                <c:pt idx="5686">
                  <c:v>0.43</c:v>
                </c:pt>
                <c:pt idx="5687">
                  <c:v>0.22</c:v>
                </c:pt>
                <c:pt idx="5688">
                  <c:v>0.51</c:v>
                </c:pt>
                <c:pt idx="5689">
                  <c:v>0.21</c:v>
                </c:pt>
                <c:pt idx="5690">
                  <c:v>0.46</c:v>
                </c:pt>
                <c:pt idx="5691">
                  <c:v>0.28000000000000003</c:v>
                </c:pt>
                <c:pt idx="5692">
                  <c:v>0.46</c:v>
                </c:pt>
                <c:pt idx="5693">
                  <c:v>0.37</c:v>
                </c:pt>
                <c:pt idx="5694">
                  <c:v>0.43</c:v>
                </c:pt>
                <c:pt idx="5695">
                  <c:v>0.44</c:v>
                </c:pt>
                <c:pt idx="5696">
                  <c:v>0.42</c:v>
                </c:pt>
                <c:pt idx="5697">
                  <c:v>0.46</c:v>
                </c:pt>
                <c:pt idx="5698">
                  <c:v>0.32</c:v>
                </c:pt>
                <c:pt idx="5699">
                  <c:v>0.6</c:v>
                </c:pt>
                <c:pt idx="5700">
                  <c:v>0.56999999999999995</c:v>
                </c:pt>
                <c:pt idx="5701">
                  <c:v>0.48</c:v>
                </c:pt>
                <c:pt idx="5702">
                  <c:v>0.54</c:v>
                </c:pt>
                <c:pt idx="5703">
                  <c:v>0.56000000000000005</c:v>
                </c:pt>
                <c:pt idx="5704">
                  <c:v>0.57999999999999996</c:v>
                </c:pt>
                <c:pt idx="5705">
                  <c:v>0.7</c:v>
                </c:pt>
                <c:pt idx="5706">
                  <c:v>0.56000000000000005</c:v>
                </c:pt>
                <c:pt idx="5707">
                  <c:v>0.52</c:v>
                </c:pt>
                <c:pt idx="5708">
                  <c:v>0.45</c:v>
                </c:pt>
                <c:pt idx="5709">
                  <c:v>0.47</c:v>
                </c:pt>
                <c:pt idx="5710">
                  <c:v>0.49</c:v>
                </c:pt>
                <c:pt idx="5711">
                  <c:v>0.33</c:v>
                </c:pt>
                <c:pt idx="5712">
                  <c:v>0.35</c:v>
                </c:pt>
                <c:pt idx="5713">
                  <c:v>0.27</c:v>
                </c:pt>
                <c:pt idx="5714">
                  <c:v>0.33</c:v>
                </c:pt>
                <c:pt idx="5715">
                  <c:v>0.57999999999999996</c:v>
                </c:pt>
                <c:pt idx="5716">
                  <c:v>0.43</c:v>
                </c:pt>
                <c:pt idx="5717">
                  <c:v>0.38</c:v>
                </c:pt>
                <c:pt idx="5718">
                  <c:v>0.33</c:v>
                </c:pt>
                <c:pt idx="5719">
                  <c:v>0.4</c:v>
                </c:pt>
                <c:pt idx="5720">
                  <c:v>0.53</c:v>
                </c:pt>
                <c:pt idx="5721">
                  <c:v>0.5</c:v>
                </c:pt>
                <c:pt idx="5722">
                  <c:v>0.46</c:v>
                </c:pt>
                <c:pt idx="5723">
                  <c:v>0.55000000000000004</c:v>
                </c:pt>
                <c:pt idx="5724">
                  <c:v>0.5</c:v>
                </c:pt>
                <c:pt idx="5725">
                  <c:v>0.59</c:v>
                </c:pt>
                <c:pt idx="5726">
                  <c:v>0.53</c:v>
                </c:pt>
                <c:pt idx="5727">
                  <c:v>0.6</c:v>
                </c:pt>
                <c:pt idx="5728">
                  <c:v>0.59</c:v>
                </c:pt>
                <c:pt idx="5729">
                  <c:v>0.48</c:v>
                </c:pt>
                <c:pt idx="5730">
                  <c:v>0.49</c:v>
                </c:pt>
                <c:pt idx="5731">
                  <c:v>0.48</c:v>
                </c:pt>
                <c:pt idx="5732">
                  <c:v>0.74</c:v>
                </c:pt>
                <c:pt idx="5733">
                  <c:v>0.56000000000000005</c:v>
                </c:pt>
                <c:pt idx="5734">
                  <c:v>0.5</c:v>
                </c:pt>
                <c:pt idx="5735">
                  <c:v>0.33</c:v>
                </c:pt>
                <c:pt idx="5736">
                  <c:v>0.59</c:v>
                </c:pt>
                <c:pt idx="5737">
                  <c:v>0.55000000000000004</c:v>
                </c:pt>
                <c:pt idx="5738">
                  <c:v>0.64</c:v>
                </c:pt>
                <c:pt idx="5739">
                  <c:v>0.61</c:v>
                </c:pt>
                <c:pt idx="5740">
                  <c:v>0.59</c:v>
                </c:pt>
                <c:pt idx="5741">
                  <c:v>0.56999999999999995</c:v>
                </c:pt>
                <c:pt idx="5742">
                  <c:v>0.43</c:v>
                </c:pt>
                <c:pt idx="5743">
                  <c:v>0.39</c:v>
                </c:pt>
                <c:pt idx="5744">
                  <c:v>0.45</c:v>
                </c:pt>
                <c:pt idx="5745">
                  <c:v>0.56000000000000005</c:v>
                </c:pt>
                <c:pt idx="5746">
                  <c:v>0.4</c:v>
                </c:pt>
                <c:pt idx="5747">
                  <c:v>0.45</c:v>
                </c:pt>
                <c:pt idx="5748">
                  <c:v>0.49</c:v>
                </c:pt>
                <c:pt idx="5749">
                  <c:v>0.38</c:v>
                </c:pt>
                <c:pt idx="5750">
                  <c:v>0.4</c:v>
                </c:pt>
                <c:pt idx="5751">
                  <c:v>0.39</c:v>
                </c:pt>
                <c:pt idx="5752">
                  <c:v>0.35</c:v>
                </c:pt>
                <c:pt idx="5753">
                  <c:v>0.42</c:v>
                </c:pt>
                <c:pt idx="5754">
                  <c:v>0.43</c:v>
                </c:pt>
                <c:pt idx="5755">
                  <c:v>0.43</c:v>
                </c:pt>
                <c:pt idx="5756">
                  <c:v>0.42</c:v>
                </c:pt>
                <c:pt idx="5757">
                  <c:v>0.37</c:v>
                </c:pt>
                <c:pt idx="5758">
                  <c:v>0.45</c:v>
                </c:pt>
                <c:pt idx="5759">
                  <c:v>0.47</c:v>
                </c:pt>
                <c:pt idx="5760">
                  <c:v>0.63</c:v>
                </c:pt>
                <c:pt idx="5761">
                  <c:v>0.56000000000000005</c:v>
                </c:pt>
                <c:pt idx="5762">
                  <c:v>0.75</c:v>
                </c:pt>
                <c:pt idx="5763">
                  <c:v>0.7</c:v>
                </c:pt>
                <c:pt idx="5764">
                  <c:v>0.51</c:v>
                </c:pt>
                <c:pt idx="5765">
                  <c:v>0.46</c:v>
                </c:pt>
                <c:pt idx="5766">
                  <c:v>0.45</c:v>
                </c:pt>
                <c:pt idx="5767">
                  <c:v>0.48</c:v>
                </c:pt>
                <c:pt idx="5768">
                  <c:v>0.52</c:v>
                </c:pt>
                <c:pt idx="5769">
                  <c:v>0.47</c:v>
                </c:pt>
                <c:pt idx="5770">
                  <c:v>0.42</c:v>
                </c:pt>
                <c:pt idx="5771">
                  <c:v>0.46</c:v>
                </c:pt>
                <c:pt idx="5772">
                  <c:v>0.43</c:v>
                </c:pt>
                <c:pt idx="5773">
                  <c:v>0.31</c:v>
                </c:pt>
                <c:pt idx="5774">
                  <c:v>0.3</c:v>
                </c:pt>
                <c:pt idx="5775">
                  <c:v>0.32</c:v>
                </c:pt>
                <c:pt idx="5776">
                  <c:v>0.28000000000000003</c:v>
                </c:pt>
                <c:pt idx="5777">
                  <c:v>0.27</c:v>
                </c:pt>
                <c:pt idx="5778">
                  <c:v>0.48</c:v>
                </c:pt>
                <c:pt idx="5779">
                  <c:v>0.53</c:v>
                </c:pt>
                <c:pt idx="5780">
                  <c:v>0.42</c:v>
                </c:pt>
                <c:pt idx="5781">
                  <c:v>0.67</c:v>
                </c:pt>
                <c:pt idx="5782">
                  <c:v>0.63</c:v>
                </c:pt>
                <c:pt idx="5783">
                  <c:v>0.56000000000000005</c:v>
                </c:pt>
                <c:pt idx="5784">
                  <c:v>0.65</c:v>
                </c:pt>
                <c:pt idx="5785">
                  <c:v>0.72</c:v>
                </c:pt>
                <c:pt idx="5786">
                  <c:v>0.72</c:v>
                </c:pt>
                <c:pt idx="5787">
                  <c:v>0.76</c:v>
                </c:pt>
                <c:pt idx="5788">
                  <c:v>0.61</c:v>
                </c:pt>
                <c:pt idx="5789">
                  <c:v>0.55000000000000004</c:v>
                </c:pt>
                <c:pt idx="5790">
                  <c:v>0.53</c:v>
                </c:pt>
                <c:pt idx="5791">
                  <c:v>0.43</c:v>
                </c:pt>
                <c:pt idx="5792">
                  <c:v>0.46</c:v>
                </c:pt>
                <c:pt idx="5793">
                  <c:v>0.47</c:v>
                </c:pt>
                <c:pt idx="5794">
                  <c:v>0.65</c:v>
                </c:pt>
                <c:pt idx="5795">
                  <c:v>0.69</c:v>
                </c:pt>
                <c:pt idx="5796">
                  <c:v>0.7</c:v>
                </c:pt>
                <c:pt idx="5797">
                  <c:v>0.68</c:v>
                </c:pt>
                <c:pt idx="5798">
                  <c:v>0.72</c:v>
                </c:pt>
                <c:pt idx="5799">
                  <c:v>0.61</c:v>
                </c:pt>
                <c:pt idx="5800">
                  <c:v>0.6</c:v>
                </c:pt>
                <c:pt idx="5801">
                  <c:v>0.49</c:v>
                </c:pt>
                <c:pt idx="5802">
                  <c:v>0.48</c:v>
                </c:pt>
                <c:pt idx="5803">
                  <c:v>0.51</c:v>
                </c:pt>
                <c:pt idx="5804">
                  <c:v>0.5</c:v>
                </c:pt>
                <c:pt idx="5805">
                  <c:v>0.33</c:v>
                </c:pt>
                <c:pt idx="5806">
                  <c:v>0.64</c:v>
                </c:pt>
                <c:pt idx="5807">
                  <c:v>0.7</c:v>
                </c:pt>
                <c:pt idx="5808">
                  <c:v>0.53</c:v>
                </c:pt>
                <c:pt idx="5809">
                  <c:v>0.55000000000000004</c:v>
                </c:pt>
                <c:pt idx="5810">
                  <c:v>0.52</c:v>
                </c:pt>
                <c:pt idx="5811">
                  <c:v>0.57999999999999996</c:v>
                </c:pt>
                <c:pt idx="5812">
                  <c:v>0.43</c:v>
                </c:pt>
                <c:pt idx="5813">
                  <c:v>0.44</c:v>
                </c:pt>
                <c:pt idx="5814">
                  <c:v>0.47</c:v>
                </c:pt>
                <c:pt idx="5815">
                  <c:v>0.48</c:v>
                </c:pt>
                <c:pt idx="5816">
                  <c:v>0.45</c:v>
                </c:pt>
                <c:pt idx="5817">
                  <c:v>0.41</c:v>
                </c:pt>
                <c:pt idx="5818">
                  <c:v>0.4</c:v>
                </c:pt>
                <c:pt idx="5819">
                  <c:v>0.39</c:v>
                </c:pt>
                <c:pt idx="5820">
                  <c:v>0.51</c:v>
                </c:pt>
                <c:pt idx="5821">
                  <c:v>0.55000000000000004</c:v>
                </c:pt>
                <c:pt idx="5822">
                  <c:v>0.56000000000000005</c:v>
                </c:pt>
                <c:pt idx="5823">
                  <c:v>0.35</c:v>
                </c:pt>
                <c:pt idx="5824">
                  <c:v>0.38</c:v>
                </c:pt>
                <c:pt idx="5825">
                  <c:v>0.42</c:v>
                </c:pt>
                <c:pt idx="5826">
                  <c:v>0.54</c:v>
                </c:pt>
                <c:pt idx="5827">
                  <c:v>0.48</c:v>
                </c:pt>
                <c:pt idx="5828">
                  <c:v>0.55000000000000004</c:v>
                </c:pt>
                <c:pt idx="5829">
                  <c:v>0.5</c:v>
                </c:pt>
                <c:pt idx="5830">
                  <c:v>0.52</c:v>
                </c:pt>
                <c:pt idx="5831">
                  <c:v>0.5</c:v>
                </c:pt>
                <c:pt idx="5832">
                  <c:v>0.48</c:v>
                </c:pt>
                <c:pt idx="5833">
                  <c:v>0.44</c:v>
                </c:pt>
                <c:pt idx="5834">
                  <c:v>0.48</c:v>
                </c:pt>
                <c:pt idx="5835">
                  <c:v>0.44</c:v>
                </c:pt>
                <c:pt idx="5836">
                  <c:v>0.46</c:v>
                </c:pt>
                <c:pt idx="5837">
                  <c:v>0.45</c:v>
                </c:pt>
                <c:pt idx="5838">
                  <c:v>0.47</c:v>
                </c:pt>
                <c:pt idx="5839">
                  <c:v>0.43</c:v>
                </c:pt>
                <c:pt idx="5840">
                  <c:v>0.4</c:v>
                </c:pt>
                <c:pt idx="5841">
                  <c:v>0.34</c:v>
                </c:pt>
                <c:pt idx="5842">
                  <c:v>0.31</c:v>
                </c:pt>
                <c:pt idx="5843">
                  <c:v>0.38</c:v>
                </c:pt>
                <c:pt idx="5844">
                  <c:v>0.48</c:v>
                </c:pt>
                <c:pt idx="5845">
                  <c:v>0.61</c:v>
                </c:pt>
                <c:pt idx="5846">
                  <c:v>0.64</c:v>
                </c:pt>
                <c:pt idx="5847">
                  <c:v>0.55000000000000004</c:v>
                </c:pt>
                <c:pt idx="5848">
                  <c:v>0.48</c:v>
                </c:pt>
                <c:pt idx="5849">
                  <c:v>0.47</c:v>
                </c:pt>
                <c:pt idx="5850">
                  <c:v>0.48</c:v>
                </c:pt>
                <c:pt idx="5851">
                  <c:v>0.44</c:v>
                </c:pt>
                <c:pt idx="5852">
                  <c:v>0.53</c:v>
                </c:pt>
                <c:pt idx="5853">
                  <c:v>0.56999999999999995</c:v>
                </c:pt>
                <c:pt idx="5854">
                  <c:v>0.6</c:v>
                </c:pt>
                <c:pt idx="5855">
                  <c:v>0.5</c:v>
                </c:pt>
                <c:pt idx="5856">
                  <c:v>0.62</c:v>
                </c:pt>
                <c:pt idx="5857">
                  <c:v>0.57999999999999996</c:v>
                </c:pt>
                <c:pt idx="5858">
                  <c:v>0.53</c:v>
                </c:pt>
                <c:pt idx="5859">
                  <c:v>0.5</c:v>
                </c:pt>
                <c:pt idx="5860">
                  <c:v>0.24</c:v>
                </c:pt>
                <c:pt idx="5861">
                  <c:v>0.28999999999999998</c:v>
                </c:pt>
                <c:pt idx="5862">
                  <c:v>0.3</c:v>
                </c:pt>
                <c:pt idx="5863">
                  <c:v>0.35</c:v>
                </c:pt>
                <c:pt idx="5864">
                  <c:v>0.34</c:v>
                </c:pt>
                <c:pt idx="5865">
                  <c:v>0.33</c:v>
                </c:pt>
                <c:pt idx="5866">
                  <c:v>0.34</c:v>
                </c:pt>
                <c:pt idx="5867">
                  <c:v>0.42</c:v>
                </c:pt>
                <c:pt idx="5868">
                  <c:v>0.48</c:v>
                </c:pt>
                <c:pt idx="5869">
                  <c:v>0.43</c:v>
                </c:pt>
                <c:pt idx="5870">
                  <c:v>0.37</c:v>
                </c:pt>
                <c:pt idx="5871">
                  <c:v>0.28000000000000003</c:v>
                </c:pt>
                <c:pt idx="5872">
                  <c:v>0.26</c:v>
                </c:pt>
                <c:pt idx="5873">
                  <c:v>0.4</c:v>
                </c:pt>
                <c:pt idx="5874">
                  <c:v>0.6</c:v>
                </c:pt>
                <c:pt idx="5875">
                  <c:v>0.52</c:v>
                </c:pt>
                <c:pt idx="5876">
                  <c:v>0.55000000000000004</c:v>
                </c:pt>
                <c:pt idx="5877">
                  <c:v>0.57999999999999996</c:v>
                </c:pt>
                <c:pt idx="5878">
                  <c:v>0.54</c:v>
                </c:pt>
                <c:pt idx="5879">
                  <c:v>0.5</c:v>
                </c:pt>
                <c:pt idx="5880">
                  <c:v>0.47</c:v>
                </c:pt>
                <c:pt idx="5881">
                  <c:v>0.44</c:v>
                </c:pt>
                <c:pt idx="5882">
                  <c:v>0.43</c:v>
                </c:pt>
                <c:pt idx="5883">
                  <c:v>0.44</c:v>
                </c:pt>
                <c:pt idx="5884">
                  <c:v>0.42</c:v>
                </c:pt>
                <c:pt idx="5885">
                  <c:v>0.4</c:v>
                </c:pt>
                <c:pt idx="5886">
                  <c:v>0.45</c:v>
                </c:pt>
                <c:pt idx="5887">
                  <c:v>0.43</c:v>
                </c:pt>
                <c:pt idx="5888">
                  <c:v>0.38</c:v>
                </c:pt>
                <c:pt idx="5889">
                  <c:v>0.44</c:v>
                </c:pt>
                <c:pt idx="5890">
                  <c:v>0.42</c:v>
                </c:pt>
                <c:pt idx="5891">
                  <c:v>0.47</c:v>
                </c:pt>
                <c:pt idx="5892">
                  <c:v>0.56999999999999995</c:v>
                </c:pt>
                <c:pt idx="5893">
                  <c:v>0.47</c:v>
                </c:pt>
                <c:pt idx="5894">
                  <c:v>0.54</c:v>
                </c:pt>
                <c:pt idx="5895">
                  <c:v>0.59</c:v>
                </c:pt>
                <c:pt idx="5896">
                  <c:v>0.55000000000000004</c:v>
                </c:pt>
                <c:pt idx="5897">
                  <c:v>0.46</c:v>
                </c:pt>
                <c:pt idx="5898">
                  <c:v>0.41</c:v>
                </c:pt>
                <c:pt idx="5899">
                  <c:v>0.43</c:v>
                </c:pt>
                <c:pt idx="5900">
                  <c:v>0.45</c:v>
                </c:pt>
                <c:pt idx="5901">
                  <c:v>0.43</c:v>
                </c:pt>
                <c:pt idx="5902">
                  <c:v>0.45</c:v>
                </c:pt>
                <c:pt idx="5903">
                  <c:v>0.38</c:v>
                </c:pt>
                <c:pt idx="5904">
                  <c:v>0.34</c:v>
                </c:pt>
                <c:pt idx="5905">
                  <c:v>0.26</c:v>
                </c:pt>
                <c:pt idx="5906">
                  <c:v>0.28000000000000003</c:v>
                </c:pt>
                <c:pt idx="5907">
                  <c:v>0.21</c:v>
                </c:pt>
                <c:pt idx="5908">
                  <c:v>0.23</c:v>
                </c:pt>
                <c:pt idx="5909">
                  <c:v>0.64</c:v>
                </c:pt>
                <c:pt idx="5910">
                  <c:v>1.1499999999999999</c:v>
                </c:pt>
                <c:pt idx="5911">
                  <c:v>0.84</c:v>
                </c:pt>
                <c:pt idx="5912">
                  <c:v>0.61</c:v>
                </c:pt>
                <c:pt idx="5913">
                  <c:v>0.73</c:v>
                </c:pt>
                <c:pt idx="5914">
                  <c:v>0.77</c:v>
                </c:pt>
                <c:pt idx="5915">
                  <c:v>0.67</c:v>
                </c:pt>
                <c:pt idx="5916">
                  <c:v>0.44</c:v>
                </c:pt>
                <c:pt idx="5917">
                  <c:v>0.28999999999999998</c:v>
                </c:pt>
                <c:pt idx="5918">
                  <c:v>0.31</c:v>
                </c:pt>
                <c:pt idx="5919">
                  <c:v>0.35</c:v>
                </c:pt>
                <c:pt idx="5920">
                  <c:v>0.36</c:v>
                </c:pt>
                <c:pt idx="5921">
                  <c:v>0.33</c:v>
                </c:pt>
                <c:pt idx="5922">
                  <c:v>0.39</c:v>
                </c:pt>
                <c:pt idx="5923">
                  <c:v>0.46</c:v>
                </c:pt>
                <c:pt idx="5924">
                  <c:v>0.4</c:v>
                </c:pt>
                <c:pt idx="5925">
                  <c:v>0.45</c:v>
                </c:pt>
                <c:pt idx="5926">
                  <c:v>0.39</c:v>
                </c:pt>
                <c:pt idx="5927">
                  <c:v>0.76</c:v>
                </c:pt>
                <c:pt idx="5928">
                  <c:v>0.61</c:v>
                </c:pt>
                <c:pt idx="5929">
                  <c:v>0.49</c:v>
                </c:pt>
                <c:pt idx="5930">
                  <c:v>0.41</c:v>
                </c:pt>
                <c:pt idx="5931">
                  <c:v>0.43</c:v>
                </c:pt>
                <c:pt idx="5932">
                  <c:v>0.4</c:v>
                </c:pt>
                <c:pt idx="5933">
                  <c:v>0.42</c:v>
                </c:pt>
                <c:pt idx="5934">
                  <c:v>0.39</c:v>
                </c:pt>
                <c:pt idx="5935">
                  <c:v>0.47</c:v>
                </c:pt>
                <c:pt idx="5936">
                  <c:v>0.4</c:v>
                </c:pt>
                <c:pt idx="5937">
                  <c:v>0.48</c:v>
                </c:pt>
                <c:pt idx="5938">
                  <c:v>0.74</c:v>
                </c:pt>
                <c:pt idx="5939">
                  <c:v>0.51</c:v>
                </c:pt>
                <c:pt idx="5940">
                  <c:v>0.73</c:v>
                </c:pt>
                <c:pt idx="5941">
                  <c:v>0.55000000000000004</c:v>
                </c:pt>
                <c:pt idx="5942">
                  <c:v>0.6</c:v>
                </c:pt>
                <c:pt idx="5943">
                  <c:v>0.51</c:v>
                </c:pt>
                <c:pt idx="5944">
                  <c:v>0.51</c:v>
                </c:pt>
                <c:pt idx="5945">
                  <c:v>0.67</c:v>
                </c:pt>
                <c:pt idx="5946">
                  <c:v>0.64</c:v>
                </c:pt>
                <c:pt idx="5947">
                  <c:v>0.48</c:v>
                </c:pt>
                <c:pt idx="5948">
                  <c:v>0.46</c:v>
                </c:pt>
                <c:pt idx="5949">
                  <c:v>0.5</c:v>
                </c:pt>
                <c:pt idx="5950">
                  <c:v>0.52</c:v>
                </c:pt>
                <c:pt idx="5951">
                  <c:v>0.55000000000000004</c:v>
                </c:pt>
                <c:pt idx="5952">
                  <c:v>0.59</c:v>
                </c:pt>
                <c:pt idx="5953">
                  <c:v>0.4</c:v>
                </c:pt>
                <c:pt idx="5954">
                  <c:v>0.38</c:v>
                </c:pt>
                <c:pt idx="5955">
                  <c:v>0.26</c:v>
                </c:pt>
                <c:pt idx="5956">
                  <c:v>0.25</c:v>
                </c:pt>
                <c:pt idx="5957">
                  <c:v>0.28000000000000003</c:v>
                </c:pt>
                <c:pt idx="5958">
                  <c:v>0.42</c:v>
                </c:pt>
                <c:pt idx="5959">
                  <c:v>0.49</c:v>
                </c:pt>
                <c:pt idx="5960">
                  <c:v>0.33</c:v>
                </c:pt>
                <c:pt idx="5961">
                  <c:v>0.3</c:v>
                </c:pt>
                <c:pt idx="5962">
                  <c:v>0.33</c:v>
                </c:pt>
                <c:pt idx="5963">
                  <c:v>0.6</c:v>
                </c:pt>
                <c:pt idx="5964">
                  <c:v>0.3</c:v>
                </c:pt>
                <c:pt idx="5965">
                  <c:v>0.46</c:v>
                </c:pt>
                <c:pt idx="5966">
                  <c:v>0.24</c:v>
                </c:pt>
                <c:pt idx="5967">
                  <c:v>0.44</c:v>
                </c:pt>
                <c:pt idx="5968">
                  <c:v>0.46</c:v>
                </c:pt>
                <c:pt idx="5969">
                  <c:v>0.4</c:v>
                </c:pt>
                <c:pt idx="5970">
                  <c:v>0.38</c:v>
                </c:pt>
                <c:pt idx="5971">
                  <c:v>0.42</c:v>
                </c:pt>
                <c:pt idx="5972">
                  <c:v>0.57999999999999996</c:v>
                </c:pt>
                <c:pt idx="5973">
                  <c:v>0.68</c:v>
                </c:pt>
                <c:pt idx="5974">
                  <c:v>0.55000000000000004</c:v>
                </c:pt>
                <c:pt idx="5975">
                  <c:v>0.5</c:v>
                </c:pt>
                <c:pt idx="5976">
                  <c:v>0.53</c:v>
                </c:pt>
                <c:pt idx="5977">
                  <c:v>0.32</c:v>
                </c:pt>
                <c:pt idx="5978">
                  <c:v>0.31</c:v>
                </c:pt>
                <c:pt idx="5979">
                  <c:v>0.38</c:v>
                </c:pt>
                <c:pt idx="5980">
                  <c:v>0.48</c:v>
                </c:pt>
                <c:pt idx="5981">
                  <c:v>0.49</c:v>
                </c:pt>
                <c:pt idx="5982">
                  <c:v>0.5</c:v>
                </c:pt>
                <c:pt idx="5983">
                  <c:v>0.48</c:v>
                </c:pt>
                <c:pt idx="5984">
                  <c:v>0.49</c:v>
                </c:pt>
                <c:pt idx="5985">
                  <c:v>0.56000000000000005</c:v>
                </c:pt>
                <c:pt idx="5986">
                  <c:v>0.52</c:v>
                </c:pt>
                <c:pt idx="5987">
                  <c:v>0.48</c:v>
                </c:pt>
                <c:pt idx="5988">
                  <c:v>0.5</c:v>
                </c:pt>
                <c:pt idx="5989">
                  <c:v>0.49</c:v>
                </c:pt>
                <c:pt idx="5990">
                  <c:v>0.44</c:v>
                </c:pt>
                <c:pt idx="5991">
                  <c:v>0.54</c:v>
                </c:pt>
                <c:pt idx="5992">
                  <c:v>0.39</c:v>
                </c:pt>
                <c:pt idx="5993">
                  <c:v>0.28999999999999998</c:v>
                </c:pt>
                <c:pt idx="5994">
                  <c:v>0.34</c:v>
                </c:pt>
                <c:pt idx="5995">
                  <c:v>0.43</c:v>
                </c:pt>
                <c:pt idx="5996">
                  <c:v>0.4</c:v>
                </c:pt>
                <c:pt idx="5997">
                  <c:v>0.47</c:v>
                </c:pt>
                <c:pt idx="5998">
                  <c:v>0.44</c:v>
                </c:pt>
                <c:pt idx="5999">
                  <c:v>0.48</c:v>
                </c:pt>
                <c:pt idx="6000">
                  <c:v>0.52</c:v>
                </c:pt>
                <c:pt idx="6001">
                  <c:v>0.5</c:v>
                </c:pt>
                <c:pt idx="6002">
                  <c:v>0.47</c:v>
                </c:pt>
                <c:pt idx="6003">
                  <c:v>0.37</c:v>
                </c:pt>
                <c:pt idx="6004">
                  <c:v>0.35</c:v>
                </c:pt>
                <c:pt idx="6005">
                  <c:v>0.39</c:v>
                </c:pt>
                <c:pt idx="6006">
                  <c:v>0.41</c:v>
                </c:pt>
                <c:pt idx="6007">
                  <c:v>0.38</c:v>
                </c:pt>
                <c:pt idx="6008">
                  <c:v>0.38</c:v>
                </c:pt>
                <c:pt idx="6009">
                  <c:v>0.41</c:v>
                </c:pt>
                <c:pt idx="6010">
                  <c:v>0.49</c:v>
                </c:pt>
                <c:pt idx="6011">
                  <c:v>0.73</c:v>
                </c:pt>
                <c:pt idx="6012">
                  <c:v>0.27</c:v>
                </c:pt>
                <c:pt idx="6013">
                  <c:v>0.34</c:v>
                </c:pt>
                <c:pt idx="6014">
                  <c:v>0.42</c:v>
                </c:pt>
                <c:pt idx="6015">
                  <c:v>0.45</c:v>
                </c:pt>
                <c:pt idx="6016">
                  <c:v>0.43</c:v>
                </c:pt>
                <c:pt idx="6017">
                  <c:v>0.38</c:v>
                </c:pt>
                <c:pt idx="6018">
                  <c:v>0.35</c:v>
                </c:pt>
                <c:pt idx="6019">
                  <c:v>0.5</c:v>
                </c:pt>
                <c:pt idx="6020">
                  <c:v>0.49</c:v>
                </c:pt>
                <c:pt idx="6021">
                  <c:v>0.55000000000000004</c:v>
                </c:pt>
                <c:pt idx="6022">
                  <c:v>0.57999999999999996</c:v>
                </c:pt>
                <c:pt idx="6023">
                  <c:v>0.56000000000000005</c:v>
                </c:pt>
                <c:pt idx="6024">
                  <c:v>0.62</c:v>
                </c:pt>
                <c:pt idx="6025">
                  <c:v>0.54</c:v>
                </c:pt>
                <c:pt idx="6026">
                  <c:v>0.52</c:v>
                </c:pt>
                <c:pt idx="6027">
                  <c:v>0.54</c:v>
                </c:pt>
                <c:pt idx="6028">
                  <c:v>0.44</c:v>
                </c:pt>
                <c:pt idx="6029">
                  <c:v>0.56000000000000005</c:v>
                </c:pt>
                <c:pt idx="6030">
                  <c:v>0.48</c:v>
                </c:pt>
                <c:pt idx="6031">
                  <c:v>0.52</c:v>
                </c:pt>
                <c:pt idx="6032">
                  <c:v>0.99</c:v>
                </c:pt>
                <c:pt idx="6033">
                  <c:v>0.35</c:v>
                </c:pt>
                <c:pt idx="6034">
                  <c:v>0.33</c:v>
                </c:pt>
                <c:pt idx="6035">
                  <c:v>0.48</c:v>
                </c:pt>
                <c:pt idx="6036">
                  <c:v>0.3</c:v>
                </c:pt>
                <c:pt idx="6037">
                  <c:v>0.42</c:v>
                </c:pt>
                <c:pt idx="6038">
                  <c:v>0.44</c:v>
                </c:pt>
                <c:pt idx="6039">
                  <c:v>0.28999999999999998</c:v>
                </c:pt>
                <c:pt idx="6040">
                  <c:v>0.24</c:v>
                </c:pt>
                <c:pt idx="6041">
                  <c:v>1</c:v>
                </c:pt>
                <c:pt idx="6042">
                  <c:v>0.85</c:v>
                </c:pt>
                <c:pt idx="6043">
                  <c:v>0.62</c:v>
                </c:pt>
                <c:pt idx="6044">
                  <c:v>0.65</c:v>
                </c:pt>
                <c:pt idx="6045">
                  <c:v>0.67</c:v>
                </c:pt>
                <c:pt idx="6046">
                  <c:v>0.62</c:v>
                </c:pt>
                <c:pt idx="6047">
                  <c:v>0.53</c:v>
                </c:pt>
                <c:pt idx="6048">
                  <c:v>0.49</c:v>
                </c:pt>
                <c:pt idx="6049">
                  <c:v>0.42</c:v>
                </c:pt>
                <c:pt idx="6050">
                  <c:v>0.51</c:v>
                </c:pt>
                <c:pt idx="6051">
                  <c:v>0.49</c:v>
                </c:pt>
                <c:pt idx="6052">
                  <c:v>0.55000000000000004</c:v>
                </c:pt>
                <c:pt idx="6053">
                  <c:v>0.53</c:v>
                </c:pt>
                <c:pt idx="6054">
                  <c:v>0.46</c:v>
                </c:pt>
                <c:pt idx="6055">
                  <c:v>0.48</c:v>
                </c:pt>
                <c:pt idx="6056">
                  <c:v>0.49</c:v>
                </c:pt>
                <c:pt idx="6057">
                  <c:v>0.34</c:v>
                </c:pt>
                <c:pt idx="6058">
                  <c:v>0.44</c:v>
                </c:pt>
                <c:pt idx="6059">
                  <c:v>0.42</c:v>
                </c:pt>
                <c:pt idx="6060">
                  <c:v>0.41</c:v>
                </c:pt>
                <c:pt idx="6061">
                  <c:v>0.33</c:v>
                </c:pt>
                <c:pt idx="6062">
                  <c:v>0.48</c:v>
                </c:pt>
                <c:pt idx="6063">
                  <c:v>0.41</c:v>
                </c:pt>
                <c:pt idx="6064">
                  <c:v>0.46</c:v>
                </c:pt>
                <c:pt idx="6065">
                  <c:v>0.49</c:v>
                </c:pt>
                <c:pt idx="6066">
                  <c:v>0.44</c:v>
                </c:pt>
                <c:pt idx="6067">
                  <c:v>0.43</c:v>
                </c:pt>
                <c:pt idx="6068">
                  <c:v>0.45</c:v>
                </c:pt>
                <c:pt idx="6069">
                  <c:v>0.4</c:v>
                </c:pt>
                <c:pt idx="6070">
                  <c:v>0.43</c:v>
                </c:pt>
                <c:pt idx="6071">
                  <c:v>0.46</c:v>
                </c:pt>
                <c:pt idx="6072">
                  <c:v>0.47</c:v>
                </c:pt>
                <c:pt idx="6073">
                  <c:v>0.38</c:v>
                </c:pt>
                <c:pt idx="6074">
                  <c:v>0.43</c:v>
                </c:pt>
                <c:pt idx="6075">
                  <c:v>0.44</c:v>
                </c:pt>
                <c:pt idx="6076">
                  <c:v>0.4</c:v>
                </c:pt>
                <c:pt idx="6077">
                  <c:v>0.45</c:v>
                </c:pt>
                <c:pt idx="6078">
                  <c:v>0.43</c:v>
                </c:pt>
                <c:pt idx="6079">
                  <c:v>0.46</c:v>
                </c:pt>
                <c:pt idx="6080">
                  <c:v>0.23</c:v>
                </c:pt>
                <c:pt idx="6081">
                  <c:v>0.28999999999999998</c:v>
                </c:pt>
                <c:pt idx="6082">
                  <c:v>0.47</c:v>
                </c:pt>
                <c:pt idx="6083">
                  <c:v>0.22</c:v>
                </c:pt>
                <c:pt idx="6084">
                  <c:v>0.21</c:v>
                </c:pt>
                <c:pt idx="6085">
                  <c:v>0.48</c:v>
                </c:pt>
                <c:pt idx="6086">
                  <c:v>0.56999999999999995</c:v>
                </c:pt>
                <c:pt idx="6087">
                  <c:v>0.54</c:v>
                </c:pt>
                <c:pt idx="6088">
                  <c:v>0.46</c:v>
                </c:pt>
                <c:pt idx="6089">
                  <c:v>0.44</c:v>
                </c:pt>
                <c:pt idx="6090">
                  <c:v>0.45</c:v>
                </c:pt>
                <c:pt idx="6091">
                  <c:v>0.48</c:v>
                </c:pt>
                <c:pt idx="6092">
                  <c:v>0.53</c:v>
                </c:pt>
                <c:pt idx="6093">
                  <c:v>0.49</c:v>
                </c:pt>
                <c:pt idx="6094">
                  <c:v>0.45</c:v>
                </c:pt>
                <c:pt idx="6095">
                  <c:v>0.4</c:v>
                </c:pt>
                <c:pt idx="6096">
                  <c:v>0.33</c:v>
                </c:pt>
                <c:pt idx="6097">
                  <c:v>0.3</c:v>
                </c:pt>
                <c:pt idx="6098">
                  <c:v>0.34</c:v>
                </c:pt>
                <c:pt idx="6099">
                  <c:v>0.38</c:v>
                </c:pt>
                <c:pt idx="6100">
                  <c:v>0.37</c:v>
                </c:pt>
                <c:pt idx="6101">
                  <c:v>0.43</c:v>
                </c:pt>
                <c:pt idx="6102">
                  <c:v>0.39</c:v>
                </c:pt>
                <c:pt idx="6103">
                  <c:v>0.34</c:v>
                </c:pt>
                <c:pt idx="6104">
                  <c:v>0.43</c:v>
                </c:pt>
                <c:pt idx="6105">
                  <c:v>0.44</c:v>
                </c:pt>
                <c:pt idx="6106">
                  <c:v>0.41</c:v>
                </c:pt>
                <c:pt idx="6107">
                  <c:v>0.47</c:v>
                </c:pt>
                <c:pt idx="6108">
                  <c:v>0.48</c:v>
                </c:pt>
                <c:pt idx="6109">
                  <c:v>0.49</c:v>
                </c:pt>
                <c:pt idx="6110">
                  <c:v>0.44</c:v>
                </c:pt>
                <c:pt idx="6111">
                  <c:v>0.41</c:v>
                </c:pt>
                <c:pt idx="6112">
                  <c:v>0.38</c:v>
                </c:pt>
                <c:pt idx="6113">
                  <c:v>0.57999999999999996</c:v>
                </c:pt>
                <c:pt idx="6114">
                  <c:v>0.54</c:v>
                </c:pt>
                <c:pt idx="6115">
                  <c:v>0.46</c:v>
                </c:pt>
                <c:pt idx="6116">
                  <c:v>0.45</c:v>
                </c:pt>
                <c:pt idx="6117">
                  <c:v>0.43</c:v>
                </c:pt>
                <c:pt idx="6118">
                  <c:v>0.4</c:v>
                </c:pt>
                <c:pt idx="6119">
                  <c:v>0.39</c:v>
                </c:pt>
                <c:pt idx="6120">
                  <c:v>0.46</c:v>
                </c:pt>
                <c:pt idx="6121">
                  <c:v>0.41</c:v>
                </c:pt>
                <c:pt idx="6122">
                  <c:v>0.38</c:v>
                </c:pt>
                <c:pt idx="6123">
                  <c:v>0.43</c:v>
                </c:pt>
                <c:pt idx="6124">
                  <c:v>0.4</c:v>
                </c:pt>
                <c:pt idx="6125">
                  <c:v>0.39</c:v>
                </c:pt>
                <c:pt idx="6126">
                  <c:v>0.42</c:v>
                </c:pt>
                <c:pt idx="6127">
                  <c:v>0.45</c:v>
                </c:pt>
                <c:pt idx="6128">
                  <c:v>0.54</c:v>
                </c:pt>
                <c:pt idx="6129">
                  <c:v>0.49</c:v>
                </c:pt>
                <c:pt idx="6130">
                  <c:v>0.48</c:v>
                </c:pt>
                <c:pt idx="6131">
                  <c:v>0.54</c:v>
                </c:pt>
                <c:pt idx="6132">
                  <c:v>0.51</c:v>
                </c:pt>
                <c:pt idx="6133">
                  <c:v>0.48</c:v>
                </c:pt>
                <c:pt idx="6134">
                  <c:v>0.63</c:v>
                </c:pt>
                <c:pt idx="6135">
                  <c:v>0.49</c:v>
                </c:pt>
                <c:pt idx="6136">
                  <c:v>0.45</c:v>
                </c:pt>
                <c:pt idx="6137">
                  <c:v>0.52</c:v>
                </c:pt>
                <c:pt idx="6138">
                  <c:v>0.64</c:v>
                </c:pt>
                <c:pt idx="6139">
                  <c:v>0.62</c:v>
                </c:pt>
                <c:pt idx="6140">
                  <c:v>0.55000000000000004</c:v>
                </c:pt>
                <c:pt idx="6141">
                  <c:v>0.56000000000000005</c:v>
                </c:pt>
                <c:pt idx="6142">
                  <c:v>0.63</c:v>
                </c:pt>
                <c:pt idx="6143">
                  <c:v>0.61</c:v>
                </c:pt>
                <c:pt idx="6144">
                  <c:v>0.6</c:v>
                </c:pt>
                <c:pt idx="6145">
                  <c:v>0.65</c:v>
                </c:pt>
                <c:pt idx="6146">
                  <c:v>0.41</c:v>
                </c:pt>
                <c:pt idx="6147">
                  <c:v>0.39</c:v>
                </c:pt>
                <c:pt idx="6148">
                  <c:v>0.4</c:v>
                </c:pt>
                <c:pt idx="6149">
                  <c:v>0.31</c:v>
                </c:pt>
                <c:pt idx="6150">
                  <c:v>0.35</c:v>
                </c:pt>
                <c:pt idx="6151">
                  <c:v>0.38</c:v>
                </c:pt>
                <c:pt idx="6152">
                  <c:v>0.46</c:v>
                </c:pt>
                <c:pt idx="6153">
                  <c:v>0.51</c:v>
                </c:pt>
                <c:pt idx="6154">
                  <c:v>0.55000000000000004</c:v>
                </c:pt>
                <c:pt idx="6155">
                  <c:v>0.51</c:v>
                </c:pt>
                <c:pt idx="6156">
                  <c:v>0.5</c:v>
                </c:pt>
                <c:pt idx="6157">
                  <c:v>0.44</c:v>
                </c:pt>
                <c:pt idx="6158">
                  <c:v>0.53</c:v>
                </c:pt>
                <c:pt idx="6159">
                  <c:v>0.53</c:v>
                </c:pt>
                <c:pt idx="6160">
                  <c:v>0.47</c:v>
                </c:pt>
                <c:pt idx="6161">
                  <c:v>0.4</c:v>
                </c:pt>
                <c:pt idx="6162">
                  <c:v>0.51</c:v>
                </c:pt>
                <c:pt idx="6163">
                  <c:v>0.46</c:v>
                </c:pt>
                <c:pt idx="6164">
                  <c:v>0.42</c:v>
                </c:pt>
                <c:pt idx="6165">
                  <c:v>0.55000000000000004</c:v>
                </c:pt>
                <c:pt idx="6166">
                  <c:v>0.49</c:v>
                </c:pt>
                <c:pt idx="6167">
                  <c:v>0.44</c:v>
                </c:pt>
                <c:pt idx="6168">
                  <c:v>0.42</c:v>
                </c:pt>
                <c:pt idx="6169">
                  <c:v>0.43</c:v>
                </c:pt>
                <c:pt idx="6170">
                  <c:v>0.34</c:v>
                </c:pt>
                <c:pt idx="6171">
                  <c:v>0.3</c:v>
                </c:pt>
                <c:pt idx="6172">
                  <c:v>0.28999999999999998</c:v>
                </c:pt>
                <c:pt idx="6173">
                  <c:v>0.36</c:v>
                </c:pt>
                <c:pt idx="6174">
                  <c:v>0.4</c:v>
                </c:pt>
                <c:pt idx="6175">
                  <c:v>0.41</c:v>
                </c:pt>
                <c:pt idx="6176">
                  <c:v>0.47</c:v>
                </c:pt>
                <c:pt idx="6177">
                  <c:v>0.45</c:v>
                </c:pt>
                <c:pt idx="6178">
                  <c:v>0.5</c:v>
                </c:pt>
                <c:pt idx="6179">
                  <c:v>0.97</c:v>
                </c:pt>
                <c:pt idx="6180">
                  <c:v>0.57999999999999996</c:v>
                </c:pt>
                <c:pt idx="6181">
                  <c:v>0.41</c:v>
                </c:pt>
                <c:pt idx="6182">
                  <c:v>0.71</c:v>
                </c:pt>
                <c:pt idx="6183">
                  <c:v>0.49</c:v>
                </c:pt>
                <c:pt idx="6184">
                  <c:v>0.49</c:v>
                </c:pt>
                <c:pt idx="6185">
                  <c:v>0.49</c:v>
                </c:pt>
                <c:pt idx="6186">
                  <c:v>0.48</c:v>
                </c:pt>
                <c:pt idx="6187">
                  <c:v>0.47</c:v>
                </c:pt>
                <c:pt idx="6188">
                  <c:v>0.52</c:v>
                </c:pt>
                <c:pt idx="6189">
                  <c:v>0.5</c:v>
                </c:pt>
                <c:pt idx="6190">
                  <c:v>0.46</c:v>
                </c:pt>
                <c:pt idx="6191">
                  <c:v>0.42</c:v>
                </c:pt>
                <c:pt idx="6192">
                  <c:v>0.44</c:v>
                </c:pt>
                <c:pt idx="6193">
                  <c:v>0.47</c:v>
                </c:pt>
                <c:pt idx="6194">
                  <c:v>0.46</c:v>
                </c:pt>
                <c:pt idx="6195">
                  <c:v>0.43</c:v>
                </c:pt>
                <c:pt idx="6196">
                  <c:v>0.45</c:v>
                </c:pt>
                <c:pt idx="6197">
                  <c:v>0.49</c:v>
                </c:pt>
                <c:pt idx="6198">
                  <c:v>0.48</c:v>
                </c:pt>
                <c:pt idx="6199">
                  <c:v>0.47</c:v>
                </c:pt>
                <c:pt idx="6200">
                  <c:v>0.45</c:v>
                </c:pt>
                <c:pt idx="6201">
                  <c:v>0.44</c:v>
                </c:pt>
                <c:pt idx="6202">
                  <c:v>0.42</c:v>
                </c:pt>
                <c:pt idx="6203">
                  <c:v>0.34</c:v>
                </c:pt>
                <c:pt idx="6204">
                  <c:v>0.44</c:v>
                </c:pt>
                <c:pt idx="6205">
                  <c:v>0.36</c:v>
                </c:pt>
                <c:pt idx="6206">
                  <c:v>0.46</c:v>
                </c:pt>
                <c:pt idx="6207">
                  <c:v>0.47</c:v>
                </c:pt>
                <c:pt idx="6208">
                  <c:v>0.48</c:v>
                </c:pt>
                <c:pt idx="6209">
                  <c:v>0.57999999999999996</c:v>
                </c:pt>
                <c:pt idx="6210">
                  <c:v>0.55000000000000004</c:v>
                </c:pt>
                <c:pt idx="6211">
                  <c:v>0.5</c:v>
                </c:pt>
                <c:pt idx="6212">
                  <c:v>0.57999999999999996</c:v>
                </c:pt>
                <c:pt idx="6213">
                  <c:v>0.56000000000000005</c:v>
                </c:pt>
                <c:pt idx="6214">
                  <c:v>0.56000000000000005</c:v>
                </c:pt>
                <c:pt idx="6215">
                  <c:v>0.51</c:v>
                </c:pt>
                <c:pt idx="6216">
                  <c:v>0.48</c:v>
                </c:pt>
                <c:pt idx="6217">
                  <c:v>0.46</c:v>
                </c:pt>
                <c:pt idx="6218">
                  <c:v>0.45</c:v>
                </c:pt>
                <c:pt idx="6219">
                  <c:v>0.43</c:v>
                </c:pt>
                <c:pt idx="6220">
                  <c:v>0.4</c:v>
                </c:pt>
                <c:pt idx="6221">
                  <c:v>0.41</c:v>
                </c:pt>
                <c:pt idx="6222">
                  <c:v>0.43</c:v>
                </c:pt>
                <c:pt idx="6223">
                  <c:v>0.44</c:v>
                </c:pt>
                <c:pt idx="6224">
                  <c:v>0.53</c:v>
                </c:pt>
                <c:pt idx="6225">
                  <c:v>0.51</c:v>
                </c:pt>
                <c:pt idx="6226">
                  <c:v>0.48</c:v>
                </c:pt>
                <c:pt idx="6227">
                  <c:v>0.44</c:v>
                </c:pt>
                <c:pt idx="6228">
                  <c:v>0.46</c:v>
                </c:pt>
                <c:pt idx="6229">
                  <c:v>0.49</c:v>
                </c:pt>
                <c:pt idx="6230">
                  <c:v>0.45</c:v>
                </c:pt>
                <c:pt idx="6231">
                  <c:v>0.43</c:v>
                </c:pt>
                <c:pt idx="6232">
                  <c:v>0.28999999999999998</c:v>
                </c:pt>
                <c:pt idx="6233">
                  <c:v>0.27</c:v>
                </c:pt>
                <c:pt idx="6234">
                  <c:v>0.48</c:v>
                </c:pt>
                <c:pt idx="6235">
                  <c:v>0.5</c:v>
                </c:pt>
                <c:pt idx="6236">
                  <c:v>0.47</c:v>
                </c:pt>
                <c:pt idx="6237">
                  <c:v>0.57999999999999996</c:v>
                </c:pt>
                <c:pt idx="6238">
                  <c:v>0.56999999999999995</c:v>
                </c:pt>
                <c:pt idx="6239">
                  <c:v>0.54</c:v>
                </c:pt>
                <c:pt idx="6240">
                  <c:v>0.49</c:v>
                </c:pt>
                <c:pt idx="6241">
                  <c:v>0.47</c:v>
                </c:pt>
                <c:pt idx="6242">
                  <c:v>0.41</c:v>
                </c:pt>
                <c:pt idx="6243">
                  <c:v>0.37</c:v>
                </c:pt>
                <c:pt idx="6244">
                  <c:v>0.38</c:v>
                </c:pt>
                <c:pt idx="6245">
                  <c:v>0.38</c:v>
                </c:pt>
                <c:pt idx="6246">
                  <c:v>0.37</c:v>
                </c:pt>
                <c:pt idx="6247">
                  <c:v>0.35</c:v>
                </c:pt>
                <c:pt idx="6248">
                  <c:v>0.33</c:v>
                </c:pt>
                <c:pt idx="6249">
                  <c:v>0.31</c:v>
                </c:pt>
                <c:pt idx="6250">
                  <c:v>0.36</c:v>
                </c:pt>
                <c:pt idx="6251">
                  <c:v>0.43</c:v>
                </c:pt>
                <c:pt idx="6252">
                  <c:v>0.47</c:v>
                </c:pt>
                <c:pt idx="6253">
                  <c:v>0.49</c:v>
                </c:pt>
                <c:pt idx="6254">
                  <c:v>0.48</c:v>
                </c:pt>
                <c:pt idx="6255">
                  <c:v>0.47</c:v>
                </c:pt>
                <c:pt idx="6256">
                  <c:v>0.49</c:v>
                </c:pt>
                <c:pt idx="6257">
                  <c:v>0.62</c:v>
                </c:pt>
                <c:pt idx="6258">
                  <c:v>0.59</c:v>
                </c:pt>
                <c:pt idx="6259">
                  <c:v>0.56999999999999995</c:v>
                </c:pt>
                <c:pt idx="6260">
                  <c:v>0.59</c:v>
                </c:pt>
                <c:pt idx="6261">
                  <c:v>0.52</c:v>
                </c:pt>
                <c:pt idx="6262">
                  <c:v>0.46</c:v>
                </c:pt>
                <c:pt idx="6263">
                  <c:v>0.43</c:v>
                </c:pt>
                <c:pt idx="6264">
                  <c:v>0.41</c:v>
                </c:pt>
                <c:pt idx="6265">
                  <c:v>0.39</c:v>
                </c:pt>
                <c:pt idx="6266">
                  <c:v>0.4</c:v>
                </c:pt>
                <c:pt idx="6267">
                  <c:v>0.42</c:v>
                </c:pt>
                <c:pt idx="6268">
                  <c:v>0.36</c:v>
                </c:pt>
                <c:pt idx="6269">
                  <c:v>0.31</c:v>
                </c:pt>
                <c:pt idx="6270">
                  <c:v>0.27</c:v>
                </c:pt>
                <c:pt idx="6271">
                  <c:v>0.33</c:v>
                </c:pt>
                <c:pt idx="6272">
                  <c:v>0.39</c:v>
                </c:pt>
                <c:pt idx="6273">
                  <c:v>0.41</c:v>
                </c:pt>
                <c:pt idx="6274">
                  <c:v>0.28000000000000003</c:v>
                </c:pt>
                <c:pt idx="6275">
                  <c:v>0.41</c:v>
                </c:pt>
                <c:pt idx="6276">
                  <c:v>0.35</c:v>
                </c:pt>
                <c:pt idx="6277">
                  <c:v>0.37</c:v>
                </c:pt>
                <c:pt idx="6278">
                  <c:v>0.32</c:v>
                </c:pt>
                <c:pt idx="6279">
                  <c:v>0.35</c:v>
                </c:pt>
                <c:pt idx="6280">
                  <c:v>0.4</c:v>
                </c:pt>
                <c:pt idx="6281">
                  <c:v>0.46</c:v>
                </c:pt>
                <c:pt idx="6282">
                  <c:v>0.47</c:v>
                </c:pt>
                <c:pt idx="6283">
                  <c:v>0.42</c:v>
                </c:pt>
                <c:pt idx="6284">
                  <c:v>0.48</c:v>
                </c:pt>
                <c:pt idx="6285">
                  <c:v>0.43</c:v>
                </c:pt>
                <c:pt idx="6286">
                  <c:v>0.44</c:v>
                </c:pt>
                <c:pt idx="6287">
                  <c:v>0.39</c:v>
                </c:pt>
                <c:pt idx="6288">
                  <c:v>0.37</c:v>
                </c:pt>
                <c:pt idx="6289">
                  <c:v>0.34</c:v>
                </c:pt>
                <c:pt idx="6290">
                  <c:v>0.32</c:v>
                </c:pt>
                <c:pt idx="6291">
                  <c:v>0.34</c:v>
                </c:pt>
                <c:pt idx="6292">
                  <c:v>0.33</c:v>
                </c:pt>
                <c:pt idx="6293">
                  <c:v>0.21</c:v>
                </c:pt>
                <c:pt idx="6294">
                  <c:v>0.3</c:v>
                </c:pt>
                <c:pt idx="6295">
                  <c:v>0.31</c:v>
                </c:pt>
                <c:pt idx="6296">
                  <c:v>0.55000000000000004</c:v>
                </c:pt>
                <c:pt idx="6297">
                  <c:v>0.52</c:v>
                </c:pt>
                <c:pt idx="6298">
                  <c:v>0.73</c:v>
                </c:pt>
                <c:pt idx="6299">
                  <c:v>0.68</c:v>
                </c:pt>
                <c:pt idx="6300">
                  <c:v>0.5</c:v>
                </c:pt>
                <c:pt idx="6301">
                  <c:v>0.56999999999999995</c:v>
                </c:pt>
                <c:pt idx="6302">
                  <c:v>0.54</c:v>
                </c:pt>
                <c:pt idx="6303">
                  <c:v>0.53</c:v>
                </c:pt>
                <c:pt idx="6304">
                  <c:v>0.49</c:v>
                </c:pt>
                <c:pt idx="6305">
                  <c:v>0.36</c:v>
                </c:pt>
                <c:pt idx="6306">
                  <c:v>0.43</c:v>
                </c:pt>
                <c:pt idx="6307">
                  <c:v>0.52</c:v>
                </c:pt>
                <c:pt idx="6308">
                  <c:v>0.48</c:v>
                </c:pt>
                <c:pt idx="6309">
                  <c:v>0.5</c:v>
                </c:pt>
                <c:pt idx="6310">
                  <c:v>0.53</c:v>
                </c:pt>
                <c:pt idx="6311">
                  <c:v>0.51</c:v>
                </c:pt>
                <c:pt idx="6312">
                  <c:v>0.54</c:v>
                </c:pt>
                <c:pt idx="6313">
                  <c:v>0.51</c:v>
                </c:pt>
                <c:pt idx="6314">
                  <c:v>0.65</c:v>
                </c:pt>
                <c:pt idx="6315">
                  <c:v>0.67</c:v>
                </c:pt>
                <c:pt idx="6316">
                  <c:v>0.86</c:v>
                </c:pt>
                <c:pt idx="6317">
                  <c:v>0.64</c:v>
                </c:pt>
                <c:pt idx="6318">
                  <c:v>0.7</c:v>
                </c:pt>
                <c:pt idx="6319">
                  <c:v>0.73</c:v>
                </c:pt>
                <c:pt idx="6320">
                  <c:v>0.71</c:v>
                </c:pt>
                <c:pt idx="6321">
                  <c:v>0.69</c:v>
                </c:pt>
                <c:pt idx="6322">
                  <c:v>0.42</c:v>
                </c:pt>
                <c:pt idx="6323">
                  <c:v>0.38</c:v>
                </c:pt>
                <c:pt idx="6324">
                  <c:v>0.39</c:v>
                </c:pt>
                <c:pt idx="6325">
                  <c:v>0.37</c:v>
                </c:pt>
                <c:pt idx="6326">
                  <c:v>0.36</c:v>
                </c:pt>
                <c:pt idx="6327">
                  <c:v>0.38</c:v>
                </c:pt>
                <c:pt idx="6328">
                  <c:v>0.42</c:v>
                </c:pt>
                <c:pt idx="6329">
                  <c:v>0.49</c:v>
                </c:pt>
                <c:pt idx="6330">
                  <c:v>0.51</c:v>
                </c:pt>
                <c:pt idx="6331">
                  <c:v>0.48</c:v>
                </c:pt>
                <c:pt idx="6332">
                  <c:v>0.53</c:v>
                </c:pt>
                <c:pt idx="6333">
                  <c:v>0.47</c:v>
                </c:pt>
                <c:pt idx="6334">
                  <c:v>0.46</c:v>
                </c:pt>
                <c:pt idx="6335">
                  <c:v>0.48</c:v>
                </c:pt>
                <c:pt idx="6336">
                  <c:v>0.49</c:v>
                </c:pt>
                <c:pt idx="6337">
                  <c:v>0.47</c:v>
                </c:pt>
                <c:pt idx="6338">
                  <c:v>0.45</c:v>
                </c:pt>
                <c:pt idx="6339">
                  <c:v>0.45</c:v>
                </c:pt>
                <c:pt idx="6340">
                  <c:v>0.44</c:v>
                </c:pt>
                <c:pt idx="6341">
                  <c:v>0.43</c:v>
                </c:pt>
                <c:pt idx="6342">
                  <c:v>0.42</c:v>
                </c:pt>
                <c:pt idx="6343">
                  <c:v>0.42</c:v>
                </c:pt>
                <c:pt idx="6344">
                  <c:v>0.48</c:v>
                </c:pt>
                <c:pt idx="6345">
                  <c:v>0.49</c:v>
                </c:pt>
                <c:pt idx="6346">
                  <c:v>0.49</c:v>
                </c:pt>
                <c:pt idx="6347">
                  <c:v>0.38</c:v>
                </c:pt>
                <c:pt idx="6348">
                  <c:v>0.51</c:v>
                </c:pt>
                <c:pt idx="6349">
                  <c:v>0.44</c:v>
                </c:pt>
                <c:pt idx="6350">
                  <c:v>0.45</c:v>
                </c:pt>
                <c:pt idx="6351">
                  <c:v>0.5</c:v>
                </c:pt>
                <c:pt idx="6352">
                  <c:v>0.48</c:v>
                </c:pt>
                <c:pt idx="6353">
                  <c:v>0.42</c:v>
                </c:pt>
                <c:pt idx="6354">
                  <c:v>0.4</c:v>
                </c:pt>
                <c:pt idx="6355">
                  <c:v>0.41</c:v>
                </c:pt>
                <c:pt idx="6356">
                  <c:v>0.45</c:v>
                </c:pt>
                <c:pt idx="6357">
                  <c:v>0.43</c:v>
                </c:pt>
                <c:pt idx="6358">
                  <c:v>0.48</c:v>
                </c:pt>
                <c:pt idx="6359">
                  <c:v>0.38</c:v>
                </c:pt>
                <c:pt idx="6360">
                  <c:v>0.36</c:v>
                </c:pt>
                <c:pt idx="6361">
                  <c:v>0.37</c:v>
                </c:pt>
                <c:pt idx="6362">
                  <c:v>0.49</c:v>
                </c:pt>
                <c:pt idx="6363">
                  <c:v>0.5</c:v>
                </c:pt>
                <c:pt idx="6364">
                  <c:v>0.46</c:v>
                </c:pt>
                <c:pt idx="6365">
                  <c:v>0.24</c:v>
                </c:pt>
                <c:pt idx="6366">
                  <c:v>0.3</c:v>
                </c:pt>
                <c:pt idx="6367">
                  <c:v>0.31</c:v>
                </c:pt>
                <c:pt idx="6368">
                  <c:v>0.41</c:v>
                </c:pt>
                <c:pt idx="6369">
                  <c:v>0.55000000000000004</c:v>
                </c:pt>
                <c:pt idx="6370">
                  <c:v>0.48</c:v>
                </c:pt>
                <c:pt idx="6371">
                  <c:v>0.5</c:v>
                </c:pt>
                <c:pt idx="6372">
                  <c:v>0.44</c:v>
                </c:pt>
                <c:pt idx="6373">
                  <c:v>0.42</c:v>
                </c:pt>
                <c:pt idx="6374">
                  <c:v>0.45</c:v>
                </c:pt>
                <c:pt idx="6375">
                  <c:v>0.47</c:v>
                </c:pt>
                <c:pt idx="6376">
                  <c:v>0.65</c:v>
                </c:pt>
                <c:pt idx="6377">
                  <c:v>0.6</c:v>
                </c:pt>
                <c:pt idx="6378">
                  <c:v>0.46</c:v>
                </c:pt>
                <c:pt idx="6379">
                  <c:v>0.42</c:v>
                </c:pt>
                <c:pt idx="6380">
                  <c:v>0.39</c:v>
                </c:pt>
                <c:pt idx="6381">
                  <c:v>0.4</c:v>
                </c:pt>
                <c:pt idx="6382">
                  <c:v>0.41</c:v>
                </c:pt>
                <c:pt idx="6383">
                  <c:v>0.38</c:v>
                </c:pt>
                <c:pt idx="6384">
                  <c:v>0.37</c:v>
                </c:pt>
                <c:pt idx="6385">
                  <c:v>0.42</c:v>
                </c:pt>
                <c:pt idx="6386">
                  <c:v>0.36</c:v>
                </c:pt>
                <c:pt idx="6387">
                  <c:v>0.4</c:v>
                </c:pt>
                <c:pt idx="6388">
                  <c:v>0.38</c:v>
                </c:pt>
                <c:pt idx="6389">
                  <c:v>0.26</c:v>
                </c:pt>
                <c:pt idx="6390">
                  <c:v>0.43</c:v>
                </c:pt>
                <c:pt idx="6391">
                  <c:v>0.49</c:v>
                </c:pt>
                <c:pt idx="6392">
                  <c:v>0.63</c:v>
                </c:pt>
                <c:pt idx="6393">
                  <c:v>1.2</c:v>
                </c:pt>
                <c:pt idx="6394">
                  <c:v>1</c:v>
                </c:pt>
                <c:pt idx="6395">
                  <c:v>0.49</c:v>
                </c:pt>
                <c:pt idx="6396">
                  <c:v>0.52</c:v>
                </c:pt>
                <c:pt idx="6397">
                  <c:v>0.69</c:v>
                </c:pt>
                <c:pt idx="6398">
                  <c:v>0.44</c:v>
                </c:pt>
                <c:pt idx="6399">
                  <c:v>0.3</c:v>
                </c:pt>
                <c:pt idx="6400">
                  <c:v>0.31</c:v>
                </c:pt>
                <c:pt idx="6401">
                  <c:v>0.56000000000000005</c:v>
                </c:pt>
                <c:pt idx="6402">
                  <c:v>0.82</c:v>
                </c:pt>
                <c:pt idx="6403">
                  <c:v>0.53</c:v>
                </c:pt>
                <c:pt idx="6404">
                  <c:v>0.44</c:v>
                </c:pt>
                <c:pt idx="6405">
                  <c:v>0.63</c:v>
                </c:pt>
                <c:pt idx="6406">
                  <c:v>0.59</c:v>
                </c:pt>
                <c:pt idx="6407">
                  <c:v>0.53</c:v>
                </c:pt>
                <c:pt idx="6408">
                  <c:v>0.59</c:v>
                </c:pt>
                <c:pt idx="6409">
                  <c:v>0.56999999999999995</c:v>
                </c:pt>
                <c:pt idx="6410">
                  <c:v>0.62</c:v>
                </c:pt>
                <c:pt idx="6411">
                  <c:v>0.65</c:v>
                </c:pt>
                <c:pt idx="6412">
                  <c:v>0.68</c:v>
                </c:pt>
                <c:pt idx="6413">
                  <c:v>0.63</c:v>
                </c:pt>
                <c:pt idx="6414">
                  <c:v>0.61</c:v>
                </c:pt>
                <c:pt idx="6415">
                  <c:v>0.63</c:v>
                </c:pt>
                <c:pt idx="6416">
                  <c:v>0.62</c:v>
                </c:pt>
                <c:pt idx="6417">
                  <c:v>0.54</c:v>
                </c:pt>
                <c:pt idx="6418">
                  <c:v>0.5</c:v>
                </c:pt>
                <c:pt idx="6419">
                  <c:v>0.42</c:v>
                </c:pt>
                <c:pt idx="6420">
                  <c:v>0.39</c:v>
                </c:pt>
                <c:pt idx="6421">
                  <c:v>0.37</c:v>
                </c:pt>
                <c:pt idx="6422">
                  <c:v>0.38</c:v>
                </c:pt>
                <c:pt idx="6423">
                  <c:v>0.36</c:v>
                </c:pt>
                <c:pt idx="6424">
                  <c:v>0.36</c:v>
                </c:pt>
                <c:pt idx="6425">
                  <c:v>0.78</c:v>
                </c:pt>
                <c:pt idx="6426">
                  <c:v>0.86</c:v>
                </c:pt>
                <c:pt idx="6427">
                  <c:v>0.74</c:v>
                </c:pt>
                <c:pt idx="6428">
                  <c:v>0.71</c:v>
                </c:pt>
                <c:pt idx="6429">
                  <c:v>0.71</c:v>
                </c:pt>
                <c:pt idx="6430">
                  <c:v>0.7</c:v>
                </c:pt>
                <c:pt idx="6431">
                  <c:v>0.53</c:v>
                </c:pt>
                <c:pt idx="6432">
                  <c:v>0.66</c:v>
                </c:pt>
                <c:pt idx="6433">
                  <c:v>0.49</c:v>
                </c:pt>
                <c:pt idx="6434">
                  <c:v>0.46</c:v>
                </c:pt>
                <c:pt idx="6435">
                  <c:v>0.55000000000000004</c:v>
                </c:pt>
                <c:pt idx="6436">
                  <c:v>0.45</c:v>
                </c:pt>
                <c:pt idx="6437">
                  <c:v>0.48</c:v>
                </c:pt>
                <c:pt idx="6438">
                  <c:v>0.47</c:v>
                </c:pt>
                <c:pt idx="6439">
                  <c:v>0.49</c:v>
                </c:pt>
                <c:pt idx="6440">
                  <c:v>0.56999999999999995</c:v>
                </c:pt>
                <c:pt idx="6441">
                  <c:v>0.46</c:v>
                </c:pt>
                <c:pt idx="6442">
                  <c:v>0.44</c:v>
                </c:pt>
                <c:pt idx="6443">
                  <c:v>0.3</c:v>
                </c:pt>
                <c:pt idx="6444">
                  <c:v>0.24</c:v>
                </c:pt>
                <c:pt idx="6445">
                  <c:v>0.3</c:v>
                </c:pt>
                <c:pt idx="6446">
                  <c:v>0.35</c:v>
                </c:pt>
                <c:pt idx="6447">
                  <c:v>0.47</c:v>
                </c:pt>
                <c:pt idx="6448">
                  <c:v>0.48</c:v>
                </c:pt>
                <c:pt idx="6449">
                  <c:v>0.57999999999999996</c:v>
                </c:pt>
                <c:pt idx="6450">
                  <c:v>0.6</c:v>
                </c:pt>
                <c:pt idx="6451">
                  <c:v>0.64</c:v>
                </c:pt>
                <c:pt idx="6452">
                  <c:v>0.56000000000000005</c:v>
                </c:pt>
                <c:pt idx="6453">
                  <c:v>0.51</c:v>
                </c:pt>
                <c:pt idx="6454">
                  <c:v>0.47</c:v>
                </c:pt>
                <c:pt idx="6455">
                  <c:v>0.42</c:v>
                </c:pt>
                <c:pt idx="6456">
                  <c:v>0.4</c:v>
                </c:pt>
                <c:pt idx="6457">
                  <c:v>0.41</c:v>
                </c:pt>
                <c:pt idx="6458">
                  <c:v>0.4</c:v>
                </c:pt>
                <c:pt idx="6459">
                  <c:v>0.37</c:v>
                </c:pt>
                <c:pt idx="6460">
                  <c:v>0.39</c:v>
                </c:pt>
                <c:pt idx="6461">
                  <c:v>0.45</c:v>
                </c:pt>
                <c:pt idx="6462">
                  <c:v>0.46</c:v>
                </c:pt>
                <c:pt idx="6463">
                  <c:v>0.44</c:v>
                </c:pt>
                <c:pt idx="6464">
                  <c:v>0.49</c:v>
                </c:pt>
                <c:pt idx="6465">
                  <c:v>0.33</c:v>
                </c:pt>
                <c:pt idx="6466">
                  <c:v>0.22</c:v>
                </c:pt>
                <c:pt idx="6467">
                  <c:v>0.34</c:v>
                </c:pt>
                <c:pt idx="6468">
                  <c:v>0.4</c:v>
                </c:pt>
                <c:pt idx="6469">
                  <c:v>0.28000000000000003</c:v>
                </c:pt>
                <c:pt idx="6470">
                  <c:v>0.3</c:v>
                </c:pt>
                <c:pt idx="6471">
                  <c:v>0.3</c:v>
                </c:pt>
                <c:pt idx="6472">
                  <c:v>0.21</c:v>
                </c:pt>
                <c:pt idx="6473">
                  <c:v>0.26</c:v>
                </c:pt>
                <c:pt idx="6474">
                  <c:v>0.59</c:v>
                </c:pt>
                <c:pt idx="6475">
                  <c:v>0.56999999999999995</c:v>
                </c:pt>
                <c:pt idx="6476">
                  <c:v>0.59</c:v>
                </c:pt>
                <c:pt idx="6477">
                  <c:v>0.48</c:v>
                </c:pt>
                <c:pt idx="6478">
                  <c:v>0.44</c:v>
                </c:pt>
                <c:pt idx="6479">
                  <c:v>0.41</c:v>
                </c:pt>
                <c:pt idx="6480">
                  <c:v>0.45</c:v>
                </c:pt>
                <c:pt idx="6481">
                  <c:v>0.35</c:v>
                </c:pt>
                <c:pt idx="6482">
                  <c:v>0.32</c:v>
                </c:pt>
                <c:pt idx="6483">
                  <c:v>0.3</c:v>
                </c:pt>
                <c:pt idx="6484">
                  <c:v>0.2</c:v>
                </c:pt>
                <c:pt idx="6485">
                  <c:v>0.18</c:v>
                </c:pt>
                <c:pt idx="6486">
                  <c:v>0.3</c:v>
                </c:pt>
                <c:pt idx="6487">
                  <c:v>0.13</c:v>
                </c:pt>
                <c:pt idx="6488">
                  <c:v>0.18</c:v>
                </c:pt>
                <c:pt idx="6489">
                  <c:v>0.19</c:v>
                </c:pt>
                <c:pt idx="6490">
                  <c:v>1.22</c:v>
                </c:pt>
                <c:pt idx="6491">
                  <c:v>0.42</c:v>
                </c:pt>
                <c:pt idx="6492">
                  <c:v>0.67</c:v>
                </c:pt>
                <c:pt idx="6493">
                  <c:v>0.6</c:v>
                </c:pt>
                <c:pt idx="6494">
                  <c:v>0.56000000000000005</c:v>
                </c:pt>
                <c:pt idx="6495">
                  <c:v>0.54</c:v>
                </c:pt>
                <c:pt idx="6496">
                  <c:v>0.67</c:v>
                </c:pt>
                <c:pt idx="6497">
                  <c:v>0.44</c:v>
                </c:pt>
                <c:pt idx="6498">
                  <c:v>0.39</c:v>
                </c:pt>
                <c:pt idx="6499">
                  <c:v>0.73</c:v>
                </c:pt>
                <c:pt idx="6500">
                  <c:v>0.5</c:v>
                </c:pt>
                <c:pt idx="6501">
                  <c:v>0.51</c:v>
                </c:pt>
                <c:pt idx="6502">
                  <c:v>0.45</c:v>
                </c:pt>
                <c:pt idx="6503">
                  <c:v>0.4</c:v>
                </c:pt>
                <c:pt idx="6504">
                  <c:v>0.42</c:v>
                </c:pt>
                <c:pt idx="6505">
                  <c:v>0.43</c:v>
                </c:pt>
                <c:pt idx="6506">
                  <c:v>0.46</c:v>
                </c:pt>
                <c:pt idx="6507">
                  <c:v>0.47</c:v>
                </c:pt>
                <c:pt idx="6508">
                  <c:v>0.49</c:v>
                </c:pt>
                <c:pt idx="6509">
                  <c:v>0.46</c:v>
                </c:pt>
                <c:pt idx="6510">
                  <c:v>0.48</c:v>
                </c:pt>
                <c:pt idx="6511">
                  <c:v>0.43</c:v>
                </c:pt>
                <c:pt idx="6512">
                  <c:v>0.46</c:v>
                </c:pt>
                <c:pt idx="6513">
                  <c:v>0.45</c:v>
                </c:pt>
                <c:pt idx="6514">
                  <c:v>0.55000000000000004</c:v>
                </c:pt>
                <c:pt idx="6515">
                  <c:v>0.65</c:v>
                </c:pt>
                <c:pt idx="6516">
                  <c:v>0.49</c:v>
                </c:pt>
                <c:pt idx="6517">
                  <c:v>0.55000000000000004</c:v>
                </c:pt>
                <c:pt idx="6518">
                  <c:v>0.45</c:v>
                </c:pt>
                <c:pt idx="6519">
                  <c:v>0.45</c:v>
                </c:pt>
                <c:pt idx="6520">
                  <c:v>0.42</c:v>
                </c:pt>
                <c:pt idx="6521">
                  <c:v>0.43</c:v>
                </c:pt>
                <c:pt idx="6522">
                  <c:v>0.47</c:v>
                </c:pt>
                <c:pt idx="6523">
                  <c:v>0.51</c:v>
                </c:pt>
                <c:pt idx="6524">
                  <c:v>0.28999999999999998</c:v>
                </c:pt>
                <c:pt idx="6525">
                  <c:v>0.51</c:v>
                </c:pt>
                <c:pt idx="6526">
                  <c:v>0.53</c:v>
                </c:pt>
                <c:pt idx="6527">
                  <c:v>0.5</c:v>
                </c:pt>
                <c:pt idx="6528">
                  <c:v>0.47</c:v>
                </c:pt>
                <c:pt idx="6529">
                  <c:v>0.47</c:v>
                </c:pt>
                <c:pt idx="6530">
                  <c:v>0.44</c:v>
                </c:pt>
                <c:pt idx="6531">
                  <c:v>0.45</c:v>
                </c:pt>
                <c:pt idx="6532">
                  <c:v>0.49</c:v>
                </c:pt>
                <c:pt idx="6533">
                  <c:v>0.44</c:v>
                </c:pt>
                <c:pt idx="6534">
                  <c:v>0.45</c:v>
                </c:pt>
                <c:pt idx="6535">
                  <c:v>0.35</c:v>
                </c:pt>
                <c:pt idx="6536">
                  <c:v>0.33</c:v>
                </c:pt>
                <c:pt idx="6537">
                  <c:v>0.3</c:v>
                </c:pt>
                <c:pt idx="6538">
                  <c:v>0.66</c:v>
                </c:pt>
                <c:pt idx="6539">
                  <c:v>0.71</c:v>
                </c:pt>
                <c:pt idx="6540">
                  <c:v>0.43</c:v>
                </c:pt>
                <c:pt idx="6541">
                  <c:v>0.4</c:v>
                </c:pt>
                <c:pt idx="6542">
                  <c:v>0.38</c:v>
                </c:pt>
                <c:pt idx="6543">
                  <c:v>0.37</c:v>
                </c:pt>
                <c:pt idx="6544">
                  <c:v>0.51</c:v>
                </c:pt>
                <c:pt idx="6545">
                  <c:v>0.56000000000000005</c:v>
                </c:pt>
                <c:pt idx="6546">
                  <c:v>0.54</c:v>
                </c:pt>
                <c:pt idx="6547">
                  <c:v>0.56000000000000005</c:v>
                </c:pt>
                <c:pt idx="6548">
                  <c:v>1.28</c:v>
                </c:pt>
                <c:pt idx="6549">
                  <c:v>0.99</c:v>
                </c:pt>
                <c:pt idx="6550">
                  <c:v>0.83</c:v>
                </c:pt>
                <c:pt idx="6551">
                  <c:v>0.78</c:v>
                </c:pt>
                <c:pt idx="6552">
                  <c:v>0.71</c:v>
                </c:pt>
                <c:pt idx="6553">
                  <c:v>0.63</c:v>
                </c:pt>
                <c:pt idx="6554">
                  <c:v>0.69</c:v>
                </c:pt>
                <c:pt idx="6555">
                  <c:v>0.73</c:v>
                </c:pt>
                <c:pt idx="6556">
                  <c:v>0.78</c:v>
                </c:pt>
                <c:pt idx="6557">
                  <c:v>0.65</c:v>
                </c:pt>
                <c:pt idx="6558">
                  <c:v>0.49</c:v>
                </c:pt>
                <c:pt idx="6559">
                  <c:v>0.56000000000000005</c:v>
                </c:pt>
                <c:pt idx="6560">
                  <c:v>0.45</c:v>
                </c:pt>
                <c:pt idx="6561">
                  <c:v>0.43</c:v>
                </c:pt>
                <c:pt idx="6562">
                  <c:v>0.64</c:v>
                </c:pt>
                <c:pt idx="6563">
                  <c:v>0.57999999999999996</c:v>
                </c:pt>
                <c:pt idx="6564">
                  <c:v>0.56000000000000005</c:v>
                </c:pt>
                <c:pt idx="6565">
                  <c:v>0.72</c:v>
                </c:pt>
                <c:pt idx="6566">
                  <c:v>0.67</c:v>
                </c:pt>
                <c:pt idx="6567">
                  <c:v>0.66</c:v>
                </c:pt>
                <c:pt idx="6568">
                  <c:v>0.64</c:v>
                </c:pt>
                <c:pt idx="6569">
                  <c:v>0.62</c:v>
                </c:pt>
                <c:pt idx="6570">
                  <c:v>0.6</c:v>
                </c:pt>
                <c:pt idx="6571">
                  <c:v>0.56000000000000005</c:v>
                </c:pt>
                <c:pt idx="6572">
                  <c:v>0.55000000000000004</c:v>
                </c:pt>
                <c:pt idx="6573">
                  <c:v>0.52</c:v>
                </c:pt>
                <c:pt idx="6574">
                  <c:v>0.54</c:v>
                </c:pt>
                <c:pt idx="6575">
                  <c:v>0.54</c:v>
                </c:pt>
                <c:pt idx="6576">
                  <c:v>0.51</c:v>
                </c:pt>
                <c:pt idx="6577">
                  <c:v>0.51</c:v>
                </c:pt>
                <c:pt idx="6578">
                  <c:v>0.49</c:v>
                </c:pt>
                <c:pt idx="6579">
                  <c:v>0.53</c:v>
                </c:pt>
                <c:pt idx="6580">
                  <c:v>0.46</c:v>
                </c:pt>
                <c:pt idx="6581">
                  <c:v>0.44</c:v>
                </c:pt>
                <c:pt idx="6582">
                  <c:v>0.5</c:v>
                </c:pt>
                <c:pt idx="6583">
                  <c:v>0.48</c:v>
                </c:pt>
                <c:pt idx="6584">
                  <c:v>0.47</c:v>
                </c:pt>
                <c:pt idx="6585">
                  <c:v>0.45</c:v>
                </c:pt>
                <c:pt idx="6586">
                  <c:v>0.52</c:v>
                </c:pt>
                <c:pt idx="6587">
                  <c:v>0.49</c:v>
                </c:pt>
                <c:pt idx="6588">
                  <c:v>0.44</c:v>
                </c:pt>
                <c:pt idx="6589">
                  <c:v>0.46</c:v>
                </c:pt>
                <c:pt idx="6590">
                  <c:v>0.42</c:v>
                </c:pt>
                <c:pt idx="6591">
                  <c:v>0.5</c:v>
                </c:pt>
                <c:pt idx="6592">
                  <c:v>0.45</c:v>
                </c:pt>
                <c:pt idx="6593">
                  <c:v>0.45</c:v>
                </c:pt>
                <c:pt idx="6594">
                  <c:v>0.47</c:v>
                </c:pt>
                <c:pt idx="6595">
                  <c:v>0.48</c:v>
                </c:pt>
                <c:pt idx="6596">
                  <c:v>0.44</c:v>
                </c:pt>
                <c:pt idx="6597">
                  <c:v>0.42</c:v>
                </c:pt>
                <c:pt idx="6598">
                  <c:v>0.49</c:v>
                </c:pt>
                <c:pt idx="6599">
                  <c:v>0.45</c:v>
                </c:pt>
                <c:pt idx="6600">
                  <c:v>0.43</c:v>
                </c:pt>
                <c:pt idx="6601">
                  <c:v>0.47</c:v>
                </c:pt>
                <c:pt idx="6602">
                  <c:v>0.5</c:v>
                </c:pt>
                <c:pt idx="6603">
                  <c:v>0.49</c:v>
                </c:pt>
                <c:pt idx="6604">
                  <c:v>0.46</c:v>
                </c:pt>
                <c:pt idx="6605">
                  <c:v>0.47</c:v>
                </c:pt>
                <c:pt idx="6606">
                  <c:v>0.46</c:v>
                </c:pt>
                <c:pt idx="6607">
                  <c:v>0.42</c:v>
                </c:pt>
                <c:pt idx="6608">
                  <c:v>0.45</c:v>
                </c:pt>
                <c:pt idx="6609">
                  <c:v>0.44</c:v>
                </c:pt>
                <c:pt idx="6610">
                  <c:v>0.45</c:v>
                </c:pt>
                <c:pt idx="6611">
                  <c:v>0.43</c:v>
                </c:pt>
                <c:pt idx="6612">
                  <c:v>0.44</c:v>
                </c:pt>
                <c:pt idx="6613">
                  <c:v>0.44</c:v>
                </c:pt>
                <c:pt idx="6614">
                  <c:v>0.4</c:v>
                </c:pt>
                <c:pt idx="6615">
                  <c:v>0.48</c:v>
                </c:pt>
                <c:pt idx="6616">
                  <c:v>0.47</c:v>
                </c:pt>
                <c:pt idx="6617">
                  <c:v>0.45</c:v>
                </c:pt>
                <c:pt idx="6618">
                  <c:v>0.48</c:v>
                </c:pt>
                <c:pt idx="6619">
                  <c:v>0.45</c:v>
                </c:pt>
                <c:pt idx="6620">
                  <c:v>0.42</c:v>
                </c:pt>
                <c:pt idx="6621">
                  <c:v>0.44</c:v>
                </c:pt>
                <c:pt idx="6622">
                  <c:v>0.38</c:v>
                </c:pt>
                <c:pt idx="6623">
                  <c:v>0.4</c:v>
                </c:pt>
                <c:pt idx="6624">
                  <c:v>0.41</c:v>
                </c:pt>
                <c:pt idx="6625">
                  <c:v>0.43</c:v>
                </c:pt>
                <c:pt idx="6626">
                  <c:v>0.41</c:v>
                </c:pt>
                <c:pt idx="6627">
                  <c:v>0.38</c:v>
                </c:pt>
                <c:pt idx="6628">
                  <c:v>0.43</c:v>
                </c:pt>
                <c:pt idx="6629">
                  <c:v>0.4</c:v>
                </c:pt>
                <c:pt idx="6630">
                  <c:v>0.38</c:v>
                </c:pt>
                <c:pt idx="6631">
                  <c:v>0.37</c:v>
                </c:pt>
                <c:pt idx="6632">
                  <c:v>0.36</c:v>
                </c:pt>
                <c:pt idx="6633">
                  <c:v>0.37</c:v>
                </c:pt>
                <c:pt idx="6634">
                  <c:v>0.34</c:v>
                </c:pt>
                <c:pt idx="6635">
                  <c:v>0.44</c:v>
                </c:pt>
                <c:pt idx="6636">
                  <c:v>0.39</c:v>
                </c:pt>
                <c:pt idx="6637">
                  <c:v>0.6</c:v>
                </c:pt>
                <c:pt idx="6638">
                  <c:v>0.5</c:v>
                </c:pt>
                <c:pt idx="6639">
                  <c:v>0.35</c:v>
                </c:pt>
                <c:pt idx="6640">
                  <c:v>0.41</c:v>
                </c:pt>
                <c:pt idx="6641">
                  <c:v>0.4</c:v>
                </c:pt>
                <c:pt idx="6642">
                  <c:v>0.48</c:v>
                </c:pt>
                <c:pt idx="6643">
                  <c:v>0.44</c:v>
                </c:pt>
                <c:pt idx="6644">
                  <c:v>0.46</c:v>
                </c:pt>
                <c:pt idx="6645">
                  <c:v>0.43</c:v>
                </c:pt>
                <c:pt idx="6646">
                  <c:v>0.45</c:v>
                </c:pt>
                <c:pt idx="6647">
                  <c:v>0.41</c:v>
                </c:pt>
                <c:pt idx="6648">
                  <c:v>0.46</c:v>
                </c:pt>
                <c:pt idx="6649">
                  <c:v>0.44</c:v>
                </c:pt>
                <c:pt idx="6650">
                  <c:v>0.45</c:v>
                </c:pt>
                <c:pt idx="6651">
                  <c:v>0.43</c:v>
                </c:pt>
                <c:pt idx="6652">
                  <c:v>0.42</c:v>
                </c:pt>
                <c:pt idx="6653">
                  <c:v>0.44</c:v>
                </c:pt>
                <c:pt idx="6654">
                  <c:v>0.41</c:v>
                </c:pt>
                <c:pt idx="6655">
                  <c:v>0.4</c:v>
                </c:pt>
                <c:pt idx="6656">
                  <c:v>0.41</c:v>
                </c:pt>
                <c:pt idx="6657">
                  <c:v>0.41</c:v>
                </c:pt>
                <c:pt idx="6658">
                  <c:v>0.4</c:v>
                </c:pt>
                <c:pt idx="6659">
                  <c:v>0.44</c:v>
                </c:pt>
                <c:pt idx="6660">
                  <c:v>0.41</c:v>
                </c:pt>
                <c:pt idx="6661">
                  <c:v>0.43</c:v>
                </c:pt>
                <c:pt idx="6662">
                  <c:v>0.43</c:v>
                </c:pt>
                <c:pt idx="6663">
                  <c:v>0.42</c:v>
                </c:pt>
                <c:pt idx="6664">
                  <c:v>0.41</c:v>
                </c:pt>
                <c:pt idx="6665">
                  <c:v>0.33</c:v>
                </c:pt>
                <c:pt idx="6666">
                  <c:v>0.25</c:v>
                </c:pt>
                <c:pt idx="6667">
                  <c:v>0.37</c:v>
                </c:pt>
                <c:pt idx="6668">
                  <c:v>0.39</c:v>
                </c:pt>
                <c:pt idx="6669">
                  <c:v>0.4</c:v>
                </c:pt>
                <c:pt idx="6670">
                  <c:v>0.39</c:v>
                </c:pt>
                <c:pt idx="6671">
                  <c:v>0.38</c:v>
                </c:pt>
                <c:pt idx="6672">
                  <c:v>0.4</c:v>
                </c:pt>
                <c:pt idx="6673">
                  <c:v>0.34</c:v>
                </c:pt>
                <c:pt idx="6674">
                  <c:v>0.36</c:v>
                </c:pt>
                <c:pt idx="6675">
                  <c:v>0.43</c:v>
                </c:pt>
                <c:pt idx="6676">
                  <c:v>0.44</c:v>
                </c:pt>
                <c:pt idx="6677">
                  <c:v>0.43</c:v>
                </c:pt>
                <c:pt idx="6678">
                  <c:v>0.36</c:v>
                </c:pt>
                <c:pt idx="6679">
                  <c:v>0.38</c:v>
                </c:pt>
                <c:pt idx="6680">
                  <c:v>0.39</c:v>
                </c:pt>
                <c:pt idx="6681">
                  <c:v>0.27</c:v>
                </c:pt>
                <c:pt idx="6682">
                  <c:v>0.32</c:v>
                </c:pt>
                <c:pt idx="6683">
                  <c:v>0.24</c:v>
                </c:pt>
                <c:pt idx="6684">
                  <c:v>0.31</c:v>
                </c:pt>
                <c:pt idx="6685">
                  <c:v>0.45</c:v>
                </c:pt>
                <c:pt idx="6686">
                  <c:v>0.61</c:v>
                </c:pt>
                <c:pt idx="6687">
                  <c:v>0.56000000000000005</c:v>
                </c:pt>
                <c:pt idx="6688">
                  <c:v>0.59</c:v>
                </c:pt>
                <c:pt idx="6689">
                  <c:v>0.49</c:v>
                </c:pt>
                <c:pt idx="6690">
                  <c:v>0.46</c:v>
                </c:pt>
                <c:pt idx="6691">
                  <c:v>0.47</c:v>
                </c:pt>
                <c:pt idx="6692">
                  <c:v>0.48</c:v>
                </c:pt>
                <c:pt idx="6693">
                  <c:v>0.47</c:v>
                </c:pt>
                <c:pt idx="6694">
                  <c:v>0.45</c:v>
                </c:pt>
                <c:pt idx="6695">
                  <c:v>0.44</c:v>
                </c:pt>
                <c:pt idx="6696">
                  <c:v>0.45</c:v>
                </c:pt>
                <c:pt idx="6697">
                  <c:v>0.45</c:v>
                </c:pt>
                <c:pt idx="6698">
                  <c:v>0.41</c:v>
                </c:pt>
                <c:pt idx="6699">
                  <c:v>0.43</c:v>
                </c:pt>
                <c:pt idx="6700">
                  <c:v>0.4</c:v>
                </c:pt>
                <c:pt idx="6701">
                  <c:v>0.33</c:v>
                </c:pt>
                <c:pt idx="6702">
                  <c:v>0.28000000000000003</c:v>
                </c:pt>
                <c:pt idx="6703">
                  <c:v>0.34</c:v>
                </c:pt>
                <c:pt idx="6704">
                  <c:v>0.36</c:v>
                </c:pt>
                <c:pt idx="6705">
                  <c:v>0.37</c:v>
                </c:pt>
                <c:pt idx="6706">
                  <c:v>0.28999999999999998</c:v>
                </c:pt>
                <c:pt idx="6707">
                  <c:v>0.31</c:v>
                </c:pt>
                <c:pt idx="6708">
                  <c:v>0.18</c:v>
                </c:pt>
                <c:pt idx="6709">
                  <c:v>0.18</c:v>
                </c:pt>
                <c:pt idx="6710">
                  <c:v>0.06</c:v>
                </c:pt>
                <c:pt idx="6711">
                  <c:v>0.05</c:v>
                </c:pt>
                <c:pt idx="6712">
                  <c:v>0</c:v>
                </c:pt>
                <c:pt idx="6713">
                  <c:v>0</c:v>
                </c:pt>
                <c:pt idx="6714">
                  <c:v>0</c:v>
                </c:pt>
                <c:pt idx="6715">
                  <c:v>0</c:v>
                </c:pt>
                <c:pt idx="6716">
                  <c:v>0.01</c:v>
                </c:pt>
                <c:pt idx="6717">
                  <c:v>0.03</c:v>
                </c:pt>
                <c:pt idx="6718">
                  <c:v>0.04</c:v>
                </c:pt>
                <c:pt idx="6719">
                  <c:v>0.12</c:v>
                </c:pt>
                <c:pt idx="6720">
                  <c:v>1.37</c:v>
                </c:pt>
                <c:pt idx="6721">
                  <c:v>0.97</c:v>
                </c:pt>
                <c:pt idx="6722">
                  <c:v>1.06</c:v>
                </c:pt>
                <c:pt idx="6723">
                  <c:v>0.88</c:v>
                </c:pt>
                <c:pt idx="6724">
                  <c:v>1.69</c:v>
                </c:pt>
                <c:pt idx="6725">
                  <c:v>1.22</c:v>
                </c:pt>
                <c:pt idx="6726">
                  <c:v>0.27</c:v>
                </c:pt>
                <c:pt idx="6727">
                  <c:v>0.36</c:v>
                </c:pt>
                <c:pt idx="6728">
                  <c:v>1.8</c:v>
                </c:pt>
                <c:pt idx="6729">
                  <c:v>1.6</c:v>
                </c:pt>
                <c:pt idx="6730">
                  <c:v>1.81</c:v>
                </c:pt>
                <c:pt idx="6731">
                  <c:v>1.7</c:v>
                </c:pt>
                <c:pt idx="6732">
                  <c:v>1.33</c:v>
                </c:pt>
                <c:pt idx="6733">
                  <c:v>1.4</c:v>
                </c:pt>
                <c:pt idx="6734">
                  <c:v>1.27</c:v>
                </c:pt>
                <c:pt idx="6735">
                  <c:v>1.01</c:v>
                </c:pt>
                <c:pt idx="6736">
                  <c:v>0.65</c:v>
                </c:pt>
                <c:pt idx="6737">
                  <c:v>0.56999999999999995</c:v>
                </c:pt>
                <c:pt idx="6738">
                  <c:v>0.46</c:v>
                </c:pt>
                <c:pt idx="6739">
                  <c:v>0.45</c:v>
                </c:pt>
                <c:pt idx="6740">
                  <c:v>0.47</c:v>
                </c:pt>
                <c:pt idx="6741">
                  <c:v>0.42</c:v>
                </c:pt>
                <c:pt idx="6742">
                  <c:v>0.41</c:v>
                </c:pt>
                <c:pt idx="6743">
                  <c:v>0.45</c:v>
                </c:pt>
                <c:pt idx="6744">
                  <c:v>0.42</c:v>
                </c:pt>
                <c:pt idx="6745">
                  <c:v>0.47</c:v>
                </c:pt>
                <c:pt idx="6746">
                  <c:v>0.49</c:v>
                </c:pt>
                <c:pt idx="6747">
                  <c:v>0.46</c:v>
                </c:pt>
                <c:pt idx="6748">
                  <c:v>0.22</c:v>
                </c:pt>
                <c:pt idx="6749">
                  <c:v>0.24</c:v>
                </c:pt>
                <c:pt idx="6750">
                  <c:v>0.28000000000000003</c:v>
                </c:pt>
                <c:pt idx="6751">
                  <c:v>0.3</c:v>
                </c:pt>
                <c:pt idx="6752">
                  <c:v>0.47</c:v>
                </c:pt>
                <c:pt idx="6753">
                  <c:v>0.44</c:v>
                </c:pt>
                <c:pt idx="6754">
                  <c:v>0.46</c:v>
                </c:pt>
                <c:pt idx="6755">
                  <c:v>0.43</c:v>
                </c:pt>
                <c:pt idx="6756">
                  <c:v>0.39</c:v>
                </c:pt>
                <c:pt idx="6757">
                  <c:v>0.33</c:v>
                </c:pt>
                <c:pt idx="6758">
                  <c:v>0.3</c:v>
                </c:pt>
                <c:pt idx="6759">
                  <c:v>0.31</c:v>
                </c:pt>
                <c:pt idx="6760">
                  <c:v>0.27</c:v>
                </c:pt>
                <c:pt idx="6761">
                  <c:v>0.36</c:v>
                </c:pt>
                <c:pt idx="6762">
                  <c:v>0.39</c:v>
                </c:pt>
                <c:pt idx="6763">
                  <c:v>0.31</c:v>
                </c:pt>
                <c:pt idx="6764">
                  <c:v>0.33</c:v>
                </c:pt>
                <c:pt idx="6765">
                  <c:v>0.26</c:v>
                </c:pt>
                <c:pt idx="6766">
                  <c:v>0.31</c:v>
                </c:pt>
                <c:pt idx="6767">
                  <c:v>0.34</c:v>
                </c:pt>
                <c:pt idx="6768">
                  <c:v>0.3</c:v>
                </c:pt>
                <c:pt idx="6769">
                  <c:v>0.34</c:v>
                </c:pt>
                <c:pt idx="6770">
                  <c:v>0.27</c:v>
                </c:pt>
                <c:pt idx="6771">
                  <c:v>0.21</c:v>
                </c:pt>
                <c:pt idx="6772">
                  <c:v>0.19</c:v>
                </c:pt>
                <c:pt idx="6773">
                  <c:v>0.21</c:v>
                </c:pt>
                <c:pt idx="6774">
                  <c:v>0.24</c:v>
                </c:pt>
                <c:pt idx="6775">
                  <c:v>0.25</c:v>
                </c:pt>
                <c:pt idx="6776">
                  <c:v>0.33</c:v>
                </c:pt>
                <c:pt idx="6777">
                  <c:v>0.41</c:v>
                </c:pt>
                <c:pt idx="6778">
                  <c:v>0.51</c:v>
                </c:pt>
                <c:pt idx="6779">
                  <c:v>0.48</c:v>
                </c:pt>
                <c:pt idx="6780">
                  <c:v>0.45</c:v>
                </c:pt>
                <c:pt idx="6781">
                  <c:v>0.4</c:v>
                </c:pt>
                <c:pt idx="6782">
                  <c:v>0.41</c:v>
                </c:pt>
                <c:pt idx="6783">
                  <c:v>0.39</c:v>
                </c:pt>
                <c:pt idx="6784">
                  <c:v>0.43</c:v>
                </c:pt>
                <c:pt idx="6785">
                  <c:v>0.43</c:v>
                </c:pt>
                <c:pt idx="6786">
                  <c:v>0.42</c:v>
                </c:pt>
                <c:pt idx="6787">
                  <c:v>0.44</c:v>
                </c:pt>
                <c:pt idx="6788">
                  <c:v>0.42</c:v>
                </c:pt>
                <c:pt idx="6789">
                  <c:v>0.33</c:v>
                </c:pt>
                <c:pt idx="6790">
                  <c:v>0.43</c:v>
                </c:pt>
                <c:pt idx="6791">
                  <c:v>0.43</c:v>
                </c:pt>
                <c:pt idx="6792">
                  <c:v>0.32</c:v>
                </c:pt>
                <c:pt idx="6793">
                  <c:v>0.38</c:v>
                </c:pt>
                <c:pt idx="6794">
                  <c:v>0.37</c:v>
                </c:pt>
                <c:pt idx="6795">
                  <c:v>0.36</c:v>
                </c:pt>
                <c:pt idx="6796">
                  <c:v>0.31</c:v>
                </c:pt>
                <c:pt idx="6797">
                  <c:v>0.22</c:v>
                </c:pt>
                <c:pt idx="6798">
                  <c:v>0.84</c:v>
                </c:pt>
                <c:pt idx="6799">
                  <c:v>0.9</c:v>
                </c:pt>
                <c:pt idx="6800">
                  <c:v>1.03</c:v>
                </c:pt>
                <c:pt idx="6801">
                  <c:v>1.36</c:v>
                </c:pt>
                <c:pt idx="6802">
                  <c:v>1.41</c:v>
                </c:pt>
                <c:pt idx="6803">
                  <c:v>1.02</c:v>
                </c:pt>
                <c:pt idx="6804">
                  <c:v>0.9</c:v>
                </c:pt>
                <c:pt idx="6805">
                  <c:v>1.1499999999999999</c:v>
                </c:pt>
                <c:pt idx="6806">
                  <c:v>0.92</c:v>
                </c:pt>
                <c:pt idx="6807">
                  <c:v>0.96</c:v>
                </c:pt>
                <c:pt idx="6808">
                  <c:v>1.1299999999999999</c:v>
                </c:pt>
                <c:pt idx="6809">
                  <c:v>1.27</c:v>
                </c:pt>
                <c:pt idx="6810">
                  <c:v>1.35</c:v>
                </c:pt>
                <c:pt idx="6811">
                  <c:v>0.95</c:v>
                </c:pt>
                <c:pt idx="6812">
                  <c:v>0.98</c:v>
                </c:pt>
                <c:pt idx="6813">
                  <c:v>0.88</c:v>
                </c:pt>
                <c:pt idx="6814">
                  <c:v>1.02</c:v>
                </c:pt>
                <c:pt idx="6815">
                  <c:v>1.04</c:v>
                </c:pt>
                <c:pt idx="6816">
                  <c:v>1.05</c:v>
                </c:pt>
                <c:pt idx="6817">
                  <c:v>1.1100000000000001</c:v>
                </c:pt>
                <c:pt idx="6818">
                  <c:v>1.1499999999999999</c:v>
                </c:pt>
                <c:pt idx="6819">
                  <c:v>1.19</c:v>
                </c:pt>
                <c:pt idx="6820">
                  <c:v>1.08</c:v>
                </c:pt>
                <c:pt idx="6821">
                  <c:v>0.95</c:v>
                </c:pt>
                <c:pt idx="6822">
                  <c:v>1.02</c:v>
                </c:pt>
                <c:pt idx="6823">
                  <c:v>1.06</c:v>
                </c:pt>
                <c:pt idx="6824">
                  <c:v>1.0900000000000001</c:v>
                </c:pt>
                <c:pt idx="6825">
                  <c:v>1.2</c:v>
                </c:pt>
                <c:pt idx="6826">
                  <c:v>1.1399999999999999</c:v>
                </c:pt>
                <c:pt idx="6827">
                  <c:v>1.03</c:v>
                </c:pt>
                <c:pt idx="6828">
                  <c:v>1.01</c:v>
                </c:pt>
                <c:pt idx="6829">
                  <c:v>1</c:v>
                </c:pt>
                <c:pt idx="6830">
                  <c:v>0.7</c:v>
                </c:pt>
                <c:pt idx="6831">
                  <c:v>0.71</c:v>
                </c:pt>
                <c:pt idx="6832">
                  <c:v>1.06</c:v>
                </c:pt>
                <c:pt idx="6833">
                  <c:v>1.1000000000000001</c:v>
                </c:pt>
                <c:pt idx="6834">
                  <c:v>1.1399999999999999</c:v>
                </c:pt>
                <c:pt idx="6835">
                  <c:v>1.08</c:v>
                </c:pt>
                <c:pt idx="6836">
                  <c:v>1.02</c:v>
                </c:pt>
                <c:pt idx="6837">
                  <c:v>0.8</c:v>
                </c:pt>
                <c:pt idx="6838">
                  <c:v>0.76</c:v>
                </c:pt>
                <c:pt idx="6839">
                  <c:v>0.77</c:v>
                </c:pt>
                <c:pt idx="6840">
                  <c:v>0.57999999999999996</c:v>
                </c:pt>
                <c:pt idx="6841">
                  <c:v>0.92</c:v>
                </c:pt>
                <c:pt idx="6842">
                  <c:v>1.19</c:v>
                </c:pt>
                <c:pt idx="6843">
                  <c:v>1.55</c:v>
                </c:pt>
                <c:pt idx="6844">
                  <c:v>1.56</c:v>
                </c:pt>
                <c:pt idx="6845">
                  <c:v>1.58</c:v>
                </c:pt>
                <c:pt idx="6846">
                  <c:v>1.47</c:v>
                </c:pt>
                <c:pt idx="6847">
                  <c:v>1.47</c:v>
                </c:pt>
                <c:pt idx="6848">
                  <c:v>1.51</c:v>
                </c:pt>
                <c:pt idx="6849">
                  <c:v>1.4</c:v>
                </c:pt>
                <c:pt idx="6850">
                  <c:v>1.29</c:v>
                </c:pt>
                <c:pt idx="6851">
                  <c:v>1.21</c:v>
                </c:pt>
                <c:pt idx="6852">
                  <c:v>1.25</c:v>
                </c:pt>
                <c:pt idx="6853">
                  <c:v>1.1100000000000001</c:v>
                </c:pt>
                <c:pt idx="6854">
                  <c:v>1.21</c:v>
                </c:pt>
                <c:pt idx="6855">
                  <c:v>1.06</c:v>
                </c:pt>
                <c:pt idx="6856">
                  <c:v>1.1200000000000001</c:v>
                </c:pt>
                <c:pt idx="6857">
                  <c:v>1.29</c:v>
                </c:pt>
                <c:pt idx="6858">
                  <c:v>1.37</c:v>
                </c:pt>
                <c:pt idx="6859">
                  <c:v>1.0900000000000001</c:v>
                </c:pt>
                <c:pt idx="6860">
                  <c:v>0.93</c:v>
                </c:pt>
                <c:pt idx="6861">
                  <c:v>0.91</c:v>
                </c:pt>
                <c:pt idx="6862">
                  <c:v>0.89</c:v>
                </c:pt>
                <c:pt idx="6863">
                  <c:v>0.88</c:v>
                </c:pt>
                <c:pt idx="6864">
                  <c:v>0.88</c:v>
                </c:pt>
                <c:pt idx="6865">
                  <c:v>0.87</c:v>
                </c:pt>
                <c:pt idx="6866">
                  <c:v>1.19</c:v>
                </c:pt>
                <c:pt idx="6867">
                  <c:v>1.05</c:v>
                </c:pt>
                <c:pt idx="6868">
                  <c:v>0.81</c:v>
                </c:pt>
                <c:pt idx="6869">
                  <c:v>0.73</c:v>
                </c:pt>
                <c:pt idx="6870">
                  <c:v>0.74</c:v>
                </c:pt>
                <c:pt idx="6871">
                  <c:v>0.73</c:v>
                </c:pt>
                <c:pt idx="6872">
                  <c:v>0.61</c:v>
                </c:pt>
                <c:pt idx="6873">
                  <c:v>0.56999999999999995</c:v>
                </c:pt>
                <c:pt idx="6874">
                  <c:v>0.73</c:v>
                </c:pt>
                <c:pt idx="6875">
                  <c:v>0.64</c:v>
                </c:pt>
                <c:pt idx="6876">
                  <c:v>0.68</c:v>
                </c:pt>
                <c:pt idx="6877">
                  <c:v>0.59</c:v>
                </c:pt>
                <c:pt idx="6878">
                  <c:v>0.47</c:v>
                </c:pt>
                <c:pt idx="6879">
                  <c:v>0.47</c:v>
                </c:pt>
                <c:pt idx="6880">
                  <c:v>0.52</c:v>
                </c:pt>
                <c:pt idx="6881">
                  <c:v>0.44</c:v>
                </c:pt>
                <c:pt idx="6882">
                  <c:v>0.41</c:v>
                </c:pt>
                <c:pt idx="6883">
                  <c:v>0.43</c:v>
                </c:pt>
                <c:pt idx="6884">
                  <c:v>0.56000000000000005</c:v>
                </c:pt>
                <c:pt idx="6885">
                  <c:v>0.49</c:v>
                </c:pt>
                <c:pt idx="6886">
                  <c:v>0.48</c:v>
                </c:pt>
                <c:pt idx="6887">
                  <c:v>0.46</c:v>
                </c:pt>
                <c:pt idx="6888">
                  <c:v>0.41</c:v>
                </c:pt>
                <c:pt idx="6889">
                  <c:v>0.43</c:v>
                </c:pt>
                <c:pt idx="6890">
                  <c:v>0.54</c:v>
                </c:pt>
                <c:pt idx="6891">
                  <c:v>0.56999999999999995</c:v>
                </c:pt>
                <c:pt idx="6892">
                  <c:v>0.56000000000000005</c:v>
                </c:pt>
                <c:pt idx="6893">
                  <c:v>0.52</c:v>
                </c:pt>
                <c:pt idx="6894">
                  <c:v>0.56000000000000005</c:v>
                </c:pt>
                <c:pt idx="6895">
                  <c:v>0.55000000000000004</c:v>
                </c:pt>
                <c:pt idx="6896">
                  <c:v>0.56000000000000005</c:v>
                </c:pt>
                <c:pt idx="6897">
                  <c:v>0.56999999999999995</c:v>
                </c:pt>
                <c:pt idx="6898">
                  <c:v>0.57999999999999996</c:v>
                </c:pt>
                <c:pt idx="6899">
                  <c:v>0.55000000000000004</c:v>
                </c:pt>
                <c:pt idx="6900">
                  <c:v>0.56000000000000005</c:v>
                </c:pt>
                <c:pt idx="6901">
                  <c:v>0.55000000000000004</c:v>
                </c:pt>
                <c:pt idx="6902">
                  <c:v>0.56000000000000005</c:v>
                </c:pt>
                <c:pt idx="6903">
                  <c:v>0.51</c:v>
                </c:pt>
                <c:pt idx="6904">
                  <c:v>0.53</c:v>
                </c:pt>
                <c:pt idx="6905">
                  <c:v>0.5</c:v>
                </c:pt>
                <c:pt idx="6906">
                  <c:v>0.38</c:v>
                </c:pt>
                <c:pt idx="6907">
                  <c:v>0.4</c:v>
                </c:pt>
                <c:pt idx="6908">
                  <c:v>0.39</c:v>
                </c:pt>
                <c:pt idx="6909">
                  <c:v>0.45</c:v>
                </c:pt>
                <c:pt idx="6910">
                  <c:v>0.42</c:v>
                </c:pt>
                <c:pt idx="6911">
                  <c:v>0.44</c:v>
                </c:pt>
                <c:pt idx="6912">
                  <c:v>0.41</c:v>
                </c:pt>
                <c:pt idx="6913">
                  <c:v>0.43</c:v>
                </c:pt>
                <c:pt idx="6914">
                  <c:v>0.46</c:v>
                </c:pt>
                <c:pt idx="6915">
                  <c:v>0.32</c:v>
                </c:pt>
                <c:pt idx="6916">
                  <c:v>0.39</c:v>
                </c:pt>
                <c:pt idx="6917">
                  <c:v>0.44</c:v>
                </c:pt>
                <c:pt idx="6918">
                  <c:v>0.48</c:v>
                </c:pt>
                <c:pt idx="6919">
                  <c:v>0.51</c:v>
                </c:pt>
                <c:pt idx="6920">
                  <c:v>0.55000000000000004</c:v>
                </c:pt>
                <c:pt idx="6921">
                  <c:v>0.59</c:v>
                </c:pt>
                <c:pt idx="6922">
                  <c:v>0.36</c:v>
                </c:pt>
                <c:pt idx="6923">
                  <c:v>0.42</c:v>
                </c:pt>
                <c:pt idx="6924">
                  <c:v>0.43</c:v>
                </c:pt>
                <c:pt idx="6925">
                  <c:v>0.38</c:v>
                </c:pt>
                <c:pt idx="6926">
                  <c:v>0.41</c:v>
                </c:pt>
                <c:pt idx="6927">
                  <c:v>0.38</c:v>
                </c:pt>
                <c:pt idx="6928">
                  <c:v>0.32</c:v>
                </c:pt>
                <c:pt idx="6929">
                  <c:v>0.33</c:v>
                </c:pt>
                <c:pt idx="6930">
                  <c:v>0.25</c:v>
                </c:pt>
                <c:pt idx="6931">
                  <c:v>0.33</c:v>
                </c:pt>
                <c:pt idx="6932">
                  <c:v>0.28999999999999998</c:v>
                </c:pt>
                <c:pt idx="6933">
                  <c:v>0.31</c:v>
                </c:pt>
                <c:pt idx="6934">
                  <c:v>0.61</c:v>
                </c:pt>
                <c:pt idx="6935">
                  <c:v>0.49</c:v>
                </c:pt>
                <c:pt idx="6936">
                  <c:v>0.52</c:v>
                </c:pt>
                <c:pt idx="6937">
                  <c:v>0.48</c:v>
                </c:pt>
                <c:pt idx="6938">
                  <c:v>0.64</c:v>
                </c:pt>
                <c:pt idx="6939">
                  <c:v>0.69</c:v>
                </c:pt>
                <c:pt idx="6940">
                  <c:v>0.61</c:v>
                </c:pt>
                <c:pt idx="6941">
                  <c:v>0.53</c:v>
                </c:pt>
                <c:pt idx="6942">
                  <c:v>0.55000000000000004</c:v>
                </c:pt>
                <c:pt idx="6943">
                  <c:v>0.53</c:v>
                </c:pt>
                <c:pt idx="6944">
                  <c:v>0.49</c:v>
                </c:pt>
                <c:pt idx="6945">
                  <c:v>0.43</c:v>
                </c:pt>
                <c:pt idx="6946">
                  <c:v>0.17</c:v>
                </c:pt>
                <c:pt idx="6947">
                  <c:v>0.28000000000000003</c:v>
                </c:pt>
                <c:pt idx="6948">
                  <c:v>0.37</c:v>
                </c:pt>
                <c:pt idx="6949">
                  <c:v>0.92</c:v>
                </c:pt>
                <c:pt idx="6950">
                  <c:v>0.76</c:v>
                </c:pt>
                <c:pt idx="6951">
                  <c:v>0.75</c:v>
                </c:pt>
                <c:pt idx="6952">
                  <c:v>0.94</c:v>
                </c:pt>
                <c:pt idx="6953">
                  <c:v>1.01</c:v>
                </c:pt>
                <c:pt idx="6954">
                  <c:v>0.79</c:v>
                </c:pt>
                <c:pt idx="6955">
                  <c:v>0.38</c:v>
                </c:pt>
                <c:pt idx="6956">
                  <c:v>0.38</c:v>
                </c:pt>
                <c:pt idx="6957">
                  <c:v>0.5</c:v>
                </c:pt>
                <c:pt idx="6958">
                  <c:v>0.53</c:v>
                </c:pt>
                <c:pt idx="6959">
                  <c:v>0.51</c:v>
                </c:pt>
                <c:pt idx="6960">
                  <c:v>0.49</c:v>
                </c:pt>
                <c:pt idx="6961">
                  <c:v>0.52</c:v>
                </c:pt>
                <c:pt idx="6962">
                  <c:v>0.5</c:v>
                </c:pt>
                <c:pt idx="6963">
                  <c:v>0.48</c:v>
                </c:pt>
                <c:pt idx="6964">
                  <c:v>0.55000000000000004</c:v>
                </c:pt>
                <c:pt idx="6965">
                  <c:v>0.67</c:v>
                </c:pt>
                <c:pt idx="6966">
                  <c:v>0.5</c:v>
                </c:pt>
                <c:pt idx="6967">
                  <c:v>0.48</c:v>
                </c:pt>
                <c:pt idx="6968">
                  <c:v>0.5</c:v>
                </c:pt>
                <c:pt idx="6969">
                  <c:v>0.49</c:v>
                </c:pt>
                <c:pt idx="6970">
                  <c:v>0.99</c:v>
                </c:pt>
                <c:pt idx="6971">
                  <c:v>0.98</c:v>
                </c:pt>
                <c:pt idx="6972">
                  <c:v>0.89</c:v>
                </c:pt>
                <c:pt idx="6973">
                  <c:v>0.69</c:v>
                </c:pt>
                <c:pt idx="6974">
                  <c:v>0.6</c:v>
                </c:pt>
                <c:pt idx="6975">
                  <c:v>0.64</c:v>
                </c:pt>
                <c:pt idx="6976">
                  <c:v>0.55000000000000004</c:v>
                </c:pt>
                <c:pt idx="6977">
                  <c:v>0.47</c:v>
                </c:pt>
                <c:pt idx="6978">
                  <c:v>0.49</c:v>
                </c:pt>
                <c:pt idx="6979">
                  <c:v>0.49</c:v>
                </c:pt>
                <c:pt idx="6980">
                  <c:v>0.47</c:v>
                </c:pt>
                <c:pt idx="6981">
                  <c:v>0.4</c:v>
                </c:pt>
                <c:pt idx="6982">
                  <c:v>0.36</c:v>
                </c:pt>
                <c:pt idx="6983">
                  <c:v>0.42</c:v>
                </c:pt>
                <c:pt idx="6984">
                  <c:v>0.45</c:v>
                </c:pt>
                <c:pt idx="6985">
                  <c:v>0.38</c:v>
                </c:pt>
                <c:pt idx="6986">
                  <c:v>0.44</c:v>
                </c:pt>
                <c:pt idx="6987">
                  <c:v>0.35</c:v>
                </c:pt>
                <c:pt idx="6988">
                  <c:v>0.39</c:v>
                </c:pt>
                <c:pt idx="6989">
                  <c:v>0.36</c:v>
                </c:pt>
                <c:pt idx="6990">
                  <c:v>0.38</c:v>
                </c:pt>
                <c:pt idx="6991">
                  <c:v>0.4</c:v>
                </c:pt>
                <c:pt idx="6992">
                  <c:v>0.43</c:v>
                </c:pt>
                <c:pt idx="6993">
                  <c:v>0.37</c:v>
                </c:pt>
                <c:pt idx="6994">
                  <c:v>0.39</c:v>
                </c:pt>
                <c:pt idx="6995">
                  <c:v>0.36</c:v>
                </c:pt>
                <c:pt idx="6996">
                  <c:v>0.42</c:v>
                </c:pt>
                <c:pt idx="6997">
                  <c:v>0.26</c:v>
                </c:pt>
                <c:pt idx="6998">
                  <c:v>0.34</c:v>
                </c:pt>
                <c:pt idx="6999">
                  <c:v>0.38</c:v>
                </c:pt>
                <c:pt idx="7000">
                  <c:v>0.45</c:v>
                </c:pt>
                <c:pt idx="7001">
                  <c:v>0.43</c:v>
                </c:pt>
                <c:pt idx="7002">
                  <c:v>0.45</c:v>
                </c:pt>
                <c:pt idx="7003">
                  <c:v>0.41</c:v>
                </c:pt>
                <c:pt idx="7004">
                  <c:v>0.46</c:v>
                </c:pt>
                <c:pt idx="7005">
                  <c:v>0.31</c:v>
                </c:pt>
                <c:pt idx="7006">
                  <c:v>0.38</c:v>
                </c:pt>
                <c:pt idx="7007">
                  <c:v>0.35</c:v>
                </c:pt>
                <c:pt idx="7008">
                  <c:v>0.33</c:v>
                </c:pt>
                <c:pt idx="7009">
                  <c:v>0.32</c:v>
                </c:pt>
                <c:pt idx="7010">
                  <c:v>0.34</c:v>
                </c:pt>
                <c:pt idx="7011">
                  <c:v>0.39</c:v>
                </c:pt>
                <c:pt idx="7012">
                  <c:v>0.41</c:v>
                </c:pt>
                <c:pt idx="7013">
                  <c:v>0.4</c:v>
                </c:pt>
                <c:pt idx="7014">
                  <c:v>0.37</c:v>
                </c:pt>
                <c:pt idx="7015">
                  <c:v>0.34</c:v>
                </c:pt>
                <c:pt idx="7016">
                  <c:v>0.35</c:v>
                </c:pt>
                <c:pt idx="7017">
                  <c:v>0.32</c:v>
                </c:pt>
                <c:pt idx="7018">
                  <c:v>0.25</c:v>
                </c:pt>
                <c:pt idx="7019">
                  <c:v>0.24</c:v>
                </c:pt>
                <c:pt idx="7020">
                  <c:v>0.49</c:v>
                </c:pt>
                <c:pt idx="7021">
                  <c:v>0.48</c:v>
                </c:pt>
                <c:pt idx="7022">
                  <c:v>0.44</c:v>
                </c:pt>
                <c:pt idx="7023">
                  <c:v>0.42</c:v>
                </c:pt>
                <c:pt idx="7024">
                  <c:v>0.44</c:v>
                </c:pt>
                <c:pt idx="7025">
                  <c:v>0.43</c:v>
                </c:pt>
                <c:pt idx="7026">
                  <c:v>0.48</c:v>
                </c:pt>
                <c:pt idx="7027">
                  <c:v>0.46</c:v>
                </c:pt>
                <c:pt idx="7028">
                  <c:v>0.44</c:v>
                </c:pt>
                <c:pt idx="7029">
                  <c:v>0.25</c:v>
                </c:pt>
                <c:pt idx="7030">
                  <c:v>0.23</c:v>
                </c:pt>
                <c:pt idx="7031">
                  <c:v>0.21</c:v>
                </c:pt>
                <c:pt idx="7032">
                  <c:v>0.2</c:v>
                </c:pt>
                <c:pt idx="7033">
                  <c:v>0.21</c:v>
                </c:pt>
                <c:pt idx="7034">
                  <c:v>0.16</c:v>
                </c:pt>
                <c:pt idx="7035">
                  <c:v>0.14000000000000001</c:v>
                </c:pt>
                <c:pt idx="7036">
                  <c:v>0.15</c:v>
                </c:pt>
                <c:pt idx="7037">
                  <c:v>0.16</c:v>
                </c:pt>
                <c:pt idx="7038">
                  <c:v>0.22</c:v>
                </c:pt>
                <c:pt idx="7039">
                  <c:v>0.17</c:v>
                </c:pt>
                <c:pt idx="7040">
                  <c:v>0.5</c:v>
                </c:pt>
                <c:pt idx="7041">
                  <c:v>0.59</c:v>
                </c:pt>
                <c:pt idx="7042">
                  <c:v>0.44</c:v>
                </c:pt>
                <c:pt idx="7043">
                  <c:v>0.15</c:v>
                </c:pt>
                <c:pt idx="7044">
                  <c:v>0.16</c:v>
                </c:pt>
                <c:pt idx="7045">
                  <c:v>7.0000000000000007E-2</c:v>
                </c:pt>
                <c:pt idx="7046">
                  <c:v>0.4</c:v>
                </c:pt>
                <c:pt idx="7047">
                  <c:v>0.66</c:v>
                </c:pt>
                <c:pt idx="7048">
                  <c:v>0.63</c:v>
                </c:pt>
                <c:pt idx="7049">
                  <c:v>0.59</c:v>
                </c:pt>
                <c:pt idx="7050">
                  <c:v>0.2</c:v>
                </c:pt>
                <c:pt idx="7051">
                  <c:v>0.12</c:v>
                </c:pt>
                <c:pt idx="7052">
                  <c:v>0.27</c:v>
                </c:pt>
                <c:pt idx="7053">
                  <c:v>0.35</c:v>
                </c:pt>
                <c:pt idx="7054">
                  <c:v>0.68</c:v>
                </c:pt>
                <c:pt idx="7055">
                  <c:v>0.59</c:v>
                </c:pt>
                <c:pt idx="7056">
                  <c:v>0.63</c:v>
                </c:pt>
                <c:pt idx="7057">
                  <c:v>0.69</c:v>
                </c:pt>
                <c:pt idx="7058">
                  <c:v>0.78</c:v>
                </c:pt>
                <c:pt idx="7059">
                  <c:v>0.86</c:v>
                </c:pt>
                <c:pt idx="7060">
                  <c:v>0.89</c:v>
                </c:pt>
                <c:pt idx="7061">
                  <c:v>0.91</c:v>
                </c:pt>
                <c:pt idx="7062">
                  <c:v>0.38</c:v>
                </c:pt>
                <c:pt idx="7063">
                  <c:v>0.18</c:v>
                </c:pt>
                <c:pt idx="7064">
                  <c:v>0.4</c:v>
                </c:pt>
                <c:pt idx="7065">
                  <c:v>0.59</c:v>
                </c:pt>
                <c:pt idx="7066">
                  <c:v>0.99</c:v>
                </c:pt>
                <c:pt idx="7067">
                  <c:v>0.91</c:v>
                </c:pt>
                <c:pt idx="7068">
                  <c:v>0.75</c:v>
                </c:pt>
                <c:pt idx="7069">
                  <c:v>0.24</c:v>
                </c:pt>
                <c:pt idx="7070">
                  <c:v>0.26</c:v>
                </c:pt>
                <c:pt idx="7071">
                  <c:v>0.5</c:v>
                </c:pt>
                <c:pt idx="7072">
                  <c:v>0.59</c:v>
                </c:pt>
                <c:pt idx="7073">
                  <c:v>0.64</c:v>
                </c:pt>
                <c:pt idx="7074">
                  <c:v>0.69</c:v>
                </c:pt>
                <c:pt idx="7075">
                  <c:v>0.38</c:v>
                </c:pt>
                <c:pt idx="7076">
                  <c:v>0.1</c:v>
                </c:pt>
                <c:pt idx="7077">
                  <c:v>0.28999999999999998</c:v>
                </c:pt>
                <c:pt idx="7078">
                  <c:v>1.8</c:v>
                </c:pt>
                <c:pt idx="7079">
                  <c:v>1.61</c:v>
                </c:pt>
                <c:pt idx="7080">
                  <c:v>1.38</c:v>
                </c:pt>
                <c:pt idx="7081">
                  <c:v>1.46</c:v>
                </c:pt>
                <c:pt idx="7082">
                  <c:v>1.24</c:v>
                </c:pt>
                <c:pt idx="7083">
                  <c:v>1.44</c:v>
                </c:pt>
                <c:pt idx="7084">
                  <c:v>1.32</c:v>
                </c:pt>
                <c:pt idx="7085">
                  <c:v>1.62</c:v>
                </c:pt>
                <c:pt idx="7086">
                  <c:v>1.25</c:v>
                </c:pt>
                <c:pt idx="7087">
                  <c:v>1.2</c:v>
                </c:pt>
                <c:pt idx="7088">
                  <c:v>1.06</c:v>
                </c:pt>
                <c:pt idx="7089">
                  <c:v>1.2</c:v>
                </c:pt>
                <c:pt idx="7090">
                  <c:v>1.1599999999999999</c:v>
                </c:pt>
                <c:pt idx="7091">
                  <c:v>1.21</c:v>
                </c:pt>
                <c:pt idx="7092">
                  <c:v>1.01</c:v>
                </c:pt>
                <c:pt idx="7093">
                  <c:v>0.52</c:v>
                </c:pt>
                <c:pt idx="7094">
                  <c:v>0.67</c:v>
                </c:pt>
                <c:pt idx="7095">
                  <c:v>0.52</c:v>
                </c:pt>
                <c:pt idx="7096">
                  <c:v>0.55000000000000004</c:v>
                </c:pt>
                <c:pt idx="7097">
                  <c:v>0.49</c:v>
                </c:pt>
                <c:pt idx="7098">
                  <c:v>0.53</c:v>
                </c:pt>
                <c:pt idx="7099">
                  <c:v>0.51</c:v>
                </c:pt>
                <c:pt idx="7100">
                  <c:v>0.51</c:v>
                </c:pt>
                <c:pt idx="7101">
                  <c:v>0.41</c:v>
                </c:pt>
                <c:pt idx="7102">
                  <c:v>0.3</c:v>
                </c:pt>
                <c:pt idx="7103">
                  <c:v>0.34</c:v>
                </c:pt>
                <c:pt idx="7104">
                  <c:v>0.4</c:v>
                </c:pt>
                <c:pt idx="7105">
                  <c:v>0.46</c:v>
                </c:pt>
                <c:pt idx="7106">
                  <c:v>0.41</c:v>
                </c:pt>
                <c:pt idx="7107">
                  <c:v>0.3</c:v>
                </c:pt>
                <c:pt idx="7108">
                  <c:v>0.31</c:v>
                </c:pt>
                <c:pt idx="7109">
                  <c:v>0.27</c:v>
                </c:pt>
                <c:pt idx="7110">
                  <c:v>0.33</c:v>
                </c:pt>
                <c:pt idx="7111">
                  <c:v>0.36</c:v>
                </c:pt>
                <c:pt idx="7112">
                  <c:v>0.35</c:v>
                </c:pt>
                <c:pt idx="7113">
                  <c:v>0.34</c:v>
                </c:pt>
                <c:pt idx="7114">
                  <c:v>0.18</c:v>
                </c:pt>
                <c:pt idx="7115">
                  <c:v>0.42</c:v>
                </c:pt>
                <c:pt idx="7116">
                  <c:v>0.45</c:v>
                </c:pt>
                <c:pt idx="7117">
                  <c:v>0.31</c:v>
                </c:pt>
                <c:pt idx="7118">
                  <c:v>0.56000000000000005</c:v>
                </c:pt>
                <c:pt idx="7119">
                  <c:v>0.63</c:v>
                </c:pt>
                <c:pt idx="7120">
                  <c:v>0.86</c:v>
                </c:pt>
                <c:pt idx="7121">
                  <c:v>0.66</c:v>
                </c:pt>
                <c:pt idx="7122">
                  <c:v>0.45</c:v>
                </c:pt>
                <c:pt idx="7123">
                  <c:v>0.2</c:v>
                </c:pt>
                <c:pt idx="7124">
                  <c:v>0.36</c:v>
                </c:pt>
                <c:pt idx="7125">
                  <c:v>0.36</c:v>
                </c:pt>
                <c:pt idx="7126">
                  <c:v>0.33</c:v>
                </c:pt>
                <c:pt idx="7127">
                  <c:v>0.37</c:v>
                </c:pt>
                <c:pt idx="7128">
                  <c:v>0.52</c:v>
                </c:pt>
                <c:pt idx="7129">
                  <c:v>0.74</c:v>
                </c:pt>
                <c:pt idx="7130">
                  <c:v>0.67</c:v>
                </c:pt>
                <c:pt idx="7131">
                  <c:v>0.74</c:v>
                </c:pt>
                <c:pt idx="7132">
                  <c:v>0.75</c:v>
                </c:pt>
                <c:pt idx="7133">
                  <c:v>0.75</c:v>
                </c:pt>
                <c:pt idx="7134">
                  <c:v>0.7</c:v>
                </c:pt>
                <c:pt idx="7135">
                  <c:v>0.68</c:v>
                </c:pt>
                <c:pt idx="7136">
                  <c:v>0.66</c:v>
                </c:pt>
                <c:pt idx="7137">
                  <c:v>0.65</c:v>
                </c:pt>
                <c:pt idx="7138">
                  <c:v>0.63</c:v>
                </c:pt>
                <c:pt idx="7139">
                  <c:v>0.68</c:v>
                </c:pt>
                <c:pt idx="7140">
                  <c:v>0.73</c:v>
                </c:pt>
                <c:pt idx="7141">
                  <c:v>0.71</c:v>
                </c:pt>
                <c:pt idx="7142">
                  <c:v>0.7</c:v>
                </c:pt>
                <c:pt idx="7143">
                  <c:v>0.65</c:v>
                </c:pt>
                <c:pt idx="7144">
                  <c:v>0.5</c:v>
                </c:pt>
                <c:pt idx="7145">
                  <c:v>0.85</c:v>
                </c:pt>
                <c:pt idx="7146">
                  <c:v>1.24</c:v>
                </c:pt>
                <c:pt idx="7147">
                  <c:v>0.98</c:v>
                </c:pt>
                <c:pt idx="7148">
                  <c:v>3.8</c:v>
                </c:pt>
                <c:pt idx="7149">
                  <c:v>3.82</c:v>
                </c:pt>
                <c:pt idx="7150">
                  <c:v>3.2</c:v>
                </c:pt>
                <c:pt idx="7151">
                  <c:v>1.38</c:v>
                </c:pt>
                <c:pt idx="7152">
                  <c:v>0.6</c:v>
                </c:pt>
                <c:pt idx="7153">
                  <c:v>0.23</c:v>
                </c:pt>
                <c:pt idx="7154">
                  <c:v>0.09</c:v>
                </c:pt>
                <c:pt idx="7155">
                  <c:v>0.13</c:v>
                </c:pt>
                <c:pt idx="7156">
                  <c:v>0.22</c:v>
                </c:pt>
                <c:pt idx="7157">
                  <c:v>0.7</c:v>
                </c:pt>
                <c:pt idx="7158">
                  <c:v>0.63</c:v>
                </c:pt>
                <c:pt idx="7159">
                  <c:v>1</c:v>
                </c:pt>
                <c:pt idx="7160">
                  <c:v>1.08</c:v>
                </c:pt>
                <c:pt idx="7161">
                  <c:v>1</c:v>
                </c:pt>
                <c:pt idx="7162">
                  <c:v>1.41</c:v>
                </c:pt>
                <c:pt idx="7163">
                  <c:v>1.2</c:v>
                </c:pt>
                <c:pt idx="7164">
                  <c:v>1.1399999999999999</c:v>
                </c:pt>
                <c:pt idx="7165">
                  <c:v>0.56999999999999995</c:v>
                </c:pt>
                <c:pt idx="7166">
                  <c:v>0.59</c:v>
                </c:pt>
                <c:pt idx="7167">
                  <c:v>0.72</c:v>
                </c:pt>
                <c:pt idx="7168">
                  <c:v>0.89</c:v>
                </c:pt>
                <c:pt idx="7169">
                  <c:v>0.9</c:v>
                </c:pt>
                <c:pt idx="7170">
                  <c:v>1.03</c:v>
                </c:pt>
                <c:pt idx="7171">
                  <c:v>0.98</c:v>
                </c:pt>
                <c:pt idx="7172">
                  <c:v>0.77</c:v>
                </c:pt>
                <c:pt idx="7173">
                  <c:v>0.59</c:v>
                </c:pt>
                <c:pt idx="7174">
                  <c:v>0.57999999999999996</c:v>
                </c:pt>
                <c:pt idx="7175">
                  <c:v>0.61</c:v>
                </c:pt>
                <c:pt idx="7176">
                  <c:v>0.53</c:v>
                </c:pt>
                <c:pt idx="7177">
                  <c:v>0.49</c:v>
                </c:pt>
                <c:pt idx="7178">
                  <c:v>0.5</c:v>
                </c:pt>
                <c:pt idx="7179">
                  <c:v>0.54</c:v>
                </c:pt>
                <c:pt idx="7180">
                  <c:v>0.52</c:v>
                </c:pt>
                <c:pt idx="7181">
                  <c:v>0.56000000000000005</c:v>
                </c:pt>
                <c:pt idx="7182">
                  <c:v>0.49</c:v>
                </c:pt>
                <c:pt idx="7183">
                  <c:v>0.44</c:v>
                </c:pt>
                <c:pt idx="7184">
                  <c:v>0.41</c:v>
                </c:pt>
                <c:pt idx="7185">
                  <c:v>0.4</c:v>
                </c:pt>
                <c:pt idx="7186">
                  <c:v>0.43</c:v>
                </c:pt>
                <c:pt idx="7187">
                  <c:v>0.34</c:v>
                </c:pt>
                <c:pt idx="7188">
                  <c:v>0.36</c:v>
                </c:pt>
                <c:pt idx="7189">
                  <c:v>0.38</c:v>
                </c:pt>
                <c:pt idx="7190">
                  <c:v>0.35</c:v>
                </c:pt>
                <c:pt idx="7191">
                  <c:v>0.36</c:v>
                </c:pt>
                <c:pt idx="7192">
                  <c:v>0.38</c:v>
                </c:pt>
                <c:pt idx="7193">
                  <c:v>0.36</c:v>
                </c:pt>
                <c:pt idx="7194">
                  <c:v>0.3</c:v>
                </c:pt>
                <c:pt idx="7195">
                  <c:v>0.22</c:v>
                </c:pt>
                <c:pt idx="7196">
                  <c:v>0.3</c:v>
                </c:pt>
                <c:pt idx="7197">
                  <c:v>0.45</c:v>
                </c:pt>
                <c:pt idx="7198">
                  <c:v>0.5</c:v>
                </c:pt>
                <c:pt idx="7199">
                  <c:v>0.53</c:v>
                </c:pt>
                <c:pt idx="7200">
                  <c:v>0.43</c:v>
                </c:pt>
                <c:pt idx="7201">
                  <c:v>0.41</c:v>
                </c:pt>
                <c:pt idx="7202">
                  <c:v>0.4</c:v>
                </c:pt>
                <c:pt idx="7203">
                  <c:v>0.38</c:v>
                </c:pt>
                <c:pt idx="7204">
                  <c:v>0.39</c:v>
                </c:pt>
                <c:pt idx="7205">
                  <c:v>0.36</c:v>
                </c:pt>
                <c:pt idx="7206">
                  <c:v>0.42</c:v>
                </c:pt>
                <c:pt idx="7207">
                  <c:v>0.39</c:v>
                </c:pt>
                <c:pt idx="7208">
                  <c:v>0.36</c:v>
                </c:pt>
                <c:pt idx="7209">
                  <c:v>0.35</c:v>
                </c:pt>
                <c:pt idx="7210">
                  <c:v>0.4</c:v>
                </c:pt>
                <c:pt idx="7211">
                  <c:v>0.39</c:v>
                </c:pt>
                <c:pt idx="7212">
                  <c:v>0.56000000000000005</c:v>
                </c:pt>
                <c:pt idx="7213">
                  <c:v>0.55000000000000004</c:v>
                </c:pt>
                <c:pt idx="7214">
                  <c:v>0.48</c:v>
                </c:pt>
                <c:pt idx="7215">
                  <c:v>0.26</c:v>
                </c:pt>
                <c:pt idx="7216">
                  <c:v>0.24</c:v>
                </c:pt>
                <c:pt idx="7217">
                  <c:v>0.33</c:v>
                </c:pt>
                <c:pt idx="7218">
                  <c:v>0.43</c:v>
                </c:pt>
                <c:pt idx="7219">
                  <c:v>0.44</c:v>
                </c:pt>
                <c:pt idx="7220">
                  <c:v>0.45</c:v>
                </c:pt>
                <c:pt idx="7221">
                  <c:v>0.34</c:v>
                </c:pt>
                <c:pt idx="7222">
                  <c:v>0.35</c:v>
                </c:pt>
                <c:pt idx="7223">
                  <c:v>0.5</c:v>
                </c:pt>
                <c:pt idx="7224">
                  <c:v>0.4</c:v>
                </c:pt>
                <c:pt idx="7225">
                  <c:v>0.36</c:v>
                </c:pt>
                <c:pt idx="7226">
                  <c:v>0.33</c:v>
                </c:pt>
                <c:pt idx="7227">
                  <c:v>0.4</c:v>
                </c:pt>
                <c:pt idx="7228">
                  <c:v>0.43</c:v>
                </c:pt>
                <c:pt idx="7229">
                  <c:v>0.49</c:v>
                </c:pt>
                <c:pt idx="7230">
                  <c:v>0.52</c:v>
                </c:pt>
                <c:pt idx="7231">
                  <c:v>0.44</c:v>
                </c:pt>
                <c:pt idx="7232">
                  <c:v>0.44</c:v>
                </c:pt>
                <c:pt idx="7233">
                  <c:v>0.46</c:v>
                </c:pt>
                <c:pt idx="7234">
                  <c:v>0.41</c:v>
                </c:pt>
                <c:pt idx="7235">
                  <c:v>0.5</c:v>
                </c:pt>
                <c:pt idx="7236">
                  <c:v>0.52</c:v>
                </c:pt>
                <c:pt idx="7237">
                  <c:v>0.48</c:v>
                </c:pt>
                <c:pt idx="7238">
                  <c:v>0.45</c:v>
                </c:pt>
                <c:pt idx="7239">
                  <c:v>0.47</c:v>
                </c:pt>
                <c:pt idx="7240">
                  <c:v>0.41</c:v>
                </c:pt>
                <c:pt idx="7241">
                  <c:v>0.38</c:v>
                </c:pt>
                <c:pt idx="7242">
                  <c:v>0.32</c:v>
                </c:pt>
                <c:pt idx="7243">
                  <c:v>0.48</c:v>
                </c:pt>
                <c:pt idx="7244">
                  <c:v>0.49</c:v>
                </c:pt>
                <c:pt idx="7245">
                  <c:v>0.52</c:v>
                </c:pt>
                <c:pt idx="7246">
                  <c:v>0.68</c:v>
                </c:pt>
                <c:pt idx="7247">
                  <c:v>0.49</c:v>
                </c:pt>
                <c:pt idx="7248">
                  <c:v>0.46</c:v>
                </c:pt>
                <c:pt idx="7249">
                  <c:v>0.44</c:v>
                </c:pt>
                <c:pt idx="7250">
                  <c:v>0.41</c:v>
                </c:pt>
                <c:pt idx="7251">
                  <c:v>0.51</c:v>
                </c:pt>
                <c:pt idx="7252">
                  <c:v>0.41</c:v>
                </c:pt>
                <c:pt idx="7253">
                  <c:v>0.36</c:v>
                </c:pt>
                <c:pt idx="7254">
                  <c:v>0.39</c:v>
                </c:pt>
                <c:pt idx="7255">
                  <c:v>0.36</c:v>
                </c:pt>
                <c:pt idx="7256">
                  <c:v>0.38</c:v>
                </c:pt>
                <c:pt idx="7257">
                  <c:v>0.44</c:v>
                </c:pt>
                <c:pt idx="7258">
                  <c:v>0.45</c:v>
                </c:pt>
                <c:pt idx="7259">
                  <c:v>0.48</c:v>
                </c:pt>
                <c:pt idx="7260">
                  <c:v>0.57999999999999996</c:v>
                </c:pt>
                <c:pt idx="7261">
                  <c:v>0.36</c:v>
                </c:pt>
                <c:pt idx="7262">
                  <c:v>0.34</c:v>
                </c:pt>
                <c:pt idx="7263">
                  <c:v>0.43</c:v>
                </c:pt>
                <c:pt idx="7264">
                  <c:v>0.39</c:v>
                </c:pt>
                <c:pt idx="7265">
                  <c:v>0.5</c:v>
                </c:pt>
                <c:pt idx="7266">
                  <c:v>0.45</c:v>
                </c:pt>
                <c:pt idx="7267">
                  <c:v>0.43</c:v>
                </c:pt>
                <c:pt idx="7268">
                  <c:v>0.49</c:v>
                </c:pt>
                <c:pt idx="7269">
                  <c:v>0.74</c:v>
                </c:pt>
                <c:pt idx="7270">
                  <c:v>0.7</c:v>
                </c:pt>
                <c:pt idx="7271">
                  <c:v>0.65</c:v>
                </c:pt>
                <c:pt idx="7272">
                  <c:v>0.57999999999999996</c:v>
                </c:pt>
                <c:pt idx="7273">
                  <c:v>0.39</c:v>
                </c:pt>
                <c:pt idx="7274">
                  <c:v>0.33</c:v>
                </c:pt>
                <c:pt idx="7275">
                  <c:v>0.35</c:v>
                </c:pt>
                <c:pt idx="7276">
                  <c:v>0.33</c:v>
                </c:pt>
                <c:pt idx="7277">
                  <c:v>0.3</c:v>
                </c:pt>
                <c:pt idx="7278">
                  <c:v>0.38</c:v>
                </c:pt>
                <c:pt idx="7279">
                  <c:v>0.41</c:v>
                </c:pt>
                <c:pt idx="7280">
                  <c:v>0.35</c:v>
                </c:pt>
                <c:pt idx="7281">
                  <c:v>0.15</c:v>
                </c:pt>
                <c:pt idx="7282">
                  <c:v>0.24</c:v>
                </c:pt>
                <c:pt idx="7283">
                  <c:v>0.28000000000000003</c:v>
                </c:pt>
                <c:pt idx="7284">
                  <c:v>0.27</c:v>
                </c:pt>
                <c:pt idx="7285">
                  <c:v>0.31</c:v>
                </c:pt>
                <c:pt idx="7286">
                  <c:v>0.35</c:v>
                </c:pt>
                <c:pt idx="7287">
                  <c:v>0.32</c:v>
                </c:pt>
                <c:pt idx="7288">
                  <c:v>0.34</c:v>
                </c:pt>
                <c:pt idx="7289">
                  <c:v>0.47</c:v>
                </c:pt>
                <c:pt idx="7290">
                  <c:v>0.44</c:v>
                </c:pt>
                <c:pt idx="7291">
                  <c:v>0.45</c:v>
                </c:pt>
                <c:pt idx="7292">
                  <c:v>0.36</c:v>
                </c:pt>
                <c:pt idx="7293">
                  <c:v>0.26</c:v>
                </c:pt>
                <c:pt idx="7294">
                  <c:v>0.28000000000000003</c:v>
                </c:pt>
                <c:pt idx="7295">
                  <c:v>0.36</c:v>
                </c:pt>
                <c:pt idx="7296">
                  <c:v>0.65</c:v>
                </c:pt>
                <c:pt idx="7297">
                  <c:v>0.8</c:v>
                </c:pt>
                <c:pt idx="7298">
                  <c:v>0.71</c:v>
                </c:pt>
                <c:pt idx="7299">
                  <c:v>0.52</c:v>
                </c:pt>
                <c:pt idx="7300">
                  <c:v>0.47</c:v>
                </c:pt>
                <c:pt idx="7301">
                  <c:v>0.45</c:v>
                </c:pt>
                <c:pt idx="7302">
                  <c:v>0.4</c:v>
                </c:pt>
                <c:pt idx="7303">
                  <c:v>0.42</c:v>
                </c:pt>
                <c:pt idx="7304">
                  <c:v>0.36</c:v>
                </c:pt>
                <c:pt idx="7305">
                  <c:v>0.35</c:v>
                </c:pt>
                <c:pt idx="7306">
                  <c:v>0.33</c:v>
                </c:pt>
                <c:pt idx="7307">
                  <c:v>0.36</c:v>
                </c:pt>
                <c:pt idx="7308">
                  <c:v>0.28999999999999998</c:v>
                </c:pt>
                <c:pt idx="7309">
                  <c:v>0.32</c:v>
                </c:pt>
                <c:pt idx="7310">
                  <c:v>0.35</c:v>
                </c:pt>
                <c:pt idx="7311">
                  <c:v>0.12</c:v>
                </c:pt>
                <c:pt idx="7312">
                  <c:v>0.1</c:v>
                </c:pt>
                <c:pt idx="7313">
                  <c:v>0.12</c:v>
                </c:pt>
                <c:pt idx="7314">
                  <c:v>0.25</c:v>
                </c:pt>
                <c:pt idx="7315">
                  <c:v>0.39</c:v>
                </c:pt>
                <c:pt idx="7316">
                  <c:v>1.02</c:v>
                </c:pt>
                <c:pt idx="7317">
                  <c:v>1.39</c:v>
                </c:pt>
                <c:pt idx="7318">
                  <c:v>1.5</c:v>
                </c:pt>
                <c:pt idx="7319">
                  <c:v>0.12</c:v>
                </c:pt>
                <c:pt idx="7320">
                  <c:v>2.14</c:v>
                </c:pt>
                <c:pt idx="7321">
                  <c:v>2.09</c:v>
                </c:pt>
                <c:pt idx="7322">
                  <c:v>1.54</c:v>
                </c:pt>
                <c:pt idx="7323">
                  <c:v>1.73</c:v>
                </c:pt>
                <c:pt idx="7324">
                  <c:v>1.61</c:v>
                </c:pt>
                <c:pt idx="7325">
                  <c:v>1.26</c:v>
                </c:pt>
                <c:pt idx="7326">
                  <c:v>1.1100000000000001</c:v>
                </c:pt>
                <c:pt idx="7327">
                  <c:v>1.2</c:v>
                </c:pt>
                <c:pt idx="7328">
                  <c:v>1.41</c:v>
                </c:pt>
                <c:pt idx="7329">
                  <c:v>1.6</c:v>
                </c:pt>
                <c:pt idx="7330">
                  <c:v>1.24</c:v>
                </c:pt>
                <c:pt idx="7331">
                  <c:v>0.99</c:v>
                </c:pt>
                <c:pt idx="7332">
                  <c:v>0.8</c:v>
                </c:pt>
                <c:pt idx="7333">
                  <c:v>0.77</c:v>
                </c:pt>
                <c:pt idx="7334">
                  <c:v>0.79</c:v>
                </c:pt>
                <c:pt idx="7335">
                  <c:v>0.38</c:v>
                </c:pt>
                <c:pt idx="7336">
                  <c:v>0.24</c:v>
                </c:pt>
                <c:pt idx="7337">
                  <c:v>0.28999999999999998</c:v>
                </c:pt>
                <c:pt idx="7338">
                  <c:v>0.35</c:v>
                </c:pt>
                <c:pt idx="7339">
                  <c:v>0.49</c:v>
                </c:pt>
                <c:pt idx="7340">
                  <c:v>0.39</c:v>
                </c:pt>
                <c:pt idx="7341">
                  <c:v>0.52</c:v>
                </c:pt>
                <c:pt idx="7342">
                  <c:v>0.56999999999999995</c:v>
                </c:pt>
                <c:pt idx="7343">
                  <c:v>0.42</c:v>
                </c:pt>
                <c:pt idx="7344">
                  <c:v>0.38</c:v>
                </c:pt>
                <c:pt idx="7345">
                  <c:v>0.39</c:v>
                </c:pt>
                <c:pt idx="7346">
                  <c:v>0.46</c:v>
                </c:pt>
                <c:pt idx="7347">
                  <c:v>1.1000000000000001</c:v>
                </c:pt>
                <c:pt idx="7348">
                  <c:v>0.45</c:v>
                </c:pt>
                <c:pt idx="7349">
                  <c:v>0.42</c:v>
                </c:pt>
                <c:pt idx="7350">
                  <c:v>0.56000000000000005</c:v>
                </c:pt>
                <c:pt idx="7351">
                  <c:v>0.47</c:v>
                </c:pt>
                <c:pt idx="7352">
                  <c:v>0.45</c:v>
                </c:pt>
                <c:pt idx="7353">
                  <c:v>0.38</c:v>
                </c:pt>
                <c:pt idx="7354">
                  <c:v>0.39</c:v>
                </c:pt>
                <c:pt idx="7355">
                  <c:v>0.43</c:v>
                </c:pt>
                <c:pt idx="7356">
                  <c:v>0.4</c:v>
                </c:pt>
                <c:pt idx="7357">
                  <c:v>0.38</c:v>
                </c:pt>
                <c:pt idx="7358">
                  <c:v>0.41</c:v>
                </c:pt>
                <c:pt idx="7359">
                  <c:v>0.35</c:v>
                </c:pt>
                <c:pt idx="7360">
                  <c:v>0.37</c:v>
                </c:pt>
                <c:pt idx="7361">
                  <c:v>0.44</c:v>
                </c:pt>
                <c:pt idx="7362">
                  <c:v>0.45</c:v>
                </c:pt>
                <c:pt idx="7363">
                  <c:v>0.36</c:v>
                </c:pt>
                <c:pt idx="7364">
                  <c:v>0.43</c:v>
                </c:pt>
                <c:pt idx="7365">
                  <c:v>0.36</c:v>
                </c:pt>
                <c:pt idx="7366">
                  <c:v>0.41</c:v>
                </c:pt>
                <c:pt idx="7367">
                  <c:v>0.39</c:v>
                </c:pt>
                <c:pt idx="7368">
                  <c:v>0.38</c:v>
                </c:pt>
                <c:pt idx="7369">
                  <c:v>0.34</c:v>
                </c:pt>
                <c:pt idx="7370">
                  <c:v>0.34</c:v>
                </c:pt>
                <c:pt idx="7371">
                  <c:v>0.42</c:v>
                </c:pt>
                <c:pt idx="7372">
                  <c:v>0.41</c:v>
                </c:pt>
                <c:pt idx="7373">
                  <c:v>0.42</c:v>
                </c:pt>
                <c:pt idx="7374">
                  <c:v>0.47</c:v>
                </c:pt>
                <c:pt idx="7375">
                  <c:v>0.44</c:v>
                </c:pt>
                <c:pt idx="7376">
                  <c:v>0.43</c:v>
                </c:pt>
                <c:pt idx="7377">
                  <c:v>0.45</c:v>
                </c:pt>
                <c:pt idx="7378">
                  <c:v>0.44</c:v>
                </c:pt>
                <c:pt idx="7379">
                  <c:v>0.42</c:v>
                </c:pt>
                <c:pt idx="7380">
                  <c:v>0.38</c:v>
                </c:pt>
                <c:pt idx="7381">
                  <c:v>0.37</c:v>
                </c:pt>
                <c:pt idx="7382">
                  <c:v>0.3</c:v>
                </c:pt>
                <c:pt idx="7383">
                  <c:v>0.33</c:v>
                </c:pt>
                <c:pt idx="7384">
                  <c:v>0.42</c:v>
                </c:pt>
                <c:pt idx="7385">
                  <c:v>0.38</c:v>
                </c:pt>
                <c:pt idx="7386">
                  <c:v>0.4</c:v>
                </c:pt>
                <c:pt idx="7387">
                  <c:v>0.35</c:v>
                </c:pt>
                <c:pt idx="7388">
                  <c:v>0.38</c:v>
                </c:pt>
                <c:pt idx="7389">
                  <c:v>0.43</c:v>
                </c:pt>
                <c:pt idx="7390">
                  <c:v>0.43</c:v>
                </c:pt>
                <c:pt idx="7391">
                  <c:v>0.42</c:v>
                </c:pt>
                <c:pt idx="7392">
                  <c:v>0.45</c:v>
                </c:pt>
                <c:pt idx="7393">
                  <c:v>0.49</c:v>
                </c:pt>
                <c:pt idx="7394">
                  <c:v>0.31</c:v>
                </c:pt>
                <c:pt idx="7395">
                  <c:v>0.44</c:v>
                </c:pt>
                <c:pt idx="7396">
                  <c:v>0.32</c:v>
                </c:pt>
                <c:pt idx="7397">
                  <c:v>0.34</c:v>
                </c:pt>
                <c:pt idx="7398">
                  <c:v>0.5</c:v>
                </c:pt>
                <c:pt idx="7399">
                  <c:v>0.47</c:v>
                </c:pt>
                <c:pt idx="7400">
                  <c:v>0.28999999999999998</c:v>
                </c:pt>
                <c:pt idx="7401">
                  <c:v>0.32</c:v>
                </c:pt>
                <c:pt idx="7402">
                  <c:v>0.34</c:v>
                </c:pt>
                <c:pt idx="7403">
                  <c:v>0.82</c:v>
                </c:pt>
                <c:pt idx="7404">
                  <c:v>0.38</c:v>
                </c:pt>
                <c:pt idx="7405">
                  <c:v>0.34</c:v>
                </c:pt>
                <c:pt idx="7406">
                  <c:v>0.37</c:v>
                </c:pt>
                <c:pt idx="7407">
                  <c:v>0.44</c:v>
                </c:pt>
                <c:pt idx="7408">
                  <c:v>0.48</c:v>
                </c:pt>
                <c:pt idx="7409">
                  <c:v>0.66</c:v>
                </c:pt>
                <c:pt idx="7410">
                  <c:v>0.59</c:v>
                </c:pt>
                <c:pt idx="7411">
                  <c:v>0.56000000000000005</c:v>
                </c:pt>
                <c:pt idx="7412">
                  <c:v>0.35</c:v>
                </c:pt>
                <c:pt idx="7413">
                  <c:v>0.25</c:v>
                </c:pt>
                <c:pt idx="7414">
                  <c:v>0.27</c:v>
                </c:pt>
                <c:pt idx="7415">
                  <c:v>0.35</c:v>
                </c:pt>
                <c:pt idx="7416">
                  <c:v>0.36</c:v>
                </c:pt>
                <c:pt idx="7417">
                  <c:v>0.32</c:v>
                </c:pt>
                <c:pt idx="7418">
                  <c:v>0.35</c:v>
                </c:pt>
                <c:pt idx="7419">
                  <c:v>0.65</c:v>
                </c:pt>
                <c:pt idx="7420">
                  <c:v>0.69</c:v>
                </c:pt>
                <c:pt idx="7421">
                  <c:v>0.6</c:v>
                </c:pt>
                <c:pt idx="7422">
                  <c:v>0.37</c:v>
                </c:pt>
                <c:pt idx="7423">
                  <c:v>0.33</c:v>
                </c:pt>
                <c:pt idx="7424">
                  <c:v>0.25</c:v>
                </c:pt>
                <c:pt idx="7425">
                  <c:v>0.26</c:v>
                </c:pt>
                <c:pt idx="7426">
                  <c:v>0.28000000000000003</c:v>
                </c:pt>
                <c:pt idx="7427">
                  <c:v>0.44</c:v>
                </c:pt>
                <c:pt idx="7428">
                  <c:v>0.59</c:v>
                </c:pt>
                <c:pt idx="7429">
                  <c:v>0.61</c:v>
                </c:pt>
                <c:pt idx="7430">
                  <c:v>0.65</c:v>
                </c:pt>
                <c:pt idx="7431">
                  <c:v>0.43</c:v>
                </c:pt>
                <c:pt idx="7432">
                  <c:v>0.7</c:v>
                </c:pt>
                <c:pt idx="7433">
                  <c:v>0.78</c:v>
                </c:pt>
                <c:pt idx="7434">
                  <c:v>0.79</c:v>
                </c:pt>
                <c:pt idx="7435">
                  <c:v>0.62</c:v>
                </c:pt>
                <c:pt idx="7436">
                  <c:v>0.59</c:v>
                </c:pt>
                <c:pt idx="7437">
                  <c:v>0.44</c:v>
                </c:pt>
                <c:pt idx="7438">
                  <c:v>0.39</c:v>
                </c:pt>
                <c:pt idx="7439">
                  <c:v>0.42</c:v>
                </c:pt>
                <c:pt idx="7440">
                  <c:v>0.44</c:v>
                </c:pt>
                <c:pt idx="7441">
                  <c:v>0.41</c:v>
                </c:pt>
                <c:pt idx="7442">
                  <c:v>0.45</c:v>
                </c:pt>
                <c:pt idx="7443">
                  <c:v>0.44</c:v>
                </c:pt>
                <c:pt idx="7444">
                  <c:v>0.45</c:v>
                </c:pt>
                <c:pt idx="7445">
                  <c:v>0.43</c:v>
                </c:pt>
                <c:pt idx="7446">
                  <c:v>0.4</c:v>
                </c:pt>
                <c:pt idx="7447">
                  <c:v>0.41</c:v>
                </c:pt>
                <c:pt idx="7448">
                  <c:v>0.35</c:v>
                </c:pt>
                <c:pt idx="7449">
                  <c:v>0.3</c:v>
                </c:pt>
                <c:pt idx="7450">
                  <c:v>0.32</c:v>
                </c:pt>
                <c:pt idx="7451">
                  <c:v>0.39</c:v>
                </c:pt>
                <c:pt idx="7452">
                  <c:v>0.41</c:v>
                </c:pt>
                <c:pt idx="7453">
                  <c:v>0.45</c:v>
                </c:pt>
                <c:pt idx="7454">
                  <c:v>0.43</c:v>
                </c:pt>
                <c:pt idx="7455">
                  <c:v>0.4</c:v>
                </c:pt>
                <c:pt idx="7456">
                  <c:v>0.55000000000000004</c:v>
                </c:pt>
                <c:pt idx="7457">
                  <c:v>0.47</c:v>
                </c:pt>
                <c:pt idx="7458">
                  <c:v>0.56999999999999995</c:v>
                </c:pt>
                <c:pt idx="7459">
                  <c:v>0.51</c:v>
                </c:pt>
                <c:pt idx="7460">
                  <c:v>0.41</c:v>
                </c:pt>
                <c:pt idx="7461">
                  <c:v>0.6</c:v>
                </c:pt>
                <c:pt idx="7462">
                  <c:v>0.63</c:v>
                </c:pt>
                <c:pt idx="7463">
                  <c:v>0.47</c:v>
                </c:pt>
                <c:pt idx="7464">
                  <c:v>0.43</c:v>
                </c:pt>
                <c:pt idx="7465">
                  <c:v>0.37</c:v>
                </c:pt>
                <c:pt idx="7466">
                  <c:v>0.39</c:v>
                </c:pt>
                <c:pt idx="7467">
                  <c:v>0.43</c:v>
                </c:pt>
                <c:pt idx="7468">
                  <c:v>0.45</c:v>
                </c:pt>
                <c:pt idx="7469">
                  <c:v>0.48</c:v>
                </c:pt>
                <c:pt idx="7470">
                  <c:v>0.5</c:v>
                </c:pt>
                <c:pt idx="7471">
                  <c:v>0.39</c:v>
                </c:pt>
                <c:pt idx="7472">
                  <c:v>0.32</c:v>
                </c:pt>
                <c:pt idx="7473">
                  <c:v>0.38</c:v>
                </c:pt>
                <c:pt idx="7474">
                  <c:v>0.35</c:v>
                </c:pt>
                <c:pt idx="7475">
                  <c:v>0.33</c:v>
                </c:pt>
                <c:pt idx="7476">
                  <c:v>0.39</c:v>
                </c:pt>
                <c:pt idx="7477">
                  <c:v>0.45</c:v>
                </c:pt>
                <c:pt idx="7478">
                  <c:v>0.2</c:v>
                </c:pt>
                <c:pt idx="7479">
                  <c:v>0.3</c:v>
                </c:pt>
                <c:pt idx="7480">
                  <c:v>0.35</c:v>
                </c:pt>
                <c:pt idx="7481">
                  <c:v>0.38</c:v>
                </c:pt>
                <c:pt idx="7482">
                  <c:v>0.41</c:v>
                </c:pt>
                <c:pt idx="7483">
                  <c:v>0.42</c:v>
                </c:pt>
                <c:pt idx="7484">
                  <c:v>0.4</c:v>
                </c:pt>
                <c:pt idx="7485">
                  <c:v>0.42</c:v>
                </c:pt>
                <c:pt idx="7486">
                  <c:v>0.32</c:v>
                </c:pt>
                <c:pt idx="7487">
                  <c:v>0.27</c:v>
                </c:pt>
                <c:pt idx="7488">
                  <c:v>0.26</c:v>
                </c:pt>
                <c:pt idx="7489">
                  <c:v>0.28999999999999998</c:v>
                </c:pt>
                <c:pt idx="7490">
                  <c:v>0.22</c:v>
                </c:pt>
                <c:pt idx="7491">
                  <c:v>0.36</c:v>
                </c:pt>
                <c:pt idx="7492">
                  <c:v>0.32</c:v>
                </c:pt>
                <c:pt idx="7493">
                  <c:v>0.28000000000000003</c:v>
                </c:pt>
                <c:pt idx="7494">
                  <c:v>0.33</c:v>
                </c:pt>
                <c:pt idx="7495">
                  <c:v>0.27</c:v>
                </c:pt>
                <c:pt idx="7496">
                  <c:v>0.14000000000000001</c:v>
                </c:pt>
                <c:pt idx="7497">
                  <c:v>0.11</c:v>
                </c:pt>
                <c:pt idx="7498">
                  <c:v>0.18</c:v>
                </c:pt>
                <c:pt idx="7499">
                  <c:v>0.25</c:v>
                </c:pt>
                <c:pt idx="7500">
                  <c:v>0.31</c:v>
                </c:pt>
                <c:pt idx="7501">
                  <c:v>0.38</c:v>
                </c:pt>
                <c:pt idx="7502">
                  <c:v>0.64</c:v>
                </c:pt>
                <c:pt idx="7503">
                  <c:v>0.68</c:v>
                </c:pt>
                <c:pt idx="7504">
                  <c:v>0.43</c:v>
                </c:pt>
                <c:pt idx="7505">
                  <c:v>0.45</c:v>
                </c:pt>
                <c:pt idx="7506">
                  <c:v>0.42</c:v>
                </c:pt>
                <c:pt idx="7507">
                  <c:v>0.49</c:v>
                </c:pt>
                <c:pt idx="7508">
                  <c:v>0.75</c:v>
                </c:pt>
                <c:pt idx="7509">
                  <c:v>0.81</c:v>
                </c:pt>
                <c:pt idx="7510">
                  <c:v>0.42</c:v>
                </c:pt>
                <c:pt idx="7511">
                  <c:v>0.6</c:v>
                </c:pt>
                <c:pt idx="7512">
                  <c:v>0.55000000000000004</c:v>
                </c:pt>
                <c:pt idx="7513">
                  <c:v>0.28999999999999998</c:v>
                </c:pt>
                <c:pt idx="7514">
                  <c:v>0.3</c:v>
                </c:pt>
                <c:pt idx="7515">
                  <c:v>0.31</c:v>
                </c:pt>
                <c:pt idx="7516">
                  <c:v>0.42</c:v>
                </c:pt>
                <c:pt idx="7517">
                  <c:v>0.4</c:v>
                </c:pt>
                <c:pt idx="7518">
                  <c:v>0.42</c:v>
                </c:pt>
                <c:pt idx="7519">
                  <c:v>0.43</c:v>
                </c:pt>
                <c:pt idx="7520">
                  <c:v>0.26</c:v>
                </c:pt>
                <c:pt idx="7521">
                  <c:v>0.28000000000000003</c:v>
                </c:pt>
                <c:pt idx="7522">
                  <c:v>0.45</c:v>
                </c:pt>
                <c:pt idx="7523">
                  <c:v>0.3</c:v>
                </c:pt>
                <c:pt idx="7524">
                  <c:v>0.15</c:v>
                </c:pt>
                <c:pt idx="7525">
                  <c:v>0.18</c:v>
                </c:pt>
                <c:pt idx="7526">
                  <c:v>0.12</c:v>
                </c:pt>
                <c:pt idx="7527">
                  <c:v>0.56999999999999995</c:v>
                </c:pt>
                <c:pt idx="7528">
                  <c:v>0.98</c:v>
                </c:pt>
                <c:pt idx="7529">
                  <c:v>0.91</c:v>
                </c:pt>
                <c:pt idx="7530">
                  <c:v>0.93</c:v>
                </c:pt>
                <c:pt idx="7531">
                  <c:v>0.75</c:v>
                </c:pt>
                <c:pt idx="7532">
                  <c:v>0.51</c:v>
                </c:pt>
                <c:pt idx="7533">
                  <c:v>0.46</c:v>
                </c:pt>
                <c:pt idx="7534">
                  <c:v>0.43</c:v>
                </c:pt>
                <c:pt idx="7535">
                  <c:v>0.32</c:v>
                </c:pt>
                <c:pt idx="7536">
                  <c:v>0.34</c:v>
                </c:pt>
                <c:pt idx="7537">
                  <c:v>0.35</c:v>
                </c:pt>
                <c:pt idx="7538">
                  <c:v>0.37</c:v>
                </c:pt>
                <c:pt idx="7539">
                  <c:v>0.34</c:v>
                </c:pt>
                <c:pt idx="7540">
                  <c:v>0.28999999999999998</c:v>
                </c:pt>
                <c:pt idx="7541">
                  <c:v>0.37</c:v>
                </c:pt>
                <c:pt idx="7542">
                  <c:v>0.39</c:v>
                </c:pt>
                <c:pt idx="7543">
                  <c:v>0.3</c:v>
                </c:pt>
                <c:pt idx="7544">
                  <c:v>0.33</c:v>
                </c:pt>
                <c:pt idx="7545">
                  <c:v>0.31</c:v>
                </c:pt>
                <c:pt idx="7546">
                  <c:v>0.44</c:v>
                </c:pt>
                <c:pt idx="7547">
                  <c:v>0.41</c:v>
                </c:pt>
                <c:pt idx="7548">
                  <c:v>0.42</c:v>
                </c:pt>
                <c:pt idx="7549">
                  <c:v>0.49</c:v>
                </c:pt>
                <c:pt idx="7550">
                  <c:v>0.67</c:v>
                </c:pt>
                <c:pt idx="7551">
                  <c:v>0.74</c:v>
                </c:pt>
                <c:pt idx="7552">
                  <c:v>0.35</c:v>
                </c:pt>
                <c:pt idx="7553">
                  <c:v>0.45</c:v>
                </c:pt>
                <c:pt idx="7554">
                  <c:v>0.33</c:v>
                </c:pt>
                <c:pt idx="7555">
                  <c:v>0.28000000000000003</c:v>
                </c:pt>
                <c:pt idx="7556">
                  <c:v>0.2</c:v>
                </c:pt>
                <c:pt idx="7557">
                  <c:v>0.26</c:v>
                </c:pt>
                <c:pt idx="7558">
                  <c:v>0.3</c:v>
                </c:pt>
                <c:pt idx="7559">
                  <c:v>0.33</c:v>
                </c:pt>
                <c:pt idx="7560">
                  <c:v>0.42</c:v>
                </c:pt>
                <c:pt idx="7561">
                  <c:v>0.47</c:v>
                </c:pt>
                <c:pt idx="7562">
                  <c:v>0.45</c:v>
                </c:pt>
                <c:pt idx="7563">
                  <c:v>0.43</c:v>
                </c:pt>
                <c:pt idx="7564">
                  <c:v>0.4</c:v>
                </c:pt>
                <c:pt idx="7565">
                  <c:v>0.43</c:v>
                </c:pt>
                <c:pt idx="7566">
                  <c:v>0.44</c:v>
                </c:pt>
                <c:pt idx="7567">
                  <c:v>0.56000000000000005</c:v>
                </c:pt>
                <c:pt idx="7568">
                  <c:v>0.72</c:v>
                </c:pt>
                <c:pt idx="7569">
                  <c:v>0.65</c:v>
                </c:pt>
                <c:pt idx="7570">
                  <c:v>0.6</c:v>
                </c:pt>
                <c:pt idx="7571">
                  <c:v>0.49</c:v>
                </c:pt>
                <c:pt idx="7572">
                  <c:v>0.42</c:v>
                </c:pt>
                <c:pt idx="7573">
                  <c:v>0.41</c:v>
                </c:pt>
                <c:pt idx="7574">
                  <c:v>0.26</c:v>
                </c:pt>
                <c:pt idx="7575">
                  <c:v>0.23</c:v>
                </c:pt>
                <c:pt idx="7576">
                  <c:v>0.17</c:v>
                </c:pt>
                <c:pt idx="7577">
                  <c:v>0.32</c:v>
                </c:pt>
                <c:pt idx="7578">
                  <c:v>0.38</c:v>
                </c:pt>
                <c:pt idx="7579">
                  <c:v>0.76</c:v>
                </c:pt>
                <c:pt idx="7580">
                  <c:v>0.73</c:v>
                </c:pt>
                <c:pt idx="7581">
                  <c:v>0.71</c:v>
                </c:pt>
                <c:pt idx="7582">
                  <c:v>0.17</c:v>
                </c:pt>
                <c:pt idx="7583">
                  <c:v>0.18</c:v>
                </c:pt>
                <c:pt idx="7584">
                  <c:v>0.21</c:v>
                </c:pt>
                <c:pt idx="7585">
                  <c:v>0.28999999999999998</c:v>
                </c:pt>
                <c:pt idx="7586">
                  <c:v>0.18</c:v>
                </c:pt>
                <c:pt idx="7587">
                  <c:v>0.22</c:v>
                </c:pt>
                <c:pt idx="7588">
                  <c:v>0.3</c:v>
                </c:pt>
                <c:pt idx="7589">
                  <c:v>0.23</c:v>
                </c:pt>
                <c:pt idx="7590">
                  <c:v>0.68</c:v>
                </c:pt>
                <c:pt idx="7591">
                  <c:v>0.72</c:v>
                </c:pt>
                <c:pt idx="7592">
                  <c:v>0.73</c:v>
                </c:pt>
                <c:pt idx="7593">
                  <c:v>0.72</c:v>
                </c:pt>
                <c:pt idx="7594">
                  <c:v>0.8</c:v>
                </c:pt>
                <c:pt idx="7595">
                  <c:v>0.79</c:v>
                </c:pt>
                <c:pt idx="7596">
                  <c:v>0.77</c:v>
                </c:pt>
                <c:pt idx="7597">
                  <c:v>0.81</c:v>
                </c:pt>
                <c:pt idx="7598">
                  <c:v>0.47</c:v>
                </c:pt>
                <c:pt idx="7599">
                  <c:v>0.51</c:v>
                </c:pt>
                <c:pt idx="7600">
                  <c:v>0.53</c:v>
                </c:pt>
                <c:pt idx="7601">
                  <c:v>0.43</c:v>
                </c:pt>
                <c:pt idx="7602">
                  <c:v>0.49</c:v>
                </c:pt>
                <c:pt idx="7603">
                  <c:v>0.45</c:v>
                </c:pt>
                <c:pt idx="7604">
                  <c:v>0.48</c:v>
                </c:pt>
                <c:pt idx="7605">
                  <c:v>0.46</c:v>
                </c:pt>
                <c:pt idx="7606">
                  <c:v>0.28000000000000003</c:v>
                </c:pt>
                <c:pt idx="7607">
                  <c:v>0.49</c:v>
                </c:pt>
                <c:pt idx="7608">
                  <c:v>0.55000000000000004</c:v>
                </c:pt>
                <c:pt idx="7609">
                  <c:v>0.65</c:v>
                </c:pt>
                <c:pt idx="7610">
                  <c:v>0.81</c:v>
                </c:pt>
                <c:pt idx="7611">
                  <c:v>0.59</c:v>
                </c:pt>
                <c:pt idx="7612">
                  <c:v>0.62</c:v>
                </c:pt>
                <c:pt idx="7613">
                  <c:v>0.7</c:v>
                </c:pt>
                <c:pt idx="7614">
                  <c:v>0.59</c:v>
                </c:pt>
                <c:pt idx="7615">
                  <c:v>0.44</c:v>
                </c:pt>
                <c:pt idx="7616">
                  <c:v>0.23</c:v>
                </c:pt>
                <c:pt idx="7617">
                  <c:v>0.3</c:v>
                </c:pt>
                <c:pt idx="7618">
                  <c:v>0.35</c:v>
                </c:pt>
                <c:pt idx="7619">
                  <c:v>0.28000000000000003</c:v>
                </c:pt>
                <c:pt idx="7620">
                  <c:v>0.39</c:v>
                </c:pt>
                <c:pt idx="7621">
                  <c:v>0.38</c:v>
                </c:pt>
                <c:pt idx="7622">
                  <c:v>0.45</c:v>
                </c:pt>
                <c:pt idx="7623">
                  <c:v>0.46</c:v>
                </c:pt>
                <c:pt idx="7624">
                  <c:v>0.6</c:v>
                </c:pt>
                <c:pt idx="7625">
                  <c:v>0.63</c:v>
                </c:pt>
                <c:pt idx="7626">
                  <c:v>0.76</c:v>
                </c:pt>
                <c:pt idx="7627">
                  <c:v>0.91</c:v>
                </c:pt>
                <c:pt idx="7628">
                  <c:v>0.85</c:v>
                </c:pt>
                <c:pt idx="7629">
                  <c:v>0.82</c:v>
                </c:pt>
                <c:pt idx="7630">
                  <c:v>0.85</c:v>
                </c:pt>
                <c:pt idx="7631">
                  <c:v>0.93</c:v>
                </c:pt>
                <c:pt idx="7632">
                  <c:v>0.96</c:v>
                </c:pt>
                <c:pt idx="7633">
                  <c:v>0.89</c:v>
                </c:pt>
                <c:pt idx="7634">
                  <c:v>0.83</c:v>
                </c:pt>
                <c:pt idx="7635">
                  <c:v>0.81</c:v>
                </c:pt>
                <c:pt idx="7636">
                  <c:v>0.78</c:v>
                </c:pt>
                <c:pt idx="7637">
                  <c:v>0.79</c:v>
                </c:pt>
                <c:pt idx="7638">
                  <c:v>0.93</c:v>
                </c:pt>
                <c:pt idx="7639">
                  <c:v>0.89</c:v>
                </c:pt>
                <c:pt idx="7640">
                  <c:v>0.87</c:v>
                </c:pt>
                <c:pt idx="7641">
                  <c:v>0.85</c:v>
                </c:pt>
                <c:pt idx="7642">
                  <c:v>0.82</c:v>
                </c:pt>
                <c:pt idx="7643">
                  <c:v>0.78</c:v>
                </c:pt>
                <c:pt idx="7644">
                  <c:v>0.8</c:v>
                </c:pt>
                <c:pt idx="7645">
                  <c:v>0.79</c:v>
                </c:pt>
                <c:pt idx="7646">
                  <c:v>0.65</c:v>
                </c:pt>
                <c:pt idx="7647">
                  <c:v>0.7</c:v>
                </c:pt>
                <c:pt idx="7648">
                  <c:v>0.85</c:v>
                </c:pt>
                <c:pt idx="7649">
                  <c:v>0.81</c:v>
                </c:pt>
                <c:pt idx="7650">
                  <c:v>0.78</c:v>
                </c:pt>
                <c:pt idx="7651">
                  <c:v>0.81</c:v>
                </c:pt>
                <c:pt idx="7652">
                  <c:v>0.55000000000000004</c:v>
                </c:pt>
                <c:pt idx="7653">
                  <c:v>0.75</c:v>
                </c:pt>
                <c:pt idx="7654">
                  <c:v>0.76</c:v>
                </c:pt>
                <c:pt idx="7655">
                  <c:v>0.84</c:v>
                </c:pt>
                <c:pt idx="7656">
                  <c:v>0.72</c:v>
                </c:pt>
                <c:pt idx="7657">
                  <c:v>0.76</c:v>
                </c:pt>
                <c:pt idx="7658">
                  <c:v>0.65</c:v>
                </c:pt>
                <c:pt idx="7659">
                  <c:v>0.71</c:v>
                </c:pt>
                <c:pt idx="7660">
                  <c:v>0.77</c:v>
                </c:pt>
                <c:pt idx="7661">
                  <c:v>0.81</c:v>
                </c:pt>
                <c:pt idx="7662">
                  <c:v>0.82</c:v>
                </c:pt>
                <c:pt idx="7663">
                  <c:v>0.82</c:v>
                </c:pt>
                <c:pt idx="7664">
                  <c:v>0.83</c:v>
                </c:pt>
                <c:pt idx="7665">
                  <c:v>0.78</c:v>
                </c:pt>
                <c:pt idx="7666">
                  <c:v>0.84</c:v>
                </c:pt>
                <c:pt idx="7667">
                  <c:v>0.81</c:v>
                </c:pt>
                <c:pt idx="7668">
                  <c:v>0.79</c:v>
                </c:pt>
                <c:pt idx="7669">
                  <c:v>0.85</c:v>
                </c:pt>
                <c:pt idx="7670">
                  <c:v>0.79</c:v>
                </c:pt>
                <c:pt idx="7671">
                  <c:v>0.54</c:v>
                </c:pt>
                <c:pt idx="7672">
                  <c:v>0.88</c:v>
                </c:pt>
                <c:pt idx="7673">
                  <c:v>0.86</c:v>
                </c:pt>
                <c:pt idx="7674">
                  <c:v>0.9</c:v>
                </c:pt>
                <c:pt idx="7675">
                  <c:v>0.85</c:v>
                </c:pt>
                <c:pt idx="7676">
                  <c:v>0.78</c:v>
                </c:pt>
                <c:pt idx="7677">
                  <c:v>0.76</c:v>
                </c:pt>
                <c:pt idx="7678">
                  <c:v>0.79</c:v>
                </c:pt>
                <c:pt idx="7679">
                  <c:v>0.86</c:v>
                </c:pt>
                <c:pt idx="7680">
                  <c:v>0.94</c:v>
                </c:pt>
                <c:pt idx="7681">
                  <c:v>0.85</c:v>
                </c:pt>
                <c:pt idx="7682">
                  <c:v>0.93</c:v>
                </c:pt>
                <c:pt idx="7683">
                  <c:v>0.84</c:v>
                </c:pt>
                <c:pt idx="7684">
                  <c:v>0.87</c:v>
                </c:pt>
                <c:pt idx="7685">
                  <c:v>0.8</c:v>
                </c:pt>
                <c:pt idx="7686">
                  <c:v>0.97</c:v>
                </c:pt>
                <c:pt idx="7687">
                  <c:v>0.88</c:v>
                </c:pt>
                <c:pt idx="7688">
                  <c:v>0.76</c:v>
                </c:pt>
                <c:pt idx="7689">
                  <c:v>0.79</c:v>
                </c:pt>
                <c:pt idx="7690">
                  <c:v>0.79</c:v>
                </c:pt>
                <c:pt idx="7691">
                  <c:v>0.81</c:v>
                </c:pt>
                <c:pt idx="7692">
                  <c:v>0.8</c:v>
                </c:pt>
                <c:pt idx="7693">
                  <c:v>0.75</c:v>
                </c:pt>
                <c:pt idx="7694">
                  <c:v>0.45</c:v>
                </c:pt>
                <c:pt idx="7695">
                  <c:v>0.48</c:v>
                </c:pt>
                <c:pt idx="7696">
                  <c:v>0.48</c:v>
                </c:pt>
                <c:pt idx="7697">
                  <c:v>0.38</c:v>
                </c:pt>
                <c:pt idx="7698">
                  <c:v>0.43</c:v>
                </c:pt>
                <c:pt idx="7699">
                  <c:v>0.45</c:v>
                </c:pt>
                <c:pt idx="7700">
                  <c:v>0.46</c:v>
                </c:pt>
                <c:pt idx="7701">
                  <c:v>0.39</c:v>
                </c:pt>
                <c:pt idx="7702">
                  <c:v>0.46</c:v>
                </c:pt>
                <c:pt idx="7703">
                  <c:v>0.43</c:v>
                </c:pt>
                <c:pt idx="7704">
                  <c:v>0.45</c:v>
                </c:pt>
                <c:pt idx="7705">
                  <c:v>0.43</c:v>
                </c:pt>
                <c:pt idx="7706">
                  <c:v>0.45</c:v>
                </c:pt>
                <c:pt idx="7707">
                  <c:v>0.48</c:v>
                </c:pt>
                <c:pt idx="7708">
                  <c:v>0.44</c:v>
                </c:pt>
                <c:pt idx="7709">
                  <c:v>0.43</c:v>
                </c:pt>
                <c:pt idx="7710">
                  <c:v>0.45</c:v>
                </c:pt>
                <c:pt idx="7711">
                  <c:v>0.46</c:v>
                </c:pt>
                <c:pt idx="7712">
                  <c:v>0.45</c:v>
                </c:pt>
                <c:pt idx="7713">
                  <c:v>0.28000000000000003</c:v>
                </c:pt>
                <c:pt idx="7714">
                  <c:v>0.56000000000000005</c:v>
                </c:pt>
                <c:pt idx="7715">
                  <c:v>0.33</c:v>
                </c:pt>
                <c:pt idx="7716">
                  <c:v>0.31</c:v>
                </c:pt>
                <c:pt idx="7717">
                  <c:v>0.34</c:v>
                </c:pt>
                <c:pt idx="7718">
                  <c:v>0.35</c:v>
                </c:pt>
                <c:pt idx="7719">
                  <c:v>0.41</c:v>
                </c:pt>
                <c:pt idx="7720">
                  <c:v>0.45</c:v>
                </c:pt>
                <c:pt idx="7721">
                  <c:v>0.43</c:v>
                </c:pt>
                <c:pt idx="7722">
                  <c:v>0.45</c:v>
                </c:pt>
                <c:pt idx="7723">
                  <c:v>0.48</c:v>
                </c:pt>
                <c:pt idx="7724">
                  <c:v>0.44</c:v>
                </c:pt>
                <c:pt idx="7725">
                  <c:v>0.45</c:v>
                </c:pt>
                <c:pt idx="7726">
                  <c:v>0.49</c:v>
                </c:pt>
                <c:pt idx="7727">
                  <c:v>0.47</c:v>
                </c:pt>
                <c:pt idx="7728">
                  <c:v>0.5</c:v>
                </c:pt>
                <c:pt idx="7729">
                  <c:v>0.46</c:v>
                </c:pt>
                <c:pt idx="7730">
                  <c:v>0.4</c:v>
                </c:pt>
                <c:pt idx="7731">
                  <c:v>0.33</c:v>
                </c:pt>
                <c:pt idx="7732">
                  <c:v>0.36</c:v>
                </c:pt>
                <c:pt idx="7733">
                  <c:v>0.32</c:v>
                </c:pt>
                <c:pt idx="7734">
                  <c:v>0.5</c:v>
                </c:pt>
                <c:pt idx="7735">
                  <c:v>0.54</c:v>
                </c:pt>
                <c:pt idx="7736">
                  <c:v>0.52</c:v>
                </c:pt>
                <c:pt idx="7737">
                  <c:v>0.45</c:v>
                </c:pt>
                <c:pt idx="7738">
                  <c:v>0.54</c:v>
                </c:pt>
                <c:pt idx="7739">
                  <c:v>0.4</c:v>
                </c:pt>
                <c:pt idx="7740">
                  <c:v>0.32</c:v>
                </c:pt>
                <c:pt idx="7741">
                  <c:v>0.36</c:v>
                </c:pt>
                <c:pt idx="7742">
                  <c:v>0.41</c:v>
                </c:pt>
                <c:pt idx="7743">
                  <c:v>0.38</c:v>
                </c:pt>
                <c:pt idx="7744">
                  <c:v>0.4</c:v>
                </c:pt>
                <c:pt idx="7745">
                  <c:v>0.43</c:v>
                </c:pt>
                <c:pt idx="7746">
                  <c:v>0.36</c:v>
                </c:pt>
                <c:pt idx="7747">
                  <c:v>0.42</c:v>
                </c:pt>
                <c:pt idx="7748">
                  <c:v>0.39</c:v>
                </c:pt>
                <c:pt idx="7749">
                  <c:v>0.4</c:v>
                </c:pt>
                <c:pt idx="7750">
                  <c:v>0.37</c:v>
                </c:pt>
                <c:pt idx="7751">
                  <c:v>0.35</c:v>
                </c:pt>
                <c:pt idx="7752">
                  <c:v>0.36</c:v>
                </c:pt>
                <c:pt idx="7753">
                  <c:v>0.35</c:v>
                </c:pt>
                <c:pt idx="7754">
                  <c:v>0.31</c:v>
                </c:pt>
                <c:pt idx="7755">
                  <c:v>0.28999999999999998</c:v>
                </c:pt>
                <c:pt idx="7756">
                  <c:v>0.28000000000000003</c:v>
                </c:pt>
                <c:pt idx="7757">
                  <c:v>0.28999999999999998</c:v>
                </c:pt>
                <c:pt idx="7758">
                  <c:v>0.27</c:v>
                </c:pt>
                <c:pt idx="7759">
                  <c:v>0.21</c:v>
                </c:pt>
                <c:pt idx="7760">
                  <c:v>0.26</c:v>
                </c:pt>
                <c:pt idx="7761">
                  <c:v>0.35</c:v>
                </c:pt>
                <c:pt idx="7762">
                  <c:v>0.38</c:v>
                </c:pt>
                <c:pt idx="7763">
                  <c:v>0.33</c:v>
                </c:pt>
                <c:pt idx="7764">
                  <c:v>0.4</c:v>
                </c:pt>
                <c:pt idx="7765">
                  <c:v>0.42</c:v>
                </c:pt>
                <c:pt idx="7766">
                  <c:v>0.39</c:v>
                </c:pt>
                <c:pt idx="7767">
                  <c:v>0.44</c:v>
                </c:pt>
                <c:pt idx="7768">
                  <c:v>0.4</c:v>
                </c:pt>
                <c:pt idx="7769">
                  <c:v>0.42</c:v>
                </c:pt>
                <c:pt idx="7770">
                  <c:v>0.47</c:v>
                </c:pt>
                <c:pt idx="7771">
                  <c:v>0.41</c:v>
                </c:pt>
                <c:pt idx="7772">
                  <c:v>0.38</c:v>
                </c:pt>
                <c:pt idx="7773">
                  <c:v>0.4</c:v>
                </c:pt>
                <c:pt idx="7774">
                  <c:v>0.41</c:v>
                </c:pt>
                <c:pt idx="7775">
                  <c:v>0.43</c:v>
                </c:pt>
                <c:pt idx="7776">
                  <c:v>0.45</c:v>
                </c:pt>
                <c:pt idx="7777">
                  <c:v>0.44</c:v>
                </c:pt>
                <c:pt idx="7778">
                  <c:v>0.45</c:v>
                </c:pt>
                <c:pt idx="7779">
                  <c:v>0.47</c:v>
                </c:pt>
                <c:pt idx="7780">
                  <c:v>0.39</c:v>
                </c:pt>
                <c:pt idx="7781">
                  <c:v>0.31</c:v>
                </c:pt>
                <c:pt idx="7782">
                  <c:v>0.19</c:v>
                </c:pt>
                <c:pt idx="7783">
                  <c:v>0.31</c:v>
                </c:pt>
                <c:pt idx="7784">
                  <c:v>0.25</c:v>
                </c:pt>
                <c:pt idx="7785">
                  <c:v>0.42</c:v>
                </c:pt>
                <c:pt idx="7786">
                  <c:v>0.45</c:v>
                </c:pt>
                <c:pt idx="7787">
                  <c:v>0.43</c:v>
                </c:pt>
                <c:pt idx="7788">
                  <c:v>0.42</c:v>
                </c:pt>
                <c:pt idx="7789">
                  <c:v>0.4</c:v>
                </c:pt>
                <c:pt idx="7790">
                  <c:v>0.25</c:v>
                </c:pt>
                <c:pt idx="7791">
                  <c:v>0.36</c:v>
                </c:pt>
                <c:pt idx="7792">
                  <c:v>0.31</c:v>
                </c:pt>
                <c:pt idx="7793">
                  <c:v>0.46</c:v>
                </c:pt>
                <c:pt idx="7794">
                  <c:v>0.66</c:v>
                </c:pt>
                <c:pt idx="7795">
                  <c:v>0.72</c:v>
                </c:pt>
                <c:pt idx="7796">
                  <c:v>0.69</c:v>
                </c:pt>
                <c:pt idx="7797">
                  <c:v>0.7</c:v>
                </c:pt>
                <c:pt idx="7798">
                  <c:v>0.64</c:v>
                </c:pt>
                <c:pt idx="7799">
                  <c:v>0.56999999999999995</c:v>
                </c:pt>
                <c:pt idx="7800">
                  <c:v>0.45</c:v>
                </c:pt>
                <c:pt idx="7801">
                  <c:v>0.44</c:v>
                </c:pt>
                <c:pt idx="7802">
                  <c:v>0.45</c:v>
                </c:pt>
                <c:pt idx="7803">
                  <c:v>0.26</c:v>
                </c:pt>
                <c:pt idx="7804">
                  <c:v>0.24</c:v>
                </c:pt>
                <c:pt idx="7805">
                  <c:v>0.27</c:v>
                </c:pt>
                <c:pt idx="7806">
                  <c:v>1.05</c:v>
                </c:pt>
                <c:pt idx="7807">
                  <c:v>1.1399999999999999</c:v>
                </c:pt>
                <c:pt idx="7808">
                  <c:v>0.77</c:v>
                </c:pt>
                <c:pt idx="7809">
                  <c:v>0.93</c:v>
                </c:pt>
                <c:pt idx="7810">
                  <c:v>0.81</c:v>
                </c:pt>
                <c:pt idx="7811">
                  <c:v>0.9</c:v>
                </c:pt>
                <c:pt idx="7812">
                  <c:v>1.07</c:v>
                </c:pt>
                <c:pt idx="7813">
                  <c:v>1.06</c:v>
                </c:pt>
                <c:pt idx="7814">
                  <c:v>1.02</c:v>
                </c:pt>
                <c:pt idx="7815">
                  <c:v>0.9</c:v>
                </c:pt>
                <c:pt idx="7816">
                  <c:v>0.92</c:v>
                </c:pt>
                <c:pt idx="7817">
                  <c:v>0.99</c:v>
                </c:pt>
                <c:pt idx="7818">
                  <c:v>1.05</c:v>
                </c:pt>
                <c:pt idx="7819">
                  <c:v>1.01</c:v>
                </c:pt>
                <c:pt idx="7820">
                  <c:v>0.94</c:v>
                </c:pt>
                <c:pt idx="7821">
                  <c:v>1.03</c:v>
                </c:pt>
                <c:pt idx="7822">
                  <c:v>1</c:v>
                </c:pt>
                <c:pt idx="7823">
                  <c:v>1.03</c:v>
                </c:pt>
                <c:pt idx="7824">
                  <c:v>0.99</c:v>
                </c:pt>
                <c:pt idx="7825">
                  <c:v>1.04</c:v>
                </c:pt>
                <c:pt idx="7826">
                  <c:v>1.1100000000000001</c:v>
                </c:pt>
                <c:pt idx="7827">
                  <c:v>0.9</c:v>
                </c:pt>
                <c:pt idx="7828">
                  <c:v>0.96</c:v>
                </c:pt>
                <c:pt idx="7829">
                  <c:v>0.92</c:v>
                </c:pt>
                <c:pt idx="7830">
                  <c:v>0.86</c:v>
                </c:pt>
                <c:pt idx="7831">
                  <c:v>0.93</c:v>
                </c:pt>
                <c:pt idx="7832">
                  <c:v>0.98</c:v>
                </c:pt>
                <c:pt idx="7833">
                  <c:v>1.08</c:v>
                </c:pt>
                <c:pt idx="7834">
                  <c:v>1.05</c:v>
                </c:pt>
                <c:pt idx="7835">
                  <c:v>1.01</c:v>
                </c:pt>
                <c:pt idx="7836">
                  <c:v>0.81</c:v>
                </c:pt>
                <c:pt idx="7837">
                  <c:v>0.8</c:v>
                </c:pt>
                <c:pt idx="7838">
                  <c:v>0.95</c:v>
                </c:pt>
                <c:pt idx="7839">
                  <c:v>0.97</c:v>
                </c:pt>
                <c:pt idx="7840">
                  <c:v>0.96</c:v>
                </c:pt>
                <c:pt idx="7841">
                  <c:v>0.99</c:v>
                </c:pt>
                <c:pt idx="7842">
                  <c:v>1</c:v>
                </c:pt>
                <c:pt idx="7843">
                  <c:v>0.98</c:v>
                </c:pt>
                <c:pt idx="7844">
                  <c:v>0.99</c:v>
                </c:pt>
                <c:pt idx="7845">
                  <c:v>0.97</c:v>
                </c:pt>
                <c:pt idx="7846">
                  <c:v>1.03</c:v>
                </c:pt>
                <c:pt idx="7847">
                  <c:v>1.2</c:v>
                </c:pt>
                <c:pt idx="7848">
                  <c:v>1.31</c:v>
                </c:pt>
                <c:pt idx="7849">
                  <c:v>1.29</c:v>
                </c:pt>
                <c:pt idx="7850">
                  <c:v>1.1399999999999999</c:v>
                </c:pt>
                <c:pt idx="7851">
                  <c:v>1.08</c:v>
                </c:pt>
                <c:pt idx="7852">
                  <c:v>1.07</c:v>
                </c:pt>
                <c:pt idx="7853">
                  <c:v>1.07</c:v>
                </c:pt>
                <c:pt idx="7854">
                  <c:v>0.92</c:v>
                </c:pt>
                <c:pt idx="7855">
                  <c:v>0.91</c:v>
                </c:pt>
                <c:pt idx="7856">
                  <c:v>0.89</c:v>
                </c:pt>
                <c:pt idx="7857">
                  <c:v>0.98</c:v>
                </c:pt>
                <c:pt idx="7858">
                  <c:v>1.02</c:v>
                </c:pt>
                <c:pt idx="7859">
                  <c:v>1.1000000000000001</c:v>
                </c:pt>
                <c:pt idx="7860">
                  <c:v>1.08</c:v>
                </c:pt>
                <c:pt idx="7861">
                  <c:v>1.03</c:v>
                </c:pt>
                <c:pt idx="7862">
                  <c:v>1.05</c:v>
                </c:pt>
                <c:pt idx="7863">
                  <c:v>0.96</c:v>
                </c:pt>
                <c:pt idx="7864">
                  <c:v>1.02</c:v>
                </c:pt>
                <c:pt idx="7865">
                  <c:v>1.07</c:v>
                </c:pt>
                <c:pt idx="7866">
                  <c:v>0.98</c:v>
                </c:pt>
                <c:pt idx="7867">
                  <c:v>1.04</c:v>
                </c:pt>
                <c:pt idx="7868">
                  <c:v>1.01</c:v>
                </c:pt>
                <c:pt idx="7869">
                  <c:v>0.99</c:v>
                </c:pt>
                <c:pt idx="7870">
                  <c:v>1.05</c:v>
                </c:pt>
                <c:pt idx="7871">
                  <c:v>1.08</c:v>
                </c:pt>
                <c:pt idx="7872">
                  <c:v>1.04</c:v>
                </c:pt>
                <c:pt idx="7873">
                  <c:v>0.9</c:v>
                </c:pt>
                <c:pt idx="7874">
                  <c:v>0.87</c:v>
                </c:pt>
                <c:pt idx="7875">
                  <c:v>0.94</c:v>
                </c:pt>
                <c:pt idx="7876">
                  <c:v>0.88</c:v>
                </c:pt>
                <c:pt idx="7877">
                  <c:v>0.78</c:v>
                </c:pt>
                <c:pt idx="7878">
                  <c:v>0.75</c:v>
                </c:pt>
                <c:pt idx="7879">
                  <c:v>0.72</c:v>
                </c:pt>
                <c:pt idx="7880">
                  <c:v>0.68</c:v>
                </c:pt>
                <c:pt idx="7881">
                  <c:v>0.42</c:v>
                </c:pt>
                <c:pt idx="7882">
                  <c:v>0.45</c:v>
                </c:pt>
                <c:pt idx="7883">
                  <c:v>0.43</c:v>
                </c:pt>
                <c:pt idx="7884">
                  <c:v>0.6</c:v>
                </c:pt>
                <c:pt idx="7885">
                  <c:v>0.62</c:v>
                </c:pt>
                <c:pt idx="7886">
                  <c:v>0.65</c:v>
                </c:pt>
                <c:pt idx="7887">
                  <c:v>0.62</c:v>
                </c:pt>
                <c:pt idx="7888">
                  <c:v>0.6</c:v>
                </c:pt>
                <c:pt idx="7889">
                  <c:v>0.53</c:v>
                </c:pt>
                <c:pt idx="7890">
                  <c:v>0.45</c:v>
                </c:pt>
                <c:pt idx="7891">
                  <c:v>0.47</c:v>
                </c:pt>
                <c:pt idx="7892">
                  <c:v>0.42</c:v>
                </c:pt>
                <c:pt idx="7893">
                  <c:v>0.44</c:v>
                </c:pt>
                <c:pt idx="7894">
                  <c:v>0.45</c:v>
                </c:pt>
                <c:pt idx="7895">
                  <c:v>0.44</c:v>
                </c:pt>
                <c:pt idx="7896">
                  <c:v>0.5</c:v>
                </c:pt>
                <c:pt idx="7897">
                  <c:v>0.49</c:v>
                </c:pt>
                <c:pt idx="7898">
                  <c:v>0.45</c:v>
                </c:pt>
                <c:pt idx="7899">
                  <c:v>0.53</c:v>
                </c:pt>
                <c:pt idx="7900">
                  <c:v>0.55000000000000004</c:v>
                </c:pt>
                <c:pt idx="7901">
                  <c:v>0.47</c:v>
                </c:pt>
                <c:pt idx="7902">
                  <c:v>0.28999999999999998</c:v>
                </c:pt>
                <c:pt idx="7903">
                  <c:v>0.28000000000000003</c:v>
                </c:pt>
                <c:pt idx="7904">
                  <c:v>0.18</c:v>
                </c:pt>
                <c:pt idx="7905">
                  <c:v>0.3</c:v>
                </c:pt>
                <c:pt idx="7906">
                  <c:v>0.43</c:v>
                </c:pt>
                <c:pt idx="7907">
                  <c:v>0.46</c:v>
                </c:pt>
                <c:pt idx="7908">
                  <c:v>0.42</c:v>
                </c:pt>
                <c:pt idx="7909">
                  <c:v>0.4</c:v>
                </c:pt>
                <c:pt idx="7910">
                  <c:v>0.44</c:v>
                </c:pt>
                <c:pt idx="7911">
                  <c:v>0.5</c:v>
                </c:pt>
                <c:pt idx="7912">
                  <c:v>0.48</c:v>
                </c:pt>
                <c:pt idx="7913">
                  <c:v>0.44</c:v>
                </c:pt>
                <c:pt idx="7914">
                  <c:v>0.48</c:v>
                </c:pt>
                <c:pt idx="7915">
                  <c:v>0.45</c:v>
                </c:pt>
                <c:pt idx="7916">
                  <c:v>0.43</c:v>
                </c:pt>
                <c:pt idx="7917">
                  <c:v>0.41</c:v>
                </c:pt>
                <c:pt idx="7918">
                  <c:v>0.39</c:v>
                </c:pt>
                <c:pt idx="7919">
                  <c:v>0.37</c:v>
                </c:pt>
                <c:pt idx="7920">
                  <c:v>0.43</c:v>
                </c:pt>
                <c:pt idx="7921">
                  <c:v>0.44</c:v>
                </c:pt>
                <c:pt idx="7922">
                  <c:v>0.45</c:v>
                </c:pt>
                <c:pt idx="7923">
                  <c:v>0.21</c:v>
                </c:pt>
                <c:pt idx="7924">
                  <c:v>0.39</c:v>
                </c:pt>
                <c:pt idx="7925">
                  <c:v>0.38</c:v>
                </c:pt>
                <c:pt idx="7926">
                  <c:v>0.24</c:v>
                </c:pt>
                <c:pt idx="7927">
                  <c:v>0.35</c:v>
                </c:pt>
                <c:pt idx="7928">
                  <c:v>0.4</c:v>
                </c:pt>
                <c:pt idx="7929">
                  <c:v>0.26</c:v>
                </c:pt>
                <c:pt idx="7930">
                  <c:v>0.48</c:v>
                </c:pt>
                <c:pt idx="7931">
                  <c:v>0.47</c:v>
                </c:pt>
                <c:pt idx="7932">
                  <c:v>0.43</c:v>
                </c:pt>
                <c:pt idx="7933">
                  <c:v>0.36</c:v>
                </c:pt>
                <c:pt idx="7934">
                  <c:v>0.35</c:v>
                </c:pt>
                <c:pt idx="7935">
                  <c:v>0.2</c:v>
                </c:pt>
                <c:pt idx="7936">
                  <c:v>0.18</c:v>
                </c:pt>
                <c:pt idx="7937">
                  <c:v>0.19</c:v>
                </c:pt>
                <c:pt idx="7938">
                  <c:v>0.3</c:v>
                </c:pt>
                <c:pt idx="7939">
                  <c:v>0.33</c:v>
                </c:pt>
                <c:pt idx="7940">
                  <c:v>0.35</c:v>
                </c:pt>
                <c:pt idx="7941">
                  <c:v>0.35</c:v>
                </c:pt>
                <c:pt idx="7942">
                  <c:v>0.44</c:v>
                </c:pt>
                <c:pt idx="7943">
                  <c:v>0.41</c:v>
                </c:pt>
                <c:pt idx="7944">
                  <c:v>0.44</c:v>
                </c:pt>
                <c:pt idx="7945">
                  <c:v>0.43</c:v>
                </c:pt>
                <c:pt idx="7946">
                  <c:v>0.4</c:v>
                </c:pt>
                <c:pt idx="7947">
                  <c:v>0.37</c:v>
                </c:pt>
                <c:pt idx="7948">
                  <c:v>0.36</c:v>
                </c:pt>
                <c:pt idx="7949">
                  <c:v>0.31</c:v>
                </c:pt>
                <c:pt idx="7950">
                  <c:v>0.35</c:v>
                </c:pt>
                <c:pt idx="7951">
                  <c:v>0.26</c:v>
                </c:pt>
                <c:pt idx="7952">
                  <c:v>0.18</c:v>
                </c:pt>
                <c:pt idx="7953">
                  <c:v>0.46</c:v>
                </c:pt>
                <c:pt idx="7954">
                  <c:v>0.41</c:v>
                </c:pt>
                <c:pt idx="7955">
                  <c:v>0.38</c:v>
                </c:pt>
                <c:pt idx="7956">
                  <c:v>0.35</c:v>
                </c:pt>
                <c:pt idx="7957">
                  <c:v>0.32</c:v>
                </c:pt>
                <c:pt idx="7958">
                  <c:v>0.26</c:v>
                </c:pt>
                <c:pt idx="7959">
                  <c:v>0.27</c:v>
                </c:pt>
                <c:pt idx="7960">
                  <c:v>0.26</c:v>
                </c:pt>
                <c:pt idx="7961">
                  <c:v>0.44</c:v>
                </c:pt>
                <c:pt idx="7962">
                  <c:v>0.48</c:v>
                </c:pt>
                <c:pt idx="7963">
                  <c:v>0.49</c:v>
                </c:pt>
                <c:pt idx="7964">
                  <c:v>0.46</c:v>
                </c:pt>
                <c:pt idx="7965">
                  <c:v>0.59</c:v>
                </c:pt>
                <c:pt idx="7966">
                  <c:v>0.5</c:v>
                </c:pt>
                <c:pt idx="7967">
                  <c:v>0.62</c:v>
                </c:pt>
                <c:pt idx="7968">
                  <c:v>0.64</c:v>
                </c:pt>
                <c:pt idx="7969">
                  <c:v>0.56000000000000005</c:v>
                </c:pt>
                <c:pt idx="7970">
                  <c:v>0.45</c:v>
                </c:pt>
                <c:pt idx="7971">
                  <c:v>0.44</c:v>
                </c:pt>
                <c:pt idx="7972">
                  <c:v>0.43</c:v>
                </c:pt>
                <c:pt idx="7973">
                  <c:v>0.28999999999999998</c:v>
                </c:pt>
                <c:pt idx="7974">
                  <c:v>0.28000000000000003</c:v>
                </c:pt>
                <c:pt idx="7975">
                  <c:v>0.19</c:v>
                </c:pt>
                <c:pt idx="7976">
                  <c:v>0.16</c:v>
                </c:pt>
                <c:pt idx="7977">
                  <c:v>0.16</c:v>
                </c:pt>
                <c:pt idx="7978">
                  <c:v>0.37</c:v>
                </c:pt>
                <c:pt idx="7979">
                  <c:v>0.46</c:v>
                </c:pt>
                <c:pt idx="7980">
                  <c:v>0.57999999999999996</c:v>
                </c:pt>
                <c:pt idx="7981">
                  <c:v>0.64</c:v>
                </c:pt>
                <c:pt idx="7982">
                  <c:v>0.66</c:v>
                </c:pt>
                <c:pt idx="7983">
                  <c:v>0.67</c:v>
                </c:pt>
                <c:pt idx="7984">
                  <c:v>0.62</c:v>
                </c:pt>
                <c:pt idx="7985">
                  <c:v>0.61</c:v>
                </c:pt>
                <c:pt idx="7986">
                  <c:v>0.54</c:v>
                </c:pt>
                <c:pt idx="7987">
                  <c:v>0.5</c:v>
                </c:pt>
                <c:pt idx="7988">
                  <c:v>0.48</c:v>
                </c:pt>
                <c:pt idx="7989">
                  <c:v>0.39</c:v>
                </c:pt>
                <c:pt idx="7990">
                  <c:v>0.43</c:v>
                </c:pt>
                <c:pt idx="7991">
                  <c:v>0.47</c:v>
                </c:pt>
                <c:pt idx="7992">
                  <c:v>0.46</c:v>
                </c:pt>
                <c:pt idx="7993">
                  <c:v>0.42</c:v>
                </c:pt>
                <c:pt idx="7994">
                  <c:v>0.37</c:v>
                </c:pt>
                <c:pt idx="7995">
                  <c:v>0.35</c:v>
                </c:pt>
                <c:pt idx="7996">
                  <c:v>0.38</c:v>
                </c:pt>
                <c:pt idx="7997">
                  <c:v>0.45</c:v>
                </c:pt>
                <c:pt idx="7998">
                  <c:v>0.41</c:v>
                </c:pt>
                <c:pt idx="7999">
                  <c:v>0.24</c:v>
                </c:pt>
                <c:pt idx="8000">
                  <c:v>0.34</c:v>
                </c:pt>
                <c:pt idx="8001">
                  <c:v>0.38</c:v>
                </c:pt>
                <c:pt idx="8002">
                  <c:v>0.36</c:v>
                </c:pt>
                <c:pt idx="8003">
                  <c:v>0.4</c:v>
                </c:pt>
                <c:pt idx="8004">
                  <c:v>0.39</c:v>
                </c:pt>
                <c:pt idx="8005">
                  <c:v>0.36</c:v>
                </c:pt>
                <c:pt idx="8006">
                  <c:v>0.37</c:v>
                </c:pt>
                <c:pt idx="8007">
                  <c:v>0.39</c:v>
                </c:pt>
                <c:pt idx="8008">
                  <c:v>0.45</c:v>
                </c:pt>
                <c:pt idx="8009">
                  <c:v>0.56000000000000005</c:v>
                </c:pt>
                <c:pt idx="8010">
                  <c:v>0.5</c:v>
                </c:pt>
                <c:pt idx="8011">
                  <c:v>0.43</c:v>
                </c:pt>
                <c:pt idx="8012">
                  <c:v>0.45</c:v>
                </c:pt>
                <c:pt idx="8013">
                  <c:v>0.55000000000000004</c:v>
                </c:pt>
                <c:pt idx="8014">
                  <c:v>0.53</c:v>
                </c:pt>
                <c:pt idx="8015">
                  <c:v>0.54</c:v>
                </c:pt>
                <c:pt idx="8016">
                  <c:v>0.5</c:v>
                </c:pt>
                <c:pt idx="8017">
                  <c:v>0.49</c:v>
                </c:pt>
                <c:pt idx="8018">
                  <c:v>0.47</c:v>
                </c:pt>
                <c:pt idx="8019">
                  <c:v>0.54</c:v>
                </c:pt>
                <c:pt idx="8020">
                  <c:v>0.41</c:v>
                </c:pt>
                <c:pt idx="8021">
                  <c:v>0.49</c:v>
                </c:pt>
                <c:pt idx="8022">
                  <c:v>0.45</c:v>
                </c:pt>
                <c:pt idx="8023">
                  <c:v>0.42</c:v>
                </c:pt>
                <c:pt idx="8024">
                  <c:v>0.39</c:v>
                </c:pt>
                <c:pt idx="8025">
                  <c:v>0.37</c:v>
                </c:pt>
                <c:pt idx="8026">
                  <c:v>0.4</c:v>
                </c:pt>
                <c:pt idx="8027">
                  <c:v>0.36</c:v>
                </c:pt>
                <c:pt idx="8028">
                  <c:v>0.43</c:v>
                </c:pt>
                <c:pt idx="8029">
                  <c:v>0.42</c:v>
                </c:pt>
                <c:pt idx="8030">
                  <c:v>0.55000000000000004</c:v>
                </c:pt>
                <c:pt idx="8031">
                  <c:v>0.56000000000000005</c:v>
                </c:pt>
                <c:pt idx="8032">
                  <c:v>0.44</c:v>
                </c:pt>
                <c:pt idx="8033">
                  <c:v>0.27</c:v>
                </c:pt>
                <c:pt idx="8034">
                  <c:v>0.3</c:v>
                </c:pt>
                <c:pt idx="8035">
                  <c:v>0.24</c:v>
                </c:pt>
                <c:pt idx="8036">
                  <c:v>0.39</c:v>
                </c:pt>
                <c:pt idx="8037">
                  <c:v>0.47</c:v>
                </c:pt>
                <c:pt idx="8038">
                  <c:v>0.52</c:v>
                </c:pt>
                <c:pt idx="8039">
                  <c:v>0.42</c:v>
                </c:pt>
                <c:pt idx="8040">
                  <c:v>0.56000000000000005</c:v>
                </c:pt>
                <c:pt idx="8041">
                  <c:v>0.56999999999999995</c:v>
                </c:pt>
                <c:pt idx="8042">
                  <c:v>0.59</c:v>
                </c:pt>
                <c:pt idx="8043">
                  <c:v>0.57999999999999996</c:v>
                </c:pt>
                <c:pt idx="8044">
                  <c:v>0.6</c:v>
                </c:pt>
                <c:pt idx="8045">
                  <c:v>0.53</c:v>
                </c:pt>
                <c:pt idx="8046">
                  <c:v>0.51</c:v>
                </c:pt>
                <c:pt idx="8047">
                  <c:v>0.59</c:v>
                </c:pt>
                <c:pt idx="8048">
                  <c:v>0.41</c:v>
                </c:pt>
                <c:pt idx="8049">
                  <c:v>0.38</c:v>
                </c:pt>
                <c:pt idx="8050">
                  <c:v>0.36</c:v>
                </c:pt>
                <c:pt idx="8051">
                  <c:v>0.35</c:v>
                </c:pt>
                <c:pt idx="8052">
                  <c:v>0.44</c:v>
                </c:pt>
                <c:pt idx="8053">
                  <c:v>0.73</c:v>
                </c:pt>
                <c:pt idx="8054">
                  <c:v>0.95</c:v>
                </c:pt>
                <c:pt idx="8055">
                  <c:v>1.05</c:v>
                </c:pt>
                <c:pt idx="8056">
                  <c:v>0.99</c:v>
                </c:pt>
                <c:pt idx="8057">
                  <c:v>1.18</c:v>
                </c:pt>
                <c:pt idx="8058">
                  <c:v>1.1000000000000001</c:v>
                </c:pt>
                <c:pt idx="8059">
                  <c:v>1.1100000000000001</c:v>
                </c:pt>
                <c:pt idx="8060">
                  <c:v>1.01</c:v>
                </c:pt>
                <c:pt idx="8061">
                  <c:v>0.95</c:v>
                </c:pt>
                <c:pt idx="8062">
                  <c:v>0.73</c:v>
                </c:pt>
                <c:pt idx="8063">
                  <c:v>0.59</c:v>
                </c:pt>
                <c:pt idx="8064">
                  <c:v>0.5</c:v>
                </c:pt>
                <c:pt idx="8065">
                  <c:v>0.46</c:v>
                </c:pt>
                <c:pt idx="8066">
                  <c:v>0.4</c:v>
                </c:pt>
                <c:pt idx="8067">
                  <c:v>0.47</c:v>
                </c:pt>
                <c:pt idx="8068">
                  <c:v>0.56999999999999995</c:v>
                </c:pt>
                <c:pt idx="8069">
                  <c:v>0.53</c:v>
                </c:pt>
                <c:pt idx="8070">
                  <c:v>0.56000000000000005</c:v>
                </c:pt>
                <c:pt idx="8071">
                  <c:v>0.56999999999999995</c:v>
                </c:pt>
                <c:pt idx="8072">
                  <c:v>0.6</c:v>
                </c:pt>
                <c:pt idx="8073">
                  <c:v>0.62</c:v>
                </c:pt>
                <c:pt idx="8074">
                  <c:v>0.61</c:v>
                </c:pt>
                <c:pt idx="8075">
                  <c:v>0.53</c:v>
                </c:pt>
                <c:pt idx="8076">
                  <c:v>0.57999999999999996</c:v>
                </c:pt>
                <c:pt idx="8077">
                  <c:v>0.56999999999999995</c:v>
                </c:pt>
                <c:pt idx="8078">
                  <c:v>0.79</c:v>
                </c:pt>
                <c:pt idx="8079">
                  <c:v>0.83</c:v>
                </c:pt>
                <c:pt idx="8080">
                  <c:v>0.83</c:v>
                </c:pt>
                <c:pt idx="8081">
                  <c:v>0.8</c:v>
                </c:pt>
                <c:pt idx="8082">
                  <c:v>0.68</c:v>
                </c:pt>
                <c:pt idx="8083">
                  <c:v>0.73</c:v>
                </c:pt>
                <c:pt idx="8084">
                  <c:v>0.73</c:v>
                </c:pt>
                <c:pt idx="8085">
                  <c:v>0.86</c:v>
                </c:pt>
                <c:pt idx="8086">
                  <c:v>0.81</c:v>
                </c:pt>
                <c:pt idx="8087">
                  <c:v>0.69</c:v>
                </c:pt>
                <c:pt idx="8088">
                  <c:v>0.69</c:v>
                </c:pt>
                <c:pt idx="8089">
                  <c:v>0.7</c:v>
                </c:pt>
                <c:pt idx="8090">
                  <c:v>0.68</c:v>
                </c:pt>
                <c:pt idx="8091">
                  <c:v>0.7</c:v>
                </c:pt>
                <c:pt idx="8092">
                  <c:v>0.66</c:v>
                </c:pt>
                <c:pt idx="8093">
                  <c:v>0.65</c:v>
                </c:pt>
                <c:pt idx="8094">
                  <c:v>0.65</c:v>
                </c:pt>
                <c:pt idx="8095">
                  <c:v>0.62</c:v>
                </c:pt>
                <c:pt idx="8096">
                  <c:v>0.6</c:v>
                </c:pt>
                <c:pt idx="8097">
                  <c:v>0.66</c:v>
                </c:pt>
                <c:pt idx="8098">
                  <c:v>0.63</c:v>
                </c:pt>
                <c:pt idx="8099">
                  <c:v>0.55000000000000004</c:v>
                </c:pt>
                <c:pt idx="8100">
                  <c:v>0.61</c:v>
                </c:pt>
                <c:pt idx="8101">
                  <c:v>0.77</c:v>
                </c:pt>
                <c:pt idx="8102">
                  <c:v>0.84</c:v>
                </c:pt>
                <c:pt idx="8103">
                  <c:v>0.73</c:v>
                </c:pt>
                <c:pt idx="8104">
                  <c:v>0.61</c:v>
                </c:pt>
                <c:pt idx="8105">
                  <c:v>0.66</c:v>
                </c:pt>
                <c:pt idx="8106">
                  <c:v>0.62</c:v>
                </c:pt>
                <c:pt idx="8107">
                  <c:v>0.7</c:v>
                </c:pt>
                <c:pt idx="8108">
                  <c:v>0.71</c:v>
                </c:pt>
                <c:pt idx="8109">
                  <c:v>0.64</c:v>
                </c:pt>
                <c:pt idx="8110">
                  <c:v>0.63</c:v>
                </c:pt>
                <c:pt idx="8111">
                  <c:v>0.56999999999999995</c:v>
                </c:pt>
                <c:pt idx="8112">
                  <c:v>0.63</c:v>
                </c:pt>
                <c:pt idx="8113">
                  <c:v>0.67</c:v>
                </c:pt>
                <c:pt idx="8114">
                  <c:v>0.73</c:v>
                </c:pt>
                <c:pt idx="8115">
                  <c:v>0.76</c:v>
                </c:pt>
                <c:pt idx="8116">
                  <c:v>0.71</c:v>
                </c:pt>
                <c:pt idx="8117">
                  <c:v>0.42</c:v>
                </c:pt>
                <c:pt idx="8118">
                  <c:v>0.41</c:v>
                </c:pt>
                <c:pt idx="8119">
                  <c:v>0.42</c:v>
                </c:pt>
                <c:pt idx="8120">
                  <c:v>0.45</c:v>
                </c:pt>
                <c:pt idx="8121">
                  <c:v>0.44</c:v>
                </c:pt>
                <c:pt idx="8122">
                  <c:v>0.38</c:v>
                </c:pt>
                <c:pt idx="8123">
                  <c:v>0.2</c:v>
                </c:pt>
                <c:pt idx="8124">
                  <c:v>0.25</c:v>
                </c:pt>
                <c:pt idx="8125">
                  <c:v>0.44</c:v>
                </c:pt>
                <c:pt idx="8126">
                  <c:v>0.52</c:v>
                </c:pt>
                <c:pt idx="8127">
                  <c:v>0.5</c:v>
                </c:pt>
                <c:pt idx="8128">
                  <c:v>0.48</c:v>
                </c:pt>
                <c:pt idx="8129">
                  <c:v>0.53</c:v>
                </c:pt>
                <c:pt idx="8130">
                  <c:v>0.59</c:v>
                </c:pt>
                <c:pt idx="8131">
                  <c:v>0.61</c:v>
                </c:pt>
                <c:pt idx="8132">
                  <c:v>0.69</c:v>
                </c:pt>
                <c:pt idx="8133">
                  <c:v>0.63</c:v>
                </c:pt>
                <c:pt idx="8134">
                  <c:v>0.66</c:v>
                </c:pt>
                <c:pt idx="8135">
                  <c:v>0.54</c:v>
                </c:pt>
                <c:pt idx="8136">
                  <c:v>0.43</c:v>
                </c:pt>
                <c:pt idx="8137">
                  <c:v>0.42</c:v>
                </c:pt>
                <c:pt idx="8138">
                  <c:v>0.43</c:v>
                </c:pt>
                <c:pt idx="8139">
                  <c:v>0.4</c:v>
                </c:pt>
                <c:pt idx="8140">
                  <c:v>0.39</c:v>
                </c:pt>
                <c:pt idx="8141">
                  <c:v>0.43</c:v>
                </c:pt>
                <c:pt idx="8142">
                  <c:v>0.4</c:v>
                </c:pt>
                <c:pt idx="8143">
                  <c:v>0.44</c:v>
                </c:pt>
                <c:pt idx="8144">
                  <c:v>0.39</c:v>
                </c:pt>
                <c:pt idx="8145">
                  <c:v>0.48</c:v>
                </c:pt>
                <c:pt idx="8146">
                  <c:v>0.37</c:v>
                </c:pt>
                <c:pt idx="8147">
                  <c:v>0.39</c:v>
                </c:pt>
                <c:pt idx="8148">
                  <c:v>0.38</c:v>
                </c:pt>
                <c:pt idx="8149">
                  <c:v>0.35</c:v>
                </c:pt>
                <c:pt idx="8150">
                  <c:v>0.3</c:v>
                </c:pt>
                <c:pt idx="8151">
                  <c:v>0.35</c:v>
                </c:pt>
                <c:pt idx="8152">
                  <c:v>0.37</c:v>
                </c:pt>
                <c:pt idx="8153">
                  <c:v>0.2</c:v>
                </c:pt>
                <c:pt idx="8154">
                  <c:v>0.22</c:v>
                </c:pt>
                <c:pt idx="8155">
                  <c:v>0.36</c:v>
                </c:pt>
                <c:pt idx="8156">
                  <c:v>0.35</c:v>
                </c:pt>
                <c:pt idx="8157">
                  <c:v>0.45</c:v>
                </c:pt>
                <c:pt idx="8158">
                  <c:v>0.44</c:v>
                </c:pt>
                <c:pt idx="8159">
                  <c:v>0.33</c:v>
                </c:pt>
                <c:pt idx="8160">
                  <c:v>0.24</c:v>
                </c:pt>
                <c:pt idx="8161">
                  <c:v>0.28000000000000003</c:v>
                </c:pt>
                <c:pt idx="8162">
                  <c:v>0.31</c:v>
                </c:pt>
                <c:pt idx="8163">
                  <c:v>0.32</c:v>
                </c:pt>
                <c:pt idx="8164">
                  <c:v>0.35</c:v>
                </c:pt>
                <c:pt idx="8165">
                  <c:v>0.27</c:v>
                </c:pt>
                <c:pt idx="8166">
                  <c:v>0.23</c:v>
                </c:pt>
                <c:pt idx="8167">
                  <c:v>0.28999999999999998</c:v>
                </c:pt>
                <c:pt idx="8168">
                  <c:v>0.2</c:v>
                </c:pt>
                <c:pt idx="8169">
                  <c:v>0.26</c:v>
                </c:pt>
                <c:pt idx="8170">
                  <c:v>0.39</c:v>
                </c:pt>
                <c:pt idx="8171">
                  <c:v>0.41</c:v>
                </c:pt>
                <c:pt idx="8172">
                  <c:v>0.38</c:v>
                </c:pt>
                <c:pt idx="8173">
                  <c:v>0.4</c:v>
                </c:pt>
                <c:pt idx="8174">
                  <c:v>0.49</c:v>
                </c:pt>
                <c:pt idx="8175">
                  <c:v>0.66</c:v>
                </c:pt>
                <c:pt idx="8176">
                  <c:v>0.5</c:v>
                </c:pt>
                <c:pt idx="8177">
                  <c:v>0.42</c:v>
                </c:pt>
                <c:pt idx="8178">
                  <c:v>0.4</c:v>
                </c:pt>
                <c:pt idx="8179">
                  <c:v>0.44</c:v>
                </c:pt>
                <c:pt idx="8180">
                  <c:v>0.5</c:v>
                </c:pt>
                <c:pt idx="8181">
                  <c:v>0.51</c:v>
                </c:pt>
                <c:pt idx="8182">
                  <c:v>0.49</c:v>
                </c:pt>
                <c:pt idx="8183">
                  <c:v>0.44</c:v>
                </c:pt>
                <c:pt idx="8184">
                  <c:v>0.41</c:v>
                </c:pt>
                <c:pt idx="8185">
                  <c:v>0.4</c:v>
                </c:pt>
                <c:pt idx="8186">
                  <c:v>0.42</c:v>
                </c:pt>
                <c:pt idx="8187">
                  <c:v>0.43</c:v>
                </c:pt>
                <c:pt idx="8188">
                  <c:v>0.3</c:v>
                </c:pt>
                <c:pt idx="8189">
                  <c:v>0.54</c:v>
                </c:pt>
                <c:pt idx="8190">
                  <c:v>0.37</c:v>
                </c:pt>
                <c:pt idx="8191">
                  <c:v>0.36</c:v>
                </c:pt>
                <c:pt idx="8192">
                  <c:v>0.33</c:v>
                </c:pt>
                <c:pt idx="8193">
                  <c:v>0.36</c:v>
                </c:pt>
                <c:pt idx="8194">
                  <c:v>0.46</c:v>
                </c:pt>
                <c:pt idx="8195">
                  <c:v>5</c:v>
                </c:pt>
                <c:pt idx="8196">
                  <c:v>0.54</c:v>
                </c:pt>
                <c:pt idx="8197">
                  <c:v>0.75</c:v>
                </c:pt>
                <c:pt idx="8198">
                  <c:v>0.7</c:v>
                </c:pt>
                <c:pt idx="8199">
                  <c:v>0.69</c:v>
                </c:pt>
                <c:pt idx="8200">
                  <c:v>0.67</c:v>
                </c:pt>
                <c:pt idx="8201">
                  <c:v>0.62</c:v>
                </c:pt>
                <c:pt idx="8202">
                  <c:v>0.53</c:v>
                </c:pt>
                <c:pt idx="8203">
                  <c:v>0.54</c:v>
                </c:pt>
                <c:pt idx="8204">
                  <c:v>0.51</c:v>
                </c:pt>
                <c:pt idx="8205">
                  <c:v>0.57999999999999996</c:v>
                </c:pt>
                <c:pt idx="8206">
                  <c:v>0.63</c:v>
                </c:pt>
                <c:pt idx="8207">
                  <c:v>0.48</c:v>
                </c:pt>
                <c:pt idx="8208">
                  <c:v>0.41</c:v>
                </c:pt>
                <c:pt idx="8209">
                  <c:v>0.4</c:v>
                </c:pt>
                <c:pt idx="8210">
                  <c:v>0.42</c:v>
                </c:pt>
                <c:pt idx="8211">
                  <c:v>0.43</c:v>
                </c:pt>
                <c:pt idx="8212">
                  <c:v>0.42</c:v>
                </c:pt>
                <c:pt idx="8213">
                  <c:v>0.44</c:v>
                </c:pt>
                <c:pt idx="8214">
                  <c:v>0.45</c:v>
                </c:pt>
                <c:pt idx="8215">
                  <c:v>0.46</c:v>
                </c:pt>
                <c:pt idx="8216">
                  <c:v>0.42</c:v>
                </c:pt>
                <c:pt idx="8217">
                  <c:v>0.4</c:v>
                </c:pt>
                <c:pt idx="8218">
                  <c:v>0.43</c:v>
                </c:pt>
                <c:pt idx="8219">
                  <c:v>0.44</c:v>
                </c:pt>
                <c:pt idx="8220">
                  <c:v>0.48</c:v>
                </c:pt>
                <c:pt idx="8221">
                  <c:v>0.49</c:v>
                </c:pt>
                <c:pt idx="8222">
                  <c:v>0.46</c:v>
                </c:pt>
                <c:pt idx="8223">
                  <c:v>0.45</c:v>
                </c:pt>
                <c:pt idx="8224">
                  <c:v>0.42</c:v>
                </c:pt>
                <c:pt idx="8225">
                  <c:v>0.47</c:v>
                </c:pt>
                <c:pt idx="8226">
                  <c:v>0.47</c:v>
                </c:pt>
                <c:pt idx="8227">
                  <c:v>0.46</c:v>
                </c:pt>
                <c:pt idx="8228">
                  <c:v>0.43</c:v>
                </c:pt>
                <c:pt idx="8229">
                  <c:v>0.46</c:v>
                </c:pt>
                <c:pt idx="8230">
                  <c:v>0.44</c:v>
                </c:pt>
                <c:pt idx="8231">
                  <c:v>0.38</c:v>
                </c:pt>
                <c:pt idx="8232">
                  <c:v>0.35</c:v>
                </c:pt>
                <c:pt idx="8233">
                  <c:v>0.32</c:v>
                </c:pt>
                <c:pt idx="8234">
                  <c:v>0.42</c:v>
                </c:pt>
                <c:pt idx="8235">
                  <c:v>0.4</c:v>
                </c:pt>
                <c:pt idx="8236">
                  <c:v>0.42</c:v>
                </c:pt>
                <c:pt idx="8237">
                  <c:v>0.36</c:v>
                </c:pt>
                <c:pt idx="8238">
                  <c:v>0.32</c:v>
                </c:pt>
                <c:pt idx="8239">
                  <c:v>0.31</c:v>
                </c:pt>
                <c:pt idx="8240">
                  <c:v>0.38</c:v>
                </c:pt>
                <c:pt idx="8241">
                  <c:v>0.48</c:v>
                </c:pt>
                <c:pt idx="8242">
                  <c:v>0.4</c:v>
                </c:pt>
                <c:pt idx="8243">
                  <c:v>0.43</c:v>
                </c:pt>
                <c:pt idx="8244">
                  <c:v>0.38</c:v>
                </c:pt>
                <c:pt idx="8245">
                  <c:v>0.36</c:v>
                </c:pt>
                <c:pt idx="8246">
                  <c:v>0.33</c:v>
                </c:pt>
                <c:pt idx="8247">
                  <c:v>0.42</c:v>
                </c:pt>
                <c:pt idx="8248">
                  <c:v>0.41</c:v>
                </c:pt>
                <c:pt idx="8249">
                  <c:v>0.42</c:v>
                </c:pt>
                <c:pt idx="8250">
                  <c:v>0.39</c:v>
                </c:pt>
                <c:pt idx="8251">
                  <c:v>0.38</c:v>
                </c:pt>
                <c:pt idx="8252">
                  <c:v>0.43</c:v>
                </c:pt>
                <c:pt idx="8253">
                  <c:v>0.48</c:v>
                </c:pt>
                <c:pt idx="8254">
                  <c:v>0.5</c:v>
                </c:pt>
                <c:pt idx="8255">
                  <c:v>0.43</c:v>
                </c:pt>
                <c:pt idx="8256">
                  <c:v>0.35</c:v>
                </c:pt>
                <c:pt idx="8257">
                  <c:v>0.39</c:v>
                </c:pt>
                <c:pt idx="8258">
                  <c:v>0.43</c:v>
                </c:pt>
                <c:pt idx="8259">
                  <c:v>0.39</c:v>
                </c:pt>
                <c:pt idx="8260">
                  <c:v>0.39</c:v>
                </c:pt>
                <c:pt idx="8261">
                  <c:v>0.53</c:v>
                </c:pt>
                <c:pt idx="8262">
                  <c:v>0.19</c:v>
                </c:pt>
                <c:pt idx="8263">
                  <c:v>0.93</c:v>
                </c:pt>
                <c:pt idx="8264">
                  <c:v>0.66</c:v>
                </c:pt>
                <c:pt idx="8265">
                  <c:v>0.5</c:v>
                </c:pt>
                <c:pt idx="8266">
                  <c:v>0.4</c:v>
                </c:pt>
                <c:pt idx="8267">
                  <c:v>0.45</c:v>
                </c:pt>
                <c:pt idx="8268">
                  <c:v>0.46</c:v>
                </c:pt>
                <c:pt idx="8269">
                  <c:v>0.79</c:v>
                </c:pt>
                <c:pt idx="8270">
                  <c:v>0.84</c:v>
                </c:pt>
                <c:pt idx="8271">
                  <c:v>0.55000000000000004</c:v>
                </c:pt>
                <c:pt idx="8272">
                  <c:v>0.67</c:v>
                </c:pt>
                <c:pt idx="8273">
                  <c:v>0.68</c:v>
                </c:pt>
                <c:pt idx="8274">
                  <c:v>0.63</c:v>
                </c:pt>
                <c:pt idx="8275">
                  <c:v>0.56000000000000005</c:v>
                </c:pt>
                <c:pt idx="8276">
                  <c:v>0.51</c:v>
                </c:pt>
                <c:pt idx="8277">
                  <c:v>0.45</c:v>
                </c:pt>
                <c:pt idx="8278">
                  <c:v>0.49</c:v>
                </c:pt>
                <c:pt idx="8279">
                  <c:v>0.43</c:v>
                </c:pt>
                <c:pt idx="8280">
                  <c:v>0.48</c:v>
                </c:pt>
                <c:pt idx="8281">
                  <c:v>0.45</c:v>
                </c:pt>
                <c:pt idx="8282">
                  <c:v>0.42</c:v>
                </c:pt>
                <c:pt idx="8283">
                  <c:v>0.45</c:v>
                </c:pt>
                <c:pt idx="8284">
                  <c:v>0.48</c:v>
                </c:pt>
                <c:pt idx="8285">
                  <c:v>0.41</c:v>
                </c:pt>
                <c:pt idx="8286">
                  <c:v>0.37</c:v>
                </c:pt>
                <c:pt idx="8287">
                  <c:v>0.36</c:v>
                </c:pt>
                <c:pt idx="8288">
                  <c:v>0.31</c:v>
                </c:pt>
                <c:pt idx="8289">
                  <c:v>0.33</c:v>
                </c:pt>
                <c:pt idx="8290">
                  <c:v>0.34</c:v>
                </c:pt>
                <c:pt idx="8291">
                  <c:v>0.2</c:v>
                </c:pt>
                <c:pt idx="8292">
                  <c:v>0.17</c:v>
                </c:pt>
                <c:pt idx="8293">
                  <c:v>0.18</c:v>
                </c:pt>
                <c:pt idx="8294">
                  <c:v>0.4</c:v>
                </c:pt>
                <c:pt idx="8295">
                  <c:v>0.57999999999999996</c:v>
                </c:pt>
                <c:pt idx="8296">
                  <c:v>0.57999999999999996</c:v>
                </c:pt>
                <c:pt idx="8297">
                  <c:v>0.6</c:v>
                </c:pt>
                <c:pt idx="8298">
                  <c:v>0.56999999999999995</c:v>
                </c:pt>
                <c:pt idx="8299">
                  <c:v>0.55000000000000004</c:v>
                </c:pt>
                <c:pt idx="8300">
                  <c:v>0.53</c:v>
                </c:pt>
                <c:pt idx="8301">
                  <c:v>0.32</c:v>
                </c:pt>
                <c:pt idx="8302">
                  <c:v>0.34</c:v>
                </c:pt>
                <c:pt idx="8303">
                  <c:v>0.36</c:v>
                </c:pt>
                <c:pt idx="8304">
                  <c:v>0.39</c:v>
                </c:pt>
                <c:pt idx="8305">
                  <c:v>0.35</c:v>
                </c:pt>
                <c:pt idx="8306">
                  <c:v>0.38</c:v>
                </c:pt>
                <c:pt idx="8307">
                  <c:v>0.37</c:v>
                </c:pt>
                <c:pt idx="8308">
                  <c:v>0.38</c:v>
                </c:pt>
                <c:pt idx="8309">
                  <c:v>0.4</c:v>
                </c:pt>
                <c:pt idx="8310">
                  <c:v>0.38</c:v>
                </c:pt>
                <c:pt idx="8311">
                  <c:v>0.37</c:v>
                </c:pt>
                <c:pt idx="8312">
                  <c:v>0.34</c:v>
                </c:pt>
                <c:pt idx="8313">
                  <c:v>0.36</c:v>
                </c:pt>
                <c:pt idx="8314">
                  <c:v>0.33</c:v>
                </c:pt>
                <c:pt idx="8315">
                  <c:v>0.38</c:v>
                </c:pt>
                <c:pt idx="8316">
                  <c:v>0.39</c:v>
                </c:pt>
                <c:pt idx="8317">
                  <c:v>0.36</c:v>
                </c:pt>
                <c:pt idx="8318">
                  <c:v>0.34</c:v>
                </c:pt>
                <c:pt idx="8319">
                  <c:v>0.4</c:v>
                </c:pt>
                <c:pt idx="8320">
                  <c:v>0.41</c:v>
                </c:pt>
                <c:pt idx="8321">
                  <c:v>0.38</c:v>
                </c:pt>
                <c:pt idx="8322">
                  <c:v>0.36</c:v>
                </c:pt>
                <c:pt idx="8323">
                  <c:v>0.37</c:v>
                </c:pt>
                <c:pt idx="8324">
                  <c:v>0.34</c:v>
                </c:pt>
                <c:pt idx="8325">
                  <c:v>0.36</c:v>
                </c:pt>
                <c:pt idx="8326">
                  <c:v>0.33</c:v>
                </c:pt>
                <c:pt idx="8327">
                  <c:v>0.37</c:v>
                </c:pt>
                <c:pt idx="8328">
                  <c:v>0.38</c:v>
                </c:pt>
                <c:pt idx="8329">
                  <c:v>0.35</c:v>
                </c:pt>
                <c:pt idx="8330">
                  <c:v>0.36</c:v>
                </c:pt>
                <c:pt idx="8331">
                  <c:v>0.33</c:v>
                </c:pt>
                <c:pt idx="8332">
                  <c:v>0.35</c:v>
                </c:pt>
                <c:pt idx="8333">
                  <c:v>0.38</c:v>
                </c:pt>
                <c:pt idx="8334">
                  <c:v>0.36</c:v>
                </c:pt>
                <c:pt idx="8335">
                  <c:v>0.3</c:v>
                </c:pt>
                <c:pt idx="8336">
                  <c:v>0.53</c:v>
                </c:pt>
                <c:pt idx="8337">
                  <c:v>0.55000000000000004</c:v>
                </c:pt>
                <c:pt idx="8338">
                  <c:v>0.5</c:v>
                </c:pt>
                <c:pt idx="8339">
                  <c:v>0.45</c:v>
                </c:pt>
                <c:pt idx="8340">
                  <c:v>0.43</c:v>
                </c:pt>
                <c:pt idx="8341">
                  <c:v>0.5</c:v>
                </c:pt>
                <c:pt idx="8342">
                  <c:v>0.59</c:v>
                </c:pt>
                <c:pt idx="8343">
                  <c:v>0.51</c:v>
                </c:pt>
                <c:pt idx="8344">
                  <c:v>0.48</c:v>
                </c:pt>
                <c:pt idx="8345">
                  <c:v>0.45</c:v>
                </c:pt>
                <c:pt idx="8346">
                  <c:v>0.43</c:v>
                </c:pt>
                <c:pt idx="8347">
                  <c:v>0.45</c:v>
                </c:pt>
                <c:pt idx="8348">
                  <c:v>0.47</c:v>
                </c:pt>
                <c:pt idx="8349">
                  <c:v>0.45</c:v>
                </c:pt>
                <c:pt idx="8350">
                  <c:v>0.43</c:v>
                </c:pt>
                <c:pt idx="8351">
                  <c:v>0.44</c:v>
                </c:pt>
                <c:pt idx="8352">
                  <c:v>0.46</c:v>
                </c:pt>
                <c:pt idx="8353">
                  <c:v>0.42</c:v>
                </c:pt>
                <c:pt idx="8354">
                  <c:v>0.42</c:v>
                </c:pt>
                <c:pt idx="8355">
                  <c:v>0.44</c:v>
                </c:pt>
                <c:pt idx="8356">
                  <c:v>0.48</c:v>
                </c:pt>
                <c:pt idx="8357">
                  <c:v>0.44</c:v>
                </c:pt>
                <c:pt idx="8358">
                  <c:v>0.47</c:v>
                </c:pt>
                <c:pt idx="8359">
                  <c:v>0.49</c:v>
                </c:pt>
                <c:pt idx="8360">
                  <c:v>0.46</c:v>
                </c:pt>
                <c:pt idx="8361">
                  <c:v>0.52</c:v>
                </c:pt>
                <c:pt idx="8362">
                  <c:v>0.41</c:v>
                </c:pt>
                <c:pt idx="8363">
                  <c:v>0.47</c:v>
                </c:pt>
                <c:pt idx="8364">
                  <c:v>0.56000000000000005</c:v>
                </c:pt>
                <c:pt idx="8365">
                  <c:v>0.55000000000000004</c:v>
                </c:pt>
                <c:pt idx="8366">
                  <c:v>0.54</c:v>
                </c:pt>
                <c:pt idx="8367">
                  <c:v>0.5</c:v>
                </c:pt>
                <c:pt idx="8368">
                  <c:v>0.44</c:v>
                </c:pt>
                <c:pt idx="8369">
                  <c:v>0.46</c:v>
                </c:pt>
                <c:pt idx="8370">
                  <c:v>0.62</c:v>
                </c:pt>
                <c:pt idx="8371">
                  <c:v>0.7</c:v>
                </c:pt>
                <c:pt idx="8372">
                  <c:v>0.6</c:v>
                </c:pt>
                <c:pt idx="8373">
                  <c:v>0.43</c:v>
                </c:pt>
                <c:pt idx="8374">
                  <c:v>0.61</c:v>
                </c:pt>
                <c:pt idx="8375">
                  <c:v>0.63</c:v>
                </c:pt>
                <c:pt idx="8376">
                  <c:v>0.6</c:v>
                </c:pt>
                <c:pt idx="8377">
                  <c:v>0.61</c:v>
                </c:pt>
                <c:pt idx="8378">
                  <c:v>0.54</c:v>
                </c:pt>
                <c:pt idx="8379">
                  <c:v>0.33</c:v>
                </c:pt>
                <c:pt idx="8380">
                  <c:v>0.39</c:v>
                </c:pt>
                <c:pt idx="8381">
                  <c:v>0.52</c:v>
                </c:pt>
                <c:pt idx="8382">
                  <c:v>0.5</c:v>
                </c:pt>
                <c:pt idx="8383">
                  <c:v>0.48</c:v>
                </c:pt>
                <c:pt idx="8384">
                  <c:v>0.48</c:v>
                </c:pt>
                <c:pt idx="8385">
                  <c:v>0.28999999999999998</c:v>
                </c:pt>
                <c:pt idx="8386">
                  <c:v>0.23</c:v>
                </c:pt>
                <c:pt idx="8387">
                  <c:v>0.35</c:v>
                </c:pt>
                <c:pt idx="8388">
                  <c:v>0.38</c:v>
                </c:pt>
                <c:pt idx="8389">
                  <c:v>0.43</c:v>
                </c:pt>
                <c:pt idx="8390">
                  <c:v>0.48</c:v>
                </c:pt>
                <c:pt idx="8391">
                  <c:v>0.45</c:v>
                </c:pt>
                <c:pt idx="8392">
                  <c:v>0.53</c:v>
                </c:pt>
                <c:pt idx="8393">
                  <c:v>0.48</c:v>
                </c:pt>
                <c:pt idx="8394">
                  <c:v>0.51</c:v>
                </c:pt>
                <c:pt idx="8395">
                  <c:v>0.3</c:v>
                </c:pt>
                <c:pt idx="8396">
                  <c:v>0.44</c:v>
                </c:pt>
                <c:pt idx="8397">
                  <c:v>0.55000000000000004</c:v>
                </c:pt>
                <c:pt idx="8398">
                  <c:v>0.59</c:v>
                </c:pt>
                <c:pt idx="8399">
                  <c:v>0.68</c:v>
                </c:pt>
                <c:pt idx="8400">
                  <c:v>0.6</c:v>
                </c:pt>
                <c:pt idx="8401">
                  <c:v>0.63</c:v>
                </c:pt>
                <c:pt idx="8402">
                  <c:v>0.57999999999999996</c:v>
                </c:pt>
                <c:pt idx="8403">
                  <c:v>0.59</c:v>
                </c:pt>
                <c:pt idx="8404">
                  <c:v>0.2</c:v>
                </c:pt>
                <c:pt idx="8405">
                  <c:v>0.55000000000000004</c:v>
                </c:pt>
                <c:pt idx="8406">
                  <c:v>0.39</c:v>
                </c:pt>
                <c:pt idx="8407">
                  <c:v>0.49</c:v>
                </c:pt>
                <c:pt idx="8408">
                  <c:v>0.59</c:v>
                </c:pt>
                <c:pt idx="8409">
                  <c:v>0.45</c:v>
                </c:pt>
                <c:pt idx="8410">
                  <c:v>0.46</c:v>
                </c:pt>
                <c:pt idx="8411">
                  <c:v>0.4</c:v>
                </c:pt>
                <c:pt idx="8412">
                  <c:v>0.4</c:v>
                </c:pt>
                <c:pt idx="8413">
                  <c:v>0.32</c:v>
                </c:pt>
                <c:pt idx="8414">
                  <c:v>0.43</c:v>
                </c:pt>
                <c:pt idx="8415">
                  <c:v>0.28999999999999998</c:v>
                </c:pt>
                <c:pt idx="8416">
                  <c:v>0.64</c:v>
                </c:pt>
                <c:pt idx="8417">
                  <c:v>0.35</c:v>
                </c:pt>
                <c:pt idx="8418">
                  <c:v>0.82</c:v>
                </c:pt>
                <c:pt idx="8419">
                  <c:v>0.59</c:v>
                </c:pt>
                <c:pt idx="8420">
                  <c:v>0.76</c:v>
                </c:pt>
                <c:pt idx="8421">
                  <c:v>0.62</c:v>
                </c:pt>
                <c:pt idx="8422">
                  <c:v>0.71</c:v>
                </c:pt>
                <c:pt idx="8423">
                  <c:v>0.78</c:v>
                </c:pt>
                <c:pt idx="8424">
                  <c:v>0.79</c:v>
                </c:pt>
                <c:pt idx="8425">
                  <c:v>0.85</c:v>
                </c:pt>
                <c:pt idx="8426">
                  <c:v>0.72</c:v>
                </c:pt>
                <c:pt idx="8427">
                  <c:v>0.8</c:v>
                </c:pt>
                <c:pt idx="8428">
                  <c:v>0.62</c:v>
                </c:pt>
                <c:pt idx="8429">
                  <c:v>0.76</c:v>
                </c:pt>
                <c:pt idx="8430">
                  <c:v>0.59</c:v>
                </c:pt>
                <c:pt idx="8431">
                  <c:v>0.57999999999999996</c:v>
                </c:pt>
                <c:pt idx="8432">
                  <c:v>0.57999999999999996</c:v>
                </c:pt>
                <c:pt idx="8433">
                  <c:v>0.55000000000000004</c:v>
                </c:pt>
                <c:pt idx="8434">
                  <c:v>0.63</c:v>
                </c:pt>
                <c:pt idx="8435">
                  <c:v>0.46</c:v>
                </c:pt>
                <c:pt idx="8436">
                  <c:v>0.66</c:v>
                </c:pt>
                <c:pt idx="8437">
                  <c:v>0.4</c:v>
                </c:pt>
                <c:pt idx="8438">
                  <c:v>0.91</c:v>
                </c:pt>
                <c:pt idx="8439">
                  <c:v>0.56999999999999995</c:v>
                </c:pt>
                <c:pt idx="8440">
                  <c:v>0.86</c:v>
                </c:pt>
                <c:pt idx="8441">
                  <c:v>0.52</c:v>
                </c:pt>
                <c:pt idx="8442">
                  <c:v>0.79</c:v>
                </c:pt>
                <c:pt idx="8443">
                  <c:v>0.69</c:v>
                </c:pt>
                <c:pt idx="8444">
                  <c:v>0.72</c:v>
                </c:pt>
                <c:pt idx="8445">
                  <c:v>0.72</c:v>
                </c:pt>
                <c:pt idx="8446">
                  <c:v>0.7</c:v>
                </c:pt>
                <c:pt idx="8447">
                  <c:v>0.63</c:v>
                </c:pt>
                <c:pt idx="8448">
                  <c:v>0.71</c:v>
                </c:pt>
                <c:pt idx="8449">
                  <c:v>0.61</c:v>
                </c:pt>
                <c:pt idx="8450">
                  <c:v>0.87</c:v>
                </c:pt>
                <c:pt idx="8451">
                  <c:v>0.59</c:v>
                </c:pt>
                <c:pt idx="8452">
                  <c:v>0.52</c:v>
                </c:pt>
                <c:pt idx="8453">
                  <c:v>0.55000000000000004</c:v>
                </c:pt>
                <c:pt idx="8454">
                  <c:v>0.51</c:v>
                </c:pt>
                <c:pt idx="8455">
                  <c:v>0.54</c:v>
                </c:pt>
                <c:pt idx="8456">
                  <c:v>0.51</c:v>
                </c:pt>
                <c:pt idx="8457">
                  <c:v>0.6</c:v>
                </c:pt>
                <c:pt idx="8458">
                  <c:v>0.5</c:v>
                </c:pt>
                <c:pt idx="8459">
                  <c:v>0.56000000000000005</c:v>
                </c:pt>
                <c:pt idx="8460">
                  <c:v>0.54</c:v>
                </c:pt>
                <c:pt idx="8461">
                  <c:v>0.5</c:v>
                </c:pt>
                <c:pt idx="8462">
                  <c:v>0.56999999999999995</c:v>
                </c:pt>
                <c:pt idx="8463">
                  <c:v>0.63</c:v>
                </c:pt>
                <c:pt idx="8464">
                  <c:v>0.66</c:v>
                </c:pt>
                <c:pt idx="8465">
                  <c:v>0.54</c:v>
                </c:pt>
                <c:pt idx="8466">
                  <c:v>0.56000000000000005</c:v>
                </c:pt>
                <c:pt idx="8467">
                  <c:v>0.61</c:v>
                </c:pt>
                <c:pt idx="8468">
                  <c:v>0.32</c:v>
                </c:pt>
                <c:pt idx="8469">
                  <c:v>0.26</c:v>
                </c:pt>
                <c:pt idx="8470">
                  <c:v>3.7</c:v>
                </c:pt>
                <c:pt idx="8471">
                  <c:v>3.9</c:v>
                </c:pt>
                <c:pt idx="8472">
                  <c:v>4.5</c:v>
                </c:pt>
                <c:pt idx="8473">
                  <c:v>4.2</c:v>
                </c:pt>
                <c:pt idx="8474">
                  <c:v>4.5999999999999996</c:v>
                </c:pt>
                <c:pt idx="8475">
                  <c:v>4.0999999999999996</c:v>
                </c:pt>
                <c:pt idx="8476">
                  <c:v>7.8</c:v>
                </c:pt>
                <c:pt idx="8477">
                  <c:v>7.4</c:v>
                </c:pt>
                <c:pt idx="8478">
                  <c:v>0.7</c:v>
                </c:pt>
                <c:pt idx="8479">
                  <c:v>0.75</c:v>
                </c:pt>
                <c:pt idx="8480">
                  <c:v>0.57999999999999996</c:v>
                </c:pt>
                <c:pt idx="8481">
                  <c:v>0.49</c:v>
                </c:pt>
                <c:pt idx="8482">
                  <c:v>0.24</c:v>
                </c:pt>
                <c:pt idx="8483">
                  <c:v>0.26</c:v>
                </c:pt>
                <c:pt idx="8484">
                  <c:v>0.16</c:v>
                </c:pt>
                <c:pt idx="8485">
                  <c:v>0.25</c:v>
                </c:pt>
                <c:pt idx="8486">
                  <c:v>0.56999999999999995</c:v>
                </c:pt>
                <c:pt idx="8487">
                  <c:v>0.49</c:v>
                </c:pt>
                <c:pt idx="8488">
                  <c:v>0.42</c:v>
                </c:pt>
                <c:pt idx="8489">
                  <c:v>0.53</c:v>
                </c:pt>
                <c:pt idx="8490">
                  <c:v>0.59</c:v>
                </c:pt>
                <c:pt idx="8491">
                  <c:v>0.5</c:v>
                </c:pt>
                <c:pt idx="8492">
                  <c:v>0.61</c:v>
                </c:pt>
                <c:pt idx="8493">
                  <c:v>0.55000000000000004</c:v>
                </c:pt>
                <c:pt idx="8494">
                  <c:v>0.59</c:v>
                </c:pt>
                <c:pt idx="8495">
                  <c:v>0.45</c:v>
                </c:pt>
                <c:pt idx="8496">
                  <c:v>0.42</c:v>
                </c:pt>
                <c:pt idx="8497">
                  <c:v>0.46</c:v>
                </c:pt>
                <c:pt idx="8498">
                  <c:v>0.52</c:v>
                </c:pt>
                <c:pt idx="8499">
                  <c:v>0.55000000000000004</c:v>
                </c:pt>
                <c:pt idx="8500">
                  <c:v>0.5</c:v>
                </c:pt>
                <c:pt idx="8501">
                  <c:v>0.52</c:v>
                </c:pt>
                <c:pt idx="8502">
                  <c:v>0.8</c:v>
                </c:pt>
                <c:pt idx="8503">
                  <c:v>0.86</c:v>
                </c:pt>
                <c:pt idx="8504">
                  <c:v>0.77</c:v>
                </c:pt>
                <c:pt idx="8505">
                  <c:v>0.73</c:v>
                </c:pt>
                <c:pt idx="8506">
                  <c:v>0.54</c:v>
                </c:pt>
                <c:pt idx="8507">
                  <c:v>0.39</c:v>
                </c:pt>
                <c:pt idx="8508">
                  <c:v>0.18</c:v>
                </c:pt>
                <c:pt idx="8509">
                  <c:v>0.28000000000000003</c:v>
                </c:pt>
                <c:pt idx="8510">
                  <c:v>0.51</c:v>
                </c:pt>
                <c:pt idx="8511">
                  <c:v>0.39</c:v>
                </c:pt>
                <c:pt idx="8512">
                  <c:v>0.46</c:v>
                </c:pt>
                <c:pt idx="8513">
                  <c:v>0.5</c:v>
                </c:pt>
                <c:pt idx="8514">
                  <c:v>0.47</c:v>
                </c:pt>
                <c:pt idx="8515">
                  <c:v>0.53</c:v>
                </c:pt>
                <c:pt idx="8516">
                  <c:v>0.51</c:v>
                </c:pt>
                <c:pt idx="8517">
                  <c:v>0.51</c:v>
                </c:pt>
                <c:pt idx="8518">
                  <c:v>0.48</c:v>
                </c:pt>
                <c:pt idx="8519">
                  <c:v>0.51</c:v>
                </c:pt>
                <c:pt idx="8520">
                  <c:v>0.54</c:v>
                </c:pt>
                <c:pt idx="8521">
                  <c:v>0.44</c:v>
                </c:pt>
                <c:pt idx="8522">
                  <c:v>0.51</c:v>
                </c:pt>
                <c:pt idx="8523">
                  <c:v>0.56000000000000005</c:v>
                </c:pt>
                <c:pt idx="8524">
                  <c:v>0.54</c:v>
                </c:pt>
                <c:pt idx="8525">
                  <c:v>0.96</c:v>
                </c:pt>
                <c:pt idx="8526">
                  <c:v>0.92</c:v>
                </c:pt>
                <c:pt idx="8527">
                  <c:v>0.85</c:v>
                </c:pt>
                <c:pt idx="8528">
                  <c:v>0.76</c:v>
                </c:pt>
                <c:pt idx="8529">
                  <c:v>0.66</c:v>
                </c:pt>
                <c:pt idx="8530">
                  <c:v>0.35</c:v>
                </c:pt>
                <c:pt idx="8531">
                  <c:v>0.37</c:v>
                </c:pt>
                <c:pt idx="8532">
                  <c:v>0.49</c:v>
                </c:pt>
                <c:pt idx="8533">
                  <c:v>0.2</c:v>
                </c:pt>
                <c:pt idx="8534">
                  <c:v>0.08</c:v>
                </c:pt>
                <c:pt idx="8535">
                  <c:v>0.09</c:v>
                </c:pt>
                <c:pt idx="8536">
                  <c:v>0.46</c:v>
                </c:pt>
                <c:pt idx="8537">
                  <c:v>0.21</c:v>
                </c:pt>
                <c:pt idx="8538">
                  <c:v>0.11</c:v>
                </c:pt>
                <c:pt idx="8539">
                  <c:v>0.61</c:v>
                </c:pt>
                <c:pt idx="8540">
                  <c:v>0.73</c:v>
                </c:pt>
                <c:pt idx="8541">
                  <c:v>0.7</c:v>
                </c:pt>
                <c:pt idx="8542">
                  <c:v>0.69</c:v>
                </c:pt>
                <c:pt idx="8543">
                  <c:v>0.73</c:v>
                </c:pt>
                <c:pt idx="8544">
                  <c:v>0.57999999999999996</c:v>
                </c:pt>
                <c:pt idx="8545">
                  <c:v>0.77</c:v>
                </c:pt>
                <c:pt idx="8546">
                  <c:v>0.71</c:v>
                </c:pt>
                <c:pt idx="8547">
                  <c:v>0.78</c:v>
                </c:pt>
                <c:pt idx="8548">
                  <c:v>0.85</c:v>
                </c:pt>
                <c:pt idx="8549">
                  <c:v>0.38</c:v>
                </c:pt>
                <c:pt idx="8550">
                  <c:v>0.44</c:v>
                </c:pt>
                <c:pt idx="8551">
                  <c:v>0.41</c:v>
                </c:pt>
                <c:pt idx="8552">
                  <c:v>0.45</c:v>
                </c:pt>
                <c:pt idx="8553">
                  <c:v>0.53</c:v>
                </c:pt>
                <c:pt idx="8554">
                  <c:v>0.48</c:v>
                </c:pt>
                <c:pt idx="8555">
                  <c:v>0.59</c:v>
                </c:pt>
                <c:pt idx="8556">
                  <c:v>0.39</c:v>
                </c:pt>
                <c:pt idx="8557">
                  <c:v>0.33</c:v>
                </c:pt>
                <c:pt idx="8558">
                  <c:v>0.39</c:v>
                </c:pt>
                <c:pt idx="8559">
                  <c:v>0.55000000000000004</c:v>
                </c:pt>
                <c:pt idx="8560">
                  <c:v>0.57999999999999996</c:v>
                </c:pt>
                <c:pt idx="8561">
                  <c:v>0.32</c:v>
                </c:pt>
                <c:pt idx="8562">
                  <c:v>0.43</c:v>
                </c:pt>
                <c:pt idx="8563">
                  <c:v>0.26</c:v>
                </c:pt>
                <c:pt idx="8564">
                  <c:v>0.6</c:v>
                </c:pt>
                <c:pt idx="8565">
                  <c:v>0.69</c:v>
                </c:pt>
                <c:pt idx="8566">
                  <c:v>2.09</c:v>
                </c:pt>
                <c:pt idx="8567">
                  <c:v>0.99</c:v>
                </c:pt>
                <c:pt idx="8568">
                  <c:v>1.05</c:v>
                </c:pt>
                <c:pt idx="8569">
                  <c:v>0.91</c:v>
                </c:pt>
                <c:pt idx="8570">
                  <c:v>0.8</c:v>
                </c:pt>
                <c:pt idx="8571">
                  <c:v>0.72</c:v>
                </c:pt>
                <c:pt idx="8572">
                  <c:v>0.65</c:v>
                </c:pt>
                <c:pt idx="8573">
                  <c:v>0.89</c:v>
                </c:pt>
                <c:pt idx="8574">
                  <c:v>0.96</c:v>
                </c:pt>
                <c:pt idx="8575">
                  <c:v>1.02</c:v>
                </c:pt>
                <c:pt idx="8576">
                  <c:v>0.96</c:v>
                </c:pt>
                <c:pt idx="8577">
                  <c:v>0.94</c:v>
                </c:pt>
                <c:pt idx="8578">
                  <c:v>0.57999999999999996</c:v>
                </c:pt>
                <c:pt idx="8579">
                  <c:v>0.53</c:v>
                </c:pt>
                <c:pt idx="8580">
                  <c:v>0.56999999999999995</c:v>
                </c:pt>
                <c:pt idx="8581">
                  <c:v>0.51</c:v>
                </c:pt>
                <c:pt idx="8582">
                  <c:v>0.43</c:v>
                </c:pt>
                <c:pt idx="8583">
                  <c:v>0.28000000000000003</c:v>
                </c:pt>
                <c:pt idx="8584">
                  <c:v>0.18</c:v>
                </c:pt>
                <c:pt idx="8585">
                  <c:v>0.12</c:v>
                </c:pt>
                <c:pt idx="8586">
                  <c:v>0.23</c:v>
                </c:pt>
                <c:pt idx="8587">
                  <c:v>0.39</c:v>
                </c:pt>
                <c:pt idx="8588">
                  <c:v>0.42</c:v>
                </c:pt>
                <c:pt idx="8589">
                  <c:v>0.68</c:v>
                </c:pt>
                <c:pt idx="8590">
                  <c:v>0.84</c:v>
                </c:pt>
                <c:pt idx="8591">
                  <c:v>0.81</c:v>
                </c:pt>
                <c:pt idx="8592">
                  <c:v>0.75</c:v>
                </c:pt>
                <c:pt idx="8593">
                  <c:v>0.71</c:v>
                </c:pt>
                <c:pt idx="8594">
                  <c:v>0.74</c:v>
                </c:pt>
                <c:pt idx="8595">
                  <c:v>0.77</c:v>
                </c:pt>
                <c:pt idx="8596">
                  <c:v>0.88</c:v>
                </c:pt>
                <c:pt idx="8597">
                  <c:v>0.35</c:v>
                </c:pt>
                <c:pt idx="8598">
                  <c:v>0.77</c:v>
                </c:pt>
                <c:pt idx="8599">
                  <c:v>0.95</c:v>
                </c:pt>
                <c:pt idx="8600">
                  <c:v>0.82</c:v>
                </c:pt>
                <c:pt idx="8601">
                  <c:v>0.69</c:v>
                </c:pt>
                <c:pt idx="8602">
                  <c:v>0.68</c:v>
                </c:pt>
                <c:pt idx="8603">
                  <c:v>0.66</c:v>
                </c:pt>
                <c:pt idx="8604">
                  <c:v>0.61</c:v>
                </c:pt>
                <c:pt idx="8605">
                  <c:v>0.66</c:v>
                </c:pt>
                <c:pt idx="8606">
                  <c:v>0.6</c:v>
                </c:pt>
                <c:pt idx="8607">
                  <c:v>0.53</c:v>
                </c:pt>
                <c:pt idx="8608">
                  <c:v>0.41</c:v>
                </c:pt>
                <c:pt idx="8609">
                  <c:v>0.49</c:v>
                </c:pt>
                <c:pt idx="8610">
                  <c:v>0.55000000000000004</c:v>
                </c:pt>
                <c:pt idx="8611">
                  <c:v>0.61</c:v>
                </c:pt>
                <c:pt idx="8612">
                  <c:v>0.54</c:v>
                </c:pt>
                <c:pt idx="8613">
                  <c:v>0.55000000000000004</c:v>
                </c:pt>
                <c:pt idx="8614">
                  <c:v>0.64</c:v>
                </c:pt>
                <c:pt idx="8615">
                  <c:v>0.72</c:v>
                </c:pt>
                <c:pt idx="8616">
                  <c:v>0.76</c:v>
                </c:pt>
                <c:pt idx="8617">
                  <c:v>0.75</c:v>
                </c:pt>
                <c:pt idx="8618">
                  <c:v>0.77</c:v>
                </c:pt>
                <c:pt idx="8619">
                  <c:v>0.69</c:v>
                </c:pt>
                <c:pt idx="8620">
                  <c:v>0.54</c:v>
                </c:pt>
                <c:pt idx="8621">
                  <c:v>0.44</c:v>
                </c:pt>
                <c:pt idx="8622">
                  <c:v>0.49</c:v>
                </c:pt>
                <c:pt idx="8623">
                  <c:v>0.7</c:v>
                </c:pt>
                <c:pt idx="8624">
                  <c:v>0.73</c:v>
                </c:pt>
                <c:pt idx="8625">
                  <c:v>0.69</c:v>
                </c:pt>
                <c:pt idx="8626">
                  <c:v>0.72</c:v>
                </c:pt>
                <c:pt idx="8627">
                  <c:v>0.76</c:v>
                </c:pt>
                <c:pt idx="8628">
                  <c:v>0.71</c:v>
                </c:pt>
                <c:pt idx="8629">
                  <c:v>0.66</c:v>
                </c:pt>
                <c:pt idx="8630">
                  <c:v>0.82</c:v>
                </c:pt>
                <c:pt idx="8631">
                  <c:v>0.7</c:v>
                </c:pt>
                <c:pt idx="8632">
                  <c:v>0.9</c:v>
                </c:pt>
                <c:pt idx="8633">
                  <c:v>0.71</c:v>
                </c:pt>
                <c:pt idx="8634">
                  <c:v>0.68</c:v>
                </c:pt>
                <c:pt idx="8635">
                  <c:v>0.66</c:v>
                </c:pt>
                <c:pt idx="8636">
                  <c:v>0.68</c:v>
                </c:pt>
                <c:pt idx="8637">
                  <c:v>0.88</c:v>
                </c:pt>
                <c:pt idx="8638">
                  <c:v>0.86</c:v>
                </c:pt>
                <c:pt idx="8639">
                  <c:v>0.83</c:v>
                </c:pt>
                <c:pt idx="8640">
                  <c:v>0.75</c:v>
                </c:pt>
                <c:pt idx="8641">
                  <c:v>0.7</c:v>
                </c:pt>
                <c:pt idx="8642">
                  <c:v>0.73</c:v>
                </c:pt>
                <c:pt idx="8643">
                  <c:v>0.76</c:v>
                </c:pt>
                <c:pt idx="8644">
                  <c:v>0.69</c:v>
                </c:pt>
                <c:pt idx="8645">
                  <c:v>0.83</c:v>
                </c:pt>
                <c:pt idx="8646">
                  <c:v>0.76</c:v>
                </c:pt>
                <c:pt idx="8647">
                  <c:v>1.23</c:v>
                </c:pt>
                <c:pt idx="8648">
                  <c:v>0.62</c:v>
                </c:pt>
                <c:pt idx="8649">
                  <c:v>0.68</c:v>
                </c:pt>
                <c:pt idx="8650">
                  <c:v>0.7</c:v>
                </c:pt>
                <c:pt idx="8651">
                  <c:v>0.66</c:v>
                </c:pt>
                <c:pt idx="8652">
                  <c:v>0.64</c:v>
                </c:pt>
                <c:pt idx="8653">
                  <c:v>0.57999999999999996</c:v>
                </c:pt>
                <c:pt idx="8654">
                  <c:v>0.62</c:v>
                </c:pt>
                <c:pt idx="8655">
                  <c:v>0.55000000000000004</c:v>
                </c:pt>
                <c:pt idx="8656">
                  <c:v>0.6</c:v>
                </c:pt>
                <c:pt idx="8657">
                  <c:v>0.62</c:v>
                </c:pt>
                <c:pt idx="8658">
                  <c:v>0.67</c:v>
                </c:pt>
                <c:pt idx="8659">
                  <c:v>0.64</c:v>
                </c:pt>
                <c:pt idx="8660">
                  <c:v>0.63</c:v>
                </c:pt>
                <c:pt idx="8661">
                  <c:v>0.61</c:v>
                </c:pt>
                <c:pt idx="8662">
                  <c:v>0.63</c:v>
                </c:pt>
                <c:pt idx="8663">
                  <c:v>0.63</c:v>
                </c:pt>
                <c:pt idx="8664">
                  <c:v>0.57999999999999996</c:v>
                </c:pt>
                <c:pt idx="8665">
                  <c:v>0.59</c:v>
                </c:pt>
                <c:pt idx="8666">
                  <c:v>0.59</c:v>
                </c:pt>
                <c:pt idx="8667">
                  <c:v>0.63</c:v>
                </c:pt>
                <c:pt idx="8668">
                  <c:v>0.61</c:v>
                </c:pt>
                <c:pt idx="8669">
                  <c:v>0.6</c:v>
                </c:pt>
                <c:pt idx="8670">
                  <c:v>0.6</c:v>
                </c:pt>
                <c:pt idx="8671">
                  <c:v>0.59</c:v>
                </c:pt>
                <c:pt idx="8672">
                  <c:v>0.56999999999999995</c:v>
                </c:pt>
                <c:pt idx="8673">
                  <c:v>0.62</c:v>
                </c:pt>
                <c:pt idx="8674">
                  <c:v>0.56000000000000005</c:v>
                </c:pt>
                <c:pt idx="8675">
                  <c:v>0.53</c:v>
                </c:pt>
                <c:pt idx="8676">
                  <c:v>0.39</c:v>
                </c:pt>
                <c:pt idx="8677">
                  <c:v>0.45</c:v>
                </c:pt>
                <c:pt idx="8678">
                  <c:v>0.49</c:v>
                </c:pt>
                <c:pt idx="8679">
                  <c:v>0.4</c:v>
                </c:pt>
                <c:pt idx="8680">
                  <c:v>0.39</c:v>
                </c:pt>
                <c:pt idx="8681">
                  <c:v>0.38</c:v>
                </c:pt>
                <c:pt idx="8682">
                  <c:v>0.35</c:v>
                </c:pt>
                <c:pt idx="8683">
                  <c:v>0.37</c:v>
                </c:pt>
                <c:pt idx="8684">
                  <c:v>0.33</c:v>
                </c:pt>
                <c:pt idx="8685">
                  <c:v>0.36</c:v>
                </c:pt>
                <c:pt idx="8686">
                  <c:v>0.34</c:v>
                </c:pt>
                <c:pt idx="8687">
                  <c:v>0.32</c:v>
                </c:pt>
                <c:pt idx="8688">
                  <c:v>0.37</c:v>
                </c:pt>
                <c:pt idx="8689">
                  <c:v>0.33</c:v>
                </c:pt>
                <c:pt idx="8690">
                  <c:v>0.32</c:v>
                </c:pt>
                <c:pt idx="8691">
                  <c:v>0.34</c:v>
                </c:pt>
                <c:pt idx="8692">
                  <c:v>0.34</c:v>
                </c:pt>
                <c:pt idx="8693">
                  <c:v>0.34</c:v>
                </c:pt>
                <c:pt idx="8694">
                  <c:v>0.31</c:v>
                </c:pt>
                <c:pt idx="8695">
                  <c:v>0.35</c:v>
                </c:pt>
                <c:pt idx="8696">
                  <c:v>0.43</c:v>
                </c:pt>
                <c:pt idx="8697">
                  <c:v>0.38</c:v>
                </c:pt>
                <c:pt idx="8698">
                  <c:v>0.37</c:v>
                </c:pt>
                <c:pt idx="8699">
                  <c:v>0.4</c:v>
                </c:pt>
                <c:pt idx="8700">
                  <c:v>0.43</c:v>
                </c:pt>
                <c:pt idx="8701">
                  <c:v>0.45</c:v>
                </c:pt>
                <c:pt idx="8702">
                  <c:v>0.42</c:v>
                </c:pt>
                <c:pt idx="8703">
                  <c:v>0.44</c:v>
                </c:pt>
                <c:pt idx="8704">
                  <c:v>0.38</c:v>
                </c:pt>
                <c:pt idx="8705">
                  <c:v>0.39</c:v>
                </c:pt>
                <c:pt idx="8706">
                  <c:v>0.35</c:v>
                </c:pt>
                <c:pt idx="8707">
                  <c:v>0.33</c:v>
                </c:pt>
                <c:pt idx="8708">
                  <c:v>0.35</c:v>
                </c:pt>
                <c:pt idx="8709">
                  <c:v>0.33</c:v>
                </c:pt>
                <c:pt idx="8710">
                  <c:v>0.34</c:v>
                </c:pt>
                <c:pt idx="8711">
                  <c:v>0.36</c:v>
                </c:pt>
                <c:pt idx="8712">
                  <c:v>0.38</c:v>
                </c:pt>
                <c:pt idx="8713">
                  <c:v>0.37</c:v>
                </c:pt>
                <c:pt idx="8714">
                  <c:v>0.36</c:v>
                </c:pt>
                <c:pt idx="8715">
                  <c:v>0.33</c:v>
                </c:pt>
                <c:pt idx="8716">
                  <c:v>0.36</c:v>
                </c:pt>
                <c:pt idx="8717">
                  <c:v>0.34</c:v>
                </c:pt>
                <c:pt idx="8718">
                  <c:v>0.38</c:v>
                </c:pt>
                <c:pt idx="8719">
                  <c:v>0.34</c:v>
                </c:pt>
                <c:pt idx="8720">
                  <c:v>0.32</c:v>
                </c:pt>
                <c:pt idx="8721">
                  <c:v>0.36</c:v>
                </c:pt>
                <c:pt idx="8722">
                  <c:v>0.27</c:v>
                </c:pt>
                <c:pt idx="8723">
                  <c:v>0.25</c:v>
                </c:pt>
                <c:pt idx="8724">
                  <c:v>0.28000000000000003</c:v>
                </c:pt>
                <c:pt idx="8725">
                  <c:v>0.31</c:v>
                </c:pt>
                <c:pt idx="8726">
                  <c:v>0.34</c:v>
                </c:pt>
                <c:pt idx="8727">
                  <c:v>0.37</c:v>
                </c:pt>
                <c:pt idx="8728">
                  <c:v>0.49</c:v>
                </c:pt>
                <c:pt idx="8729">
                  <c:v>0.34</c:v>
                </c:pt>
                <c:pt idx="8730">
                  <c:v>0.32</c:v>
                </c:pt>
                <c:pt idx="8731">
                  <c:v>0.28000000000000003</c:v>
                </c:pt>
                <c:pt idx="8732">
                  <c:v>0.2</c:v>
                </c:pt>
                <c:pt idx="8733">
                  <c:v>0.26</c:v>
                </c:pt>
                <c:pt idx="8734">
                  <c:v>0.3</c:v>
                </c:pt>
                <c:pt idx="8735">
                  <c:v>0.3</c:v>
                </c:pt>
                <c:pt idx="8736">
                  <c:v>0.46</c:v>
                </c:pt>
                <c:pt idx="8737">
                  <c:v>0.36</c:v>
                </c:pt>
                <c:pt idx="8738">
                  <c:v>0.36</c:v>
                </c:pt>
                <c:pt idx="8739">
                  <c:v>0.15</c:v>
                </c:pt>
                <c:pt idx="8740">
                  <c:v>0.18</c:v>
                </c:pt>
                <c:pt idx="8741">
                  <c:v>0.09</c:v>
                </c:pt>
                <c:pt idx="8742">
                  <c:v>0.15</c:v>
                </c:pt>
                <c:pt idx="8743">
                  <c:v>0.21</c:v>
                </c:pt>
                <c:pt idx="8744">
                  <c:v>0.96</c:v>
                </c:pt>
                <c:pt idx="8745">
                  <c:v>0.96</c:v>
                </c:pt>
                <c:pt idx="8746">
                  <c:v>0.9</c:v>
                </c:pt>
                <c:pt idx="8747">
                  <c:v>0.78</c:v>
                </c:pt>
                <c:pt idx="8748">
                  <c:v>0.85</c:v>
                </c:pt>
                <c:pt idx="8749">
                  <c:v>0.68</c:v>
                </c:pt>
                <c:pt idx="8750">
                  <c:v>0.56999999999999995</c:v>
                </c:pt>
                <c:pt idx="8751">
                  <c:v>0.52</c:v>
                </c:pt>
                <c:pt idx="8752">
                  <c:v>0.48</c:v>
                </c:pt>
                <c:pt idx="8753">
                  <c:v>0.46</c:v>
                </c:pt>
                <c:pt idx="8754">
                  <c:v>0.4</c:v>
                </c:pt>
                <c:pt idx="8755">
                  <c:v>0.36</c:v>
                </c:pt>
                <c:pt idx="8756">
                  <c:v>0.34</c:v>
                </c:pt>
                <c:pt idx="8757">
                  <c:v>0.28999999999999998</c:v>
                </c:pt>
                <c:pt idx="8758">
                  <c:v>0.31</c:v>
                </c:pt>
                <c:pt idx="8759">
                  <c:v>0.4</c:v>
                </c:pt>
                <c:pt idx="8760">
                  <c:v>0.46</c:v>
                </c:pt>
                <c:pt idx="8761">
                  <c:v>0.49</c:v>
                </c:pt>
                <c:pt idx="8762">
                  <c:v>0.46</c:v>
                </c:pt>
                <c:pt idx="8763">
                  <c:v>0.43</c:v>
                </c:pt>
                <c:pt idx="8764">
                  <c:v>0.46</c:v>
                </c:pt>
                <c:pt idx="8765">
                  <c:v>0.54</c:v>
                </c:pt>
                <c:pt idx="8766">
                  <c:v>0.5</c:v>
                </c:pt>
                <c:pt idx="8767">
                  <c:v>0.33</c:v>
                </c:pt>
                <c:pt idx="8768">
                  <c:v>0.28000000000000003</c:v>
                </c:pt>
                <c:pt idx="8769">
                  <c:v>0.28999999999999998</c:v>
                </c:pt>
                <c:pt idx="8770">
                  <c:v>0.3</c:v>
                </c:pt>
                <c:pt idx="8771">
                  <c:v>0.27</c:v>
                </c:pt>
                <c:pt idx="8772">
                  <c:v>0.38</c:v>
                </c:pt>
                <c:pt idx="8773">
                  <c:v>0.61</c:v>
                </c:pt>
                <c:pt idx="8774">
                  <c:v>0.57999999999999996</c:v>
                </c:pt>
                <c:pt idx="8775">
                  <c:v>0.6</c:v>
                </c:pt>
                <c:pt idx="8776">
                  <c:v>0.64</c:v>
                </c:pt>
                <c:pt idx="8777">
                  <c:v>0.57999999999999996</c:v>
                </c:pt>
                <c:pt idx="8778">
                  <c:v>0.6</c:v>
                </c:pt>
                <c:pt idx="8779">
                  <c:v>0.55000000000000004</c:v>
                </c:pt>
                <c:pt idx="8780">
                  <c:v>0.63</c:v>
                </c:pt>
                <c:pt idx="8781">
                  <c:v>0.45</c:v>
                </c:pt>
                <c:pt idx="8782">
                  <c:v>0.38</c:v>
                </c:pt>
                <c:pt idx="8783">
                  <c:v>0.42</c:v>
                </c:pt>
                <c:pt idx="8784">
                  <c:v>0.44</c:v>
                </c:pt>
                <c:pt idx="8785">
                  <c:v>0.41</c:v>
                </c:pt>
                <c:pt idx="8786">
                  <c:v>0.39</c:v>
                </c:pt>
                <c:pt idx="8787">
                  <c:v>0.37</c:v>
                </c:pt>
                <c:pt idx="8788">
                  <c:v>0.39</c:v>
                </c:pt>
                <c:pt idx="8789">
                  <c:v>0.42</c:v>
                </c:pt>
                <c:pt idx="8790">
                  <c:v>0.37</c:v>
                </c:pt>
                <c:pt idx="8791">
                  <c:v>0.4</c:v>
                </c:pt>
                <c:pt idx="8792">
                  <c:v>0.39</c:v>
                </c:pt>
                <c:pt idx="8793">
                  <c:v>0.37</c:v>
                </c:pt>
                <c:pt idx="8794">
                  <c:v>0.34</c:v>
                </c:pt>
                <c:pt idx="8795">
                  <c:v>0.38</c:v>
                </c:pt>
                <c:pt idx="8796">
                  <c:v>0.36</c:v>
                </c:pt>
                <c:pt idx="8797">
                  <c:v>0.3</c:v>
                </c:pt>
                <c:pt idx="8798">
                  <c:v>0.34</c:v>
                </c:pt>
                <c:pt idx="8799">
                  <c:v>0.44</c:v>
                </c:pt>
                <c:pt idx="8800">
                  <c:v>0.32</c:v>
                </c:pt>
                <c:pt idx="8801">
                  <c:v>0.4</c:v>
                </c:pt>
                <c:pt idx="8802">
                  <c:v>0.36</c:v>
                </c:pt>
                <c:pt idx="8803">
                  <c:v>0.42</c:v>
                </c:pt>
                <c:pt idx="8804">
                  <c:v>0.38</c:v>
                </c:pt>
                <c:pt idx="8805">
                  <c:v>0.39</c:v>
                </c:pt>
                <c:pt idx="8806">
                  <c:v>0.38</c:v>
                </c:pt>
                <c:pt idx="8807">
                  <c:v>0.34</c:v>
                </c:pt>
                <c:pt idx="8808">
                  <c:v>0.42</c:v>
                </c:pt>
                <c:pt idx="8809">
                  <c:v>0.39</c:v>
                </c:pt>
                <c:pt idx="8810">
                  <c:v>0.39</c:v>
                </c:pt>
                <c:pt idx="8811">
                  <c:v>0.42</c:v>
                </c:pt>
                <c:pt idx="8812">
                  <c:v>0.4</c:v>
                </c:pt>
                <c:pt idx="8813">
                  <c:v>0.26</c:v>
                </c:pt>
                <c:pt idx="8814">
                  <c:v>0.26</c:v>
                </c:pt>
                <c:pt idx="8815">
                  <c:v>0.34</c:v>
                </c:pt>
                <c:pt idx="8816">
                  <c:v>0.36</c:v>
                </c:pt>
                <c:pt idx="8817">
                  <c:v>0.32</c:v>
                </c:pt>
                <c:pt idx="8818">
                  <c:v>0.26</c:v>
                </c:pt>
                <c:pt idx="8819">
                  <c:v>0.32</c:v>
                </c:pt>
                <c:pt idx="8820">
                  <c:v>0.35</c:v>
                </c:pt>
                <c:pt idx="8821">
                  <c:v>0.37</c:v>
                </c:pt>
                <c:pt idx="8822">
                  <c:v>0.35</c:v>
                </c:pt>
                <c:pt idx="8823">
                  <c:v>0.36</c:v>
                </c:pt>
                <c:pt idx="8824">
                  <c:v>0.38</c:v>
                </c:pt>
                <c:pt idx="8825">
                  <c:v>0.44</c:v>
                </c:pt>
                <c:pt idx="8826">
                  <c:v>0.4</c:v>
                </c:pt>
                <c:pt idx="8827">
                  <c:v>0.37</c:v>
                </c:pt>
                <c:pt idx="8828">
                  <c:v>0.34</c:v>
                </c:pt>
                <c:pt idx="8829">
                  <c:v>0.5</c:v>
                </c:pt>
                <c:pt idx="8830">
                  <c:v>0.44</c:v>
                </c:pt>
                <c:pt idx="8831">
                  <c:v>0.41</c:v>
                </c:pt>
                <c:pt idx="8832">
                  <c:v>0.36</c:v>
                </c:pt>
                <c:pt idx="8833">
                  <c:v>0.38</c:v>
                </c:pt>
                <c:pt idx="8834">
                  <c:v>0.4</c:v>
                </c:pt>
                <c:pt idx="8835">
                  <c:v>0.42</c:v>
                </c:pt>
                <c:pt idx="8836">
                  <c:v>0.38</c:v>
                </c:pt>
                <c:pt idx="8837">
                  <c:v>0.61</c:v>
                </c:pt>
                <c:pt idx="8838">
                  <c:v>0.53</c:v>
                </c:pt>
                <c:pt idx="8839">
                  <c:v>0.12</c:v>
                </c:pt>
                <c:pt idx="8840">
                  <c:v>0.4</c:v>
                </c:pt>
                <c:pt idx="8841">
                  <c:v>0.14000000000000001</c:v>
                </c:pt>
                <c:pt idx="8842">
                  <c:v>0.15</c:v>
                </c:pt>
                <c:pt idx="8843">
                  <c:v>0.45</c:v>
                </c:pt>
                <c:pt idx="8844">
                  <c:v>0.96</c:v>
                </c:pt>
                <c:pt idx="8845">
                  <c:v>1.05</c:v>
                </c:pt>
                <c:pt idx="8846">
                  <c:v>0.88</c:v>
                </c:pt>
                <c:pt idx="8847">
                  <c:v>0.74</c:v>
                </c:pt>
                <c:pt idx="8848">
                  <c:v>0.55000000000000004</c:v>
                </c:pt>
                <c:pt idx="8849">
                  <c:v>0.71</c:v>
                </c:pt>
                <c:pt idx="8850">
                  <c:v>0.79</c:v>
                </c:pt>
                <c:pt idx="8851">
                  <c:v>0.89</c:v>
                </c:pt>
                <c:pt idx="8852">
                  <c:v>0.79</c:v>
                </c:pt>
                <c:pt idx="8853">
                  <c:v>0.56000000000000005</c:v>
                </c:pt>
                <c:pt idx="8854">
                  <c:v>0.48</c:v>
                </c:pt>
                <c:pt idx="8855">
                  <c:v>0.39</c:v>
                </c:pt>
                <c:pt idx="8856">
                  <c:v>0.3</c:v>
                </c:pt>
                <c:pt idx="8857">
                  <c:v>0.33</c:v>
                </c:pt>
                <c:pt idx="8858">
                  <c:v>0.28999999999999998</c:v>
                </c:pt>
                <c:pt idx="8859">
                  <c:v>0.3</c:v>
                </c:pt>
                <c:pt idx="8860">
                  <c:v>0.33</c:v>
                </c:pt>
                <c:pt idx="8861">
                  <c:v>0.25</c:v>
                </c:pt>
                <c:pt idx="8862">
                  <c:v>0.28999999999999998</c:v>
                </c:pt>
                <c:pt idx="8863">
                  <c:v>0.27</c:v>
                </c:pt>
                <c:pt idx="8864">
                  <c:v>0.21</c:v>
                </c:pt>
                <c:pt idx="8865">
                  <c:v>0.18</c:v>
                </c:pt>
                <c:pt idx="8866">
                  <c:v>0.21</c:v>
                </c:pt>
                <c:pt idx="8867">
                  <c:v>0.27</c:v>
                </c:pt>
                <c:pt idx="8868">
                  <c:v>0.34</c:v>
                </c:pt>
                <c:pt idx="8869">
                  <c:v>0.36</c:v>
                </c:pt>
                <c:pt idx="8870">
                  <c:v>0.6</c:v>
                </c:pt>
                <c:pt idx="8871">
                  <c:v>0.9</c:v>
                </c:pt>
                <c:pt idx="8872">
                  <c:v>0.55000000000000004</c:v>
                </c:pt>
                <c:pt idx="8873">
                  <c:v>0.49</c:v>
                </c:pt>
                <c:pt idx="8874">
                  <c:v>0.46</c:v>
                </c:pt>
                <c:pt idx="8875">
                  <c:v>0.42</c:v>
                </c:pt>
                <c:pt idx="8876">
                  <c:v>0.45</c:v>
                </c:pt>
                <c:pt idx="8877">
                  <c:v>0.69</c:v>
                </c:pt>
                <c:pt idx="8878">
                  <c:v>0.6</c:v>
                </c:pt>
                <c:pt idx="8879">
                  <c:v>0.57999999999999996</c:v>
                </c:pt>
                <c:pt idx="8880">
                  <c:v>0.51</c:v>
                </c:pt>
                <c:pt idx="8881">
                  <c:v>0.5</c:v>
                </c:pt>
                <c:pt idx="8882">
                  <c:v>0.55000000000000004</c:v>
                </c:pt>
                <c:pt idx="8883">
                  <c:v>0.53</c:v>
                </c:pt>
                <c:pt idx="8884">
                  <c:v>0.5</c:v>
                </c:pt>
                <c:pt idx="8885">
                  <c:v>0.4</c:v>
                </c:pt>
                <c:pt idx="8886">
                  <c:v>0.38</c:v>
                </c:pt>
                <c:pt idx="8887">
                  <c:v>0.34</c:v>
                </c:pt>
                <c:pt idx="8888">
                  <c:v>0.28999999999999998</c:v>
                </c:pt>
                <c:pt idx="8889">
                  <c:v>0.28000000000000003</c:v>
                </c:pt>
                <c:pt idx="8890">
                  <c:v>0.3</c:v>
                </c:pt>
                <c:pt idx="8891">
                  <c:v>0.33</c:v>
                </c:pt>
                <c:pt idx="8892">
                  <c:v>0.36</c:v>
                </c:pt>
                <c:pt idx="8893">
                  <c:v>0.37</c:v>
                </c:pt>
                <c:pt idx="8894">
                  <c:v>0.36</c:v>
                </c:pt>
                <c:pt idx="8895">
                  <c:v>0.33</c:v>
                </c:pt>
                <c:pt idx="8896">
                  <c:v>0.45</c:v>
                </c:pt>
                <c:pt idx="8897">
                  <c:v>0.39</c:v>
                </c:pt>
                <c:pt idx="8898">
                  <c:v>0.38</c:v>
                </c:pt>
                <c:pt idx="8899">
                  <c:v>0.37</c:v>
                </c:pt>
                <c:pt idx="8900">
                  <c:v>0.39</c:v>
                </c:pt>
                <c:pt idx="8901">
                  <c:v>0.3</c:v>
                </c:pt>
                <c:pt idx="8902">
                  <c:v>0.28000000000000003</c:v>
                </c:pt>
                <c:pt idx="8903">
                  <c:v>0.43</c:v>
                </c:pt>
                <c:pt idx="8904">
                  <c:v>0.45</c:v>
                </c:pt>
                <c:pt idx="8905">
                  <c:v>0.37</c:v>
                </c:pt>
                <c:pt idx="8906">
                  <c:v>0.42</c:v>
                </c:pt>
                <c:pt idx="8907">
                  <c:v>0.4</c:v>
                </c:pt>
                <c:pt idx="8908">
                  <c:v>0.39</c:v>
                </c:pt>
                <c:pt idx="8909">
                  <c:v>0.42</c:v>
                </c:pt>
                <c:pt idx="8910">
                  <c:v>0.41</c:v>
                </c:pt>
                <c:pt idx="8911">
                  <c:v>0.4</c:v>
                </c:pt>
                <c:pt idx="8912">
                  <c:v>0.43</c:v>
                </c:pt>
                <c:pt idx="8913">
                  <c:v>0.45</c:v>
                </c:pt>
                <c:pt idx="8914">
                  <c:v>0.43</c:v>
                </c:pt>
                <c:pt idx="8915">
                  <c:v>0.39</c:v>
                </c:pt>
                <c:pt idx="8916">
                  <c:v>0.4</c:v>
                </c:pt>
                <c:pt idx="8917">
                  <c:v>0.39</c:v>
                </c:pt>
                <c:pt idx="8918">
                  <c:v>0.34</c:v>
                </c:pt>
                <c:pt idx="8919">
                  <c:v>0.33</c:v>
                </c:pt>
                <c:pt idx="8920">
                  <c:v>0.28999999999999998</c:v>
                </c:pt>
                <c:pt idx="8921">
                  <c:v>0.2</c:v>
                </c:pt>
                <c:pt idx="8922">
                  <c:v>0.16</c:v>
                </c:pt>
                <c:pt idx="8923">
                  <c:v>0.13</c:v>
                </c:pt>
                <c:pt idx="8924">
                  <c:v>0.17</c:v>
                </c:pt>
                <c:pt idx="8925">
                  <c:v>0.1</c:v>
                </c:pt>
                <c:pt idx="8926">
                  <c:v>0.25</c:v>
                </c:pt>
                <c:pt idx="8927">
                  <c:v>0.3</c:v>
                </c:pt>
                <c:pt idx="8928">
                  <c:v>0.32</c:v>
                </c:pt>
                <c:pt idx="8929">
                  <c:v>0.4</c:v>
                </c:pt>
                <c:pt idx="8930">
                  <c:v>0.3</c:v>
                </c:pt>
                <c:pt idx="8931">
                  <c:v>0.56000000000000005</c:v>
                </c:pt>
                <c:pt idx="8932">
                  <c:v>0.4</c:v>
                </c:pt>
                <c:pt idx="8933">
                  <c:v>0.42</c:v>
                </c:pt>
                <c:pt idx="8934">
                  <c:v>0.43</c:v>
                </c:pt>
                <c:pt idx="8935">
                  <c:v>0.48</c:v>
                </c:pt>
                <c:pt idx="8936">
                  <c:v>0.41</c:v>
                </c:pt>
                <c:pt idx="8937">
                  <c:v>0.49</c:v>
                </c:pt>
                <c:pt idx="8938">
                  <c:v>0.37</c:v>
                </c:pt>
                <c:pt idx="8939">
                  <c:v>0.35</c:v>
                </c:pt>
                <c:pt idx="8940">
                  <c:v>0.37</c:v>
                </c:pt>
                <c:pt idx="8941">
                  <c:v>0.35</c:v>
                </c:pt>
                <c:pt idx="8942">
                  <c:v>0.37</c:v>
                </c:pt>
                <c:pt idx="8943">
                  <c:v>0.39</c:v>
                </c:pt>
                <c:pt idx="8944">
                  <c:v>0.31</c:v>
                </c:pt>
                <c:pt idx="8945">
                  <c:v>0.28000000000000003</c:v>
                </c:pt>
                <c:pt idx="8946">
                  <c:v>0.31</c:v>
                </c:pt>
                <c:pt idx="8947">
                  <c:v>0.33</c:v>
                </c:pt>
                <c:pt idx="8948">
                  <c:v>0.39</c:v>
                </c:pt>
                <c:pt idx="8949">
                  <c:v>0.4</c:v>
                </c:pt>
                <c:pt idx="8950">
                  <c:v>0.38</c:v>
                </c:pt>
                <c:pt idx="8951">
                  <c:v>0.36</c:v>
                </c:pt>
                <c:pt idx="8952">
                  <c:v>0.35</c:v>
                </c:pt>
                <c:pt idx="8953">
                  <c:v>0.3</c:v>
                </c:pt>
                <c:pt idx="8954">
                  <c:v>0.34</c:v>
                </c:pt>
                <c:pt idx="8955">
                  <c:v>0.35</c:v>
                </c:pt>
                <c:pt idx="8956">
                  <c:v>0.33</c:v>
                </c:pt>
                <c:pt idx="8957">
                  <c:v>0.4</c:v>
                </c:pt>
                <c:pt idx="8958">
                  <c:v>0.42</c:v>
                </c:pt>
                <c:pt idx="8959">
                  <c:v>0.44</c:v>
                </c:pt>
                <c:pt idx="8960">
                  <c:v>0.9</c:v>
                </c:pt>
                <c:pt idx="8961">
                  <c:v>0.7</c:v>
                </c:pt>
                <c:pt idx="8962">
                  <c:v>1.24</c:v>
                </c:pt>
                <c:pt idx="8963">
                  <c:v>1.1000000000000001</c:v>
                </c:pt>
                <c:pt idx="8964">
                  <c:v>0.82</c:v>
                </c:pt>
                <c:pt idx="8965">
                  <c:v>0.78</c:v>
                </c:pt>
                <c:pt idx="8966">
                  <c:v>0.49</c:v>
                </c:pt>
                <c:pt idx="8967">
                  <c:v>0.46</c:v>
                </c:pt>
                <c:pt idx="8968">
                  <c:v>0.4</c:v>
                </c:pt>
                <c:pt idx="8969">
                  <c:v>0.2</c:v>
                </c:pt>
                <c:pt idx="8970">
                  <c:v>0.23</c:v>
                </c:pt>
                <c:pt idx="8971">
                  <c:v>0.2</c:v>
                </c:pt>
                <c:pt idx="8972">
                  <c:v>0.39</c:v>
                </c:pt>
                <c:pt idx="8973">
                  <c:v>0.52</c:v>
                </c:pt>
                <c:pt idx="8974">
                  <c:v>0.48</c:v>
                </c:pt>
                <c:pt idx="8975">
                  <c:v>0.4</c:v>
                </c:pt>
                <c:pt idx="8976">
                  <c:v>0.38</c:v>
                </c:pt>
                <c:pt idx="8977">
                  <c:v>0.36</c:v>
                </c:pt>
                <c:pt idx="8978">
                  <c:v>0.45</c:v>
                </c:pt>
                <c:pt idx="8979">
                  <c:v>0.41</c:v>
                </c:pt>
                <c:pt idx="8980">
                  <c:v>0.36</c:v>
                </c:pt>
                <c:pt idx="8981">
                  <c:v>0.34</c:v>
                </c:pt>
                <c:pt idx="8982">
                  <c:v>0.39</c:v>
                </c:pt>
                <c:pt idx="8983">
                  <c:v>0.37</c:v>
                </c:pt>
                <c:pt idx="8984">
                  <c:v>0.45</c:v>
                </c:pt>
                <c:pt idx="8985">
                  <c:v>0.43</c:v>
                </c:pt>
                <c:pt idx="8986">
                  <c:v>0.4</c:v>
                </c:pt>
                <c:pt idx="8987">
                  <c:v>0.39</c:v>
                </c:pt>
                <c:pt idx="8988">
                  <c:v>0.41</c:v>
                </c:pt>
                <c:pt idx="8989">
                  <c:v>0.28999999999999998</c:v>
                </c:pt>
                <c:pt idx="8990">
                  <c:v>0.25</c:v>
                </c:pt>
                <c:pt idx="8991">
                  <c:v>0.23</c:v>
                </c:pt>
                <c:pt idx="8992">
                  <c:v>0.38</c:v>
                </c:pt>
                <c:pt idx="8993">
                  <c:v>0.35</c:v>
                </c:pt>
                <c:pt idx="8994">
                  <c:v>0.4</c:v>
                </c:pt>
                <c:pt idx="8995">
                  <c:v>0.34</c:v>
                </c:pt>
                <c:pt idx="8996">
                  <c:v>0.36</c:v>
                </c:pt>
                <c:pt idx="8997">
                  <c:v>0.34</c:v>
                </c:pt>
                <c:pt idx="8998">
                  <c:v>0.37</c:v>
                </c:pt>
                <c:pt idx="8999">
                  <c:v>0.35</c:v>
                </c:pt>
                <c:pt idx="9000">
                  <c:v>0.37</c:v>
                </c:pt>
                <c:pt idx="9001">
                  <c:v>0.33</c:v>
                </c:pt>
                <c:pt idx="9002">
                  <c:v>0.36</c:v>
                </c:pt>
                <c:pt idx="9003">
                  <c:v>0.35</c:v>
                </c:pt>
                <c:pt idx="9004">
                  <c:v>0.39</c:v>
                </c:pt>
                <c:pt idx="9005">
                  <c:v>0.33</c:v>
                </c:pt>
                <c:pt idx="9006">
                  <c:v>0.28999999999999998</c:v>
                </c:pt>
                <c:pt idx="9007">
                  <c:v>0.31</c:v>
                </c:pt>
                <c:pt idx="9008">
                  <c:v>0.35</c:v>
                </c:pt>
                <c:pt idx="9009">
                  <c:v>0.41</c:v>
                </c:pt>
                <c:pt idx="9010">
                  <c:v>0.37</c:v>
                </c:pt>
                <c:pt idx="9011">
                  <c:v>0.36</c:v>
                </c:pt>
                <c:pt idx="9012">
                  <c:v>0.38</c:v>
                </c:pt>
                <c:pt idx="9013">
                  <c:v>0.36</c:v>
                </c:pt>
                <c:pt idx="9014">
                  <c:v>0.37</c:v>
                </c:pt>
                <c:pt idx="9015">
                  <c:v>0.34</c:v>
                </c:pt>
                <c:pt idx="9016">
                  <c:v>0.38</c:v>
                </c:pt>
                <c:pt idx="9017">
                  <c:v>0.45</c:v>
                </c:pt>
                <c:pt idx="9018">
                  <c:v>0.43</c:v>
                </c:pt>
                <c:pt idx="9019">
                  <c:v>0.38</c:v>
                </c:pt>
                <c:pt idx="9020">
                  <c:v>0.36</c:v>
                </c:pt>
                <c:pt idx="9021">
                  <c:v>0.31</c:v>
                </c:pt>
                <c:pt idx="9022">
                  <c:v>0.32</c:v>
                </c:pt>
                <c:pt idx="9023">
                  <c:v>0.35</c:v>
                </c:pt>
                <c:pt idx="9024">
                  <c:v>0.38</c:v>
                </c:pt>
                <c:pt idx="9025">
                  <c:v>0.36</c:v>
                </c:pt>
                <c:pt idx="9026">
                  <c:v>0.32</c:v>
                </c:pt>
                <c:pt idx="9027">
                  <c:v>0.34</c:v>
                </c:pt>
                <c:pt idx="9028">
                  <c:v>0.34</c:v>
                </c:pt>
                <c:pt idx="9029">
                  <c:v>0.62</c:v>
                </c:pt>
                <c:pt idx="9030">
                  <c:v>0.31</c:v>
                </c:pt>
                <c:pt idx="9031">
                  <c:v>0.38</c:v>
                </c:pt>
                <c:pt idx="9032">
                  <c:v>0.34</c:v>
                </c:pt>
                <c:pt idx="9033">
                  <c:v>0.36</c:v>
                </c:pt>
                <c:pt idx="9034">
                  <c:v>0.46</c:v>
                </c:pt>
                <c:pt idx="9035">
                  <c:v>0.44</c:v>
                </c:pt>
                <c:pt idx="9036">
                  <c:v>0.42</c:v>
                </c:pt>
                <c:pt idx="9037">
                  <c:v>0.37</c:v>
                </c:pt>
                <c:pt idx="9038">
                  <c:v>0.38</c:v>
                </c:pt>
                <c:pt idx="9039">
                  <c:v>0.53</c:v>
                </c:pt>
                <c:pt idx="9040">
                  <c:v>0.49</c:v>
                </c:pt>
                <c:pt idx="9041">
                  <c:v>0.52</c:v>
                </c:pt>
                <c:pt idx="9042">
                  <c:v>0.54</c:v>
                </c:pt>
                <c:pt idx="9043">
                  <c:v>0.51</c:v>
                </c:pt>
                <c:pt idx="9044">
                  <c:v>0.55000000000000004</c:v>
                </c:pt>
                <c:pt idx="9045">
                  <c:v>0.5</c:v>
                </c:pt>
                <c:pt idx="9046">
                  <c:v>0.52</c:v>
                </c:pt>
                <c:pt idx="9047">
                  <c:v>0.48</c:v>
                </c:pt>
                <c:pt idx="9048">
                  <c:v>0.47</c:v>
                </c:pt>
                <c:pt idx="9049">
                  <c:v>0.46</c:v>
                </c:pt>
                <c:pt idx="9050">
                  <c:v>0.48</c:v>
                </c:pt>
                <c:pt idx="9051">
                  <c:v>0.47</c:v>
                </c:pt>
                <c:pt idx="9052">
                  <c:v>0.45</c:v>
                </c:pt>
                <c:pt idx="9053">
                  <c:v>0.39</c:v>
                </c:pt>
                <c:pt idx="9054">
                  <c:v>0.34</c:v>
                </c:pt>
                <c:pt idx="9055">
                  <c:v>0.37</c:v>
                </c:pt>
                <c:pt idx="9056">
                  <c:v>0.42</c:v>
                </c:pt>
                <c:pt idx="9057">
                  <c:v>0.44</c:v>
                </c:pt>
                <c:pt idx="9058">
                  <c:v>0.6</c:v>
                </c:pt>
                <c:pt idx="9059">
                  <c:v>0.4</c:v>
                </c:pt>
                <c:pt idx="9060">
                  <c:v>0.36</c:v>
                </c:pt>
                <c:pt idx="9061">
                  <c:v>0.43</c:v>
                </c:pt>
                <c:pt idx="9062">
                  <c:v>0.41</c:v>
                </c:pt>
                <c:pt idx="9063">
                  <c:v>0.42</c:v>
                </c:pt>
                <c:pt idx="9064">
                  <c:v>0.41</c:v>
                </c:pt>
                <c:pt idx="9065">
                  <c:v>0.28999999999999998</c:v>
                </c:pt>
                <c:pt idx="9066">
                  <c:v>0.53</c:v>
                </c:pt>
                <c:pt idx="9067">
                  <c:v>0.8</c:v>
                </c:pt>
                <c:pt idx="9068">
                  <c:v>0.73</c:v>
                </c:pt>
                <c:pt idx="9069">
                  <c:v>0.64</c:v>
                </c:pt>
                <c:pt idx="9070">
                  <c:v>0.62</c:v>
                </c:pt>
                <c:pt idx="9071">
                  <c:v>0.54</c:v>
                </c:pt>
                <c:pt idx="9072">
                  <c:v>0.49</c:v>
                </c:pt>
                <c:pt idx="9073">
                  <c:v>0.5</c:v>
                </c:pt>
                <c:pt idx="9074">
                  <c:v>0.55000000000000004</c:v>
                </c:pt>
                <c:pt idx="9075">
                  <c:v>0.56999999999999995</c:v>
                </c:pt>
                <c:pt idx="9076">
                  <c:v>0.57999999999999996</c:v>
                </c:pt>
                <c:pt idx="9077">
                  <c:v>0.49</c:v>
                </c:pt>
                <c:pt idx="9078">
                  <c:v>0.51</c:v>
                </c:pt>
                <c:pt idx="9079">
                  <c:v>0.56999999999999995</c:v>
                </c:pt>
                <c:pt idx="9080">
                  <c:v>0.51</c:v>
                </c:pt>
                <c:pt idx="9081">
                  <c:v>0.48</c:v>
                </c:pt>
                <c:pt idx="9082">
                  <c:v>0.56000000000000005</c:v>
                </c:pt>
                <c:pt idx="9083">
                  <c:v>0.52</c:v>
                </c:pt>
                <c:pt idx="9084">
                  <c:v>0.59</c:v>
                </c:pt>
                <c:pt idx="9085">
                  <c:v>0.59</c:v>
                </c:pt>
                <c:pt idx="9086">
                  <c:v>0.55000000000000004</c:v>
                </c:pt>
                <c:pt idx="9087">
                  <c:v>0.53</c:v>
                </c:pt>
                <c:pt idx="9088">
                  <c:v>0.57999999999999996</c:v>
                </c:pt>
                <c:pt idx="9089">
                  <c:v>0.59</c:v>
                </c:pt>
                <c:pt idx="9090">
                  <c:v>0.54</c:v>
                </c:pt>
                <c:pt idx="9091">
                  <c:v>0.55000000000000004</c:v>
                </c:pt>
                <c:pt idx="9092">
                  <c:v>0.53</c:v>
                </c:pt>
                <c:pt idx="9093">
                  <c:v>0.54</c:v>
                </c:pt>
                <c:pt idx="9094">
                  <c:v>0.5</c:v>
                </c:pt>
                <c:pt idx="9095">
                  <c:v>0.55000000000000004</c:v>
                </c:pt>
                <c:pt idx="9096">
                  <c:v>0.52</c:v>
                </c:pt>
                <c:pt idx="9097">
                  <c:v>0.48</c:v>
                </c:pt>
                <c:pt idx="9098">
                  <c:v>0.53</c:v>
                </c:pt>
                <c:pt idx="9099">
                  <c:v>0.46</c:v>
                </c:pt>
                <c:pt idx="9100">
                  <c:v>0.49</c:v>
                </c:pt>
                <c:pt idx="9101">
                  <c:v>0.51</c:v>
                </c:pt>
                <c:pt idx="9102">
                  <c:v>0.51</c:v>
                </c:pt>
                <c:pt idx="9103">
                  <c:v>0.37</c:v>
                </c:pt>
                <c:pt idx="9104">
                  <c:v>0.53</c:v>
                </c:pt>
                <c:pt idx="9105">
                  <c:v>0.55000000000000004</c:v>
                </c:pt>
                <c:pt idx="9106">
                  <c:v>0.53</c:v>
                </c:pt>
                <c:pt idx="9107">
                  <c:v>0.53</c:v>
                </c:pt>
                <c:pt idx="9108">
                  <c:v>0.55000000000000004</c:v>
                </c:pt>
                <c:pt idx="9109">
                  <c:v>0.48</c:v>
                </c:pt>
                <c:pt idx="9110">
                  <c:v>0.45</c:v>
                </c:pt>
                <c:pt idx="9111">
                  <c:v>0.51</c:v>
                </c:pt>
                <c:pt idx="9112">
                  <c:v>0.52</c:v>
                </c:pt>
                <c:pt idx="9113">
                  <c:v>0.56000000000000005</c:v>
                </c:pt>
                <c:pt idx="9114">
                  <c:v>0.45</c:v>
                </c:pt>
                <c:pt idx="9115">
                  <c:v>0.47</c:v>
                </c:pt>
                <c:pt idx="9116">
                  <c:v>0.43</c:v>
                </c:pt>
                <c:pt idx="9117">
                  <c:v>0.46</c:v>
                </c:pt>
                <c:pt idx="9118">
                  <c:v>0.49</c:v>
                </c:pt>
                <c:pt idx="9119">
                  <c:v>0.47</c:v>
                </c:pt>
                <c:pt idx="9120">
                  <c:v>0.45</c:v>
                </c:pt>
                <c:pt idx="9121">
                  <c:v>0.48</c:v>
                </c:pt>
                <c:pt idx="9122">
                  <c:v>0.44</c:v>
                </c:pt>
                <c:pt idx="9123">
                  <c:v>0.46</c:v>
                </c:pt>
                <c:pt idx="9124">
                  <c:v>0.43</c:v>
                </c:pt>
                <c:pt idx="9125">
                  <c:v>0.44</c:v>
                </c:pt>
                <c:pt idx="9126">
                  <c:v>0.48</c:v>
                </c:pt>
                <c:pt idx="9127">
                  <c:v>0.49</c:v>
                </c:pt>
                <c:pt idx="9128">
                  <c:v>0.51</c:v>
                </c:pt>
                <c:pt idx="9129">
                  <c:v>0.54</c:v>
                </c:pt>
                <c:pt idx="9130">
                  <c:v>0.54</c:v>
                </c:pt>
                <c:pt idx="9131">
                  <c:v>0.55000000000000004</c:v>
                </c:pt>
                <c:pt idx="9132">
                  <c:v>0.54</c:v>
                </c:pt>
                <c:pt idx="9133">
                  <c:v>0.5</c:v>
                </c:pt>
                <c:pt idx="9134">
                  <c:v>0.46</c:v>
                </c:pt>
                <c:pt idx="9135">
                  <c:v>0.51</c:v>
                </c:pt>
                <c:pt idx="9136">
                  <c:v>0.53</c:v>
                </c:pt>
                <c:pt idx="9137">
                  <c:v>0.59</c:v>
                </c:pt>
                <c:pt idx="9138">
                  <c:v>0.5</c:v>
                </c:pt>
                <c:pt idx="9139">
                  <c:v>0.57999999999999996</c:v>
                </c:pt>
                <c:pt idx="9140">
                  <c:v>0.59</c:v>
                </c:pt>
                <c:pt idx="9141">
                  <c:v>0.53</c:v>
                </c:pt>
                <c:pt idx="9142">
                  <c:v>0.51</c:v>
                </c:pt>
                <c:pt idx="9143">
                  <c:v>0.48</c:v>
                </c:pt>
                <c:pt idx="9144">
                  <c:v>0.55000000000000004</c:v>
                </c:pt>
                <c:pt idx="9145">
                  <c:v>0.52</c:v>
                </c:pt>
                <c:pt idx="9146">
                  <c:v>0.57999999999999996</c:v>
                </c:pt>
                <c:pt idx="9147">
                  <c:v>0.54</c:v>
                </c:pt>
                <c:pt idx="9148">
                  <c:v>0.5</c:v>
                </c:pt>
                <c:pt idx="9149">
                  <c:v>0.57999999999999996</c:v>
                </c:pt>
                <c:pt idx="9150">
                  <c:v>0.64</c:v>
                </c:pt>
                <c:pt idx="9151">
                  <c:v>0.46</c:v>
                </c:pt>
                <c:pt idx="9152">
                  <c:v>0.4</c:v>
                </c:pt>
                <c:pt idx="9153">
                  <c:v>0.48</c:v>
                </c:pt>
                <c:pt idx="9154">
                  <c:v>0.53</c:v>
                </c:pt>
                <c:pt idx="9155">
                  <c:v>0.5</c:v>
                </c:pt>
                <c:pt idx="9156">
                  <c:v>0.48</c:v>
                </c:pt>
                <c:pt idx="9157">
                  <c:v>0.28999999999999998</c:v>
                </c:pt>
                <c:pt idx="9158">
                  <c:v>0.32</c:v>
                </c:pt>
                <c:pt idx="9159">
                  <c:v>0.34</c:v>
                </c:pt>
                <c:pt idx="9160">
                  <c:v>0.33</c:v>
                </c:pt>
                <c:pt idx="9161">
                  <c:v>0.31</c:v>
                </c:pt>
                <c:pt idx="9162">
                  <c:v>0.28999999999999998</c:v>
                </c:pt>
                <c:pt idx="9163">
                  <c:v>0.32</c:v>
                </c:pt>
                <c:pt idx="9164">
                  <c:v>0.34</c:v>
                </c:pt>
                <c:pt idx="9165">
                  <c:v>0.33</c:v>
                </c:pt>
                <c:pt idx="9166">
                  <c:v>0.35</c:v>
                </c:pt>
                <c:pt idx="9167">
                  <c:v>0.38</c:v>
                </c:pt>
                <c:pt idx="9168">
                  <c:v>0.36</c:v>
                </c:pt>
                <c:pt idx="9169">
                  <c:v>0.34</c:v>
                </c:pt>
                <c:pt idx="9170">
                  <c:v>0.37</c:v>
                </c:pt>
                <c:pt idx="9171">
                  <c:v>0.32</c:v>
                </c:pt>
                <c:pt idx="9172">
                  <c:v>0.33</c:v>
                </c:pt>
                <c:pt idx="9173">
                  <c:v>0.32</c:v>
                </c:pt>
                <c:pt idx="9174">
                  <c:v>0.26</c:v>
                </c:pt>
                <c:pt idx="9175">
                  <c:v>0.34</c:v>
                </c:pt>
                <c:pt idx="9176">
                  <c:v>0.33</c:v>
                </c:pt>
                <c:pt idx="9177">
                  <c:v>0.32</c:v>
                </c:pt>
                <c:pt idx="9178">
                  <c:v>0.35</c:v>
                </c:pt>
                <c:pt idx="9179">
                  <c:v>0.36</c:v>
                </c:pt>
                <c:pt idx="9180">
                  <c:v>0.35</c:v>
                </c:pt>
                <c:pt idx="9181">
                  <c:v>0.37</c:v>
                </c:pt>
                <c:pt idx="9182">
                  <c:v>0.41</c:v>
                </c:pt>
                <c:pt idx="9183">
                  <c:v>0.37</c:v>
                </c:pt>
                <c:pt idx="9184">
                  <c:v>0.39</c:v>
                </c:pt>
                <c:pt idx="9185">
                  <c:v>0.4</c:v>
                </c:pt>
                <c:pt idx="9186">
                  <c:v>0.34</c:v>
                </c:pt>
                <c:pt idx="9187">
                  <c:v>0.28999999999999998</c:v>
                </c:pt>
                <c:pt idx="9188">
                  <c:v>0.36</c:v>
                </c:pt>
                <c:pt idx="9189">
                  <c:v>0.37</c:v>
                </c:pt>
                <c:pt idx="9190">
                  <c:v>0.32</c:v>
                </c:pt>
                <c:pt idx="9191">
                  <c:v>0.28999999999999998</c:v>
                </c:pt>
                <c:pt idx="9192">
                  <c:v>0.32</c:v>
                </c:pt>
                <c:pt idx="9193">
                  <c:v>0.43</c:v>
                </c:pt>
                <c:pt idx="9194">
                  <c:v>0.48</c:v>
                </c:pt>
                <c:pt idx="9195">
                  <c:v>0.51</c:v>
                </c:pt>
                <c:pt idx="9196">
                  <c:v>0.41</c:v>
                </c:pt>
                <c:pt idx="9197">
                  <c:v>0.43</c:v>
                </c:pt>
                <c:pt idx="9198">
                  <c:v>0.39</c:v>
                </c:pt>
                <c:pt idx="9199">
                  <c:v>0.3</c:v>
                </c:pt>
                <c:pt idx="9200">
                  <c:v>0.37</c:v>
                </c:pt>
                <c:pt idx="9201">
                  <c:v>0.33</c:v>
                </c:pt>
                <c:pt idx="9202">
                  <c:v>0.36</c:v>
                </c:pt>
                <c:pt idx="9203">
                  <c:v>0.43</c:v>
                </c:pt>
                <c:pt idx="9204">
                  <c:v>0.38</c:v>
                </c:pt>
                <c:pt idx="9205">
                  <c:v>0.32</c:v>
                </c:pt>
                <c:pt idx="9206">
                  <c:v>0.35</c:v>
                </c:pt>
                <c:pt idx="9207">
                  <c:v>0.33</c:v>
                </c:pt>
                <c:pt idx="9208">
                  <c:v>0.36</c:v>
                </c:pt>
                <c:pt idx="9209">
                  <c:v>0.28000000000000003</c:v>
                </c:pt>
                <c:pt idx="9210">
                  <c:v>0.28999999999999998</c:v>
                </c:pt>
                <c:pt idx="9211">
                  <c:v>0.28999999999999998</c:v>
                </c:pt>
                <c:pt idx="9212">
                  <c:v>0.28000000000000003</c:v>
                </c:pt>
                <c:pt idx="9213">
                  <c:v>0.3</c:v>
                </c:pt>
                <c:pt idx="9214">
                  <c:v>0.36</c:v>
                </c:pt>
                <c:pt idx="9215">
                  <c:v>0.38</c:v>
                </c:pt>
                <c:pt idx="9216">
                  <c:v>0.37</c:v>
                </c:pt>
                <c:pt idx="9217">
                  <c:v>0.39</c:v>
                </c:pt>
                <c:pt idx="9218">
                  <c:v>0.35</c:v>
                </c:pt>
                <c:pt idx="9219">
                  <c:v>0.38</c:v>
                </c:pt>
                <c:pt idx="9220">
                  <c:v>0.36</c:v>
                </c:pt>
                <c:pt idx="9221">
                  <c:v>0.36</c:v>
                </c:pt>
                <c:pt idx="9222">
                  <c:v>0.34</c:v>
                </c:pt>
                <c:pt idx="9223">
                  <c:v>0.4</c:v>
                </c:pt>
                <c:pt idx="9224">
                  <c:v>0.36</c:v>
                </c:pt>
                <c:pt idx="9225">
                  <c:v>0.4</c:v>
                </c:pt>
                <c:pt idx="9226">
                  <c:v>0.37</c:v>
                </c:pt>
                <c:pt idx="9227">
                  <c:v>0.42</c:v>
                </c:pt>
                <c:pt idx="9228">
                  <c:v>0.4</c:v>
                </c:pt>
                <c:pt idx="9229">
                  <c:v>0.48</c:v>
                </c:pt>
                <c:pt idx="9230">
                  <c:v>0.52</c:v>
                </c:pt>
                <c:pt idx="9231">
                  <c:v>0.56999999999999995</c:v>
                </c:pt>
                <c:pt idx="9232">
                  <c:v>0.78</c:v>
                </c:pt>
                <c:pt idx="9233">
                  <c:v>0.71</c:v>
                </c:pt>
                <c:pt idx="9234">
                  <c:v>0.62</c:v>
                </c:pt>
                <c:pt idx="9235">
                  <c:v>0.59</c:v>
                </c:pt>
                <c:pt idx="9236">
                  <c:v>0.54</c:v>
                </c:pt>
                <c:pt idx="9237">
                  <c:v>0.44</c:v>
                </c:pt>
                <c:pt idx="9238">
                  <c:v>0.42</c:v>
                </c:pt>
                <c:pt idx="9239">
                  <c:v>0.37</c:v>
                </c:pt>
                <c:pt idx="9240">
                  <c:v>0.35</c:v>
                </c:pt>
                <c:pt idx="9241">
                  <c:v>0.3</c:v>
                </c:pt>
                <c:pt idx="9242">
                  <c:v>0.28999999999999998</c:v>
                </c:pt>
                <c:pt idx="9243">
                  <c:v>0.28999999999999998</c:v>
                </c:pt>
                <c:pt idx="9244">
                  <c:v>0.32</c:v>
                </c:pt>
                <c:pt idx="9245">
                  <c:v>0.36</c:v>
                </c:pt>
                <c:pt idx="9246">
                  <c:v>0.35</c:v>
                </c:pt>
                <c:pt idx="9247">
                  <c:v>0.38</c:v>
                </c:pt>
                <c:pt idx="9248">
                  <c:v>0.42</c:v>
                </c:pt>
                <c:pt idx="9249">
                  <c:v>0.77</c:v>
                </c:pt>
                <c:pt idx="9250">
                  <c:v>0.6</c:v>
                </c:pt>
                <c:pt idx="9251">
                  <c:v>0.66</c:v>
                </c:pt>
                <c:pt idx="9252">
                  <c:v>0.71</c:v>
                </c:pt>
                <c:pt idx="9253">
                  <c:v>0.6</c:v>
                </c:pt>
                <c:pt idx="9254">
                  <c:v>0.63</c:v>
                </c:pt>
                <c:pt idx="9255">
                  <c:v>0.61</c:v>
                </c:pt>
                <c:pt idx="9256">
                  <c:v>0.56999999999999995</c:v>
                </c:pt>
                <c:pt idx="9257">
                  <c:v>0.53</c:v>
                </c:pt>
                <c:pt idx="9258">
                  <c:v>0.51</c:v>
                </c:pt>
                <c:pt idx="9259">
                  <c:v>0.48</c:v>
                </c:pt>
                <c:pt idx="9260">
                  <c:v>0.53</c:v>
                </c:pt>
                <c:pt idx="9261">
                  <c:v>0.49</c:v>
                </c:pt>
                <c:pt idx="9262">
                  <c:v>0.56000000000000005</c:v>
                </c:pt>
                <c:pt idx="9263">
                  <c:v>0.48</c:v>
                </c:pt>
                <c:pt idx="9264">
                  <c:v>0.51</c:v>
                </c:pt>
                <c:pt idx="9265">
                  <c:v>0.56000000000000005</c:v>
                </c:pt>
                <c:pt idx="9266">
                  <c:v>0.44</c:v>
                </c:pt>
                <c:pt idx="9267">
                  <c:v>0.46</c:v>
                </c:pt>
                <c:pt idx="9268">
                  <c:v>0.49</c:v>
                </c:pt>
                <c:pt idx="9269">
                  <c:v>0.66</c:v>
                </c:pt>
                <c:pt idx="9270">
                  <c:v>0.59</c:v>
                </c:pt>
                <c:pt idx="9271">
                  <c:v>0.56999999999999995</c:v>
                </c:pt>
                <c:pt idx="9272">
                  <c:v>0.61</c:v>
                </c:pt>
                <c:pt idx="9273">
                  <c:v>0.67</c:v>
                </c:pt>
                <c:pt idx="9274">
                  <c:v>0.66</c:v>
                </c:pt>
                <c:pt idx="9275">
                  <c:v>0.65</c:v>
                </c:pt>
                <c:pt idx="9276">
                  <c:v>0.59</c:v>
                </c:pt>
                <c:pt idx="9277">
                  <c:v>0.64</c:v>
                </c:pt>
                <c:pt idx="9278">
                  <c:v>0.62</c:v>
                </c:pt>
                <c:pt idx="9279">
                  <c:v>0.56999999999999995</c:v>
                </c:pt>
                <c:pt idx="9280">
                  <c:v>0.54</c:v>
                </c:pt>
                <c:pt idx="9281">
                  <c:v>0.49</c:v>
                </c:pt>
                <c:pt idx="9282">
                  <c:v>0.42</c:v>
                </c:pt>
                <c:pt idx="9283">
                  <c:v>0.5</c:v>
                </c:pt>
                <c:pt idx="9284">
                  <c:v>0.47</c:v>
                </c:pt>
                <c:pt idx="9285">
                  <c:v>0.51</c:v>
                </c:pt>
                <c:pt idx="9286">
                  <c:v>0.56999999999999995</c:v>
                </c:pt>
                <c:pt idx="9287">
                  <c:v>0.51</c:v>
                </c:pt>
                <c:pt idx="9288">
                  <c:v>0.46</c:v>
                </c:pt>
                <c:pt idx="9289">
                  <c:v>0.51</c:v>
                </c:pt>
                <c:pt idx="9290">
                  <c:v>0.46</c:v>
                </c:pt>
                <c:pt idx="9291">
                  <c:v>0.41</c:v>
                </c:pt>
                <c:pt idx="9292">
                  <c:v>0.39</c:v>
                </c:pt>
                <c:pt idx="9293">
                  <c:v>0.51</c:v>
                </c:pt>
                <c:pt idx="9294">
                  <c:v>0.49</c:v>
                </c:pt>
                <c:pt idx="9295">
                  <c:v>0.53</c:v>
                </c:pt>
                <c:pt idx="9296">
                  <c:v>0.52</c:v>
                </c:pt>
                <c:pt idx="9297">
                  <c:v>0.5</c:v>
                </c:pt>
                <c:pt idx="9298">
                  <c:v>0.54</c:v>
                </c:pt>
                <c:pt idx="9299">
                  <c:v>0.55000000000000004</c:v>
                </c:pt>
                <c:pt idx="9300">
                  <c:v>0.54</c:v>
                </c:pt>
                <c:pt idx="9301">
                  <c:v>0.55000000000000004</c:v>
                </c:pt>
                <c:pt idx="9302">
                  <c:v>0.52</c:v>
                </c:pt>
                <c:pt idx="9303">
                  <c:v>0.56000000000000005</c:v>
                </c:pt>
                <c:pt idx="9304">
                  <c:v>0.64</c:v>
                </c:pt>
                <c:pt idx="9305">
                  <c:v>0.61</c:v>
                </c:pt>
                <c:pt idx="9306">
                  <c:v>0.59</c:v>
                </c:pt>
                <c:pt idx="9307">
                  <c:v>0.56999999999999995</c:v>
                </c:pt>
                <c:pt idx="9308">
                  <c:v>0.54</c:v>
                </c:pt>
                <c:pt idx="9309">
                  <c:v>0.45</c:v>
                </c:pt>
                <c:pt idx="9310">
                  <c:v>0.49</c:v>
                </c:pt>
                <c:pt idx="9311">
                  <c:v>0.52</c:v>
                </c:pt>
                <c:pt idx="9312">
                  <c:v>0.56000000000000005</c:v>
                </c:pt>
                <c:pt idx="9313">
                  <c:v>0.52</c:v>
                </c:pt>
                <c:pt idx="9314">
                  <c:v>0.49</c:v>
                </c:pt>
                <c:pt idx="9315">
                  <c:v>0.46</c:v>
                </c:pt>
                <c:pt idx="9316">
                  <c:v>0.64</c:v>
                </c:pt>
                <c:pt idx="9317">
                  <c:v>0.18</c:v>
                </c:pt>
                <c:pt idx="9318">
                  <c:v>0.28999999999999998</c:v>
                </c:pt>
                <c:pt idx="9319">
                  <c:v>0.52</c:v>
                </c:pt>
                <c:pt idx="9320">
                  <c:v>1.04</c:v>
                </c:pt>
                <c:pt idx="9321">
                  <c:v>0.6</c:v>
                </c:pt>
                <c:pt idx="9322">
                  <c:v>0.72</c:v>
                </c:pt>
                <c:pt idx="9323">
                  <c:v>0.72</c:v>
                </c:pt>
                <c:pt idx="9324">
                  <c:v>0.59</c:v>
                </c:pt>
                <c:pt idx="9325">
                  <c:v>0.59</c:v>
                </c:pt>
                <c:pt idx="9326">
                  <c:v>1.18</c:v>
                </c:pt>
                <c:pt idx="9327">
                  <c:v>0.88</c:v>
                </c:pt>
                <c:pt idx="9328">
                  <c:v>0.57999999999999996</c:v>
                </c:pt>
                <c:pt idx="9329">
                  <c:v>0.56000000000000005</c:v>
                </c:pt>
                <c:pt idx="9330">
                  <c:v>0.6</c:v>
                </c:pt>
                <c:pt idx="9331">
                  <c:v>0.57999999999999996</c:v>
                </c:pt>
                <c:pt idx="9332">
                  <c:v>0.52</c:v>
                </c:pt>
                <c:pt idx="9333">
                  <c:v>0.53</c:v>
                </c:pt>
                <c:pt idx="9334">
                  <c:v>0.55000000000000004</c:v>
                </c:pt>
                <c:pt idx="9335">
                  <c:v>0.49</c:v>
                </c:pt>
                <c:pt idx="9336">
                  <c:v>0.51</c:v>
                </c:pt>
                <c:pt idx="9337">
                  <c:v>0.48</c:v>
                </c:pt>
                <c:pt idx="9338">
                  <c:v>0.5</c:v>
                </c:pt>
                <c:pt idx="9339">
                  <c:v>0.38</c:v>
                </c:pt>
                <c:pt idx="9340">
                  <c:v>0.35</c:v>
                </c:pt>
                <c:pt idx="9341">
                  <c:v>0.42</c:v>
                </c:pt>
                <c:pt idx="9342">
                  <c:v>0.44</c:v>
                </c:pt>
                <c:pt idx="9343">
                  <c:v>0.68</c:v>
                </c:pt>
                <c:pt idx="9344">
                  <c:v>0.61</c:v>
                </c:pt>
                <c:pt idx="9345">
                  <c:v>0.55000000000000004</c:v>
                </c:pt>
                <c:pt idx="9346">
                  <c:v>0.46</c:v>
                </c:pt>
                <c:pt idx="9347">
                  <c:v>0.4</c:v>
                </c:pt>
                <c:pt idx="9348">
                  <c:v>0.4</c:v>
                </c:pt>
                <c:pt idx="9349">
                  <c:v>0.46</c:v>
                </c:pt>
                <c:pt idx="9350">
                  <c:v>0.51</c:v>
                </c:pt>
                <c:pt idx="9351">
                  <c:v>0.37</c:v>
                </c:pt>
                <c:pt idx="9352">
                  <c:v>0.47</c:v>
                </c:pt>
                <c:pt idx="9353">
                  <c:v>0.56000000000000005</c:v>
                </c:pt>
                <c:pt idx="9354">
                  <c:v>0.49</c:v>
                </c:pt>
                <c:pt idx="9355">
                  <c:v>0.45</c:v>
                </c:pt>
                <c:pt idx="9356">
                  <c:v>0.41</c:v>
                </c:pt>
                <c:pt idx="9357">
                  <c:v>0.39</c:v>
                </c:pt>
                <c:pt idx="9358">
                  <c:v>0.41</c:v>
                </c:pt>
                <c:pt idx="9359">
                  <c:v>0.36</c:v>
                </c:pt>
                <c:pt idx="9360">
                  <c:v>0.33</c:v>
                </c:pt>
                <c:pt idx="9361">
                  <c:v>0.37</c:v>
                </c:pt>
                <c:pt idx="9362">
                  <c:v>0.3</c:v>
                </c:pt>
                <c:pt idx="9363">
                  <c:v>0.32</c:v>
                </c:pt>
                <c:pt idx="9364">
                  <c:v>0.35</c:v>
                </c:pt>
                <c:pt idx="9365">
                  <c:v>0.31</c:v>
                </c:pt>
                <c:pt idx="9366">
                  <c:v>0.2</c:v>
                </c:pt>
                <c:pt idx="9367">
                  <c:v>0.35</c:v>
                </c:pt>
                <c:pt idx="9368">
                  <c:v>0.57999999999999996</c:v>
                </c:pt>
                <c:pt idx="9369">
                  <c:v>0.51</c:v>
                </c:pt>
                <c:pt idx="9370">
                  <c:v>0.48</c:v>
                </c:pt>
                <c:pt idx="9371">
                  <c:v>0.52</c:v>
                </c:pt>
                <c:pt idx="9372">
                  <c:v>0.5</c:v>
                </c:pt>
                <c:pt idx="9373">
                  <c:v>0.78</c:v>
                </c:pt>
                <c:pt idx="9374">
                  <c:v>0.71</c:v>
                </c:pt>
                <c:pt idx="9375">
                  <c:v>0.48</c:v>
                </c:pt>
                <c:pt idx="9376">
                  <c:v>0.39</c:v>
                </c:pt>
                <c:pt idx="9377">
                  <c:v>0.37</c:v>
                </c:pt>
                <c:pt idx="9378">
                  <c:v>0.35</c:v>
                </c:pt>
                <c:pt idx="9379">
                  <c:v>0.4</c:v>
                </c:pt>
                <c:pt idx="9380">
                  <c:v>0.28999999999999998</c:v>
                </c:pt>
                <c:pt idx="9381">
                  <c:v>0.25</c:v>
                </c:pt>
                <c:pt idx="9382">
                  <c:v>0.39</c:v>
                </c:pt>
                <c:pt idx="9383">
                  <c:v>0.35</c:v>
                </c:pt>
                <c:pt idx="9384">
                  <c:v>0.31</c:v>
                </c:pt>
                <c:pt idx="9385">
                  <c:v>0.32</c:v>
                </c:pt>
                <c:pt idx="9386">
                  <c:v>0.28999999999999998</c:v>
                </c:pt>
                <c:pt idx="9387">
                  <c:v>0.26</c:v>
                </c:pt>
                <c:pt idx="9388">
                  <c:v>0.28999999999999998</c:v>
                </c:pt>
                <c:pt idx="9389">
                  <c:v>0.34</c:v>
                </c:pt>
                <c:pt idx="9390">
                  <c:v>0.36</c:v>
                </c:pt>
                <c:pt idx="9391">
                  <c:v>0.37</c:v>
                </c:pt>
                <c:pt idx="9392">
                  <c:v>0.41</c:v>
                </c:pt>
                <c:pt idx="9393">
                  <c:v>0.4</c:v>
                </c:pt>
                <c:pt idx="9394">
                  <c:v>0.37</c:v>
                </c:pt>
                <c:pt idx="9395">
                  <c:v>0.39</c:v>
                </c:pt>
                <c:pt idx="9396">
                  <c:v>0.38</c:v>
                </c:pt>
                <c:pt idx="9397">
                  <c:v>0.28999999999999998</c:v>
                </c:pt>
                <c:pt idx="9398">
                  <c:v>0.31</c:v>
                </c:pt>
                <c:pt idx="9399">
                  <c:v>0.34</c:v>
                </c:pt>
                <c:pt idx="9400">
                  <c:v>0.44</c:v>
                </c:pt>
                <c:pt idx="9401">
                  <c:v>0.38</c:v>
                </c:pt>
                <c:pt idx="9402">
                  <c:v>0.34</c:v>
                </c:pt>
                <c:pt idx="9403">
                  <c:v>0.39</c:v>
                </c:pt>
                <c:pt idx="9404">
                  <c:v>0.36</c:v>
                </c:pt>
                <c:pt idx="9405">
                  <c:v>0.3</c:v>
                </c:pt>
                <c:pt idx="9406">
                  <c:v>0.28999999999999998</c:v>
                </c:pt>
                <c:pt idx="9407">
                  <c:v>0.27</c:v>
                </c:pt>
                <c:pt idx="9408">
                  <c:v>0.37</c:v>
                </c:pt>
                <c:pt idx="9409">
                  <c:v>0.34</c:v>
                </c:pt>
                <c:pt idx="9410">
                  <c:v>0.28999999999999998</c:v>
                </c:pt>
                <c:pt idx="9411">
                  <c:v>0.31</c:v>
                </c:pt>
                <c:pt idx="9412">
                  <c:v>0.34</c:v>
                </c:pt>
                <c:pt idx="9413">
                  <c:v>0.33</c:v>
                </c:pt>
                <c:pt idx="9414">
                  <c:v>0.52</c:v>
                </c:pt>
                <c:pt idx="9415">
                  <c:v>0.48</c:v>
                </c:pt>
                <c:pt idx="9416">
                  <c:v>0.48</c:v>
                </c:pt>
                <c:pt idx="9417">
                  <c:v>0.43</c:v>
                </c:pt>
                <c:pt idx="9418">
                  <c:v>0.42</c:v>
                </c:pt>
                <c:pt idx="9419">
                  <c:v>0.44</c:v>
                </c:pt>
                <c:pt idx="9420">
                  <c:v>0.49</c:v>
                </c:pt>
                <c:pt idx="9421">
                  <c:v>0.48</c:v>
                </c:pt>
                <c:pt idx="9422">
                  <c:v>0.5</c:v>
                </c:pt>
                <c:pt idx="9423">
                  <c:v>0.56000000000000005</c:v>
                </c:pt>
                <c:pt idx="9424">
                  <c:v>0.51</c:v>
                </c:pt>
                <c:pt idx="9425">
                  <c:v>0.48</c:v>
                </c:pt>
                <c:pt idx="9426">
                  <c:v>0.41</c:v>
                </c:pt>
                <c:pt idx="9427">
                  <c:v>0.45</c:v>
                </c:pt>
                <c:pt idx="9428">
                  <c:v>0.41</c:v>
                </c:pt>
                <c:pt idx="9429">
                  <c:v>0.39</c:v>
                </c:pt>
                <c:pt idx="9430">
                  <c:v>0.42</c:v>
                </c:pt>
                <c:pt idx="9431">
                  <c:v>0.41</c:v>
                </c:pt>
                <c:pt idx="9432">
                  <c:v>0.43</c:v>
                </c:pt>
                <c:pt idx="9433">
                  <c:v>0.36</c:v>
                </c:pt>
                <c:pt idx="9434">
                  <c:v>0.21</c:v>
                </c:pt>
                <c:pt idx="9435">
                  <c:v>0.22</c:v>
                </c:pt>
                <c:pt idx="9436">
                  <c:v>0.23</c:v>
                </c:pt>
                <c:pt idx="9437">
                  <c:v>0.57999999999999996</c:v>
                </c:pt>
                <c:pt idx="9438">
                  <c:v>0.67</c:v>
                </c:pt>
                <c:pt idx="9439">
                  <c:v>0.67</c:v>
                </c:pt>
                <c:pt idx="9440">
                  <c:v>0.62</c:v>
                </c:pt>
                <c:pt idx="9441">
                  <c:v>0.59</c:v>
                </c:pt>
                <c:pt idx="9442">
                  <c:v>0.54</c:v>
                </c:pt>
                <c:pt idx="9443">
                  <c:v>0.41</c:v>
                </c:pt>
                <c:pt idx="9444">
                  <c:v>0.39</c:v>
                </c:pt>
                <c:pt idx="9445">
                  <c:v>0.43</c:v>
                </c:pt>
                <c:pt idx="9446">
                  <c:v>0.49</c:v>
                </c:pt>
                <c:pt idx="9447">
                  <c:v>0.46</c:v>
                </c:pt>
                <c:pt idx="9448">
                  <c:v>0.46</c:v>
                </c:pt>
                <c:pt idx="9449">
                  <c:v>0.63</c:v>
                </c:pt>
                <c:pt idx="9450">
                  <c:v>0.93</c:v>
                </c:pt>
                <c:pt idx="9451">
                  <c:v>0.99</c:v>
                </c:pt>
                <c:pt idx="9452">
                  <c:v>1.01</c:v>
                </c:pt>
                <c:pt idx="9453">
                  <c:v>0.98</c:v>
                </c:pt>
                <c:pt idx="9454">
                  <c:v>0.98</c:v>
                </c:pt>
                <c:pt idx="9455">
                  <c:v>1.01</c:v>
                </c:pt>
                <c:pt idx="9456">
                  <c:v>0.99</c:v>
                </c:pt>
                <c:pt idx="9457">
                  <c:v>1</c:v>
                </c:pt>
                <c:pt idx="9458">
                  <c:v>1.03</c:v>
                </c:pt>
                <c:pt idx="9459">
                  <c:v>1.03</c:v>
                </c:pt>
                <c:pt idx="9460">
                  <c:v>1.05</c:v>
                </c:pt>
                <c:pt idx="9461">
                  <c:v>0.19</c:v>
                </c:pt>
                <c:pt idx="9462">
                  <c:v>0.23</c:v>
                </c:pt>
                <c:pt idx="9463">
                  <c:v>0.21</c:v>
                </c:pt>
                <c:pt idx="9464">
                  <c:v>0.32</c:v>
                </c:pt>
                <c:pt idx="9465">
                  <c:v>0.31</c:v>
                </c:pt>
                <c:pt idx="9466">
                  <c:v>0.42</c:v>
                </c:pt>
                <c:pt idx="9467">
                  <c:v>0.37</c:v>
                </c:pt>
                <c:pt idx="9468">
                  <c:v>0.4</c:v>
                </c:pt>
                <c:pt idx="9469">
                  <c:v>0.52</c:v>
                </c:pt>
                <c:pt idx="9470">
                  <c:v>0.5</c:v>
                </c:pt>
                <c:pt idx="9471">
                  <c:v>0.49</c:v>
                </c:pt>
                <c:pt idx="9472">
                  <c:v>0.45</c:v>
                </c:pt>
                <c:pt idx="9473">
                  <c:v>0.54</c:v>
                </c:pt>
                <c:pt idx="9474">
                  <c:v>0.51</c:v>
                </c:pt>
                <c:pt idx="9475">
                  <c:v>0.44</c:v>
                </c:pt>
                <c:pt idx="9476">
                  <c:v>0.47</c:v>
                </c:pt>
                <c:pt idx="9477">
                  <c:v>0.41</c:v>
                </c:pt>
                <c:pt idx="9478">
                  <c:v>0.4</c:v>
                </c:pt>
                <c:pt idx="9479">
                  <c:v>0.39</c:v>
                </c:pt>
                <c:pt idx="9480">
                  <c:v>0.35</c:v>
                </c:pt>
                <c:pt idx="9481">
                  <c:v>0.33</c:v>
                </c:pt>
                <c:pt idx="9482">
                  <c:v>0.4</c:v>
                </c:pt>
                <c:pt idx="9483">
                  <c:v>0.38</c:v>
                </c:pt>
                <c:pt idx="9484">
                  <c:v>0.37</c:v>
                </c:pt>
                <c:pt idx="9485">
                  <c:v>0.16</c:v>
                </c:pt>
                <c:pt idx="9486">
                  <c:v>0.23</c:v>
                </c:pt>
                <c:pt idx="9487">
                  <c:v>0.24</c:v>
                </c:pt>
                <c:pt idx="9488">
                  <c:v>0.31</c:v>
                </c:pt>
                <c:pt idx="9489">
                  <c:v>0.39</c:v>
                </c:pt>
                <c:pt idx="9490">
                  <c:v>0.5</c:v>
                </c:pt>
                <c:pt idx="9491">
                  <c:v>0.52</c:v>
                </c:pt>
                <c:pt idx="9492">
                  <c:v>0.94</c:v>
                </c:pt>
                <c:pt idx="9493">
                  <c:v>0.84</c:v>
                </c:pt>
                <c:pt idx="9494">
                  <c:v>0.79</c:v>
                </c:pt>
                <c:pt idx="9495">
                  <c:v>0.74</c:v>
                </c:pt>
                <c:pt idx="9496">
                  <c:v>0.7</c:v>
                </c:pt>
                <c:pt idx="9497">
                  <c:v>0.76</c:v>
                </c:pt>
                <c:pt idx="9498">
                  <c:v>0.51</c:v>
                </c:pt>
                <c:pt idx="9499">
                  <c:v>0.46</c:v>
                </c:pt>
                <c:pt idx="9500">
                  <c:v>0.51</c:v>
                </c:pt>
                <c:pt idx="9501">
                  <c:v>0.56000000000000005</c:v>
                </c:pt>
                <c:pt idx="9502">
                  <c:v>0.69</c:v>
                </c:pt>
                <c:pt idx="9503">
                  <c:v>0.38</c:v>
                </c:pt>
                <c:pt idx="9504">
                  <c:v>0.45</c:v>
                </c:pt>
                <c:pt idx="9505">
                  <c:v>0.33</c:v>
                </c:pt>
                <c:pt idx="9506">
                  <c:v>0.41</c:v>
                </c:pt>
                <c:pt idx="9507">
                  <c:v>0.45</c:v>
                </c:pt>
                <c:pt idx="9508">
                  <c:v>0.38</c:v>
                </c:pt>
                <c:pt idx="9509">
                  <c:v>0.75</c:v>
                </c:pt>
                <c:pt idx="9510">
                  <c:v>0.82</c:v>
                </c:pt>
                <c:pt idx="9511">
                  <c:v>0.73</c:v>
                </c:pt>
                <c:pt idx="9512">
                  <c:v>0.4</c:v>
                </c:pt>
                <c:pt idx="9513">
                  <c:v>0.34</c:v>
                </c:pt>
                <c:pt idx="9514">
                  <c:v>0.5</c:v>
                </c:pt>
                <c:pt idx="9515">
                  <c:v>0.38</c:v>
                </c:pt>
                <c:pt idx="9516">
                  <c:v>0.35</c:v>
                </c:pt>
                <c:pt idx="9517">
                  <c:v>0.31</c:v>
                </c:pt>
                <c:pt idx="9518">
                  <c:v>0.33</c:v>
                </c:pt>
                <c:pt idx="9519">
                  <c:v>0.41</c:v>
                </c:pt>
                <c:pt idx="9520">
                  <c:v>0.48</c:v>
                </c:pt>
                <c:pt idx="9521">
                  <c:v>0.46</c:v>
                </c:pt>
                <c:pt idx="9522">
                  <c:v>0.45</c:v>
                </c:pt>
                <c:pt idx="9523">
                  <c:v>0.48</c:v>
                </c:pt>
                <c:pt idx="9524">
                  <c:v>0.49</c:v>
                </c:pt>
                <c:pt idx="9525">
                  <c:v>0.42</c:v>
                </c:pt>
                <c:pt idx="9526">
                  <c:v>0.41</c:v>
                </c:pt>
                <c:pt idx="9527">
                  <c:v>0.39</c:v>
                </c:pt>
                <c:pt idx="9528">
                  <c:v>0.4</c:v>
                </c:pt>
                <c:pt idx="9529">
                  <c:v>0.38</c:v>
                </c:pt>
                <c:pt idx="9530">
                  <c:v>0.43</c:v>
                </c:pt>
                <c:pt idx="9531">
                  <c:v>0.41</c:v>
                </c:pt>
                <c:pt idx="9532">
                  <c:v>0.44</c:v>
                </c:pt>
                <c:pt idx="9533">
                  <c:v>0.45</c:v>
                </c:pt>
                <c:pt idx="9534">
                  <c:v>0.33</c:v>
                </c:pt>
                <c:pt idx="9535">
                  <c:v>0.24</c:v>
                </c:pt>
                <c:pt idx="9536">
                  <c:v>0.7</c:v>
                </c:pt>
                <c:pt idx="9537">
                  <c:v>0.68</c:v>
                </c:pt>
                <c:pt idx="9538">
                  <c:v>0.64</c:v>
                </c:pt>
                <c:pt idx="9539">
                  <c:v>0.62</c:v>
                </c:pt>
                <c:pt idx="9540">
                  <c:v>0.65</c:v>
                </c:pt>
                <c:pt idx="9541">
                  <c:v>0.63</c:v>
                </c:pt>
                <c:pt idx="9542">
                  <c:v>0.66</c:v>
                </c:pt>
                <c:pt idx="9543">
                  <c:v>0.61</c:v>
                </c:pt>
                <c:pt idx="9544">
                  <c:v>0.65</c:v>
                </c:pt>
                <c:pt idx="9545">
                  <c:v>0.66</c:v>
                </c:pt>
                <c:pt idx="9546">
                  <c:v>0.62</c:v>
                </c:pt>
                <c:pt idx="9547">
                  <c:v>0.51</c:v>
                </c:pt>
                <c:pt idx="9548">
                  <c:v>0.47</c:v>
                </c:pt>
                <c:pt idx="9549">
                  <c:v>0.45</c:v>
                </c:pt>
                <c:pt idx="9550">
                  <c:v>0.4</c:v>
                </c:pt>
                <c:pt idx="9551">
                  <c:v>0.38</c:v>
                </c:pt>
                <c:pt idx="9552">
                  <c:v>0.37</c:v>
                </c:pt>
                <c:pt idx="9553">
                  <c:v>0.3</c:v>
                </c:pt>
                <c:pt idx="9554">
                  <c:v>0.4</c:v>
                </c:pt>
                <c:pt idx="9555">
                  <c:v>0.55000000000000004</c:v>
                </c:pt>
                <c:pt idx="9556">
                  <c:v>0.3</c:v>
                </c:pt>
                <c:pt idx="9557">
                  <c:v>0.47</c:v>
                </c:pt>
                <c:pt idx="9558">
                  <c:v>0.6</c:v>
                </c:pt>
                <c:pt idx="9559">
                  <c:v>0.63</c:v>
                </c:pt>
                <c:pt idx="9560">
                  <c:v>0.35</c:v>
                </c:pt>
                <c:pt idx="9561">
                  <c:v>0.63</c:v>
                </c:pt>
                <c:pt idx="9562">
                  <c:v>0.46</c:v>
                </c:pt>
                <c:pt idx="9563">
                  <c:v>0.71</c:v>
                </c:pt>
                <c:pt idx="9564">
                  <c:v>0.32</c:v>
                </c:pt>
                <c:pt idx="9565">
                  <c:v>0.47</c:v>
                </c:pt>
                <c:pt idx="9566">
                  <c:v>0.5</c:v>
                </c:pt>
                <c:pt idx="9567">
                  <c:v>0.62</c:v>
                </c:pt>
                <c:pt idx="9568">
                  <c:v>0.47</c:v>
                </c:pt>
                <c:pt idx="9569">
                  <c:v>0.55000000000000004</c:v>
                </c:pt>
                <c:pt idx="9570">
                  <c:v>0.66</c:v>
                </c:pt>
                <c:pt idx="9571">
                  <c:v>0.44</c:v>
                </c:pt>
                <c:pt idx="9572">
                  <c:v>0.4</c:v>
                </c:pt>
                <c:pt idx="9573">
                  <c:v>0.42</c:v>
                </c:pt>
                <c:pt idx="9574">
                  <c:v>0.37</c:v>
                </c:pt>
                <c:pt idx="9575">
                  <c:v>0.41</c:v>
                </c:pt>
                <c:pt idx="9576">
                  <c:v>0.44</c:v>
                </c:pt>
                <c:pt idx="9577">
                  <c:v>0.46</c:v>
                </c:pt>
                <c:pt idx="9578">
                  <c:v>0.37</c:v>
                </c:pt>
                <c:pt idx="9579">
                  <c:v>0.45</c:v>
                </c:pt>
                <c:pt idx="9580">
                  <c:v>0.39</c:v>
                </c:pt>
                <c:pt idx="9581">
                  <c:v>0.43</c:v>
                </c:pt>
                <c:pt idx="9582">
                  <c:v>0.5</c:v>
                </c:pt>
                <c:pt idx="9583">
                  <c:v>0.32</c:v>
                </c:pt>
                <c:pt idx="9584">
                  <c:v>0.2</c:v>
                </c:pt>
                <c:pt idx="9585">
                  <c:v>0.17</c:v>
                </c:pt>
                <c:pt idx="9586">
                  <c:v>0.28000000000000003</c:v>
                </c:pt>
                <c:pt idx="9587">
                  <c:v>0.72</c:v>
                </c:pt>
                <c:pt idx="9588">
                  <c:v>0.84</c:v>
                </c:pt>
                <c:pt idx="9589">
                  <c:v>0.78</c:v>
                </c:pt>
                <c:pt idx="9590">
                  <c:v>0.54</c:v>
                </c:pt>
                <c:pt idx="9591">
                  <c:v>0.34</c:v>
                </c:pt>
                <c:pt idx="9592">
                  <c:v>0.22</c:v>
                </c:pt>
                <c:pt idx="9593">
                  <c:v>0.18</c:v>
                </c:pt>
                <c:pt idx="9594">
                  <c:v>0.35</c:v>
                </c:pt>
                <c:pt idx="9595">
                  <c:v>0.24</c:v>
                </c:pt>
                <c:pt idx="9596">
                  <c:v>0.18</c:v>
                </c:pt>
                <c:pt idx="9597">
                  <c:v>0.26</c:v>
                </c:pt>
                <c:pt idx="9598">
                  <c:v>0.21</c:v>
                </c:pt>
                <c:pt idx="9599">
                  <c:v>0.31</c:v>
                </c:pt>
                <c:pt idx="9600">
                  <c:v>0.36</c:v>
                </c:pt>
                <c:pt idx="9601">
                  <c:v>0.41</c:v>
                </c:pt>
                <c:pt idx="9602">
                  <c:v>0.56999999999999995</c:v>
                </c:pt>
                <c:pt idx="9603">
                  <c:v>1.88</c:v>
                </c:pt>
                <c:pt idx="9604">
                  <c:v>1.1100000000000001</c:v>
                </c:pt>
                <c:pt idx="9605">
                  <c:v>0.66</c:v>
                </c:pt>
                <c:pt idx="9606">
                  <c:v>0.41</c:v>
                </c:pt>
                <c:pt idx="9607">
                  <c:v>0.47</c:v>
                </c:pt>
                <c:pt idx="9608">
                  <c:v>0.1</c:v>
                </c:pt>
                <c:pt idx="9609">
                  <c:v>0.65</c:v>
                </c:pt>
                <c:pt idx="9610">
                  <c:v>0.54</c:v>
                </c:pt>
                <c:pt idx="9611">
                  <c:v>0.78</c:v>
                </c:pt>
                <c:pt idx="9612">
                  <c:v>0.6</c:v>
                </c:pt>
                <c:pt idx="9613">
                  <c:v>0.88</c:v>
                </c:pt>
                <c:pt idx="9614">
                  <c:v>0.79</c:v>
                </c:pt>
                <c:pt idx="9615">
                  <c:v>0.78</c:v>
                </c:pt>
                <c:pt idx="9616">
                  <c:v>0.69</c:v>
                </c:pt>
                <c:pt idx="9617">
                  <c:v>0.75</c:v>
                </c:pt>
                <c:pt idx="9618">
                  <c:v>0.72</c:v>
                </c:pt>
                <c:pt idx="9619">
                  <c:v>0.69</c:v>
                </c:pt>
                <c:pt idx="9620">
                  <c:v>0.71</c:v>
                </c:pt>
                <c:pt idx="9621">
                  <c:v>0.66</c:v>
                </c:pt>
                <c:pt idx="9622">
                  <c:v>0.66</c:v>
                </c:pt>
                <c:pt idx="9623">
                  <c:v>0.19</c:v>
                </c:pt>
                <c:pt idx="9624">
                  <c:v>0.23</c:v>
                </c:pt>
                <c:pt idx="9625">
                  <c:v>0.21</c:v>
                </c:pt>
                <c:pt idx="9626">
                  <c:v>0.32</c:v>
                </c:pt>
                <c:pt idx="9627">
                  <c:v>0.31</c:v>
                </c:pt>
                <c:pt idx="9628">
                  <c:v>0.42</c:v>
                </c:pt>
                <c:pt idx="9629">
                  <c:v>0.37</c:v>
                </c:pt>
                <c:pt idx="9630">
                  <c:v>0.4</c:v>
                </c:pt>
                <c:pt idx="9631">
                  <c:v>0.52</c:v>
                </c:pt>
                <c:pt idx="9632">
                  <c:v>0.5</c:v>
                </c:pt>
                <c:pt idx="9633">
                  <c:v>0.49</c:v>
                </c:pt>
                <c:pt idx="9634">
                  <c:v>0.45</c:v>
                </c:pt>
                <c:pt idx="9635">
                  <c:v>0.54</c:v>
                </c:pt>
                <c:pt idx="9636">
                  <c:v>0.51</c:v>
                </c:pt>
                <c:pt idx="9637">
                  <c:v>0.44</c:v>
                </c:pt>
                <c:pt idx="9638">
                  <c:v>0.47</c:v>
                </c:pt>
                <c:pt idx="9639">
                  <c:v>0.41</c:v>
                </c:pt>
                <c:pt idx="9640">
                  <c:v>0.4</c:v>
                </c:pt>
                <c:pt idx="9641">
                  <c:v>0.39</c:v>
                </c:pt>
                <c:pt idx="9642">
                  <c:v>0.35</c:v>
                </c:pt>
                <c:pt idx="9643">
                  <c:v>0.33</c:v>
                </c:pt>
                <c:pt idx="9644">
                  <c:v>0.4</c:v>
                </c:pt>
                <c:pt idx="9645">
                  <c:v>0.38</c:v>
                </c:pt>
                <c:pt idx="9646">
                  <c:v>0.37</c:v>
                </c:pt>
                <c:pt idx="9647">
                  <c:v>0.76</c:v>
                </c:pt>
                <c:pt idx="9648">
                  <c:v>0.23</c:v>
                </c:pt>
                <c:pt idx="9649">
                  <c:v>0.24</c:v>
                </c:pt>
                <c:pt idx="9650">
                  <c:v>0.31</c:v>
                </c:pt>
                <c:pt idx="9651">
                  <c:v>0.39</c:v>
                </c:pt>
                <c:pt idx="9652">
                  <c:v>0.5</c:v>
                </c:pt>
                <c:pt idx="9653">
                  <c:v>0.52</c:v>
                </c:pt>
                <c:pt idx="9654">
                  <c:v>0.94</c:v>
                </c:pt>
                <c:pt idx="9655">
                  <c:v>0.84</c:v>
                </c:pt>
                <c:pt idx="9656">
                  <c:v>0.79</c:v>
                </c:pt>
                <c:pt idx="9657">
                  <c:v>0.74</c:v>
                </c:pt>
                <c:pt idx="9658">
                  <c:v>0.7</c:v>
                </c:pt>
                <c:pt idx="9659">
                  <c:v>0.76</c:v>
                </c:pt>
                <c:pt idx="9660">
                  <c:v>0.51</c:v>
                </c:pt>
                <c:pt idx="9661">
                  <c:v>0.46</c:v>
                </c:pt>
                <c:pt idx="9662">
                  <c:v>0.51</c:v>
                </c:pt>
                <c:pt idx="9663">
                  <c:v>0.56000000000000005</c:v>
                </c:pt>
                <c:pt idx="9664">
                  <c:v>0.69</c:v>
                </c:pt>
                <c:pt idx="9665">
                  <c:v>0.38</c:v>
                </c:pt>
                <c:pt idx="9666">
                  <c:v>0.45</c:v>
                </c:pt>
                <c:pt idx="9667">
                  <c:v>0.33</c:v>
                </c:pt>
                <c:pt idx="9668">
                  <c:v>0.41</c:v>
                </c:pt>
                <c:pt idx="9669">
                  <c:v>0.45</c:v>
                </c:pt>
                <c:pt idx="9670">
                  <c:v>0.38</c:v>
                </c:pt>
                <c:pt idx="9671">
                  <c:v>0.75</c:v>
                </c:pt>
                <c:pt idx="9672">
                  <c:v>0.82</c:v>
                </c:pt>
                <c:pt idx="9673">
                  <c:v>0.73</c:v>
                </c:pt>
                <c:pt idx="9674">
                  <c:v>0.4</c:v>
                </c:pt>
                <c:pt idx="9675">
                  <c:v>0.34</c:v>
                </c:pt>
                <c:pt idx="9676">
                  <c:v>0.5</c:v>
                </c:pt>
                <c:pt idx="9677">
                  <c:v>0.38</c:v>
                </c:pt>
                <c:pt idx="9678">
                  <c:v>0.35</c:v>
                </c:pt>
                <c:pt idx="9679">
                  <c:v>0.31</c:v>
                </c:pt>
                <c:pt idx="9680">
                  <c:v>0.33</c:v>
                </c:pt>
                <c:pt idx="9681">
                  <c:v>0.41</c:v>
                </c:pt>
                <c:pt idx="9682">
                  <c:v>0.48</c:v>
                </c:pt>
                <c:pt idx="9683">
                  <c:v>0.46</c:v>
                </c:pt>
                <c:pt idx="9684">
                  <c:v>0.45</c:v>
                </c:pt>
                <c:pt idx="9685">
                  <c:v>0.48</c:v>
                </c:pt>
                <c:pt idx="9686">
                  <c:v>0.49</c:v>
                </c:pt>
                <c:pt idx="9687">
                  <c:v>0.42</c:v>
                </c:pt>
                <c:pt idx="9688">
                  <c:v>0.41</c:v>
                </c:pt>
                <c:pt idx="9689">
                  <c:v>0.39</c:v>
                </c:pt>
                <c:pt idx="9690">
                  <c:v>0.4</c:v>
                </c:pt>
                <c:pt idx="9691">
                  <c:v>0.33</c:v>
                </c:pt>
                <c:pt idx="9692">
                  <c:v>0.43</c:v>
                </c:pt>
                <c:pt idx="9693">
                  <c:v>0.41</c:v>
                </c:pt>
                <c:pt idx="9694">
                  <c:v>0.44</c:v>
                </c:pt>
                <c:pt idx="9695">
                  <c:v>0.18</c:v>
                </c:pt>
                <c:pt idx="9696">
                  <c:v>0.19</c:v>
                </c:pt>
                <c:pt idx="9697">
                  <c:v>0.22</c:v>
                </c:pt>
                <c:pt idx="9698">
                  <c:v>0.38</c:v>
                </c:pt>
                <c:pt idx="9699">
                  <c:v>0.41</c:v>
                </c:pt>
                <c:pt idx="9700">
                  <c:v>0.45</c:v>
                </c:pt>
                <c:pt idx="9701">
                  <c:v>0.42</c:v>
                </c:pt>
              </c:numCache>
            </c:numRef>
          </c:xVal>
          <c:yVal>
            <c:numRef>
              <c:f>'Inf &amp; Eff (w outliers)'!$D$23:$D$9724</c:f>
              <c:numCache>
                <c:formatCode>0.00</c:formatCode>
                <c:ptCount val="9702"/>
                <c:pt idx="0">
                  <c:v>0.67</c:v>
                </c:pt>
                <c:pt idx="1">
                  <c:v>0.66</c:v>
                </c:pt>
                <c:pt idx="2">
                  <c:v>0.65</c:v>
                </c:pt>
                <c:pt idx="3">
                  <c:v>0.66</c:v>
                </c:pt>
                <c:pt idx="4">
                  <c:v>0.65</c:v>
                </c:pt>
                <c:pt idx="5">
                  <c:v>0.67</c:v>
                </c:pt>
                <c:pt idx="6">
                  <c:v>0.66</c:v>
                </c:pt>
                <c:pt idx="7">
                  <c:v>0.65</c:v>
                </c:pt>
                <c:pt idx="8">
                  <c:v>0.65</c:v>
                </c:pt>
                <c:pt idx="9">
                  <c:v>0.85</c:v>
                </c:pt>
                <c:pt idx="10">
                  <c:v>0.89</c:v>
                </c:pt>
                <c:pt idx="11">
                  <c:v>0.84</c:v>
                </c:pt>
                <c:pt idx="12">
                  <c:v>0.74</c:v>
                </c:pt>
                <c:pt idx="13">
                  <c:v>0.72</c:v>
                </c:pt>
                <c:pt idx="14">
                  <c:v>0.7</c:v>
                </c:pt>
                <c:pt idx="15">
                  <c:v>0.69</c:v>
                </c:pt>
                <c:pt idx="16">
                  <c:v>0.93</c:v>
                </c:pt>
                <c:pt idx="17">
                  <c:v>0.96</c:v>
                </c:pt>
                <c:pt idx="18">
                  <c:v>0.93</c:v>
                </c:pt>
                <c:pt idx="19">
                  <c:v>1.61</c:v>
                </c:pt>
                <c:pt idx="20">
                  <c:v>1.82</c:v>
                </c:pt>
                <c:pt idx="21">
                  <c:v>1.8</c:v>
                </c:pt>
                <c:pt idx="22">
                  <c:v>1.79</c:v>
                </c:pt>
                <c:pt idx="23">
                  <c:v>1.7</c:v>
                </c:pt>
                <c:pt idx="25">
                  <c:v>1.89</c:v>
                </c:pt>
                <c:pt idx="26">
                  <c:v>1.06</c:v>
                </c:pt>
                <c:pt idx="27">
                  <c:v>1.1000000000000001</c:v>
                </c:pt>
                <c:pt idx="28">
                  <c:v>1.82</c:v>
                </c:pt>
                <c:pt idx="29">
                  <c:v>1.95</c:v>
                </c:pt>
                <c:pt idx="30">
                  <c:v>1.74</c:v>
                </c:pt>
                <c:pt idx="31">
                  <c:v>1.74</c:v>
                </c:pt>
                <c:pt idx="32">
                  <c:v>1.74</c:v>
                </c:pt>
                <c:pt idx="33">
                  <c:v>1.38</c:v>
                </c:pt>
                <c:pt idx="34">
                  <c:v>1.39</c:v>
                </c:pt>
                <c:pt idx="35">
                  <c:v>1.28</c:v>
                </c:pt>
                <c:pt idx="36">
                  <c:v>1.1000000000000001</c:v>
                </c:pt>
                <c:pt idx="37">
                  <c:v>1.07</c:v>
                </c:pt>
                <c:pt idx="38">
                  <c:v>1.06</c:v>
                </c:pt>
                <c:pt idx="39">
                  <c:v>1.05</c:v>
                </c:pt>
                <c:pt idx="40">
                  <c:v>1.2</c:v>
                </c:pt>
                <c:pt idx="41">
                  <c:v>1.2</c:v>
                </c:pt>
                <c:pt idx="42">
                  <c:v>1.18</c:v>
                </c:pt>
                <c:pt idx="43">
                  <c:v>1.1100000000000001</c:v>
                </c:pt>
                <c:pt idx="44">
                  <c:v>1.1299999999999999</c:v>
                </c:pt>
                <c:pt idx="45">
                  <c:v>1.1399999999999999</c:v>
                </c:pt>
                <c:pt idx="46">
                  <c:v>1.1599999999999999</c:v>
                </c:pt>
                <c:pt idx="47">
                  <c:v>1.19</c:v>
                </c:pt>
                <c:pt idx="48">
                  <c:v>1.26</c:v>
                </c:pt>
                <c:pt idx="49">
                  <c:v>0</c:v>
                </c:pt>
                <c:pt idx="50">
                  <c:v>0</c:v>
                </c:pt>
                <c:pt idx="51">
                  <c:v>0</c:v>
                </c:pt>
                <c:pt idx="52">
                  <c:v>0</c:v>
                </c:pt>
                <c:pt idx="53">
                  <c:v>0</c:v>
                </c:pt>
                <c:pt idx="54">
                  <c:v>0.7</c:v>
                </c:pt>
                <c:pt idx="55">
                  <c:v>0.76</c:v>
                </c:pt>
                <c:pt idx="56">
                  <c:v>0.56000000000000005</c:v>
                </c:pt>
                <c:pt idx="57">
                  <c:v>0.69</c:v>
                </c:pt>
                <c:pt idx="58">
                  <c:v>0.68</c:v>
                </c:pt>
                <c:pt idx="59">
                  <c:v>0.63</c:v>
                </c:pt>
                <c:pt idx="60">
                  <c:v>0.63</c:v>
                </c:pt>
                <c:pt idx="61">
                  <c:v>0.82</c:v>
                </c:pt>
                <c:pt idx="62">
                  <c:v>0.81</c:v>
                </c:pt>
                <c:pt idx="63">
                  <c:v>0.77</c:v>
                </c:pt>
                <c:pt idx="64">
                  <c:v>0.77</c:v>
                </c:pt>
                <c:pt idx="65">
                  <c:v>0.67</c:v>
                </c:pt>
                <c:pt idx="66">
                  <c:v>0.62</c:v>
                </c:pt>
                <c:pt idx="67">
                  <c:v>0.59</c:v>
                </c:pt>
                <c:pt idx="68">
                  <c:v>0.63</c:v>
                </c:pt>
                <c:pt idx="69">
                  <c:v>0.6</c:v>
                </c:pt>
                <c:pt idx="70">
                  <c:v>0.59</c:v>
                </c:pt>
                <c:pt idx="71">
                  <c:v>0.61</c:v>
                </c:pt>
                <c:pt idx="72">
                  <c:v>1.05</c:v>
                </c:pt>
                <c:pt idx="73">
                  <c:v>1.06</c:v>
                </c:pt>
                <c:pt idx="74">
                  <c:v>1</c:v>
                </c:pt>
                <c:pt idx="75">
                  <c:v>0.88</c:v>
                </c:pt>
                <c:pt idx="76">
                  <c:v>0.87</c:v>
                </c:pt>
                <c:pt idx="77">
                  <c:v>0.87</c:v>
                </c:pt>
                <c:pt idx="78">
                  <c:v>0.88</c:v>
                </c:pt>
                <c:pt idx="79">
                  <c:v>0.87</c:v>
                </c:pt>
                <c:pt idx="80">
                  <c:v>0.86</c:v>
                </c:pt>
                <c:pt idx="81">
                  <c:v>0.89</c:v>
                </c:pt>
                <c:pt idx="82">
                  <c:v>0.9</c:v>
                </c:pt>
                <c:pt idx="83">
                  <c:v>0.88</c:v>
                </c:pt>
                <c:pt idx="84">
                  <c:v>0.88</c:v>
                </c:pt>
                <c:pt idx="85">
                  <c:v>0.81</c:v>
                </c:pt>
                <c:pt idx="86">
                  <c:v>0.79</c:v>
                </c:pt>
                <c:pt idx="87">
                  <c:v>0.8</c:v>
                </c:pt>
                <c:pt idx="88">
                  <c:v>0.83</c:v>
                </c:pt>
                <c:pt idx="89">
                  <c:v>0.82</c:v>
                </c:pt>
                <c:pt idx="90">
                  <c:v>0.85</c:v>
                </c:pt>
                <c:pt idx="91">
                  <c:v>0.83</c:v>
                </c:pt>
                <c:pt idx="92">
                  <c:v>0.85</c:v>
                </c:pt>
                <c:pt idx="93">
                  <c:v>0.82</c:v>
                </c:pt>
                <c:pt idx="94">
                  <c:v>0.9</c:v>
                </c:pt>
                <c:pt idx="95">
                  <c:v>0.78</c:v>
                </c:pt>
                <c:pt idx="96">
                  <c:v>0.75</c:v>
                </c:pt>
                <c:pt idx="97">
                  <c:v>1.05</c:v>
                </c:pt>
                <c:pt idx="98">
                  <c:v>0.86</c:v>
                </c:pt>
                <c:pt idx="99">
                  <c:v>0.84</c:v>
                </c:pt>
                <c:pt idx="100">
                  <c:v>0.77</c:v>
                </c:pt>
                <c:pt idx="101">
                  <c:v>0.75</c:v>
                </c:pt>
                <c:pt idx="102">
                  <c:v>0.77</c:v>
                </c:pt>
                <c:pt idx="103">
                  <c:v>0.79</c:v>
                </c:pt>
                <c:pt idx="104">
                  <c:v>0.81</c:v>
                </c:pt>
                <c:pt idx="105">
                  <c:v>0.82</c:v>
                </c:pt>
                <c:pt idx="106">
                  <c:v>0.86</c:v>
                </c:pt>
                <c:pt idx="107">
                  <c:v>0.84</c:v>
                </c:pt>
                <c:pt idx="108">
                  <c:v>0.85</c:v>
                </c:pt>
                <c:pt idx="109">
                  <c:v>0.84</c:v>
                </c:pt>
                <c:pt idx="110">
                  <c:v>0.91</c:v>
                </c:pt>
                <c:pt idx="111">
                  <c:v>0.91</c:v>
                </c:pt>
                <c:pt idx="112">
                  <c:v>0.91</c:v>
                </c:pt>
                <c:pt idx="113">
                  <c:v>0.83</c:v>
                </c:pt>
                <c:pt idx="114">
                  <c:v>0.82</c:v>
                </c:pt>
                <c:pt idx="115">
                  <c:v>0.79</c:v>
                </c:pt>
                <c:pt idx="116">
                  <c:v>0.71</c:v>
                </c:pt>
                <c:pt idx="117">
                  <c:v>0.81</c:v>
                </c:pt>
                <c:pt idx="118">
                  <c:v>0.94</c:v>
                </c:pt>
                <c:pt idx="119">
                  <c:v>1.68</c:v>
                </c:pt>
                <c:pt idx="120">
                  <c:v>1.24</c:v>
                </c:pt>
                <c:pt idx="121">
                  <c:v>1.24</c:v>
                </c:pt>
                <c:pt idx="122">
                  <c:v>1.19</c:v>
                </c:pt>
                <c:pt idx="123">
                  <c:v>0.26</c:v>
                </c:pt>
                <c:pt idx="124">
                  <c:v>0.25</c:v>
                </c:pt>
                <c:pt idx="125">
                  <c:v>0.25</c:v>
                </c:pt>
                <c:pt idx="126">
                  <c:v>0.41</c:v>
                </c:pt>
                <c:pt idx="127">
                  <c:v>0.54</c:v>
                </c:pt>
                <c:pt idx="128">
                  <c:v>0.49</c:v>
                </c:pt>
                <c:pt idx="129">
                  <c:v>0.45</c:v>
                </c:pt>
                <c:pt idx="130">
                  <c:v>0.48</c:v>
                </c:pt>
                <c:pt idx="131">
                  <c:v>0.45</c:v>
                </c:pt>
                <c:pt idx="132">
                  <c:v>0.44</c:v>
                </c:pt>
                <c:pt idx="133">
                  <c:v>0.41</c:v>
                </c:pt>
                <c:pt idx="134">
                  <c:v>0.43</c:v>
                </c:pt>
                <c:pt idx="135">
                  <c:v>0.32</c:v>
                </c:pt>
                <c:pt idx="136">
                  <c:v>0</c:v>
                </c:pt>
                <c:pt idx="137">
                  <c:v>0.95</c:v>
                </c:pt>
                <c:pt idx="138">
                  <c:v>0.95</c:v>
                </c:pt>
                <c:pt idx="139">
                  <c:v>0.95</c:v>
                </c:pt>
                <c:pt idx="140">
                  <c:v>0.95</c:v>
                </c:pt>
                <c:pt idx="141">
                  <c:v>0.95</c:v>
                </c:pt>
                <c:pt idx="142">
                  <c:v>0.95</c:v>
                </c:pt>
                <c:pt idx="143">
                  <c:v>0.95</c:v>
                </c:pt>
                <c:pt idx="144">
                  <c:v>1.36</c:v>
                </c:pt>
                <c:pt idx="145">
                  <c:v>1.1200000000000001</c:v>
                </c:pt>
                <c:pt idx="146">
                  <c:v>1.17</c:v>
                </c:pt>
                <c:pt idx="147">
                  <c:v>1.19</c:v>
                </c:pt>
                <c:pt idx="148">
                  <c:v>1.1599999999999999</c:v>
                </c:pt>
                <c:pt idx="149">
                  <c:v>1.17</c:v>
                </c:pt>
                <c:pt idx="150">
                  <c:v>1.1399999999999999</c:v>
                </c:pt>
                <c:pt idx="151">
                  <c:v>1.1599999999999999</c:v>
                </c:pt>
                <c:pt idx="152">
                  <c:v>1.1299999999999999</c:v>
                </c:pt>
                <c:pt idx="153">
                  <c:v>1.1499999999999999</c:v>
                </c:pt>
                <c:pt idx="154">
                  <c:v>0.86</c:v>
                </c:pt>
                <c:pt idx="155">
                  <c:v>0.84</c:v>
                </c:pt>
                <c:pt idx="156">
                  <c:v>0.82</c:v>
                </c:pt>
                <c:pt idx="157">
                  <c:v>0.82</c:v>
                </c:pt>
                <c:pt idx="158">
                  <c:v>0.77</c:v>
                </c:pt>
                <c:pt idx="159">
                  <c:v>0.83</c:v>
                </c:pt>
                <c:pt idx="160">
                  <c:v>0.79</c:v>
                </c:pt>
                <c:pt idx="161">
                  <c:v>0.8</c:v>
                </c:pt>
                <c:pt idx="162">
                  <c:v>0.77</c:v>
                </c:pt>
                <c:pt idx="163">
                  <c:v>0.7</c:v>
                </c:pt>
                <c:pt idx="164">
                  <c:v>0.71</c:v>
                </c:pt>
                <c:pt idx="165">
                  <c:v>0.72</c:v>
                </c:pt>
                <c:pt idx="166">
                  <c:v>0.72</c:v>
                </c:pt>
                <c:pt idx="167">
                  <c:v>0.65</c:v>
                </c:pt>
                <c:pt idx="168">
                  <c:v>1.07</c:v>
                </c:pt>
                <c:pt idx="169">
                  <c:v>1.02</c:v>
                </c:pt>
                <c:pt idx="170">
                  <c:v>1.1000000000000001</c:v>
                </c:pt>
                <c:pt idx="171">
                  <c:v>0.65</c:v>
                </c:pt>
                <c:pt idx="172">
                  <c:v>0.68</c:v>
                </c:pt>
                <c:pt idx="173">
                  <c:v>0.91</c:v>
                </c:pt>
                <c:pt idx="174">
                  <c:v>1.1000000000000001</c:v>
                </c:pt>
                <c:pt idx="175">
                  <c:v>1.1399999999999999</c:v>
                </c:pt>
                <c:pt idx="176">
                  <c:v>1.1599999999999999</c:v>
                </c:pt>
                <c:pt idx="177">
                  <c:v>1.29</c:v>
                </c:pt>
                <c:pt idx="178">
                  <c:v>1.25</c:v>
                </c:pt>
                <c:pt idx="179">
                  <c:v>0.92</c:v>
                </c:pt>
                <c:pt idx="180">
                  <c:v>0.97</c:v>
                </c:pt>
                <c:pt idx="181">
                  <c:v>1.07</c:v>
                </c:pt>
                <c:pt idx="182">
                  <c:v>1.07</c:v>
                </c:pt>
                <c:pt idx="183">
                  <c:v>1.05</c:v>
                </c:pt>
                <c:pt idx="184">
                  <c:v>1.03</c:v>
                </c:pt>
                <c:pt idx="185">
                  <c:v>1.04</c:v>
                </c:pt>
                <c:pt idx="186">
                  <c:v>1.04</c:v>
                </c:pt>
                <c:pt idx="187">
                  <c:v>1.03</c:v>
                </c:pt>
                <c:pt idx="188">
                  <c:v>1.03</c:v>
                </c:pt>
                <c:pt idx="189">
                  <c:v>1.04</c:v>
                </c:pt>
                <c:pt idx="190">
                  <c:v>1.0900000000000001</c:v>
                </c:pt>
                <c:pt idx="191">
                  <c:v>1.1000000000000001</c:v>
                </c:pt>
                <c:pt idx="192">
                  <c:v>1.1200000000000001</c:v>
                </c:pt>
                <c:pt idx="193">
                  <c:v>1.1100000000000001</c:v>
                </c:pt>
                <c:pt idx="194">
                  <c:v>1.0900000000000001</c:v>
                </c:pt>
                <c:pt idx="195">
                  <c:v>1.1200000000000001</c:v>
                </c:pt>
                <c:pt idx="196">
                  <c:v>0.92</c:v>
                </c:pt>
                <c:pt idx="197">
                  <c:v>0.87</c:v>
                </c:pt>
                <c:pt idx="198">
                  <c:v>0.89</c:v>
                </c:pt>
                <c:pt idx="199">
                  <c:v>0.9</c:v>
                </c:pt>
                <c:pt idx="200">
                  <c:v>0.92</c:v>
                </c:pt>
                <c:pt idx="201">
                  <c:v>0.78</c:v>
                </c:pt>
                <c:pt idx="202">
                  <c:v>0.77</c:v>
                </c:pt>
                <c:pt idx="203">
                  <c:v>0.77</c:v>
                </c:pt>
                <c:pt idx="204">
                  <c:v>0.72</c:v>
                </c:pt>
                <c:pt idx="205">
                  <c:v>0.72</c:v>
                </c:pt>
                <c:pt idx="206">
                  <c:v>0.71</c:v>
                </c:pt>
                <c:pt idx="207">
                  <c:v>0.72</c:v>
                </c:pt>
                <c:pt idx="208">
                  <c:v>0.74</c:v>
                </c:pt>
                <c:pt idx="209">
                  <c:v>0.74</c:v>
                </c:pt>
                <c:pt idx="210">
                  <c:v>0.74</c:v>
                </c:pt>
                <c:pt idx="211">
                  <c:v>0.77</c:v>
                </c:pt>
                <c:pt idx="212">
                  <c:v>0.74</c:v>
                </c:pt>
                <c:pt idx="213">
                  <c:v>0.78</c:v>
                </c:pt>
                <c:pt idx="214">
                  <c:v>0.76</c:v>
                </c:pt>
                <c:pt idx="215">
                  <c:v>0.81</c:v>
                </c:pt>
                <c:pt idx="216">
                  <c:v>0.81</c:v>
                </c:pt>
                <c:pt idx="217">
                  <c:v>0.8</c:v>
                </c:pt>
                <c:pt idx="218">
                  <c:v>0.82</c:v>
                </c:pt>
                <c:pt idx="219">
                  <c:v>0.79</c:v>
                </c:pt>
                <c:pt idx="220">
                  <c:v>0.76</c:v>
                </c:pt>
                <c:pt idx="221">
                  <c:v>0.89</c:v>
                </c:pt>
                <c:pt idx="222">
                  <c:v>0.82</c:v>
                </c:pt>
                <c:pt idx="223">
                  <c:v>0.7</c:v>
                </c:pt>
                <c:pt idx="224">
                  <c:v>0.76</c:v>
                </c:pt>
                <c:pt idx="225">
                  <c:v>0.77</c:v>
                </c:pt>
                <c:pt idx="226">
                  <c:v>0.74</c:v>
                </c:pt>
                <c:pt idx="227">
                  <c:v>0.77</c:v>
                </c:pt>
                <c:pt idx="228">
                  <c:v>0.73</c:v>
                </c:pt>
                <c:pt idx="229">
                  <c:v>0.71</c:v>
                </c:pt>
                <c:pt idx="230">
                  <c:v>0.69</c:v>
                </c:pt>
                <c:pt idx="231">
                  <c:v>0.64</c:v>
                </c:pt>
                <c:pt idx="232">
                  <c:v>0.61</c:v>
                </c:pt>
                <c:pt idx="233">
                  <c:v>0.56000000000000005</c:v>
                </c:pt>
                <c:pt idx="234">
                  <c:v>0.77</c:v>
                </c:pt>
                <c:pt idx="235">
                  <c:v>0.79</c:v>
                </c:pt>
                <c:pt idx="236">
                  <c:v>0.88</c:v>
                </c:pt>
                <c:pt idx="237">
                  <c:v>0.95</c:v>
                </c:pt>
                <c:pt idx="238">
                  <c:v>0.92</c:v>
                </c:pt>
                <c:pt idx="239">
                  <c:v>1.05</c:v>
                </c:pt>
                <c:pt idx="240">
                  <c:v>1</c:v>
                </c:pt>
                <c:pt idx="241">
                  <c:v>1.28</c:v>
                </c:pt>
                <c:pt idx="242">
                  <c:v>1.07</c:v>
                </c:pt>
                <c:pt idx="243">
                  <c:v>0.78</c:v>
                </c:pt>
                <c:pt idx="244">
                  <c:v>0.77</c:v>
                </c:pt>
                <c:pt idx="245">
                  <c:v>0.52</c:v>
                </c:pt>
                <c:pt idx="246">
                  <c:v>1.1499999999999999</c:v>
                </c:pt>
                <c:pt idx="247">
                  <c:v>1.25</c:v>
                </c:pt>
                <c:pt idx="248">
                  <c:v>0.06</c:v>
                </c:pt>
                <c:pt idx="249">
                  <c:v>1.39</c:v>
                </c:pt>
                <c:pt idx="250">
                  <c:v>1.44</c:v>
                </c:pt>
                <c:pt idx="251">
                  <c:v>1.42</c:v>
                </c:pt>
                <c:pt idx="252">
                  <c:v>1.43</c:v>
                </c:pt>
                <c:pt idx="253">
                  <c:v>1.39</c:v>
                </c:pt>
                <c:pt idx="254">
                  <c:v>1.38</c:v>
                </c:pt>
                <c:pt idx="255">
                  <c:v>1.33</c:v>
                </c:pt>
                <c:pt idx="256">
                  <c:v>1.32</c:v>
                </c:pt>
                <c:pt idx="257">
                  <c:v>1.34</c:v>
                </c:pt>
                <c:pt idx="258">
                  <c:v>0.73</c:v>
                </c:pt>
                <c:pt idx="259">
                  <c:v>0.63</c:v>
                </c:pt>
                <c:pt idx="260">
                  <c:v>0.91</c:v>
                </c:pt>
                <c:pt idx="261">
                  <c:v>0.94</c:v>
                </c:pt>
                <c:pt idx="262">
                  <c:v>0.95</c:v>
                </c:pt>
                <c:pt idx="263">
                  <c:v>0.97</c:v>
                </c:pt>
                <c:pt idx="264">
                  <c:v>1.04</c:v>
                </c:pt>
                <c:pt idx="265">
                  <c:v>1.02</c:v>
                </c:pt>
                <c:pt idx="266">
                  <c:v>1</c:v>
                </c:pt>
                <c:pt idx="267">
                  <c:v>1.03</c:v>
                </c:pt>
                <c:pt idx="268">
                  <c:v>1.02</c:v>
                </c:pt>
                <c:pt idx="269">
                  <c:v>1</c:v>
                </c:pt>
                <c:pt idx="270">
                  <c:v>1.01</c:v>
                </c:pt>
                <c:pt idx="271">
                  <c:v>1</c:v>
                </c:pt>
                <c:pt idx="272">
                  <c:v>1.03</c:v>
                </c:pt>
                <c:pt idx="273">
                  <c:v>1.06</c:v>
                </c:pt>
                <c:pt idx="274">
                  <c:v>1.06</c:v>
                </c:pt>
                <c:pt idx="275">
                  <c:v>1.06</c:v>
                </c:pt>
                <c:pt idx="276">
                  <c:v>1.1100000000000001</c:v>
                </c:pt>
                <c:pt idx="277">
                  <c:v>1.06</c:v>
                </c:pt>
                <c:pt idx="278">
                  <c:v>1.02</c:v>
                </c:pt>
                <c:pt idx="279">
                  <c:v>1</c:v>
                </c:pt>
                <c:pt idx="280">
                  <c:v>0.95</c:v>
                </c:pt>
                <c:pt idx="281">
                  <c:v>0.93</c:v>
                </c:pt>
                <c:pt idx="282">
                  <c:v>0.87</c:v>
                </c:pt>
                <c:pt idx="283">
                  <c:v>0.86</c:v>
                </c:pt>
                <c:pt idx="284">
                  <c:v>0.83</c:v>
                </c:pt>
                <c:pt idx="285">
                  <c:v>1.18</c:v>
                </c:pt>
                <c:pt idx="286">
                  <c:v>0.76</c:v>
                </c:pt>
                <c:pt idx="287">
                  <c:v>0.8</c:v>
                </c:pt>
                <c:pt idx="288">
                  <c:v>0.81</c:v>
                </c:pt>
                <c:pt idx="289">
                  <c:v>0.7</c:v>
                </c:pt>
                <c:pt idx="290">
                  <c:v>0.7</c:v>
                </c:pt>
                <c:pt idx="291">
                  <c:v>0.85</c:v>
                </c:pt>
                <c:pt idx="292">
                  <c:v>1.08</c:v>
                </c:pt>
                <c:pt idx="293">
                  <c:v>1.1000000000000001</c:v>
                </c:pt>
                <c:pt idx="294">
                  <c:v>1.06</c:v>
                </c:pt>
                <c:pt idx="295">
                  <c:v>0.96</c:v>
                </c:pt>
                <c:pt idx="296">
                  <c:v>0.96</c:v>
                </c:pt>
                <c:pt idx="297">
                  <c:v>0.89</c:v>
                </c:pt>
                <c:pt idx="298">
                  <c:v>0.93</c:v>
                </c:pt>
                <c:pt idx="299">
                  <c:v>0.92</c:v>
                </c:pt>
                <c:pt idx="300">
                  <c:v>0.94</c:v>
                </c:pt>
                <c:pt idx="301">
                  <c:v>0.89</c:v>
                </c:pt>
                <c:pt idx="302">
                  <c:v>0.84</c:v>
                </c:pt>
                <c:pt idx="303">
                  <c:v>0.82</c:v>
                </c:pt>
                <c:pt idx="304">
                  <c:v>0.77</c:v>
                </c:pt>
                <c:pt idx="305">
                  <c:v>0.99</c:v>
                </c:pt>
                <c:pt idx="306">
                  <c:v>0.98</c:v>
                </c:pt>
                <c:pt idx="307">
                  <c:v>0.98</c:v>
                </c:pt>
                <c:pt idx="308">
                  <c:v>0.99</c:v>
                </c:pt>
                <c:pt idx="309">
                  <c:v>0.94</c:v>
                </c:pt>
                <c:pt idx="310">
                  <c:v>0.95</c:v>
                </c:pt>
                <c:pt idx="311">
                  <c:v>0.94</c:v>
                </c:pt>
                <c:pt idx="312">
                  <c:v>1.1100000000000001</c:v>
                </c:pt>
                <c:pt idx="313">
                  <c:v>1.1200000000000001</c:v>
                </c:pt>
                <c:pt idx="314">
                  <c:v>1.1100000000000001</c:v>
                </c:pt>
                <c:pt idx="315">
                  <c:v>1.1100000000000001</c:v>
                </c:pt>
                <c:pt idx="316">
                  <c:v>1.1200000000000001</c:v>
                </c:pt>
                <c:pt idx="317">
                  <c:v>1.1000000000000001</c:v>
                </c:pt>
                <c:pt idx="318">
                  <c:v>1.06</c:v>
                </c:pt>
                <c:pt idx="319">
                  <c:v>1.04</c:v>
                </c:pt>
                <c:pt idx="320">
                  <c:v>1.04</c:v>
                </c:pt>
                <c:pt idx="321">
                  <c:v>1.07</c:v>
                </c:pt>
                <c:pt idx="322">
                  <c:v>1.1000000000000001</c:v>
                </c:pt>
                <c:pt idx="323">
                  <c:v>1.1100000000000001</c:v>
                </c:pt>
                <c:pt idx="324">
                  <c:v>1.07</c:v>
                </c:pt>
                <c:pt idx="325">
                  <c:v>0.97</c:v>
                </c:pt>
                <c:pt idx="326">
                  <c:v>0.95</c:v>
                </c:pt>
                <c:pt idx="327">
                  <c:v>0.96</c:v>
                </c:pt>
                <c:pt idx="328">
                  <c:v>0.92</c:v>
                </c:pt>
                <c:pt idx="329">
                  <c:v>0.91</c:v>
                </c:pt>
                <c:pt idx="330">
                  <c:v>0.93</c:v>
                </c:pt>
                <c:pt idx="331">
                  <c:v>0.9</c:v>
                </c:pt>
                <c:pt idx="332">
                  <c:v>0.96</c:v>
                </c:pt>
                <c:pt idx="333">
                  <c:v>1.01</c:v>
                </c:pt>
                <c:pt idx="334">
                  <c:v>1.06</c:v>
                </c:pt>
                <c:pt idx="335">
                  <c:v>0.69</c:v>
                </c:pt>
                <c:pt idx="336">
                  <c:v>0.98</c:v>
                </c:pt>
                <c:pt idx="337">
                  <c:v>1.1399999999999999</c:v>
                </c:pt>
                <c:pt idx="338">
                  <c:v>1.04</c:v>
                </c:pt>
                <c:pt idx="339">
                  <c:v>1.1000000000000001</c:v>
                </c:pt>
                <c:pt idx="340">
                  <c:v>1.1499999999999999</c:v>
                </c:pt>
                <c:pt idx="341">
                  <c:v>1.1499999999999999</c:v>
                </c:pt>
                <c:pt idx="342">
                  <c:v>1.1299999999999999</c:v>
                </c:pt>
                <c:pt idx="343">
                  <c:v>1.1100000000000001</c:v>
                </c:pt>
                <c:pt idx="344">
                  <c:v>1.0900000000000001</c:v>
                </c:pt>
                <c:pt idx="345">
                  <c:v>1.1000000000000001</c:v>
                </c:pt>
                <c:pt idx="346">
                  <c:v>0.99</c:v>
                </c:pt>
                <c:pt idx="347">
                  <c:v>0.84</c:v>
                </c:pt>
                <c:pt idx="348">
                  <c:v>0.8</c:v>
                </c:pt>
                <c:pt idx="349">
                  <c:v>0.79</c:v>
                </c:pt>
                <c:pt idx="350">
                  <c:v>0.81</c:v>
                </c:pt>
                <c:pt idx="351">
                  <c:v>0.8</c:v>
                </c:pt>
                <c:pt idx="352">
                  <c:v>0.78</c:v>
                </c:pt>
                <c:pt idx="353">
                  <c:v>0.77</c:v>
                </c:pt>
                <c:pt idx="354">
                  <c:v>0.74</c:v>
                </c:pt>
                <c:pt idx="355">
                  <c:v>0.76</c:v>
                </c:pt>
                <c:pt idx="356">
                  <c:v>0.78</c:v>
                </c:pt>
                <c:pt idx="357">
                  <c:v>0.69</c:v>
                </c:pt>
                <c:pt idx="358">
                  <c:v>0.67</c:v>
                </c:pt>
                <c:pt idx="359">
                  <c:v>0.65</c:v>
                </c:pt>
                <c:pt idx="360">
                  <c:v>0.68</c:v>
                </c:pt>
                <c:pt idx="361">
                  <c:v>0.98</c:v>
                </c:pt>
                <c:pt idx="362">
                  <c:v>0.81</c:v>
                </c:pt>
                <c:pt idx="363">
                  <c:v>0.88</c:v>
                </c:pt>
                <c:pt idx="364">
                  <c:v>0.89</c:v>
                </c:pt>
                <c:pt idx="365">
                  <c:v>0.86</c:v>
                </c:pt>
                <c:pt idx="366">
                  <c:v>0.79</c:v>
                </c:pt>
                <c:pt idx="367">
                  <c:v>0.83</c:v>
                </c:pt>
                <c:pt idx="368">
                  <c:v>1.02</c:v>
                </c:pt>
                <c:pt idx="369">
                  <c:v>0.85</c:v>
                </c:pt>
                <c:pt idx="370">
                  <c:v>0.84</c:v>
                </c:pt>
                <c:pt idx="371">
                  <c:v>0.84</c:v>
                </c:pt>
                <c:pt idx="372">
                  <c:v>0.85</c:v>
                </c:pt>
                <c:pt idx="373">
                  <c:v>0.78</c:v>
                </c:pt>
                <c:pt idx="374">
                  <c:v>0.82</c:v>
                </c:pt>
                <c:pt idx="375">
                  <c:v>0.81</c:v>
                </c:pt>
                <c:pt idx="376">
                  <c:v>0.85</c:v>
                </c:pt>
                <c:pt idx="377">
                  <c:v>0.86</c:v>
                </c:pt>
                <c:pt idx="378">
                  <c:v>0.8</c:v>
                </c:pt>
                <c:pt idx="379">
                  <c:v>0.81</c:v>
                </c:pt>
                <c:pt idx="380">
                  <c:v>0.82</c:v>
                </c:pt>
                <c:pt idx="381">
                  <c:v>0.94</c:v>
                </c:pt>
                <c:pt idx="382">
                  <c:v>1.34</c:v>
                </c:pt>
                <c:pt idx="383">
                  <c:v>1.28</c:v>
                </c:pt>
                <c:pt idx="384">
                  <c:v>1.19</c:v>
                </c:pt>
                <c:pt idx="385">
                  <c:v>1.1100000000000001</c:v>
                </c:pt>
                <c:pt idx="386">
                  <c:v>0.86</c:v>
                </c:pt>
                <c:pt idx="387">
                  <c:v>0.85</c:v>
                </c:pt>
                <c:pt idx="388">
                  <c:v>0.92</c:v>
                </c:pt>
                <c:pt idx="389">
                  <c:v>0.81</c:v>
                </c:pt>
                <c:pt idx="390">
                  <c:v>1.9</c:v>
                </c:pt>
                <c:pt idx="391">
                  <c:v>0.94</c:v>
                </c:pt>
                <c:pt idx="392">
                  <c:v>0.8</c:v>
                </c:pt>
                <c:pt idx="393">
                  <c:v>0.85</c:v>
                </c:pt>
                <c:pt idx="394">
                  <c:v>0.86</c:v>
                </c:pt>
                <c:pt idx="395">
                  <c:v>0.84</c:v>
                </c:pt>
                <c:pt idx="396">
                  <c:v>0.77</c:v>
                </c:pt>
                <c:pt idx="397">
                  <c:v>0.78</c:v>
                </c:pt>
                <c:pt idx="398">
                  <c:v>0.84</c:v>
                </c:pt>
                <c:pt idx="399">
                  <c:v>0.81</c:v>
                </c:pt>
                <c:pt idx="400">
                  <c:v>0.83</c:v>
                </c:pt>
                <c:pt idx="401">
                  <c:v>0.83</c:v>
                </c:pt>
                <c:pt idx="402">
                  <c:v>0.82</c:v>
                </c:pt>
                <c:pt idx="403">
                  <c:v>0.85</c:v>
                </c:pt>
                <c:pt idx="404">
                  <c:v>0.87</c:v>
                </c:pt>
                <c:pt idx="405">
                  <c:v>0.85</c:v>
                </c:pt>
                <c:pt idx="406">
                  <c:v>0.98</c:v>
                </c:pt>
                <c:pt idx="407">
                  <c:v>0.91</c:v>
                </c:pt>
                <c:pt idx="408">
                  <c:v>0.85</c:v>
                </c:pt>
                <c:pt idx="409">
                  <c:v>0.84</c:v>
                </c:pt>
                <c:pt idx="410">
                  <c:v>0.9</c:v>
                </c:pt>
                <c:pt idx="411">
                  <c:v>0.84</c:v>
                </c:pt>
                <c:pt idx="412">
                  <c:v>0.85</c:v>
                </c:pt>
                <c:pt idx="413">
                  <c:v>0.82</c:v>
                </c:pt>
                <c:pt idx="414">
                  <c:v>0.77</c:v>
                </c:pt>
                <c:pt idx="415">
                  <c:v>0.78</c:v>
                </c:pt>
                <c:pt idx="416">
                  <c:v>0.81</c:v>
                </c:pt>
                <c:pt idx="417">
                  <c:v>0.83</c:v>
                </c:pt>
                <c:pt idx="418">
                  <c:v>0.83</c:v>
                </c:pt>
                <c:pt idx="419">
                  <c:v>0.81</c:v>
                </c:pt>
                <c:pt idx="420">
                  <c:v>0.83</c:v>
                </c:pt>
                <c:pt idx="421">
                  <c:v>0.81</c:v>
                </c:pt>
                <c:pt idx="422">
                  <c:v>0.8</c:v>
                </c:pt>
                <c:pt idx="423">
                  <c:v>0.65</c:v>
                </c:pt>
                <c:pt idx="424">
                  <c:v>0.65</c:v>
                </c:pt>
                <c:pt idx="425">
                  <c:v>0.66</c:v>
                </c:pt>
                <c:pt idx="426">
                  <c:v>0.65</c:v>
                </c:pt>
                <c:pt idx="427">
                  <c:v>0.65</c:v>
                </c:pt>
                <c:pt idx="428">
                  <c:v>0.62</c:v>
                </c:pt>
                <c:pt idx="429">
                  <c:v>0.81</c:v>
                </c:pt>
                <c:pt idx="430">
                  <c:v>0.78</c:v>
                </c:pt>
                <c:pt idx="431">
                  <c:v>0.96</c:v>
                </c:pt>
                <c:pt idx="432">
                  <c:v>0.97</c:v>
                </c:pt>
                <c:pt idx="433">
                  <c:v>0.94</c:v>
                </c:pt>
                <c:pt idx="434">
                  <c:v>0.87</c:v>
                </c:pt>
                <c:pt idx="435">
                  <c:v>0.84</c:v>
                </c:pt>
                <c:pt idx="436">
                  <c:v>0.91</c:v>
                </c:pt>
                <c:pt idx="437">
                  <c:v>0.91</c:v>
                </c:pt>
                <c:pt idx="438">
                  <c:v>0.94</c:v>
                </c:pt>
                <c:pt idx="439">
                  <c:v>0.94</c:v>
                </c:pt>
                <c:pt idx="440">
                  <c:v>0.98</c:v>
                </c:pt>
                <c:pt idx="441">
                  <c:v>0.98</c:v>
                </c:pt>
                <c:pt idx="442">
                  <c:v>0.9</c:v>
                </c:pt>
                <c:pt idx="443">
                  <c:v>0.94</c:v>
                </c:pt>
                <c:pt idx="444">
                  <c:v>0.98</c:v>
                </c:pt>
                <c:pt idx="445">
                  <c:v>0.98</c:v>
                </c:pt>
                <c:pt idx="446">
                  <c:v>0.66</c:v>
                </c:pt>
                <c:pt idx="447">
                  <c:v>0.94</c:v>
                </c:pt>
                <c:pt idx="448">
                  <c:v>0.94</c:v>
                </c:pt>
                <c:pt idx="449">
                  <c:v>0.99</c:v>
                </c:pt>
                <c:pt idx="450">
                  <c:v>0.9</c:v>
                </c:pt>
                <c:pt idx="451">
                  <c:v>0.93</c:v>
                </c:pt>
                <c:pt idx="452">
                  <c:v>0.98</c:v>
                </c:pt>
                <c:pt idx="453">
                  <c:v>1.04</c:v>
                </c:pt>
                <c:pt idx="454">
                  <c:v>0.94</c:v>
                </c:pt>
                <c:pt idx="455">
                  <c:v>0.56999999999999995</c:v>
                </c:pt>
                <c:pt idx="456">
                  <c:v>0.88</c:v>
                </c:pt>
                <c:pt idx="457">
                  <c:v>0.82</c:v>
                </c:pt>
                <c:pt idx="458">
                  <c:v>0.69</c:v>
                </c:pt>
                <c:pt idx="459">
                  <c:v>0.67</c:v>
                </c:pt>
                <c:pt idx="460">
                  <c:v>0.78</c:v>
                </c:pt>
                <c:pt idx="461">
                  <c:v>0.84</c:v>
                </c:pt>
                <c:pt idx="462">
                  <c:v>0.98</c:v>
                </c:pt>
                <c:pt idx="463">
                  <c:v>1.1100000000000001</c:v>
                </c:pt>
                <c:pt idx="464">
                  <c:v>1.1599999999999999</c:v>
                </c:pt>
                <c:pt idx="465">
                  <c:v>0.8</c:v>
                </c:pt>
                <c:pt idx="466">
                  <c:v>1</c:v>
                </c:pt>
                <c:pt idx="467">
                  <c:v>0.99</c:v>
                </c:pt>
                <c:pt idx="468">
                  <c:v>0.95</c:v>
                </c:pt>
                <c:pt idx="469">
                  <c:v>1</c:v>
                </c:pt>
                <c:pt idx="470">
                  <c:v>0.97</c:v>
                </c:pt>
                <c:pt idx="471">
                  <c:v>0.99</c:v>
                </c:pt>
                <c:pt idx="472">
                  <c:v>1</c:v>
                </c:pt>
                <c:pt idx="473">
                  <c:v>1.02</c:v>
                </c:pt>
                <c:pt idx="474">
                  <c:v>1.17</c:v>
                </c:pt>
                <c:pt idx="475">
                  <c:v>1.03</c:v>
                </c:pt>
                <c:pt idx="476">
                  <c:v>0.77</c:v>
                </c:pt>
                <c:pt idx="477">
                  <c:v>0.77</c:v>
                </c:pt>
                <c:pt idx="478">
                  <c:v>0.69</c:v>
                </c:pt>
                <c:pt idx="479">
                  <c:v>0.61</c:v>
                </c:pt>
                <c:pt idx="480">
                  <c:v>0.5</c:v>
                </c:pt>
                <c:pt idx="481">
                  <c:v>0.53</c:v>
                </c:pt>
                <c:pt idx="482">
                  <c:v>0.55000000000000004</c:v>
                </c:pt>
                <c:pt idx="483">
                  <c:v>0.4</c:v>
                </c:pt>
                <c:pt idx="484">
                  <c:v>0.56999999999999995</c:v>
                </c:pt>
                <c:pt idx="485">
                  <c:v>0.66</c:v>
                </c:pt>
                <c:pt idx="486">
                  <c:v>0.69</c:v>
                </c:pt>
                <c:pt idx="487">
                  <c:v>0.74</c:v>
                </c:pt>
                <c:pt idx="488">
                  <c:v>0.72</c:v>
                </c:pt>
                <c:pt idx="489">
                  <c:v>0.75</c:v>
                </c:pt>
                <c:pt idx="490">
                  <c:v>0.77</c:v>
                </c:pt>
                <c:pt idx="491">
                  <c:v>0.91</c:v>
                </c:pt>
                <c:pt idx="492">
                  <c:v>0.94</c:v>
                </c:pt>
                <c:pt idx="493">
                  <c:v>1.02</c:v>
                </c:pt>
                <c:pt idx="494">
                  <c:v>1.05</c:v>
                </c:pt>
                <c:pt idx="495">
                  <c:v>1.04</c:v>
                </c:pt>
                <c:pt idx="496">
                  <c:v>0.97</c:v>
                </c:pt>
                <c:pt idx="497">
                  <c:v>1.01</c:v>
                </c:pt>
                <c:pt idx="498">
                  <c:v>0.96</c:v>
                </c:pt>
                <c:pt idx="499">
                  <c:v>0.99</c:v>
                </c:pt>
                <c:pt idx="500">
                  <c:v>0.93</c:v>
                </c:pt>
                <c:pt idx="501">
                  <c:v>0.95</c:v>
                </c:pt>
                <c:pt idx="502">
                  <c:v>0.97</c:v>
                </c:pt>
                <c:pt idx="503">
                  <c:v>0.98</c:v>
                </c:pt>
                <c:pt idx="504">
                  <c:v>0.94</c:v>
                </c:pt>
                <c:pt idx="505">
                  <c:v>0.91</c:v>
                </c:pt>
                <c:pt idx="506">
                  <c:v>0.95</c:v>
                </c:pt>
                <c:pt idx="507">
                  <c:v>0.99</c:v>
                </c:pt>
                <c:pt idx="508">
                  <c:v>0.95</c:v>
                </c:pt>
                <c:pt idx="509">
                  <c:v>0.92</c:v>
                </c:pt>
                <c:pt idx="510">
                  <c:v>0.9</c:v>
                </c:pt>
                <c:pt idx="511">
                  <c:v>0.89</c:v>
                </c:pt>
                <c:pt idx="512">
                  <c:v>1.06</c:v>
                </c:pt>
                <c:pt idx="513">
                  <c:v>1.1100000000000001</c:v>
                </c:pt>
                <c:pt idx="514">
                  <c:v>1.1299999999999999</c:v>
                </c:pt>
                <c:pt idx="515">
                  <c:v>1.06</c:v>
                </c:pt>
                <c:pt idx="516">
                  <c:v>1.04</c:v>
                </c:pt>
                <c:pt idx="517">
                  <c:v>1.17</c:v>
                </c:pt>
                <c:pt idx="518">
                  <c:v>1.18</c:v>
                </c:pt>
                <c:pt idx="519">
                  <c:v>1.1399999999999999</c:v>
                </c:pt>
                <c:pt idx="520">
                  <c:v>1.02</c:v>
                </c:pt>
                <c:pt idx="521">
                  <c:v>1.04</c:v>
                </c:pt>
                <c:pt idx="522">
                  <c:v>0.92</c:v>
                </c:pt>
                <c:pt idx="523">
                  <c:v>1.08</c:v>
                </c:pt>
                <c:pt idx="524">
                  <c:v>1.08</c:v>
                </c:pt>
                <c:pt idx="525">
                  <c:v>1.04</c:v>
                </c:pt>
                <c:pt idx="526">
                  <c:v>0.9</c:v>
                </c:pt>
                <c:pt idx="527">
                  <c:v>0.85</c:v>
                </c:pt>
                <c:pt idx="528">
                  <c:v>0.86</c:v>
                </c:pt>
                <c:pt idx="529">
                  <c:v>0.87</c:v>
                </c:pt>
                <c:pt idx="530">
                  <c:v>0.86</c:v>
                </c:pt>
                <c:pt idx="531">
                  <c:v>0.86</c:v>
                </c:pt>
                <c:pt idx="532">
                  <c:v>0.94</c:v>
                </c:pt>
                <c:pt idx="533">
                  <c:v>0.95</c:v>
                </c:pt>
                <c:pt idx="534">
                  <c:v>0.92</c:v>
                </c:pt>
                <c:pt idx="535">
                  <c:v>0.9</c:v>
                </c:pt>
                <c:pt idx="536">
                  <c:v>0.91</c:v>
                </c:pt>
                <c:pt idx="537">
                  <c:v>0.86</c:v>
                </c:pt>
                <c:pt idx="538">
                  <c:v>0.9</c:v>
                </c:pt>
                <c:pt idx="539">
                  <c:v>0.93</c:v>
                </c:pt>
                <c:pt idx="540">
                  <c:v>0.93</c:v>
                </c:pt>
                <c:pt idx="541">
                  <c:v>0.86</c:v>
                </c:pt>
                <c:pt idx="542">
                  <c:v>0.88</c:v>
                </c:pt>
                <c:pt idx="543">
                  <c:v>0.85</c:v>
                </c:pt>
                <c:pt idx="544">
                  <c:v>0.91</c:v>
                </c:pt>
                <c:pt idx="545">
                  <c:v>0.93</c:v>
                </c:pt>
                <c:pt idx="546">
                  <c:v>0.88</c:v>
                </c:pt>
                <c:pt idx="547">
                  <c:v>0.89</c:v>
                </c:pt>
                <c:pt idx="548">
                  <c:v>0.88</c:v>
                </c:pt>
                <c:pt idx="549">
                  <c:v>0.89</c:v>
                </c:pt>
                <c:pt idx="550">
                  <c:v>0.94</c:v>
                </c:pt>
                <c:pt idx="551">
                  <c:v>0.9</c:v>
                </c:pt>
                <c:pt idx="552">
                  <c:v>0.94</c:v>
                </c:pt>
                <c:pt idx="553">
                  <c:v>0.91</c:v>
                </c:pt>
                <c:pt idx="554">
                  <c:v>0.83</c:v>
                </c:pt>
                <c:pt idx="555">
                  <c:v>0.8</c:v>
                </c:pt>
                <c:pt idx="556">
                  <c:v>0.78</c:v>
                </c:pt>
                <c:pt idx="557">
                  <c:v>0.68</c:v>
                </c:pt>
                <c:pt idx="558">
                  <c:v>0.65</c:v>
                </c:pt>
                <c:pt idx="559">
                  <c:v>0.71</c:v>
                </c:pt>
                <c:pt idx="560">
                  <c:v>0.78</c:v>
                </c:pt>
                <c:pt idx="561">
                  <c:v>0.8</c:v>
                </c:pt>
                <c:pt idx="562">
                  <c:v>0.86</c:v>
                </c:pt>
                <c:pt idx="563">
                  <c:v>0.94</c:v>
                </c:pt>
                <c:pt idx="564">
                  <c:v>0.93</c:v>
                </c:pt>
                <c:pt idx="565">
                  <c:v>0.92</c:v>
                </c:pt>
                <c:pt idx="566">
                  <c:v>0.92</c:v>
                </c:pt>
                <c:pt idx="567">
                  <c:v>0.83</c:v>
                </c:pt>
                <c:pt idx="568">
                  <c:v>0.79</c:v>
                </c:pt>
                <c:pt idx="569">
                  <c:v>0.64</c:v>
                </c:pt>
                <c:pt idx="570">
                  <c:v>0.86</c:v>
                </c:pt>
                <c:pt idx="571">
                  <c:v>1.06</c:v>
                </c:pt>
                <c:pt idx="572">
                  <c:v>1.05</c:v>
                </c:pt>
                <c:pt idx="573">
                  <c:v>0.92</c:v>
                </c:pt>
                <c:pt idx="574">
                  <c:v>0.9</c:v>
                </c:pt>
                <c:pt idx="575">
                  <c:v>0.99</c:v>
                </c:pt>
                <c:pt idx="576">
                  <c:v>1.1399999999999999</c:v>
                </c:pt>
                <c:pt idx="577">
                  <c:v>1.1299999999999999</c:v>
                </c:pt>
                <c:pt idx="578">
                  <c:v>1.1399999999999999</c:v>
                </c:pt>
                <c:pt idx="579">
                  <c:v>1.1399999999999999</c:v>
                </c:pt>
                <c:pt idx="580">
                  <c:v>1.1000000000000001</c:v>
                </c:pt>
                <c:pt idx="581">
                  <c:v>1.0900000000000001</c:v>
                </c:pt>
                <c:pt idx="582">
                  <c:v>1.08</c:v>
                </c:pt>
                <c:pt idx="583">
                  <c:v>1.1200000000000001</c:v>
                </c:pt>
                <c:pt idx="584">
                  <c:v>1.1000000000000001</c:v>
                </c:pt>
                <c:pt idx="585">
                  <c:v>1.07</c:v>
                </c:pt>
                <c:pt idx="586">
                  <c:v>1.07</c:v>
                </c:pt>
                <c:pt idx="587">
                  <c:v>1.04</c:v>
                </c:pt>
                <c:pt idx="588">
                  <c:v>1.05</c:v>
                </c:pt>
                <c:pt idx="589">
                  <c:v>1.07</c:v>
                </c:pt>
                <c:pt idx="590">
                  <c:v>0.84</c:v>
                </c:pt>
                <c:pt idx="591">
                  <c:v>0.8</c:v>
                </c:pt>
                <c:pt idx="592">
                  <c:v>0.83</c:v>
                </c:pt>
                <c:pt idx="593">
                  <c:v>0.79</c:v>
                </c:pt>
                <c:pt idx="594">
                  <c:v>0.8</c:v>
                </c:pt>
                <c:pt idx="595">
                  <c:v>0.81</c:v>
                </c:pt>
                <c:pt idx="596">
                  <c:v>0.82</c:v>
                </c:pt>
                <c:pt idx="597">
                  <c:v>0.92</c:v>
                </c:pt>
                <c:pt idx="598">
                  <c:v>0.89</c:v>
                </c:pt>
                <c:pt idx="599">
                  <c:v>0.84</c:v>
                </c:pt>
                <c:pt idx="600">
                  <c:v>0.91</c:v>
                </c:pt>
                <c:pt idx="601">
                  <c:v>0.96</c:v>
                </c:pt>
                <c:pt idx="602">
                  <c:v>0.87</c:v>
                </c:pt>
                <c:pt idx="603">
                  <c:v>0.81</c:v>
                </c:pt>
                <c:pt idx="604">
                  <c:v>0.71</c:v>
                </c:pt>
                <c:pt idx="605">
                  <c:v>0.72</c:v>
                </c:pt>
                <c:pt idx="606">
                  <c:v>0.72</c:v>
                </c:pt>
                <c:pt idx="607">
                  <c:v>0.71</c:v>
                </c:pt>
                <c:pt idx="608">
                  <c:v>0.67</c:v>
                </c:pt>
                <c:pt idx="609">
                  <c:v>0.71</c:v>
                </c:pt>
                <c:pt idx="610">
                  <c:v>0.67</c:v>
                </c:pt>
                <c:pt idx="611">
                  <c:v>0.68</c:v>
                </c:pt>
                <c:pt idx="612">
                  <c:v>0.65</c:v>
                </c:pt>
                <c:pt idx="613">
                  <c:v>0.61</c:v>
                </c:pt>
                <c:pt idx="614">
                  <c:v>0.6</c:v>
                </c:pt>
                <c:pt idx="615">
                  <c:v>0.61</c:v>
                </c:pt>
                <c:pt idx="616">
                  <c:v>0.54</c:v>
                </c:pt>
                <c:pt idx="617">
                  <c:v>0.61</c:v>
                </c:pt>
                <c:pt idx="618">
                  <c:v>0.64</c:v>
                </c:pt>
                <c:pt idx="619">
                  <c:v>0.6</c:v>
                </c:pt>
                <c:pt idx="620">
                  <c:v>0.57999999999999996</c:v>
                </c:pt>
                <c:pt idx="621">
                  <c:v>0.63</c:v>
                </c:pt>
                <c:pt idx="622">
                  <c:v>0.62</c:v>
                </c:pt>
                <c:pt idx="623">
                  <c:v>0.64</c:v>
                </c:pt>
                <c:pt idx="624">
                  <c:v>0.65</c:v>
                </c:pt>
                <c:pt idx="625">
                  <c:v>0.77</c:v>
                </c:pt>
                <c:pt idx="626">
                  <c:v>0.31</c:v>
                </c:pt>
                <c:pt idx="627">
                  <c:v>0.23</c:v>
                </c:pt>
                <c:pt idx="628">
                  <c:v>1.95</c:v>
                </c:pt>
                <c:pt idx="629">
                  <c:v>1.86</c:v>
                </c:pt>
                <c:pt idx="630">
                  <c:v>0.43</c:v>
                </c:pt>
                <c:pt idx="631">
                  <c:v>0.32</c:v>
                </c:pt>
                <c:pt idx="632">
                  <c:v>1.02</c:v>
                </c:pt>
                <c:pt idx="633">
                  <c:v>0.49</c:v>
                </c:pt>
                <c:pt idx="634">
                  <c:v>1.03</c:v>
                </c:pt>
                <c:pt idx="635">
                  <c:v>0.95</c:v>
                </c:pt>
                <c:pt idx="636">
                  <c:v>0.92</c:v>
                </c:pt>
                <c:pt idx="637">
                  <c:v>1.08</c:v>
                </c:pt>
                <c:pt idx="638">
                  <c:v>0.9</c:v>
                </c:pt>
                <c:pt idx="639">
                  <c:v>1.07</c:v>
                </c:pt>
                <c:pt idx="640">
                  <c:v>0.84</c:v>
                </c:pt>
                <c:pt idx="641">
                  <c:v>1.02</c:v>
                </c:pt>
                <c:pt idx="642">
                  <c:v>0.86</c:v>
                </c:pt>
                <c:pt idx="643">
                  <c:v>1</c:v>
                </c:pt>
                <c:pt idx="644">
                  <c:v>0.85</c:v>
                </c:pt>
                <c:pt idx="645">
                  <c:v>0.97</c:v>
                </c:pt>
                <c:pt idx="646">
                  <c:v>0.9</c:v>
                </c:pt>
                <c:pt idx="647">
                  <c:v>1.02</c:v>
                </c:pt>
                <c:pt idx="648">
                  <c:v>0.88</c:v>
                </c:pt>
                <c:pt idx="649">
                  <c:v>1.03</c:v>
                </c:pt>
                <c:pt idx="650">
                  <c:v>0.94</c:v>
                </c:pt>
                <c:pt idx="651">
                  <c:v>1.05</c:v>
                </c:pt>
                <c:pt idx="652">
                  <c:v>0.91</c:v>
                </c:pt>
                <c:pt idx="653">
                  <c:v>0.96</c:v>
                </c:pt>
                <c:pt idx="654">
                  <c:v>0.98</c:v>
                </c:pt>
                <c:pt idx="655">
                  <c:v>0.93</c:v>
                </c:pt>
                <c:pt idx="656">
                  <c:v>0.99</c:v>
                </c:pt>
                <c:pt idx="657">
                  <c:v>0.54</c:v>
                </c:pt>
                <c:pt idx="658">
                  <c:v>1.08</c:v>
                </c:pt>
                <c:pt idx="659">
                  <c:v>1.01</c:v>
                </c:pt>
                <c:pt idx="660">
                  <c:v>1.36</c:v>
                </c:pt>
                <c:pt idx="661">
                  <c:v>1.1299999999999999</c:v>
                </c:pt>
                <c:pt idx="662">
                  <c:v>1.07</c:v>
                </c:pt>
                <c:pt idx="663">
                  <c:v>1.1100000000000001</c:v>
                </c:pt>
                <c:pt idx="664">
                  <c:v>1.05</c:v>
                </c:pt>
                <c:pt idx="665">
                  <c:v>1.24</c:v>
                </c:pt>
                <c:pt idx="666">
                  <c:v>1.07</c:v>
                </c:pt>
                <c:pt idx="667">
                  <c:v>1.1100000000000001</c:v>
                </c:pt>
                <c:pt idx="668">
                  <c:v>0.92</c:v>
                </c:pt>
                <c:pt idx="669">
                  <c:v>0.93</c:v>
                </c:pt>
                <c:pt idx="670">
                  <c:v>1.01</c:v>
                </c:pt>
                <c:pt idx="671">
                  <c:v>1.04</c:v>
                </c:pt>
                <c:pt idx="672">
                  <c:v>0.9</c:v>
                </c:pt>
                <c:pt idx="673">
                  <c:v>0.91</c:v>
                </c:pt>
                <c:pt idx="674">
                  <c:v>1.3</c:v>
                </c:pt>
                <c:pt idx="675">
                  <c:v>1</c:v>
                </c:pt>
                <c:pt idx="676">
                  <c:v>1.38</c:v>
                </c:pt>
                <c:pt idx="677">
                  <c:v>1</c:v>
                </c:pt>
                <c:pt idx="678">
                  <c:v>0.99</c:v>
                </c:pt>
                <c:pt idx="679">
                  <c:v>0.95</c:v>
                </c:pt>
                <c:pt idx="680">
                  <c:v>0.95</c:v>
                </c:pt>
                <c:pt idx="681">
                  <c:v>0.82</c:v>
                </c:pt>
                <c:pt idx="682">
                  <c:v>0.81</c:v>
                </c:pt>
                <c:pt idx="683">
                  <c:v>0.73</c:v>
                </c:pt>
                <c:pt idx="684">
                  <c:v>0.71</c:v>
                </c:pt>
                <c:pt idx="685">
                  <c:v>0.72</c:v>
                </c:pt>
                <c:pt idx="686">
                  <c:v>0.76</c:v>
                </c:pt>
                <c:pt idx="687">
                  <c:v>0.77</c:v>
                </c:pt>
                <c:pt idx="688">
                  <c:v>1.01</c:v>
                </c:pt>
                <c:pt idx="689">
                  <c:v>0.97</c:v>
                </c:pt>
                <c:pt idx="690">
                  <c:v>0.93</c:v>
                </c:pt>
                <c:pt idx="691">
                  <c:v>0.94</c:v>
                </c:pt>
                <c:pt idx="692">
                  <c:v>0.89</c:v>
                </c:pt>
                <c:pt idx="693">
                  <c:v>0.9</c:v>
                </c:pt>
                <c:pt idx="694">
                  <c:v>0.85</c:v>
                </c:pt>
                <c:pt idx="695">
                  <c:v>0.92</c:v>
                </c:pt>
                <c:pt idx="696">
                  <c:v>0.95</c:v>
                </c:pt>
                <c:pt idx="697">
                  <c:v>0.94</c:v>
                </c:pt>
                <c:pt idx="698">
                  <c:v>0.81</c:v>
                </c:pt>
                <c:pt idx="699">
                  <c:v>1.1200000000000001</c:v>
                </c:pt>
                <c:pt idx="700">
                  <c:v>1.1200000000000001</c:v>
                </c:pt>
                <c:pt idx="701">
                  <c:v>1.1299999999999999</c:v>
                </c:pt>
                <c:pt idx="702">
                  <c:v>0.98</c:v>
                </c:pt>
                <c:pt idx="703">
                  <c:v>0.97</c:v>
                </c:pt>
                <c:pt idx="704">
                  <c:v>0.93</c:v>
                </c:pt>
                <c:pt idx="705">
                  <c:v>0.97</c:v>
                </c:pt>
                <c:pt idx="706">
                  <c:v>1.08</c:v>
                </c:pt>
                <c:pt idx="707">
                  <c:v>1.1000000000000001</c:v>
                </c:pt>
                <c:pt idx="708">
                  <c:v>1.1100000000000001</c:v>
                </c:pt>
                <c:pt idx="709">
                  <c:v>1.18</c:v>
                </c:pt>
                <c:pt idx="710">
                  <c:v>1.22</c:v>
                </c:pt>
                <c:pt idx="711">
                  <c:v>1.24</c:v>
                </c:pt>
                <c:pt idx="712">
                  <c:v>1.23</c:v>
                </c:pt>
                <c:pt idx="713">
                  <c:v>1.28</c:v>
                </c:pt>
                <c:pt idx="714">
                  <c:v>1.08</c:v>
                </c:pt>
                <c:pt idx="715">
                  <c:v>0.71</c:v>
                </c:pt>
                <c:pt idx="716">
                  <c:v>0.67</c:v>
                </c:pt>
                <c:pt idx="717">
                  <c:v>0.67</c:v>
                </c:pt>
                <c:pt idx="718">
                  <c:v>0.65</c:v>
                </c:pt>
                <c:pt idx="719">
                  <c:v>0.64</c:v>
                </c:pt>
                <c:pt idx="720">
                  <c:v>0.68</c:v>
                </c:pt>
                <c:pt idx="721">
                  <c:v>0.73</c:v>
                </c:pt>
                <c:pt idx="722">
                  <c:v>0.85</c:v>
                </c:pt>
                <c:pt idx="723">
                  <c:v>0.89</c:v>
                </c:pt>
                <c:pt idx="724">
                  <c:v>1.06</c:v>
                </c:pt>
                <c:pt idx="725">
                  <c:v>0.99</c:v>
                </c:pt>
                <c:pt idx="726">
                  <c:v>1.01</c:v>
                </c:pt>
                <c:pt idx="727">
                  <c:v>0.96</c:v>
                </c:pt>
                <c:pt idx="728">
                  <c:v>0.94</c:v>
                </c:pt>
                <c:pt idx="729">
                  <c:v>0.91</c:v>
                </c:pt>
                <c:pt idx="730">
                  <c:v>0.99</c:v>
                </c:pt>
                <c:pt idx="731">
                  <c:v>1.01</c:v>
                </c:pt>
                <c:pt idx="732">
                  <c:v>1.1299999999999999</c:v>
                </c:pt>
                <c:pt idx="733">
                  <c:v>1.1299999999999999</c:v>
                </c:pt>
                <c:pt idx="734">
                  <c:v>1.1599999999999999</c:v>
                </c:pt>
                <c:pt idx="735">
                  <c:v>1.04</c:v>
                </c:pt>
                <c:pt idx="736">
                  <c:v>1.05</c:v>
                </c:pt>
                <c:pt idx="737">
                  <c:v>1.02</c:v>
                </c:pt>
                <c:pt idx="738">
                  <c:v>1.01</c:v>
                </c:pt>
                <c:pt idx="739">
                  <c:v>0.97</c:v>
                </c:pt>
                <c:pt idx="740">
                  <c:v>0.99</c:v>
                </c:pt>
                <c:pt idx="741">
                  <c:v>1.02</c:v>
                </c:pt>
                <c:pt idx="742">
                  <c:v>1.02</c:v>
                </c:pt>
                <c:pt idx="743">
                  <c:v>1.02</c:v>
                </c:pt>
                <c:pt idx="744">
                  <c:v>1.04</c:v>
                </c:pt>
                <c:pt idx="745">
                  <c:v>1.02</c:v>
                </c:pt>
                <c:pt idx="746">
                  <c:v>1.01</c:v>
                </c:pt>
                <c:pt idx="747">
                  <c:v>0.96</c:v>
                </c:pt>
                <c:pt idx="748">
                  <c:v>0.98</c:v>
                </c:pt>
                <c:pt idx="749">
                  <c:v>0.96</c:v>
                </c:pt>
                <c:pt idx="750">
                  <c:v>0.98</c:v>
                </c:pt>
                <c:pt idx="751">
                  <c:v>1.02</c:v>
                </c:pt>
                <c:pt idx="752">
                  <c:v>0.95</c:v>
                </c:pt>
                <c:pt idx="753">
                  <c:v>0.94</c:v>
                </c:pt>
                <c:pt idx="754">
                  <c:v>0.95</c:v>
                </c:pt>
                <c:pt idx="755">
                  <c:v>0.95</c:v>
                </c:pt>
                <c:pt idx="756">
                  <c:v>3.01</c:v>
                </c:pt>
                <c:pt idx="757">
                  <c:v>0.97</c:v>
                </c:pt>
                <c:pt idx="758">
                  <c:v>0.95</c:v>
                </c:pt>
                <c:pt idx="759">
                  <c:v>0.98</c:v>
                </c:pt>
                <c:pt idx="760">
                  <c:v>0.96</c:v>
                </c:pt>
                <c:pt idx="761">
                  <c:v>0.92</c:v>
                </c:pt>
                <c:pt idx="762">
                  <c:v>0.88</c:v>
                </c:pt>
                <c:pt idx="763">
                  <c:v>0.94</c:v>
                </c:pt>
                <c:pt idx="764">
                  <c:v>0.88</c:v>
                </c:pt>
                <c:pt idx="765">
                  <c:v>0.84</c:v>
                </c:pt>
                <c:pt idx="766">
                  <c:v>0.87</c:v>
                </c:pt>
                <c:pt idx="767">
                  <c:v>0.93</c:v>
                </c:pt>
                <c:pt idx="768">
                  <c:v>0.83</c:v>
                </c:pt>
                <c:pt idx="769">
                  <c:v>0.75</c:v>
                </c:pt>
                <c:pt idx="770">
                  <c:v>0.69</c:v>
                </c:pt>
                <c:pt idx="771">
                  <c:v>0.6</c:v>
                </c:pt>
                <c:pt idx="772">
                  <c:v>0.6</c:v>
                </c:pt>
                <c:pt idx="773">
                  <c:v>0.65</c:v>
                </c:pt>
                <c:pt idx="774">
                  <c:v>1.0900000000000001</c:v>
                </c:pt>
                <c:pt idx="775">
                  <c:v>1.31</c:v>
                </c:pt>
                <c:pt idx="776">
                  <c:v>1.42</c:v>
                </c:pt>
                <c:pt idx="777">
                  <c:v>1.48</c:v>
                </c:pt>
                <c:pt idx="778">
                  <c:v>1.66</c:v>
                </c:pt>
                <c:pt idx="779">
                  <c:v>1.65</c:v>
                </c:pt>
                <c:pt idx="780">
                  <c:v>1.22</c:v>
                </c:pt>
                <c:pt idx="781">
                  <c:v>1.1200000000000001</c:v>
                </c:pt>
                <c:pt idx="782">
                  <c:v>0.98</c:v>
                </c:pt>
                <c:pt idx="783">
                  <c:v>0.78</c:v>
                </c:pt>
                <c:pt idx="784">
                  <c:v>0.75</c:v>
                </c:pt>
                <c:pt idx="785">
                  <c:v>0.86</c:v>
                </c:pt>
                <c:pt idx="786">
                  <c:v>1.02</c:v>
                </c:pt>
                <c:pt idx="787">
                  <c:v>0.93</c:v>
                </c:pt>
                <c:pt idx="788">
                  <c:v>0.86</c:v>
                </c:pt>
                <c:pt idx="789">
                  <c:v>0.9</c:v>
                </c:pt>
                <c:pt idx="790">
                  <c:v>0.92</c:v>
                </c:pt>
                <c:pt idx="791">
                  <c:v>0.86</c:v>
                </c:pt>
                <c:pt idx="792">
                  <c:v>0.91</c:v>
                </c:pt>
                <c:pt idx="793">
                  <c:v>0.95</c:v>
                </c:pt>
                <c:pt idx="794">
                  <c:v>0.93</c:v>
                </c:pt>
                <c:pt idx="795">
                  <c:v>0.91</c:v>
                </c:pt>
                <c:pt idx="796">
                  <c:v>0.93</c:v>
                </c:pt>
                <c:pt idx="797">
                  <c:v>0.88</c:v>
                </c:pt>
                <c:pt idx="798">
                  <c:v>0.89</c:v>
                </c:pt>
                <c:pt idx="799">
                  <c:v>0.85</c:v>
                </c:pt>
                <c:pt idx="800">
                  <c:v>0.87</c:v>
                </c:pt>
                <c:pt idx="801">
                  <c:v>0.89</c:v>
                </c:pt>
                <c:pt idx="802">
                  <c:v>0.85</c:v>
                </c:pt>
                <c:pt idx="803">
                  <c:v>0.86</c:v>
                </c:pt>
                <c:pt idx="804">
                  <c:v>0.85</c:v>
                </c:pt>
                <c:pt idx="805">
                  <c:v>0.83</c:v>
                </c:pt>
                <c:pt idx="806">
                  <c:v>0.93</c:v>
                </c:pt>
                <c:pt idx="807">
                  <c:v>0.88</c:v>
                </c:pt>
                <c:pt idx="808">
                  <c:v>0.9</c:v>
                </c:pt>
                <c:pt idx="809">
                  <c:v>0.91</c:v>
                </c:pt>
                <c:pt idx="810">
                  <c:v>0.95</c:v>
                </c:pt>
                <c:pt idx="811">
                  <c:v>0.96</c:v>
                </c:pt>
                <c:pt idx="812">
                  <c:v>1.01</c:v>
                </c:pt>
                <c:pt idx="813">
                  <c:v>0.87</c:v>
                </c:pt>
                <c:pt idx="814">
                  <c:v>0.71</c:v>
                </c:pt>
                <c:pt idx="815">
                  <c:v>0.92</c:v>
                </c:pt>
                <c:pt idx="816">
                  <c:v>0.65</c:v>
                </c:pt>
                <c:pt idx="817">
                  <c:v>0.87</c:v>
                </c:pt>
                <c:pt idx="818">
                  <c:v>0.67</c:v>
                </c:pt>
                <c:pt idx="819">
                  <c:v>0.95</c:v>
                </c:pt>
                <c:pt idx="820">
                  <c:v>0.65</c:v>
                </c:pt>
                <c:pt idx="821">
                  <c:v>8.3000000000000007</c:v>
                </c:pt>
                <c:pt idx="822">
                  <c:v>0.65</c:v>
                </c:pt>
                <c:pt idx="823">
                  <c:v>0.65</c:v>
                </c:pt>
                <c:pt idx="824">
                  <c:v>0.65</c:v>
                </c:pt>
                <c:pt idx="825">
                  <c:v>0.67</c:v>
                </c:pt>
                <c:pt idx="826">
                  <c:v>0.64</c:v>
                </c:pt>
                <c:pt idx="827">
                  <c:v>0.69</c:v>
                </c:pt>
                <c:pt idx="828">
                  <c:v>0.67</c:v>
                </c:pt>
                <c:pt idx="829">
                  <c:v>0.51</c:v>
                </c:pt>
                <c:pt idx="830">
                  <c:v>0.87</c:v>
                </c:pt>
                <c:pt idx="831">
                  <c:v>0.69</c:v>
                </c:pt>
                <c:pt idx="832">
                  <c:v>0.93</c:v>
                </c:pt>
                <c:pt idx="833">
                  <c:v>0.49</c:v>
                </c:pt>
                <c:pt idx="834">
                  <c:v>0.66</c:v>
                </c:pt>
                <c:pt idx="835">
                  <c:v>0.97</c:v>
                </c:pt>
                <c:pt idx="836">
                  <c:v>0.67</c:v>
                </c:pt>
                <c:pt idx="837">
                  <c:v>1.01</c:v>
                </c:pt>
                <c:pt idx="838">
                  <c:v>0.83</c:v>
                </c:pt>
                <c:pt idx="839">
                  <c:v>0.92</c:v>
                </c:pt>
                <c:pt idx="840">
                  <c:v>0.8</c:v>
                </c:pt>
                <c:pt idx="841">
                  <c:v>0.95</c:v>
                </c:pt>
                <c:pt idx="842">
                  <c:v>1.1599999999999999</c:v>
                </c:pt>
                <c:pt idx="843">
                  <c:v>0.88</c:v>
                </c:pt>
                <c:pt idx="844">
                  <c:v>0.81</c:v>
                </c:pt>
                <c:pt idx="845">
                  <c:v>1.32</c:v>
                </c:pt>
                <c:pt idx="846">
                  <c:v>0.87</c:v>
                </c:pt>
                <c:pt idx="847">
                  <c:v>1.17</c:v>
                </c:pt>
                <c:pt idx="848">
                  <c:v>1.17</c:v>
                </c:pt>
                <c:pt idx="849">
                  <c:v>1.27</c:v>
                </c:pt>
                <c:pt idx="850">
                  <c:v>0.91</c:v>
                </c:pt>
                <c:pt idx="851">
                  <c:v>1.04</c:v>
                </c:pt>
                <c:pt idx="852">
                  <c:v>0.98</c:v>
                </c:pt>
                <c:pt idx="853">
                  <c:v>1.01</c:v>
                </c:pt>
                <c:pt idx="854">
                  <c:v>0.94</c:v>
                </c:pt>
                <c:pt idx="855">
                  <c:v>0.79</c:v>
                </c:pt>
                <c:pt idx="856">
                  <c:v>0.74</c:v>
                </c:pt>
                <c:pt idx="857">
                  <c:v>0.79</c:v>
                </c:pt>
                <c:pt idx="858">
                  <c:v>0.79</c:v>
                </c:pt>
                <c:pt idx="859">
                  <c:v>0.84</c:v>
                </c:pt>
                <c:pt idx="860">
                  <c:v>0.77</c:v>
                </c:pt>
                <c:pt idx="861">
                  <c:v>0.99</c:v>
                </c:pt>
                <c:pt idx="862">
                  <c:v>1.03</c:v>
                </c:pt>
                <c:pt idx="863">
                  <c:v>0.95</c:v>
                </c:pt>
                <c:pt idx="864">
                  <c:v>0.97</c:v>
                </c:pt>
                <c:pt idx="865">
                  <c:v>0.93</c:v>
                </c:pt>
                <c:pt idx="866">
                  <c:v>0.89</c:v>
                </c:pt>
                <c:pt idx="867">
                  <c:v>0.94</c:v>
                </c:pt>
                <c:pt idx="868">
                  <c:v>0.95</c:v>
                </c:pt>
                <c:pt idx="869">
                  <c:v>0.88</c:v>
                </c:pt>
                <c:pt idx="870">
                  <c:v>0.9</c:v>
                </c:pt>
                <c:pt idx="871">
                  <c:v>0.86</c:v>
                </c:pt>
                <c:pt idx="872">
                  <c:v>0.87</c:v>
                </c:pt>
                <c:pt idx="873">
                  <c:v>0.84</c:v>
                </c:pt>
                <c:pt idx="874">
                  <c:v>2.59</c:v>
                </c:pt>
                <c:pt idx="875">
                  <c:v>0.93</c:v>
                </c:pt>
                <c:pt idx="876">
                  <c:v>0.77</c:v>
                </c:pt>
                <c:pt idx="877">
                  <c:v>0.82</c:v>
                </c:pt>
                <c:pt idx="878">
                  <c:v>0.94</c:v>
                </c:pt>
                <c:pt idx="879">
                  <c:v>0.86</c:v>
                </c:pt>
                <c:pt idx="880">
                  <c:v>0.88</c:v>
                </c:pt>
                <c:pt idx="881">
                  <c:v>0.96</c:v>
                </c:pt>
                <c:pt idx="882">
                  <c:v>1</c:v>
                </c:pt>
                <c:pt idx="883">
                  <c:v>0.97</c:v>
                </c:pt>
                <c:pt idx="884">
                  <c:v>0.98</c:v>
                </c:pt>
                <c:pt idx="885">
                  <c:v>1.1499999999999999</c:v>
                </c:pt>
                <c:pt idx="886">
                  <c:v>1.23</c:v>
                </c:pt>
                <c:pt idx="887">
                  <c:v>1.24</c:v>
                </c:pt>
                <c:pt idx="888">
                  <c:v>1.28</c:v>
                </c:pt>
                <c:pt idx="889">
                  <c:v>1.1399999999999999</c:v>
                </c:pt>
                <c:pt idx="890">
                  <c:v>0.68</c:v>
                </c:pt>
                <c:pt idx="891">
                  <c:v>0.56000000000000005</c:v>
                </c:pt>
                <c:pt idx="892">
                  <c:v>0.7</c:v>
                </c:pt>
                <c:pt idx="893">
                  <c:v>0.63</c:v>
                </c:pt>
                <c:pt idx="894">
                  <c:v>0.55000000000000004</c:v>
                </c:pt>
                <c:pt idx="895">
                  <c:v>0.55000000000000004</c:v>
                </c:pt>
                <c:pt idx="896">
                  <c:v>0.4</c:v>
                </c:pt>
                <c:pt idx="897">
                  <c:v>0.34</c:v>
                </c:pt>
                <c:pt idx="898">
                  <c:v>0.34</c:v>
                </c:pt>
                <c:pt idx="899">
                  <c:v>0.62</c:v>
                </c:pt>
                <c:pt idx="900">
                  <c:v>0.61</c:v>
                </c:pt>
                <c:pt idx="901">
                  <c:v>0.63</c:v>
                </c:pt>
                <c:pt idx="902">
                  <c:v>0.76</c:v>
                </c:pt>
                <c:pt idx="903">
                  <c:v>0.79</c:v>
                </c:pt>
                <c:pt idx="904">
                  <c:v>1.05</c:v>
                </c:pt>
                <c:pt idx="905">
                  <c:v>1.17</c:v>
                </c:pt>
                <c:pt idx="906">
                  <c:v>1.0900000000000001</c:v>
                </c:pt>
                <c:pt idx="907">
                  <c:v>1.1200000000000001</c:v>
                </c:pt>
                <c:pt idx="908">
                  <c:v>1.1000000000000001</c:v>
                </c:pt>
                <c:pt idx="909">
                  <c:v>1.17</c:v>
                </c:pt>
                <c:pt idx="910">
                  <c:v>1.21</c:v>
                </c:pt>
                <c:pt idx="911">
                  <c:v>1.1599999999999999</c:v>
                </c:pt>
                <c:pt idx="912">
                  <c:v>1.08</c:v>
                </c:pt>
                <c:pt idx="913">
                  <c:v>0.98</c:v>
                </c:pt>
                <c:pt idx="914">
                  <c:v>0.96</c:v>
                </c:pt>
                <c:pt idx="915">
                  <c:v>1.18</c:v>
                </c:pt>
                <c:pt idx="916">
                  <c:v>0.61</c:v>
                </c:pt>
                <c:pt idx="917">
                  <c:v>1.1100000000000001</c:v>
                </c:pt>
                <c:pt idx="918">
                  <c:v>1</c:v>
                </c:pt>
                <c:pt idx="919">
                  <c:v>0.91</c:v>
                </c:pt>
                <c:pt idx="920">
                  <c:v>0.8</c:v>
                </c:pt>
                <c:pt idx="921">
                  <c:v>0.63</c:v>
                </c:pt>
                <c:pt idx="922">
                  <c:v>0.46</c:v>
                </c:pt>
                <c:pt idx="923">
                  <c:v>0.49</c:v>
                </c:pt>
                <c:pt idx="924">
                  <c:v>0.46</c:v>
                </c:pt>
                <c:pt idx="925">
                  <c:v>0.33</c:v>
                </c:pt>
                <c:pt idx="926">
                  <c:v>0.72</c:v>
                </c:pt>
                <c:pt idx="927">
                  <c:v>0.84</c:v>
                </c:pt>
                <c:pt idx="928">
                  <c:v>0.7</c:v>
                </c:pt>
                <c:pt idx="929">
                  <c:v>1.21</c:v>
                </c:pt>
                <c:pt idx="930">
                  <c:v>1.05</c:v>
                </c:pt>
                <c:pt idx="931">
                  <c:v>1.05</c:v>
                </c:pt>
                <c:pt idx="932">
                  <c:v>1.06</c:v>
                </c:pt>
                <c:pt idx="933">
                  <c:v>1.05</c:v>
                </c:pt>
                <c:pt idx="934">
                  <c:v>1.23</c:v>
                </c:pt>
                <c:pt idx="935">
                  <c:v>1.06</c:v>
                </c:pt>
                <c:pt idx="936">
                  <c:v>1.1000000000000001</c:v>
                </c:pt>
                <c:pt idx="937">
                  <c:v>0.93</c:v>
                </c:pt>
                <c:pt idx="938">
                  <c:v>0.96</c:v>
                </c:pt>
                <c:pt idx="939">
                  <c:v>0.93</c:v>
                </c:pt>
                <c:pt idx="940">
                  <c:v>0.9</c:v>
                </c:pt>
                <c:pt idx="941">
                  <c:v>0.95</c:v>
                </c:pt>
                <c:pt idx="942">
                  <c:v>0.97</c:v>
                </c:pt>
                <c:pt idx="943">
                  <c:v>0.9</c:v>
                </c:pt>
                <c:pt idx="944">
                  <c:v>0.88</c:v>
                </c:pt>
                <c:pt idx="945">
                  <c:v>0.85</c:v>
                </c:pt>
                <c:pt idx="946">
                  <c:v>0.84</c:v>
                </c:pt>
                <c:pt idx="947">
                  <c:v>0.8</c:v>
                </c:pt>
                <c:pt idx="948">
                  <c:v>0.7</c:v>
                </c:pt>
                <c:pt idx="949">
                  <c:v>0.68</c:v>
                </c:pt>
                <c:pt idx="950">
                  <c:v>0.94</c:v>
                </c:pt>
                <c:pt idx="951">
                  <c:v>0.85</c:v>
                </c:pt>
                <c:pt idx="952">
                  <c:v>0.68</c:v>
                </c:pt>
                <c:pt idx="953">
                  <c:v>0.17</c:v>
                </c:pt>
                <c:pt idx="954">
                  <c:v>0.78</c:v>
                </c:pt>
                <c:pt idx="955">
                  <c:v>0.65</c:v>
                </c:pt>
                <c:pt idx="956">
                  <c:v>0.6</c:v>
                </c:pt>
                <c:pt idx="957">
                  <c:v>0.56999999999999995</c:v>
                </c:pt>
                <c:pt idx="958">
                  <c:v>0.56000000000000005</c:v>
                </c:pt>
                <c:pt idx="959">
                  <c:v>0.96</c:v>
                </c:pt>
                <c:pt idx="960">
                  <c:v>0.93</c:v>
                </c:pt>
                <c:pt idx="961">
                  <c:v>0.95</c:v>
                </c:pt>
                <c:pt idx="962">
                  <c:v>0.96</c:v>
                </c:pt>
                <c:pt idx="963">
                  <c:v>0.96</c:v>
                </c:pt>
                <c:pt idx="964">
                  <c:v>0.97</c:v>
                </c:pt>
                <c:pt idx="965">
                  <c:v>0.95</c:v>
                </c:pt>
                <c:pt idx="966">
                  <c:v>0.86</c:v>
                </c:pt>
                <c:pt idx="967">
                  <c:v>0.88</c:v>
                </c:pt>
                <c:pt idx="968">
                  <c:v>0.88</c:v>
                </c:pt>
                <c:pt idx="969">
                  <c:v>0.92</c:v>
                </c:pt>
                <c:pt idx="970">
                  <c:v>0.91</c:v>
                </c:pt>
                <c:pt idx="971">
                  <c:v>0.89</c:v>
                </c:pt>
                <c:pt idx="972">
                  <c:v>0.93</c:v>
                </c:pt>
                <c:pt idx="973">
                  <c:v>0.86</c:v>
                </c:pt>
                <c:pt idx="974">
                  <c:v>0.86</c:v>
                </c:pt>
                <c:pt idx="975">
                  <c:v>0.85</c:v>
                </c:pt>
                <c:pt idx="976">
                  <c:v>0.8</c:v>
                </c:pt>
                <c:pt idx="977">
                  <c:v>0.85</c:v>
                </c:pt>
                <c:pt idx="978">
                  <c:v>0.81</c:v>
                </c:pt>
                <c:pt idx="979">
                  <c:v>0.79</c:v>
                </c:pt>
                <c:pt idx="980">
                  <c:v>0.89</c:v>
                </c:pt>
                <c:pt idx="981">
                  <c:v>0.85</c:v>
                </c:pt>
                <c:pt idx="982">
                  <c:v>0.89</c:v>
                </c:pt>
                <c:pt idx="983">
                  <c:v>0.9</c:v>
                </c:pt>
                <c:pt idx="984">
                  <c:v>0.88</c:v>
                </c:pt>
                <c:pt idx="985">
                  <c:v>0.8</c:v>
                </c:pt>
                <c:pt idx="986">
                  <c:v>0.82</c:v>
                </c:pt>
                <c:pt idx="987">
                  <c:v>0.79</c:v>
                </c:pt>
                <c:pt idx="988">
                  <c:v>0.81</c:v>
                </c:pt>
                <c:pt idx="989">
                  <c:v>0.79</c:v>
                </c:pt>
                <c:pt idx="990">
                  <c:v>0.81</c:v>
                </c:pt>
                <c:pt idx="991">
                  <c:v>0.9</c:v>
                </c:pt>
                <c:pt idx="992">
                  <c:v>0.93</c:v>
                </c:pt>
                <c:pt idx="993">
                  <c:v>1.2</c:v>
                </c:pt>
                <c:pt idx="994">
                  <c:v>1.01</c:v>
                </c:pt>
                <c:pt idx="995">
                  <c:v>0.98</c:v>
                </c:pt>
                <c:pt idx="996">
                  <c:v>0.96</c:v>
                </c:pt>
                <c:pt idx="997">
                  <c:v>0.89</c:v>
                </c:pt>
                <c:pt idx="998">
                  <c:v>0.93</c:v>
                </c:pt>
                <c:pt idx="999">
                  <c:v>0.92</c:v>
                </c:pt>
                <c:pt idx="1000">
                  <c:v>1.1299999999999999</c:v>
                </c:pt>
                <c:pt idx="1001">
                  <c:v>1.1299999999999999</c:v>
                </c:pt>
                <c:pt idx="1002">
                  <c:v>0.84</c:v>
                </c:pt>
                <c:pt idx="1003">
                  <c:v>1.07</c:v>
                </c:pt>
                <c:pt idx="1004">
                  <c:v>1.04</c:v>
                </c:pt>
                <c:pt idx="1005">
                  <c:v>1</c:v>
                </c:pt>
                <c:pt idx="1006">
                  <c:v>0.84</c:v>
                </c:pt>
                <c:pt idx="1007">
                  <c:v>0.82</c:v>
                </c:pt>
                <c:pt idx="1008">
                  <c:v>0.78</c:v>
                </c:pt>
                <c:pt idx="1009">
                  <c:v>0.79</c:v>
                </c:pt>
                <c:pt idx="1010">
                  <c:v>0.75</c:v>
                </c:pt>
                <c:pt idx="1011">
                  <c:v>0.84</c:v>
                </c:pt>
                <c:pt idx="1012">
                  <c:v>0.86</c:v>
                </c:pt>
                <c:pt idx="1013">
                  <c:v>0.79</c:v>
                </c:pt>
                <c:pt idx="1014">
                  <c:v>0.81</c:v>
                </c:pt>
                <c:pt idx="1015">
                  <c:v>0.82</c:v>
                </c:pt>
                <c:pt idx="1016">
                  <c:v>0.86</c:v>
                </c:pt>
                <c:pt idx="1017">
                  <c:v>0.82</c:v>
                </c:pt>
                <c:pt idx="1018">
                  <c:v>0.73</c:v>
                </c:pt>
                <c:pt idx="1019">
                  <c:v>0.69</c:v>
                </c:pt>
                <c:pt idx="1020">
                  <c:v>0.7</c:v>
                </c:pt>
                <c:pt idx="1021">
                  <c:v>0.73</c:v>
                </c:pt>
                <c:pt idx="1022">
                  <c:v>0.77</c:v>
                </c:pt>
                <c:pt idx="1023">
                  <c:v>0.84</c:v>
                </c:pt>
                <c:pt idx="1024">
                  <c:v>0.56000000000000005</c:v>
                </c:pt>
                <c:pt idx="1025">
                  <c:v>0.82</c:v>
                </c:pt>
                <c:pt idx="1026">
                  <c:v>0.83</c:v>
                </c:pt>
                <c:pt idx="1027">
                  <c:v>0.8</c:v>
                </c:pt>
                <c:pt idx="1028">
                  <c:v>0.81</c:v>
                </c:pt>
                <c:pt idx="1029">
                  <c:v>0.75</c:v>
                </c:pt>
                <c:pt idx="1030">
                  <c:v>0.74</c:v>
                </c:pt>
                <c:pt idx="1031">
                  <c:v>0.72</c:v>
                </c:pt>
                <c:pt idx="1032">
                  <c:v>0.74</c:v>
                </c:pt>
                <c:pt idx="1033">
                  <c:v>0.68</c:v>
                </c:pt>
                <c:pt idx="1034">
                  <c:v>0.68</c:v>
                </c:pt>
                <c:pt idx="1035">
                  <c:v>0.68</c:v>
                </c:pt>
                <c:pt idx="1036">
                  <c:v>0.67</c:v>
                </c:pt>
                <c:pt idx="1037">
                  <c:v>0.68</c:v>
                </c:pt>
                <c:pt idx="1038">
                  <c:v>0.66</c:v>
                </c:pt>
                <c:pt idx="1039">
                  <c:v>0.69</c:v>
                </c:pt>
                <c:pt idx="1040">
                  <c:v>0.63</c:v>
                </c:pt>
                <c:pt idx="1041">
                  <c:v>0.59</c:v>
                </c:pt>
                <c:pt idx="1042">
                  <c:v>0.62</c:v>
                </c:pt>
                <c:pt idx="1043">
                  <c:v>0.69</c:v>
                </c:pt>
                <c:pt idx="1044">
                  <c:v>0.68</c:v>
                </c:pt>
                <c:pt idx="1045">
                  <c:v>0.65</c:v>
                </c:pt>
                <c:pt idx="1046">
                  <c:v>0.56000000000000005</c:v>
                </c:pt>
                <c:pt idx="1047">
                  <c:v>0.57999999999999996</c:v>
                </c:pt>
                <c:pt idx="1048">
                  <c:v>0.56999999999999995</c:v>
                </c:pt>
                <c:pt idx="1049">
                  <c:v>0.56999999999999995</c:v>
                </c:pt>
                <c:pt idx="1050">
                  <c:v>0.57999999999999996</c:v>
                </c:pt>
                <c:pt idx="1051">
                  <c:v>0.64</c:v>
                </c:pt>
                <c:pt idx="1052">
                  <c:v>0.88</c:v>
                </c:pt>
                <c:pt idx="1053">
                  <c:v>0.85</c:v>
                </c:pt>
                <c:pt idx="1054">
                  <c:v>0.91</c:v>
                </c:pt>
                <c:pt idx="1055">
                  <c:v>0.81</c:v>
                </c:pt>
                <c:pt idx="1056">
                  <c:v>0.64</c:v>
                </c:pt>
                <c:pt idx="1057">
                  <c:v>1.72</c:v>
                </c:pt>
                <c:pt idx="1058">
                  <c:v>1.32</c:v>
                </c:pt>
                <c:pt idx="1059">
                  <c:v>1.08</c:v>
                </c:pt>
                <c:pt idx="1060">
                  <c:v>1.01</c:v>
                </c:pt>
                <c:pt idx="1061">
                  <c:v>0.98</c:v>
                </c:pt>
                <c:pt idx="1062">
                  <c:v>1.04</c:v>
                </c:pt>
                <c:pt idx="1063">
                  <c:v>0.81</c:v>
                </c:pt>
                <c:pt idx="1064">
                  <c:v>0.74</c:v>
                </c:pt>
                <c:pt idx="1065">
                  <c:v>0.67</c:v>
                </c:pt>
                <c:pt idx="1066">
                  <c:v>0.56999999999999995</c:v>
                </c:pt>
                <c:pt idx="1067">
                  <c:v>0.78</c:v>
                </c:pt>
                <c:pt idx="1068">
                  <c:v>0.77</c:v>
                </c:pt>
                <c:pt idx="1069">
                  <c:v>0.82</c:v>
                </c:pt>
                <c:pt idx="1070">
                  <c:v>0.86</c:v>
                </c:pt>
                <c:pt idx="1071">
                  <c:v>0.99</c:v>
                </c:pt>
                <c:pt idx="1072">
                  <c:v>0.98</c:v>
                </c:pt>
                <c:pt idx="1073">
                  <c:v>1.03</c:v>
                </c:pt>
                <c:pt idx="1074">
                  <c:v>1.04</c:v>
                </c:pt>
                <c:pt idx="1075">
                  <c:v>1.03</c:v>
                </c:pt>
                <c:pt idx="1076">
                  <c:v>1.07</c:v>
                </c:pt>
                <c:pt idx="1077">
                  <c:v>0.56999999999999995</c:v>
                </c:pt>
                <c:pt idx="1078">
                  <c:v>0.98</c:v>
                </c:pt>
                <c:pt idx="1079">
                  <c:v>0.92</c:v>
                </c:pt>
                <c:pt idx="1080">
                  <c:v>0.91</c:v>
                </c:pt>
                <c:pt idx="1081">
                  <c:v>0.92</c:v>
                </c:pt>
                <c:pt idx="1082">
                  <c:v>0.9</c:v>
                </c:pt>
                <c:pt idx="1083">
                  <c:v>0.95</c:v>
                </c:pt>
                <c:pt idx="1084">
                  <c:v>0.97</c:v>
                </c:pt>
                <c:pt idx="1085">
                  <c:v>0.95</c:v>
                </c:pt>
                <c:pt idx="1086">
                  <c:v>0.93</c:v>
                </c:pt>
                <c:pt idx="1087">
                  <c:v>0.95</c:v>
                </c:pt>
                <c:pt idx="1088">
                  <c:v>0.92</c:v>
                </c:pt>
                <c:pt idx="1089">
                  <c:v>0.92</c:v>
                </c:pt>
                <c:pt idx="1090">
                  <c:v>0.89</c:v>
                </c:pt>
                <c:pt idx="1091">
                  <c:v>0.9</c:v>
                </c:pt>
                <c:pt idx="1092">
                  <c:v>0.91</c:v>
                </c:pt>
                <c:pt idx="1093">
                  <c:v>1.05</c:v>
                </c:pt>
                <c:pt idx="1094">
                  <c:v>0.92</c:v>
                </c:pt>
                <c:pt idx="1095">
                  <c:v>0.69</c:v>
                </c:pt>
                <c:pt idx="1096">
                  <c:v>0.73</c:v>
                </c:pt>
                <c:pt idx="1097">
                  <c:v>0.77</c:v>
                </c:pt>
                <c:pt idx="1098">
                  <c:v>0.71</c:v>
                </c:pt>
                <c:pt idx="1099">
                  <c:v>0.66</c:v>
                </c:pt>
                <c:pt idx="1100">
                  <c:v>0.71</c:v>
                </c:pt>
                <c:pt idx="1101">
                  <c:v>0.87</c:v>
                </c:pt>
                <c:pt idx="1102">
                  <c:v>0.79</c:v>
                </c:pt>
                <c:pt idx="1103">
                  <c:v>0.82</c:v>
                </c:pt>
                <c:pt idx="1104">
                  <c:v>0.89</c:v>
                </c:pt>
                <c:pt idx="1105">
                  <c:v>0.92</c:v>
                </c:pt>
                <c:pt idx="1106">
                  <c:v>0.98</c:v>
                </c:pt>
                <c:pt idx="1107">
                  <c:v>0.96</c:v>
                </c:pt>
                <c:pt idx="1108">
                  <c:v>0.74</c:v>
                </c:pt>
                <c:pt idx="1109">
                  <c:v>0.93</c:v>
                </c:pt>
                <c:pt idx="1110">
                  <c:v>0.91</c:v>
                </c:pt>
                <c:pt idx="1111">
                  <c:v>1.05</c:v>
                </c:pt>
                <c:pt idx="1112">
                  <c:v>0.96</c:v>
                </c:pt>
                <c:pt idx="1113">
                  <c:v>0.87</c:v>
                </c:pt>
                <c:pt idx="1114">
                  <c:v>0.86</c:v>
                </c:pt>
                <c:pt idx="1115">
                  <c:v>0.9</c:v>
                </c:pt>
                <c:pt idx="1116">
                  <c:v>1.1000000000000001</c:v>
                </c:pt>
                <c:pt idx="1117">
                  <c:v>1.05</c:v>
                </c:pt>
                <c:pt idx="1118">
                  <c:v>1.1200000000000001</c:v>
                </c:pt>
                <c:pt idx="1119">
                  <c:v>1.1599999999999999</c:v>
                </c:pt>
                <c:pt idx="1120">
                  <c:v>1.1499999999999999</c:v>
                </c:pt>
                <c:pt idx="1121">
                  <c:v>1.1100000000000001</c:v>
                </c:pt>
                <c:pt idx="1122">
                  <c:v>1.1000000000000001</c:v>
                </c:pt>
                <c:pt idx="1123">
                  <c:v>0.98</c:v>
                </c:pt>
                <c:pt idx="1124">
                  <c:v>0.95</c:v>
                </c:pt>
                <c:pt idx="1125">
                  <c:v>0.97</c:v>
                </c:pt>
                <c:pt idx="1126">
                  <c:v>0.94</c:v>
                </c:pt>
                <c:pt idx="1127">
                  <c:v>0.99</c:v>
                </c:pt>
                <c:pt idx="1128">
                  <c:v>1.04</c:v>
                </c:pt>
                <c:pt idx="1129">
                  <c:v>1.07</c:v>
                </c:pt>
                <c:pt idx="1130">
                  <c:v>1.08</c:v>
                </c:pt>
                <c:pt idx="1131">
                  <c:v>1.04</c:v>
                </c:pt>
                <c:pt idx="1132">
                  <c:v>1.07</c:v>
                </c:pt>
                <c:pt idx="1133">
                  <c:v>1.1599999999999999</c:v>
                </c:pt>
                <c:pt idx="1134">
                  <c:v>1.1399999999999999</c:v>
                </c:pt>
                <c:pt idx="1135">
                  <c:v>1.1000000000000001</c:v>
                </c:pt>
                <c:pt idx="1136">
                  <c:v>1.0900000000000001</c:v>
                </c:pt>
                <c:pt idx="1137">
                  <c:v>1.01</c:v>
                </c:pt>
                <c:pt idx="1138">
                  <c:v>1.08</c:v>
                </c:pt>
                <c:pt idx="1139">
                  <c:v>1.0900000000000001</c:v>
                </c:pt>
                <c:pt idx="1140">
                  <c:v>1.05</c:v>
                </c:pt>
                <c:pt idx="1141">
                  <c:v>1.1399999999999999</c:v>
                </c:pt>
                <c:pt idx="1142">
                  <c:v>1.0900000000000001</c:v>
                </c:pt>
                <c:pt idx="1143">
                  <c:v>0.66</c:v>
                </c:pt>
                <c:pt idx="1144">
                  <c:v>0.66</c:v>
                </c:pt>
                <c:pt idx="1145">
                  <c:v>0.68</c:v>
                </c:pt>
                <c:pt idx="1146">
                  <c:v>0.69</c:v>
                </c:pt>
                <c:pt idx="1147">
                  <c:v>0.71</c:v>
                </c:pt>
                <c:pt idx="1148">
                  <c:v>0.68</c:v>
                </c:pt>
                <c:pt idx="1149">
                  <c:v>0.75</c:v>
                </c:pt>
                <c:pt idx="1150">
                  <c:v>0.71</c:v>
                </c:pt>
                <c:pt idx="1151">
                  <c:v>0.63</c:v>
                </c:pt>
                <c:pt idx="1152">
                  <c:v>0.7</c:v>
                </c:pt>
                <c:pt idx="1153">
                  <c:v>0.71</c:v>
                </c:pt>
                <c:pt idx="1154">
                  <c:v>0.66</c:v>
                </c:pt>
                <c:pt idx="1155">
                  <c:v>0.72</c:v>
                </c:pt>
                <c:pt idx="1156">
                  <c:v>0.76</c:v>
                </c:pt>
                <c:pt idx="1157">
                  <c:v>0.78</c:v>
                </c:pt>
                <c:pt idx="1158">
                  <c:v>0.82</c:v>
                </c:pt>
                <c:pt idx="1159">
                  <c:v>0.93</c:v>
                </c:pt>
                <c:pt idx="1160">
                  <c:v>0.94</c:v>
                </c:pt>
                <c:pt idx="1161">
                  <c:v>1.04</c:v>
                </c:pt>
                <c:pt idx="1162">
                  <c:v>1.06</c:v>
                </c:pt>
                <c:pt idx="1163">
                  <c:v>1.08</c:v>
                </c:pt>
                <c:pt idx="1164">
                  <c:v>1.1200000000000001</c:v>
                </c:pt>
                <c:pt idx="1165">
                  <c:v>1.1499999999999999</c:v>
                </c:pt>
                <c:pt idx="1166">
                  <c:v>1.1100000000000001</c:v>
                </c:pt>
                <c:pt idx="1167">
                  <c:v>1.04</c:v>
                </c:pt>
                <c:pt idx="1168">
                  <c:v>0.99</c:v>
                </c:pt>
                <c:pt idx="1169">
                  <c:v>0.97</c:v>
                </c:pt>
                <c:pt idx="1170">
                  <c:v>1.05</c:v>
                </c:pt>
                <c:pt idx="1171">
                  <c:v>0.99</c:v>
                </c:pt>
                <c:pt idx="1172">
                  <c:v>0.98</c:v>
                </c:pt>
                <c:pt idx="1173">
                  <c:v>0.95</c:v>
                </c:pt>
                <c:pt idx="1174">
                  <c:v>0.95</c:v>
                </c:pt>
                <c:pt idx="1175">
                  <c:v>1.03</c:v>
                </c:pt>
                <c:pt idx="1176">
                  <c:v>1.08</c:v>
                </c:pt>
                <c:pt idx="1177">
                  <c:v>1.01</c:v>
                </c:pt>
                <c:pt idx="1178">
                  <c:v>1.17</c:v>
                </c:pt>
                <c:pt idx="1179">
                  <c:v>1.1299999999999999</c:v>
                </c:pt>
                <c:pt idx="1180">
                  <c:v>1.39</c:v>
                </c:pt>
                <c:pt idx="1181">
                  <c:v>1.6</c:v>
                </c:pt>
                <c:pt idx="1182">
                  <c:v>0.66</c:v>
                </c:pt>
                <c:pt idx="1183">
                  <c:v>0.77</c:v>
                </c:pt>
                <c:pt idx="1184">
                  <c:v>1.1499999999999999</c:v>
                </c:pt>
                <c:pt idx="1185">
                  <c:v>1.51</c:v>
                </c:pt>
                <c:pt idx="1186">
                  <c:v>0.81</c:v>
                </c:pt>
                <c:pt idx="1187">
                  <c:v>0.84</c:v>
                </c:pt>
                <c:pt idx="1188">
                  <c:v>0.81</c:v>
                </c:pt>
                <c:pt idx="1189">
                  <c:v>0.96</c:v>
                </c:pt>
                <c:pt idx="1190">
                  <c:v>1</c:v>
                </c:pt>
                <c:pt idx="1191">
                  <c:v>1.05</c:v>
                </c:pt>
                <c:pt idx="1192">
                  <c:v>1.07</c:v>
                </c:pt>
                <c:pt idx="1193">
                  <c:v>1.01</c:v>
                </c:pt>
                <c:pt idx="1194">
                  <c:v>1.0900000000000001</c:v>
                </c:pt>
                <c:pt idx="1195">
                  <c:v>1.02</c:v>
                </c:pt>
                <c:pt idx="1196">
                  <c:v>1.01</c:v>
                </c:pt>
                <c:pt idx="1197">
                  <c:v>1.03</c:v>
                </c:pt>
                <c:pt idx="1198">
                  <c:v>1</c:v>
                </c:pt>
                <c:pt idx="1199">
                  <c:v>0.84</c:v>
                </c:pt>
                <c:pt idx="1200">
                  <c:v>0.86</c:v>
                </c:pt>
                <c:pt idx="1201">
                  <c:v>0.83</c:v>
                </c:pt>
                <c:pt idx="1202">
                  <c:v>0.78</c:v>
                </c:pt>
                <c:pt idx="1203">
                  <c:v>0.81</c:v>
                </c:pt>
                <c:pt idx="1204">
                  <c:v>0.8</c:v>
                </c:pt>
                <c:pt idx="1205">
                  <c:v>0.74</c:v>
                </c:pt>
                <c:pt idx="1206">
                  <c:v>0.88</c:v>
                </c:pt>
                <c:pt idx="1207">
                  <c:v>0.96</c:v>
                </c:pt>
                <c:pt idx="1208">
                  <c:v>1.18</c:v>
                </c:pt>
                <c:pt idx="1209">
                  <c:v>1.0900000000000001</c:v>
                </c:pt>
                <c:pt idx="1210">
                  <c:v>0.63</c:v>
                </c:pt>
                <c:pt idx="1211">
                  <c:v>0.5</c:v>
                </c:pt>
                <c:pt idx="1212">
                  <c:v>0.44</c:v>
                </c:pt>
                <c:pt idx="1213">
                  <c:v>0.4</c:v>
                </c:pt>
                <c:pt idx="1214">
                  <c:v>0.41</c:v>
                </c:pt>
                <c:pt idx="1215">
                  <c:v>0.42</c:v>
                </c:pt>
                <c:pt idx="1216">
                  <c:v>0.41</c:v>
                </c:pt>
                <c:pt idx="1217">
                  <c:v>0.43</c:v>
                </c:pt>
                <c:pt idx="1218">
                  <c:v>0.4</c:v>
                </c:pt>
                <c:pt idx="1219">
                  <c:v>0.43</c:v>
                </c:pt>
                <c:pt idx="1220">
                  <c:v>0.52</c:v>
                </c:pt>
                <c:pt idx="1221">
                  <c:v>0.35</c:v>
                </c:pt>
                <c:pt idx="1222">
                  <c:v>0.73</c:v>
                </c:pt>
                <c:pt idx="1223">
                  <c:v>0.71</c:v>
                </c:pt>
                <c:pt idx="1224">
                  <c:v>0.7</c:v>
                </c:pt>
                <c:pt idx="1225">
                  <c:v>0.64</c:v>
                </c:pt>
                <c:pt idx="1226">
                  <c:v>0.54</c:v>
                </c:pt>
                <c:pt idx="1227">
                  <c:v>0.55000000000000004</c:v>
                </c:pt>
                <c:pt idx="1228">
                  <c:v>0.51</c:v>
                </c:pt>
                <c:pt idx="1229">
                  <c:v>0.69</c:v>
                </c:pt>
                <c:pt idx="1230">
                  <c:v>0.78</c:v>
                </c:pt>
                <c:pt idx="1231">
                  <c:v>0.8</c:v>
                </c:pt>
                <c:pt idx="1232">
                  <c:v>0.9</c:v>
                </c:pt>
                <c:pt idx="1233">
                  <c:v>0.76</c:v>
                </c:pt>
                <c:pt idx="1234">
                  <c:v>0.84</c:v>
                </c:pt>
                <c:pt idx="1235">
                  <c:v>0.79</c:v>
                </c:pt>
                <c:pt idx="1236">
                  <c:v>0.65</c:v>
                </c:pt>
                <c:pt idx="1237">
                  <c:v>0.65</c:v>
                </c:pt>
                <c:pt idx="1238">
                  <c:v>0.64</c:v>
                </c:pt>
                <c:pt idx="1239">
                  <c:v>0.62</c:v>
                </c:pt>
                <c:pt idx="1240">
                  <c:v>0.64</c:v>
                </c:pt>
                <c:pt idx="1241">
                  <c:v>0.62</c:v>
                </c:pt>
                <c:pt idx="1242">
                  <c:v>0.56000000000000005</c:v>
                </c:pt>
                <c:pt idx="1243">
                  <c:v>0.54</c:v>
                </c:pt>
                <c:pt idx="1244">
                  <c:v>0.54</c:v>
                </c:pt>
                <c:pt idx="1245">
                  <c:v>0.54</c:v>
                </c:pt>
                <c:pt idx="1246">
                  <c:v>0.61</c:v>
                </c:pt>
                <c:pt idx="1247">
                  <c:v>0.63</c:v>
                </c:pt>
                <c:pt idx="1248">
                  <c:v>0.6</c:v>
                </c:pt>
                <c:pt idx="1249">
                  <c:v>0.61</c:v>
                </c:pt>
                <c:pt idx="1250">
                  <c:v>0.65</c:v>
                </c:pt>
                <c:pt idx="1251">
                  <c:v>0.61</c:v>
                </c:pt>
                <c:pt idx="1252">
                  <c:v>0.63</c:v>
                </c:pt>
                <c:pt idx="1253">
                  <c:v>0.66</c:v>
                </c:pt>
                <c:pt idx="1254">
                  <c:v>0.74</c:v>
                </c:pt>
                <c:pt idx="1255">
                  <c:v>0.7</c:v>
                </c:pt>
                <c:pt idx="1256">
                  <c:v>0.62</c:v>
                </c:pt>
                <c:pt idx="1257">
                  <c:v>0.66</c:v>
                </c:pt>
                <c:pt idx="1258">
                  <c:v>0.64</c:v>
                </c:pt>
                <c:pt idx="1259">
                  <c:v>0.62</c:v>
                </c:pt>
                <c:pt idx="1260">
                  <c:v>0.6</c:v>
                </c:pt>
                <c:pt idx="1261">
                  <c:v>0.65</c:v>
                </c:pt>
                <c:pt idx="1262">
                  <c:v>0.61</c:v>
                </c:pt>
                <c:pt idx="1263">
                  <c:v>0.59</c:v>
                </c:pt>
                <c:pt idx="1264">
                  <c:v>0.57999999999999996</c:v>
                </c:pt>
                <c:pt idx="1265">
                  <c:v>0.55000000000000004</c:v>
                </c:pt>
                <c:pt idx="1266">
                  <c:v>0.52</c:v>
                </c:pt>
                <c:pt idx="1267">
                  <c:v>0.76</c:v>
                </c:pt>
                <c:pt idx="1268">
                  <c:v>0.81</c:v>
                </c:pt>
                <c:pt idx="1269">
                  <c:v>0.83</c:v>
                </c:pt>
                <c:pt idx="1270">
                  <c:v>0.86</c:v>
                </c:pt>
                <c:pt idx="1271">
                  <c:v>0.9</c:v>
                </c:pt>
                <c:pt idx="1272">
                  <c:v>0.91</c:v>
                </c:pt>
                <c:pt idx="1273">
                  <c:v>0.88</c:v>
                </c:pt>
                <c:pt idx="1274">
                  <c:v>0.88</c:v>
                </c:pt>
                <c:pt idx="1275">
                  <c:v>0.9</c:v>
                </c:pt>
                <c:pt idx="1276">
                  <c:v>0.92</c:v>
                </c:pt>
                <c:pt idx="1277">
                  <c:v>0.92</c:v>
                </c:pt>
                <c:pt idx="1278">
                  <c:v>0.9</c:v>
                </c:pt>
                <c:pt idx="1279">
                  <c:v>0.65</c:v>
                </c:pt>
                <c:pt idx="1280">
                  <c:v>0.71</c:v>
                </c:pt>
                <c:pt idx="1281">
                  <c:v>0.69</c:v>
                </c:pt>
                <c:pt idx="1282">
                  <c:v>0.76</c:v>
                </c:pt>
                <c:pt idx="1283">
                  <c:v>0.57999999999999996</c:v>
                </c:pt>
                <c:pt idx="1284">
                  <c:v>0.56999999999999995</c:v>
                </c:pt>
                <c:pt idx="1285">
                  <c:v>0.55000000000000004</c:v>
                </c:pt>
                <c:pt idx="1286">
                  <c:v>0.61</c:v>
                </c:pt>
                <c:pt idx="1287">
                  <c:v>0.67</c:v>
                </c:pt>
                <c:pt idx="1288">
                  <c:v>0.67</c:v>
                </c:pt>
                <c:pt idx="1289">
                  <c:v>0.68</c:v>
                </c:pt>
                <c:pt idx="1290">
                  <c:v>0.72</c:v>
                </c:pt>
                <c:pt idx="1291">
                  <c:v>0.75</c:v>
                </c:pt>
                <c:pt idx="1292">
                  <c:v>0.76</c:v>
                </c:pt>
                <c:pt idx="1293">
                  <c:v>0.75</c:v>
                </c:pt>
                <c:pt idx="1294">
                  <c:v>0.7</c:v>
                </c:pt>
                <c:pt idx="1295">
                  <c:v>0.82</c:v>
                </c:pt>
                <c:pt idx="1296">
                  <c:v>0.78</c:v>
                </c:pt>
                <c:pt idx="1297">
                  <c:v>0.81</c:v>
                </c:pt>
                <c:pt idx="1298">
                  <c:v>0.99</c:v>
                </c:pt>
                <c:pt idx="1299">
                  <c:v>0.94</c:v>
                </c:pt>
                <c:pt idx="1300">
                  <c:v>0.84</c:v>
                </c:pt>
                <c:pt idx="1301">
                  <c:v>0.87</c:v>
                </c:pt>
                <c:pt idx="1302">
                  <c:v>0.85</c:v>
                </c:pt>
                <c:pt idx="1303">
                  <c:v>0.77</c:v>
                </c:pt>
                <c:pt idx="1304">
                  <c:v>0.77</c:v>
                </c:pt>
                <c:pt idx="1305">
                  <c:v>0.73</c:v>
                </c:pt>
                <c:pt idx="1306">
                  <c:v>0.67</c:v>
                </c:pt>
                <c:pt idx="1307">
                  <c:v>0.66</c:v>
                </c:pt>
                <c:pt idx="1308">
                  <c:v>0.67</c:v>
                </c:pt>
                <c:pt idx="1309">
                  <c:v>0.71</c:v>
                </c:pt>
                <c:pt idx="1310">
                  <c:v>0.73</c:v>
                </c:pt>
                <c:pt idx="1311">
                  <c:v>0.76</c:v>
                </c:pt>
                <c:pt idx="1312">
                  <c:v>0.76</c:v>
                </c:pt>
                <c:pt idx="1313">
                  <c:v>0.73</c:v>
                </c:pt>
                <c:pt idx="1314">
                  <c:v>0.71</c:v>
                </c:pt>
                <c:pt idx="1315">
                  <c:v>0.7</c:v>
                </c:pt>
                <c:pt idx="1316">
                  <c:v>0.69</c:v>
                </c:pt>
                <c:pt idx="1317">
                  <c:v>0.62</c:v>
                </c:pt>
                <c:pt idx="1318">
                  <c:v>0.52</c:v>
                </c:pt>
                <c:pt idx="1319">
                  <c:v>0.67</c:v>
                </c:pt>
                <c:pt idx="1320">
                  <c:v>0.53</c:v>
                </c:pt>
                <c:pt idx="1321">
                  <c:v>0.68</c:v>
                </c:pt>
                <c:pt idx="1322">
                  <c:v>0.65</c:v>
                </c:pt>
                <c:pt idx="1323">
                  <c:v>0.65</c:v>
                </c:pt>
                <c:pt idx="1324">
                  <c:v>0.71</c:v>
                </c:pt>
                <c:pt idx="1325">
                  <c:v>0.69</c:v>
                </c:pt>
                <c:pt idx="1326">
                  <c:v>0.55000000000000004</c:v>
                </c:pt>
                <c:pt idx="1327">
                  <c:v>0.64</c:v>
                </c:pt>
                <c:pt idx="1328">
                  <c:v>0.64</c:v>
                </c:pt>
                <c:pt idx="1329">
                  <c:v>0.98</c:v>
                </c:pt>
                <c:pt idx="1330">
                  <c:v>0.61</c:v>
                </c:pt>
                <c:pt idx="1331">
                  <c:v>0.61</c:v>
                </c:pt>
                <c:pt idx="1332">
                  <c:v>0.62</c:v>
                </c:pt>
                <c:pt idx="1333">
                  <c:v>0.65</c:v>
                </c:pt>
                <c:pt idx="1334">
                  <c:v>0.63</c:v>
                </c:pt>
                <c:pt idx="1335">
                  <c:v>0.55000000000000004</c:v>
                </c:pt>
                <c:pt idx="1336">
                  <c:v>1.27</c:v>
                </c:pt>
                <c:pt idx="1337">
                  <c:v>1.29</c:v>
                </c:pt>
                <c:pt idx="1338">
                  <c:v>0.69</c:v>
                </c:pt>
                <c:pt idx="1339">
                  <c:v>0.65</c:v>
                </c:pt>
                <c:pt idx="1340">
                  <c:v>0.64</c:v>
                </c:pt>
                <c:pt idx="1341">
                  <c:v>0.65</c:v>
                </c:pt>
                <c:pt idx="1342">
                  <c:v>0.64</c:v>
                </c:pt>
                <c:pt idx="1343">
                  <c:v>0.65</c:v>
                </c:pt>
                <c:pt idx="1344">
                  <c:v>0.66</c:v>
                </c:pt>
                <c:pt idx="1345">
                  <c:v>0.67</c:v>
                </c:pt>
                <c:pt idx="1346">
                  <c:v>0.7</c:v>
                </c:pt>
                <c:pt idx="1347">
                  <c:v>0.71</c:v>
                </c:pt>
                <c:pt idx="1348">
                  <c:v>0.7</c:v>
                </c:pt>
                <c:pt idx="1349">
                  <c:v>0.71</c:v>
                </c:pt>
                <c:pt idx="1350">
                  <c:v>0.73</c:v>
                </c:pt>
                <c:pt idx="1351">
                  <c:v>0.72</c:v>
                </c:pt>
                <c:pt idx="1352">
                  <c:v>0.72</c:v>
                </c:pt>
                <c:pt idx="1353">
                  <c:v>0.74</c:v>
                </c:pt>
                <c:pt idx="1354">
                  <c:v>0.73</c:v>
                </c:pt>
                <c:pt idx="1355">
                  <c:v>0.76</c:v>
                </c:pt>
                <c:pt idx="1356">
                  <c:v>0.76</c:v>
                </c:pt>
                <c:pt idx="1357">
                  <c:v>0.76</c:v>
                </c:pt>
                <c:pt idx="1358">
                  <c:v>0.76</c:v>
                </c:pt>
                <c:pt idx="1359">
                  <c:v>0.71</c:v>
                </c:pt>
                <c:pt idx="1360">
                  <c:v>0.72</c:v>
                </c:pt>
                <c:pt idx="1361">
                  <c:v>0.71</c:v>
                </c:pt>
                <c:pt idx="1362">
                  <c:v>0.74</c:v>
                </c:pt>
                <c:pt idx="1363">
                  <c:v>0.71</c:v>
                </c:pt>
                <c:pt idx="1364">
                  <c:v>0.68</c:v>
                </c:pt>
                <c:pt idx="1365">
                  <c:v>0.67</c:v>
                </c:pt>
                <c:pt idx="1366">
                  <c:v>0.7</c:v>
                </c:pt>
                <c:pt idx="1367">
                  <c:v>0.72</c:v>
                </c:pt>
                <c:pt idx="1368">
                  <c:v>0.72</c:v>
                </c:pt>
                <c:pt idx="1369">
                  <c:v>0.72</c:v>
                </c:pt>
                <c:pt idx="1370">
                  <c:v>0.74</c:v>
                </c:pt>
                <c:pt idx="1371">
                  <c:v>0.73</c:v>
                </c:pt>
                <c:pt idx="1372">
                  <c:v>0.7</c:v>
                </c:pt>
                <c:pt idx="1373">
                  <c:v>0.7</c:v>
                </c:pt>
                <c:pt idx="1374">
                  <c:v>0.72</c:v>
                </c:pt>
                <c:pt idx="1375">
                  <c:v>0.69</c:v>
                </c:pt>
                <c:pt idx="1376">
                  <c:v>0.72</c:v>
                </c:pt>
                <c:pt idx="1377">
                  <c:v>0.7</c:v>
                </c:pt>
                <c:pt idx="1378">
                  <c:v>0.72</c:v>
                </c:pt>
                <c:pt idx="1379">
                  <c:v>0.67</c:v>
                </c:pt>
                <c:pt idx="1380">
                  <c:v>0.68</c:v>
                </c:pt>
                <c:pt idx="1381">
                  <c:v>0.66</c:v>
                </c:pt>
                <c:pt idx="1382">
                  <c:v>0.64</c:v>
                </c:pt>
                <c:pt idx="1383">
                  <c:v>0.78</c:v>
                </c:pt>
                <c:pt idx="1384">
                  <c:v>0.77</c:v>
                </c:pt>
                <c:pt idx="1385">
                  <c:v>0.76</c:v>
                </c:pt>
                <c:pt idx="1386">
                  <c:v>0.72</c:v>
                </c:pt>
                <c:pt idx="1387">
                  <c:v>0.69</c:v>
                </c:pt>
                <c:pt idx="1388">
                  <c:v>0.69</c:v>
                </c:pt>
                <c:pt idx="1389">
                  <c:v>0.64</c:v>
                </c:pt>
                <c:pt idx="1390">
                  <c:v>0.64</c:v>
                </c:pt>
                <c:pt idx="1391">
                  <c:v>0.64</c:v>
                </c:pt>
                <c:pt idx="1392">
                  <c:v>0.66</c:v>
                </c:pt>
                <c:pt idx="1393">
                  <c:v>0.69</c:v>
                </c:pt>
                <c:pt idx="1394">
                  <c:v>0.67</c:v>
                </c:pt>
                <c:pt idx="1395">
                  <c:v>0.68</c:v>
                </c:pt>
                <c:pt idx="1396">
                  <c:v>0.68</c:v>
                </c:pt>
                <c:pt idx="1397">
                  <c:v>0.72</c:v>
                </c:pt>
                <c:pt idx="1398">
                  <c:v>0.73</c:v>
                </c:pt>
                <c:pt idx="1399">
                  <c:v>0.75</c:v>
                </c:pt>
                <c:pt idx="1400">
                  <c:v>0.73</c:v>
                </c:pt>
                <c:pt idx="1401">
                  <c:v>0.76</c:v>
                </c:pt>
                <c:pt idx="1402">
                  <c:v>0.75</c:v>
                </c:pt>
                <c:pt idx="1403">
                  <c:v>0.76</c:v>
                </c:pt>
                <c:pt idx="1404">
                  <c:v>0.74</c:v>
                </c:pt>
                <c:pt idx="1405">
                  <c:v>0.77</c:v>
                </c:pt>
                <c:pt idx="1406">
                  <c:v>0.73</c:v>
                </c:pt>
                <c:pt idx="1407">
                  <c:v>0.73</c:v>
                </c:pt>
                <c:pt idx="1408">
                  <c:v>0.71</c:v>
                </c:pt>
                <c:pt idx="1409">
                  <c:v>0.62</c:v>
                </c:pt>
                <c:pt idx="1410">
                  <c:v>0.65</c:v>
                </c:pt>
                <c:pt idx="1411">
                  <c:v>0.7</c:v>
                </c:pt>
                <c:pt idx="1412">
                  <c:v>0.71</c:v>
                </c:pt>
                <c:pt idx="1413">
                  <c:v>0.75</c:v>
                </c:pt>
                <c:pt idx="1414">
                  <c:v>0.72</c:v>
                </c:pt>
                <c:pt idx="1415">
                  <c:v>0.75</c:v>
                </c:pt>
                <c:pt idx="1416">
                  <c:v>0.74</c:v>
                </c:pt>
                <c:pt idx="1417">
                  <c:v>0.81</c:v>
                </c:pt>
                <c:pt idx="1418">
                  <c:v>0.84</c:v>
                </c:pt>
                <c:pt idx="1419">
                  <c:v>0.57999999999999996</c:v>
                </c:pt>
                <c:pt idx="1420">
                  <c:v>0.43</c:v>
                </c:pt>
                <c:pt idx="1421">
                  <c:v>0.79</c:v>
                </c:pt>
                <c:pt idx="1422">
                  <c:v>0.59</c:v>
                </c:pt>
                <c:pt idx="1423">
                  <c:v>0.68</c:v>
                </c:pt>
                <c:pt idx="1424">
                  <c:v>0.7</c:v>
                </c:pt>
                <c:pt idx="1425">
                  <c:v>0.64</c:v>
                </c:pt>
                <c:pt idx="1426">
                  <c:v>0.65</c:v>
                </c:pt>
                <c:pt idx="1427">
                  <c:v>0.63</c:v>
                </c:pt>
                <c:pt idx="1428">
                  <c:v>0.64</c:v>
                </c:pt>
                <c:pt idx="1429">
                  <c:v>0.63</c:v>
                </c:pt>
                <c:pt idx="1430">
                  <c:v>0.61</c:v>
                </c:pt>
                <c:pt idx="1431">
                  <c:v>0.57999999999999996</c:v>
                </c:pt>
                <c:pt idx="1432">
                  <c:v>0.65</c:v>
                </c:pt>
                <c:pt idx="1433">
                  <c:v>0.56999999999999995</c:v>
                </c:pt>
                <c:pt idx="1434">
                  <c:v>0.55000000000000004</c:v>
                </c:pt>
                <c:pt idx="1435">
                  <c:v>0.54</c:v>
                </c:pt>
                <c:pt idx="1436">
                  <c:v>0.52</c:v>
                </c:pt>
                <c:pt idx="1437">
                  <c:v>0.56999999999999995</c:v>
                </c:pt>
                <c:pt idx="1438">
                  <c:v>0.55000000000000004</c:v>
                </c:pt>
                <c:pt idx="1439">
                  <c:v>0.55000000000000004</c:v>
                </c:pt>
                <c:pt idx="1440">
                  <c:v>0.59</c:v>
                </c:pt>
                <c:pt idx="1441">
                  <c:v>0.59</c:v>
                </c:pt>
                <c:pt idx="1442">
                  <c:v>0.61</c:v>
                </c:pt>
                <c:pt idx="1443">
                  <c:v>0.65</c:v>
                </c:pt>
                <c:pt idx="1444">
                  <c:v>0.67</c:v>
                </c:pt>
                <c:pt idx="1445">
                  <c:v>0.84</c:v>
                </c:pt>
                <c:pt idx="1446">
                  <c:v>0.59</c:v>
                </c:pt>
                <c:pt idx="1447">
                  <c:v>0.84</c:v>
                </c:pt>
                <c:pt idx="1448">
                  <c:v>0.69</c:v>
                </c:pt>
                <c:pt idx="1449">
                  <c:v>0.64</c:v>
                </c:pt>
                <c:pt idx="1450">
                  <c:v>0.56000000000000005</c:v>
                </c:pt>
                <c:pt idx="1451">
                  <c:v>0.61</c:v>
                </c:pt>
                <c:pt idx="1452">
                  <c:v>0.71</c:v>
                </c:pt>
                <c:pt idx="1453">
                  <c:v>0.72</c:v>
                </c:pt>
                <c:pt idx="1454">
                  <c:v>0.62</c:v>
                </c:pt>
                <c:pt idx="1455">
                  <c:v>0.74</c:v>
                </c:pt>
                <c:pt idx="1456">
                  <c:v>0.76</c:v>
                </c:pt>
                <c:pt idx="1457">
                  <c:v>0.7</c:v>
                </c:pt>
                <c:pt idx="1458">
                  <c:v>0.7</c:v>
                </c:pt>
                <c:pt idx="1459">
                  <c:v>0.72</c:v>
                </c:pt>
                <c:pt idx="1460">
                  <c:v>0.73</c:v>
                </c:pt>
                <c:pt idx="1461">
                  <c:v>0.73</c:v>
                </c:pt>
                <c:pt idx="1462">
                  <c:v>0.7</c:v>
                </c:pt>
                <c:pt idx="1463">
                  <c:v>0.71</c:v>
                </c:pt>
                <c:pt idx="1464">
                  <c:v>0.71</c:v>
                </c:pt>
                <c:pt idx="1465">
                  <c:v>0.89</c:v>
                </c:pt>
                <c:pt idx="1466">
                  <c:v>0.88</c:v>
                </c:pt>
                <c:pt idx="1467">
                  <c:v>0.79</c:v>
                </c:pt>
                <c:pt idx="1468">
                  <c:v>0.78</c:v>
                </c:pt>
                <c:pt idx="1469">
                  <c:v>0.79</c:v>
                </c:pt>
                <c:pt idx="1470">
                  <c:v>0.64</c:v>
                </c:pt>
                <c:pt idx="1471">
                  <c:v>0.6</c:v>
                </c:pt>
                <c:pt idx="1472">
                  <c:v>0.62</c:v>
                </c:pt>
                <c:pt idx="1473">
                  <c:v>0.63</c:v>
                </c:pt>
                <c:pt idx="1474">
                  <c:v>0.62</c:v>
                </c:pt>
                <c:pt idx="1475">
                  <c:v>0.6</c:v>
                </c:pt>
                <c:pt idx="1476">
                  <c:v>0.63</c:v>
                </c:pt>
                <c:pt idx="1477">
                  <c:v>0.63</c:v>
                </c:pt>
                <c:pt idx="1478">
                  <c:v>0.64</c:v>
                </c:pt>
                <c:pt idx="1479">
                  <c:v>0.62</c:v>
                </c:pt>
                <c:pt idx="1480">
                  <c:v>0.62</c:v>
                </c:pt>
                <c:pt idx="1481">
                  <c:v>0.63</c:v>
                </c:pt>
                <c:pt idx="1482">
                  <c:v>0.65</c:v>
                </c:pt>
                <c:pt idx="1483">
                  <c:v>0.61</c:v>
                </c:pt>
                <c:pt idx="1484">
                  <c:v>0.57999999999999996</c:v>
                </c:pt>
                <c:pt idx="1485">
                  <c:v>0.57999999999999996</c:v>
                </c:pt>
                <c:pt idx="1486">
                  <c:v>0.59</c:v>
                </c:pt>
                <c:pt idx="1487">
                  <c:v>0.57999999999999996</c:v>
                </c:pt>
                <c:pt idx="1488">
                  <c:v>0.56000000000000005</c:v>
                </c:pt>
                <c:pt idx="1489">
                  <c:v>0.6</c:v>
                </c:pt>
                <c:pt idx="1490">
                  <c:v>0.61</c:v>
                </c:pt>
                <c:pt idx="1491">
                  <c:v>0.61</c:v>
                </c:pt>
                <c:pt idx="1492">
                  <c:v>0.59</c:v>
                </c:pt>
                <c:pt idx="1493">
                  <c:v>0.57999999999999996</c:v>
                </c:pt>
                <c:pt idx="1494">
                  <c:v>0.54</c:v>
                </c:pt>
                <c:pt idx="1495">
                  <c:v>0.55000000000000004</c:v>
                </c:pt>
                <c:pt idx="1496">
                  <c:v>0.61</c:v>
                </c:pt>
                <c:pt idx="1497">
                  <c:v>0.61</c:v>
                </c:pt>
                <c:pt idx="1498">
                  <c:v>0.56999999999999995</c:v>
                </c:pt>
                <c:pt idx="1499">
                  <c:v>0.52</c:v>
                </c:pt>
                <c:pt idx="1500">
                  <c:v>0.54</c:v>
                </c:pt>
                <c:pt idx="1501">
                  <c:v>0.52</c:v>
                </c:pt>
                <c:pt idx="1502">
                  <c:v>0.55000000000000004</c:v>
                </c:pt>
                <c:pt idx="1503">
                  <c:v>0.55000000000000004</c:v>
                </c:pt>
                <c:pt idx="1504">
                  <c:v>0.55000000000000004</c:v>
                </c:pt>
                <c:pt idx="1505">
                  <c:v>0.57999999999999996</c:v>
                </c:pt>
                <c:pt idx="1506">
                  <c:v>0.59</c:v>
                </c:pt>
                <c:pt idx="1507">
                  <c:v>0.6</c:v>
                </c:pt>
                <c:pt idx="1508">
                  <c:v>0.56000000000000005</c:v>
                </c:pt>
                <c:pt idx="1509">
                  <c:v>0.56999999999999995</c:v>
                </c:pt>
                <c:pt idx="1510">
                  <c:v>0.6</c:v>
                </c:pt>
                <c:pt idx="1511">
                  <c:v>0.61</c:v>
                </c:pt>
                <c:pt idx="1512">
                  <c:v>0.59</c:v>
                </c:pt>
                <c:pt idx="1513">
                  <c:v>0.41</c:v>
                </c:pt>
                <c:pt idx="1514">
                  <c:v>0.63</c:v>
                </c:pt>
                <c:pt idx="1515">
                  <c:v>0.7</c:v>
                </c:pt>
                <c:pt idx="1516">
                  <c:v>0.66</c:v>
                </c:pt>
                <c:pt idx="1517">
                  <c:v>0.56999999999999995</c:v>
                </c:pt>
                <c:pt idx="1518">
                  <c:v>0.55000000000000004</c:v>
                </c:pt>
                <c:pt idx="1519">
                  <c:v>0.52</c:v>
                </c:pt>
                <c:pt idx="1520">
                  <c:v>0.56999999999999995</c:v>
                </c:pt>
                <c:pt idx="1521">
                  <c:v>0.59</c:v>
                </c:pt>
                <c:pt idx="1522">
                  <c:v>0.6</c:v>
                </c:pt>
                <c:pt idx="1523">
                  <c:v>0.59</c:v>
                </c:pt>
                <c:pt idx="1524">
                  <c:v>0.59</c:v>
                </c:pt>
                <c:pt idx="1525">
                  <c:v>0.56999999999999995</c:v>
                </c:pt>
                <c:pt idx="1526">
                  <c:v>0.42</c:v>
                </c:pt>
                <c:pt idx="1527">
                  <c:v>0.44</c:v>
                </c:pt>
                <c:pt idx="1528">
                  <c:v>0.43</c:v>
                </c:pt>
                <c:pt idx="1529">
                  <c:v>0.4</c:v>
                </c:pt>
                <c:pt idx="1530">
                  <c:v>0.44</c:v>
                </c:pt>
                <c:pt idx="1531">
                  <c:v>0.41</c:v>
                </c:pt>
                <c:pt idx="1532">
                  <c:v>0.43</c:v>
                </c:pt>
                <c:pt idx="1533">
                  <c:v>0.54</c:v>
                </c:pt>
                <c:pt idx="1534">
                  <c:v>0.44</c:v>
                </c:pt>
                <c:pt idx="1535">
                  <c:v>0.46</c:v>
                </c:pt>
                <c:pt idx="1536">
                  <c:v>0.43</c:v>
                </c:pt>
                <c:pt idx="1537">
                  <c:v>0.41</c:v>
                </c:pt>
                <c:pt idx="1538">
                  <c:v>0.79</c:v>
                </c:pt>
                <c:pt idx="1539">
                  <c:v>0.83</c:v>
                </c:pt>
                <c:pt idx="1540">
                  <c:v>0.94</c:v>
                </c:pt>
                <c:pt idx="1541">
                  <c:v>0.8</c:v>
                </c:pt>
                <c:pt idx="1542">
                  <c:v>1.17</c:v>
                </c:pt>
                <c:pt idx="1543">
                  <c:v>0.98</c:v>
                </c:pt>
                <c:pt idx="1544">
                  <c:v>0.95</c:v>
                </c:pt>
                <c:pt idx="1545">
                  <c:v>0.99</c:v>
                </c:pt>
                <c:pt idx="1546">
                  <c:v>1</c:v>
                </c:pt>
                <c:pt idx="1547">
                  <c:v>0.97</c:v>
                </c:pt>
                <c:pt idx="1548">
                  <c:v>0.9</c:v>
                </c:pt>
                <c:pt idx="1549">
                  <c:v>1.03</c:v>
                </c:pt>
                <c:pt idx="1550">
                  <c:v>1.0900000000000001</c:v>
                </c:pt>
                <c:pt idx="1551">
                  <c:v>1.1499999999999999</c:v>
                </c:pt>
                <c:pt idx="1552">
                  <c:v>0.99</c:v>
                </c:pt>
                <c:pt idx="1553">
                  <c:v>0.96</c:v>
                </c:pt>
                <c:pt idx="1554">
                  <c:v>0.97</c:v>
                </c:pt>
                <c:pt idx="1555">
                  <c:v>1.01</c:v>
                </c:pt>
                <c:pt idx="1556">
                  <c:v>1.03</c:v>
                </c:pt>
                <c:pt idx="1557">
                  <c:v>0.89</c:v>
                </c:pt>
                <c:pt idx="1558">
                  <c:v>0.82</c:v>
                </c:pt>
                <c:pt idx="1559">
                  <c:v>1</c:v>
                </c:pt>
                <c:pt idx="1560">
                  <c:v>0.96</c:v>
                </c:pt>
                <c:pt idx="1561">
                  <c:v>0.92</c:v>
                </c:pt>
                <c:pt idx="1562">
                  <c:v>0.9</c:v>
                </c:pt>
                <c:pt idx="1563">
                  <c:v>0.89</c:v>
                </c:pt>
                <c:pt idx="1564">
                  <c:v>0.89</c:v>
                </c:pt>
                <c:pt idx="1565">
                  <c:v>0.83</c:v>
                </c:pt>
                <c:pt idx="1566">
                  <c:v>0.82</c:v>
                </c:pt>
                <c:pt idx="1567">
                  <c:v>0.79</c:v>
                </c:pt>
                <c:pt idx="1568">
                  <c:v>0.76</c:v>
                </c:pt>
                <c:pt idx="1569">
                  <c:v>0.75</c:v>
                </c:pt>
                <c:pt idx="1570">
                  <c:v>0.74</c:v>
                </c:pt>
                <c:pt idx="1571">
                  <c:v>0.75</c:v>
                </c:pt>
                <c:pt idx="1572">
                  <c:v>0.72</c:v>
                </c:pt>
                <c:pt idx="1573">
                  <c:v>0.71</c:v>
                </c:pt>
                <c:pt idx="1574">
                  <c:v>0.64</c:v>
                </c:pt>
                <c:pt idx="1575">
                  <c:v>0.96</c:v>
                </c:pt>
                <c:pt idx="1576">
                  <c:v>0.91</c:v>
                </c:pt>
                <c:pt idx="1577">
                  <c:v>0.81</c:v>
                </c:pt>
                <c:pt idx="1578">
                  <c:v>0.76</c:v>
                </c:pt>
                <c:pt idx="1579">
                  <c:v>0.63</c:v>
                </c:pt>
                <c:pt idx="1580">
                  <c:v>0.63</c:v>
                </c:pt>
                <c:pt idx="1581">
                  <c:v>0.57999999999999996</c:v>
                </c:pt>
                <c:pt idx="1582">
                  <c:v>0.55000000000000004</c:v>
                </c:pt>
                <c:pt idx="1583">
                  <c:v>0.65</c:v>
                </c:pt>
                <c:pt idx="1584">
                  <c:v>0.63</c:v>
                </c:pt>
                <c:pt idx="1585">
                  <c:v>0.65</c:v>
                </c:pt>
                <c:pt idx="1586">
                  <c:v>0.68</c:v>
                </c:pt>
                <c:pt idx="1587">
                  <c:v>0.7</c:v>
                </c:pt>
                <c:pt idx="1588">
                  <c:v>0.71</c:v>
                </c:pt>
                <c:pt idx="1589">
                  <c:v>0.7</c:v>
                </c:pt>
                <c:pt idx="1590">
                  <c:v>0.64</c:v>
                </c:pt>
                <c:pt idx="1591">
                  <c:v>0.65</c:v>
                </c:pt>
                <c:pt idx="1592">
                  <c:v>0.66</c:v>
                </c:pt>
                <c:pt idx="1593">
                  <c:v>0.7</c:v>
                </c:pt>
                <c:pt idx="1594">
                  <c:v>0.71</c:v>
                </c:pt>
                <c:pt idx="1595">
                  <c:v>0.73</c:v>
                </c:pt>
                <c:pt idx="1596">
                  <c:v>0.7</c:v>
                </c:pt>
                <c:pt idx="1597">
                  <c:v>0.66</c:v>
                </c:pt>
                <c:pt idx="1598">
                  <c:v>0.57999999999999996</c:v>
                </c:pt>
                <c:pt idx="1599">
                  <c:v>0.56999999999999995</c:v>
                </c:pt>
                <c:pt idx="1600">
                  <c:v>0.73</c:v>
                </c:pt>
                <c:pt idx="1601">
                  <c:v>0.6</c:v>
                </c:pt>
                <c:pt idx="1602">
                  <c:v>0.64</c:v>
                </c:pt>
                <c:pt idx="1603">
                  <c:v>0.64</c:v>
                </c:pt>
                <c:pt idx="1604">
                  <c:v>0.59</c:v>
                </c:pt>
                <c:pt idx="1605">
                  <c:v>0.59</c:v>
                </c:pt>
                <c:pt idx="1606">
                  <c:v>0.56000000000000005</c:v>
                </c:pt>
                <c:pt idx="1607">
                  <c:v>0.28000000000000003</c:v>
                </c:pt>
                <c:pt idx="1608">
                  <c:v>0.6</c:v>
                </c:pt>
                <c:pt idx="1609">
                  <c:v>0.61</c:v>
                </c:pt>
                <c:pt idx="1610">
                  <c:v>0.61</c:v>
                </c:pt>
                <c:pt idx="1611">
                  <c:v>0.6</c:v>
                </c:pt>
                <c:pt idx="1612">
                  <c:v>0.66</c:v>
                </c:pt>
                <c:pt idx="1613">
                  <c:v>0.63</c:v>
                </c:pt>
                <c:pt idx="1614">
                  <c:v>0.61</c:v>
                </c:pt>
                <c:pt idx="1615">
                  <c:v>0.79</c:v>
                </c:pt>
                <c:pt idx="1616">
                  <c:v>0.73</c:v>
                </c:pt>
                <c:pt idx="1617">
                  <c:v>0.64</c:v>
                </c:pt>
                <c:pt idx="1618">
                  <c:v>0.73</c:v>
                </c:pt>
                <c:pt idx="1619">
                  <c:v>0.75</c:v>
                </c:pt>
                <c:pt idx="1620">
                  <c:v>0.73</c:v>
                </c:pt>
                <c:pt idx="1621">
                  <c:v>0.69</c:v>
                </c:pt>
                <c:pt idx="1622">
                  <c:v>0.66</c:v>
                </c:pt>
                <c:pt idx="1623">
                  <c:v>0.56999999999999995</c:v>
                </c:pt>
                <c:pt idx="1624">
                  <c:v>0.64</c:v>
                </c:pt>
                <c:pt idx="1625">
                  <c:v>0.96</c:v>
                </c:pt>
                <c:pt idx="1626">
                  <c:v>0.68</c:v>
                </c:pt>
                <c:pt idx="1627">
                  <c:v>0.59</c:v>
                </c:pt>
                <c:pt idx="1628">
                  <c:v>0.63</c:v>
                </c:pt>
                <c:pt idx="1629">
                  <c:v>0.51</c:v>
                </c:pt>
                <c:pt idx="1630">
                  <c:v>0.7</c:v>
                </c:pt>
                <c:pt idx="1631">
                  <c:v>0.66</c:v>
                </c:pt>
                <c:pt idx="1632">
                  <c:v>0.61</c:v>
                </c:pt>
                <c:pt idx="1633">
                  <c:v>0.64</c:v>
                </c:pt>
                <c:pt idx="1634">
                  <c:v>0.82</c:v>
                </c:pt>
                <c:pt idx="1635">
                  <c:v>0.67</c:v>
                </c:pt>
                <c:pt idx="1636">
                  <c:v>0.59</c:v>
                </c:pt>
                <c:pt idx="1637">
                  <c:v>0.8</c:v>
                </c:pt>
                <c:pt idx="1638">
                  <c:v>0.51</c:v>
                </c:pt>
                <c:pt idx="1639">
                  <c:v>1.07</c:v>
                </c:pt>
                <c:pt idx="1640">
                  <c:v>0.89</c:v>
                </c:pt>
                <c:pt idx="1641">
                  <c:v>0.92</c:v>
                </c:pt>
                <c:pt idx="1642">
                  <c:v>0.85</c:v>
                </c:pt>
                <c:pt idx="1643">
                  <c:v>0.81</c:v>
                </c:pt>
                <c:pt idx="1644">
                  <c:v>0.81</c:v>
                </c:pt>
                <c:pt idx="1645">
                  <c:v>0.76</c:v>
                </c:pt>
                <c:pt idx="1646">
                  <c:v>0.69</c:v>
                </c:pt>
                <c:pt idx="1647">
                  <c:v>0.67</c:v>
                </c:pt>
                <c:pt idx="1648">
                  <c:v>0.62</c:v>
                </c:pt>
                <c:pt idx="1649">
                  <c:v>0.53</c:v>
                </c:pt>
                <c:pt idx="1650">
                  <c:v>0.49</c:v>
                </c:pt>
                <c:pt idx="1651">
                  <c:v>0.48</c:v>
                </c:pt>
                <c:pt idx="1652">
                  <c:v>0.49</c:v>
                </c:pt>
                <c:pt idx="1653">
                  <c:v>0.52</c:v>
                </c:pt>
                <c:pt idx="1654">
                  <c:v>0.5</c:v>
                </c:pt>
                <c:pt idx="1655">
                  <c:v>0.53</c:v>
                </c:pt>
                <c:pt idx="1656">
                  <c:v>0.48</c:v>
                </c:pt>
                <c:pt idx="1657">
                  <c:v>0.49</c:v>
                </c:pt>
                <c:pt idx="1658">
                  <c:v>0.47</c:v>
                </c:pt>
                <c:pt idx="1659">
                  <c:v>0.49</c:v>
                </c:pt>
                <c:pt idx="1660">
                  <c:v>0.47</c:v>
                </c:pt>
                <c:pt idx="1661">
                  <c:v>0.49</c:v>
                </c:pt>
                <c:pt idx="1662">
                  <c:v>0.44</c:v>
                </c:pt>
                <c:pt idx="1663">
                  <c:v>0.64</c:v>
                </c:pt>
                <c:pt idx="1664">
                  <c:v>0.55000000000000004</c:v>
                </c:pt>
                <c:pt idx="1665">
                  <c:v>0.62</c:v>
                </c:pt>
                <c:pt idx="1666">
                  <c:v>0.5</c:v>
                </c:pt>
                <c:pt idx="1667">
                  <c:v>0.56999999999999995</c:v>
                </c:pt>
                <c:pt idx="1668">
                  <c:v>0.63</c:v>
                </c:pt>
                <c:pt idx="1669">
                  <c:v>0.64</c:v>
                </c:pt>
                <c:pt idx="1670">
                  <c:v>0.59</c:v>
                </c:pt>
                <c:pt idx="1671">
                  <c:v>0.61</c:v>
                </c:pt>
                <c:pt idx="1672">
                  <c:v>0.6</c:v>
                </c:pt>
                <c:pt idx="1673">
                  <c:v>0.62</c:v>
                </c:pt>
                <c:pt idx="1674">
                  <c:v>0.59</c:v>
                </c:pt>
                <c:pt idx="1675">
                  <c:v>0.62</c:v>
                </c:pt>
                <c:pt idx="1676">
                  <c:v>0.55000000000000004</c:v>
                </c:pt>
                <c:pt idx="1677">
                  <c:v>0.53</c:v>
                </c:pt>
                <c:pt idx="1678">
                  <c:v>0.56999999999999995</c:v>
                </c:pt>
                <c:pt idx="1679">
                  <c:v>0.59</c:v>
                </c:pt>
                <c:pt idx="1680">
                  <c:v>0.66</c:v>
                </c:pt>
                <c:pt idx="1681">
                  <c:v>0.64</c:v>
                </c:pt>
                <c:pt idx="1682">
                  <c:v>0.37</c:v>
                </c:pt>
                <c:pt idx="1683">
                  <c:v>0.57999999999999996</c:v>
                </c:pt>
                <c:pt idx="1684">
                  <c:v>0.56999999999999995</c:v>
                </c:pt>
                <c:pt idx="1685">
                  <c:v>0.62</c:v>
                </c:pt>
                <c:pt idx="1686">
                  <c:v>0.67</c:v>
                </c:pt>
                <c:pt idx="1687">
                  <c:v>0.75</c:v>
                </c:pt>
                <c:pt idx="1688">
                  <c:v>0.69</c:v>
                </c:pt>
                <c:pt idx="1689">
                  <c:v>0.55000000000000004</c:v>
                </c:pt>
                <c:pt idx="1690">
                  <c:v>0.5</c:v>
                </c:pt>
                <c:pt idx="1691">
                  <c:v>0.48</c:v>
                </c:pt>
                <c:pt idx="1692">
                  <c:v>0.5</c:v>
                </c:pt>
                <c:pt idx="1693">
                  <c:v>0.47</c:v>
                </c:pt>
                <c:pt idx="1694">
                  <c:v>0.5</c:v>
                </c:pt>
                <c:pt idx="1695">
                  <c:v>0.49</c:v>
                </c:pt>
                <c:pt idx="1696">
                  <c:v>0.55000000000000004</c:v>
                </c:pt>
                <c:pt idx="1697">
                  <c:v>1.08</c:v>
                </c:pt>
                <c:pt idx="1698">
                  <c:v>1.1499999999999999</c:v>
                </c:pt>
                <c:pt idx="1699">
                  <c:v>0.99</c:v>
                </c:pt>
                <c:pt idx="1700">
                  <c:v>1</c:v>
                </c:pt>
                <c:pt idx="1701">
                  <c:v>0.95</c:v>
                </c:pt>
                <c:pt idx="1702">
                  <c:v>0.98</c:v>
                </c:pt>
                <c:pt idx="1703">
                  <c:v>0.95</c:v>
                </c:pt>
                <c:pt idx="1704">
                  <c:v>0.95</c:v>
                </c:pt>
                <c:pt idx="1705">
                  <c:v>0.88</c:v>
                </c:pt>
                <c:pt idx="1706">
                  <c:v>0.88</c:v>
                </c:pt>
                <c:pt idx="1707">
                  <c:v>0.41</c:v>
                </c:pt>
                <c:pt idx="1708">
                  <c:v>0.9</c:v>
                </c:pt>
                <c:pt idx="1709">
                  <c:v>0.78</c:v>
                </c:pt>
                <c:pt idx="1710">
                  <c:v>0.76</c:v>
                </c:pt>
                <c:pt idx="1711">
                  <c:v>0.74</c:v>
                </c:pt>
                <c:pt idx="1712">
                  <c:v>0.79</c:v>
                </c:pt>
                <c:pt idx="1713">
                  <c:v>0.71</c:v>
                </c:pt>
                <c:pt idx="1714">
                  <c:v>0.77</c:v>
                </c:pt>
                <c:pt idx="1715">
                  <c:v>0.57999999999999996</c:v>
                </c:pt>
                <c:pt idx="1716">
                  <c:v>0.56000000000000005</c:v>
                </c:pt>
                <c:pt idx="1717">
                  <c:v>0.55000000000000004</c:v>
                </c:pt>
                <c:pt idx="1718">
                  <c:v>0.86</c:v>
                </c:pt>
                <c:pt idx="1719">
                  <c:v>0.75</c:v>
                </c:pt>
                <c:pt idx="1720">
                  <c:v>0.71</c:v>
                </c:pt>
                <c:pt idx="1721">
                  <c:v>0.74</c:v>
                </c:pt>
                <c:pt idx="1722">
                  <c:v>0.72</c:v>
                </c:pt>
                <c:pt idx="1723">
                  <c:v>0.65</c:v>
                </c:pt>
                <c:pt idx="1724">
                  <c:v>0.76</c:v>
                </c:pt>
                <c:pt idx="1725">
                  <c:v>0.73</c:v>
                </c:pt>
                <c:pt idx="1726">
                  <c:v>0.74</c:v>
                </c:pt>
                <c:pt idx="1727">
                  <c:v>0.74</c:v>
                </c:pt>
                <c:pt idx="1728">
                  <c:v>0.71</c:v>
                </c:pt>
                <c:pt idx="1729">
                  <c:v>0.67</c:v>
                </c:pt>
                <c:pt idx="1730">
                  <c:v>0.65</c:v>
                </c:pt>
                <c:pt idx="1731">
                  <c:v>0.65</c:v>
                </c:pt>
                <c:pt idx="1732">
                  <c:v>0.68</c:v>
                </c:pt>
                <c:pt idx="1733">
                  <c:v>0.72</c:v>
                </c:pt>
                <c:pt idx="1734">
                  <c:v>0.64</c:v>
                </c:pt>
                <c:pt idx="1735">
                  <c:v>0.75</c:v>
                </c:pt>
                <c:pt idx="1736">
                  <c:v>0.68</c:v>
                </c:pt>
                <c:pt idx="1737">
                  <c:v>0.55000000000000004</c:v>
                </c:pt>
                <c:pt idx="1738">
                  <c:v>0.75</c:v>
                </c:pt>
                <c:pt idx="1739">
                  <c:v>0.76</c:v>
                </c:pt>
                <c:pt idx="1740">
                  <c:v>0.75</c:v>
                </c:pt>
                <c:pt idx="1741">
                  <c:v>0.59</c:v>
                </c:pt>
                <c:pt idx="1742">
                  <c:v>0.55000000000000004</c:v>
                </c:pt>
                <c:pt idx="1743">
                  <c:v>0.56999999999999995</c:v>
                </c:pt>
                <c:pt idx="1744">
                  <c:v>0.48</c:v>
                </c:pt>
                <c:pt idx="1745">
                  <c:v>0.44</c:v>
                </c:pt>
                <c:pt idx="1746">
                  <c:v>0.42</c:v>
                </c:pt>
                <c:pt idx="1747">
                  <c:v>0.49</c:v>
                </c:pt>
                <c:pt idx="1748">
                  <c:v>0.45</c:v>
                </c:pt>
                <c:pt idx="1749">
                  <c:v>0.43</c:v>
                </c:pt>
                <c:pt idx="1750">
                  <c:v>0.47</c:v>
                </c:pt>
                <c:pt idx="1751">
                  <c:v>0.5</c:v>
                </c:pt>
                <c:pt idx="1752">
                  <c:v>0.49</c:v>
                </c:pt>
                <c:pt idx="1753">
                  <c:v>0.46</c:v>
                </c:pt>
                <c:pt idx="1754">
                  <c:v>0.47</c:v>
                </c:pt>
                <c:pt idx="1755">
                  <c:v>0.46</c:v>
                </c:pt>
                <c:pt idx="1756">
                  <c:v>0.42</c:v>
                </c:pt>
                <c:pt idx="1757">
                  <c:v>0.45</c:v>
                </c:pt>
                <c:pt idx="1758">
                  <c:v>0.44</c:v>
                </c:pt>
                <c:pt idx="1759">
                  <c:v>1.4</c:v>
                </c:pt>
                <c:pt idx="1760">
                  <c:v>0.59</c:v>
                </c:pt>
                <c:pt idx="1761">
                  <c:v>0.6</c:v>
                </c:pt>
                <c:pt idx="1762">
                  <c:v>0.57999999999999996</c:v>
                </c:pt>
                <c:pt idx="1763">
                  <c:v>0.59</c:v>
                </c:pt>
                <c:pt idx="1764">
                  <c:v>0.56000000000000005</c:v>
                </c:pt>
                <c:pt idx="1765">
                  <c:v>0.53</c:v>
                </c:pt>
                <c:pt idx="1766">
                  <c:v>0.52</c:v>
                </c:pt>
                <c:pt idx="1767">
                  <c:v>0.39</c:v>
                </c:pt>
                <c:pt idx="1768">
                  <c:v>0.4</c:v>
                </c:pt>
                <c:pt idx="1769">
                  <c:v>0.39</c:v>
                </c:pt>
                <c:pt idx="1770">
                  <c:v>0.56000000000000005</c:v>
                </c:pt>
                <c:pt idx="1771">
                  <c:v>0.6</c:v>
                </c:pt>
                <c:pt idx="1772">
                  <c:v>0.49</c:v>
                </c:pt>
                <c:pt idx="1773">
                  <c:v>0.63</c:v>
                </c:pt>
                <c:pt idx="1774">
                  <c:v>0.65</c:v>
                </c:pt>
                <c:pt idx="1775">
                  <c:v>0.62</c:v>
                </c:pt>
                <c:pt idx="1776">
                  <c:v>0.28999999999999998</c:v>
                </c:pt>
                <c:pt idx="1777">
                  <c:v>0.7</c:v>
                </c:pt>
                <c:pt idx="1778">
                  <c:v>0.5</c:v>
                </c:pt>
                <c:pt idx="1779">
                  <c:v>0.4</c:v>
                </c:pt>
                <c:pt idx="1780">
                  <c:v>0.57999999999999996</c:v>
                </c:pt>
                <c:pt idx="1781">
                  <c:v>0.38</c:v>
                </c:pt>
                <c:pt idx="1782">
                  <c:v>0.36</c:v>
                </c:pt>
                <c:pt idx="1783">
                  <c:v>0.65</c:v>
                </c:pt>
                <c:pt idx="1784">
                  <c:v>0.64</c:v>
                </c:pt>
                <c:pt idx="1785">
                  <c:v>0.76</c:v>
                </c:pt>
                <c:pt idx="1786">
                  <c:v>0.68</c:v>
                </c:pt>
                <c:pt idx="1787">
                  <c:v>0.67</c:v>
                </c:pt>
                <c:pt idx="1788">
                  <c:v>0.62</c:v>
                </c:pt>
                <c:pt idx="1789">
                  <c:v>0.63</c:v>
                </c:pt>
                <c:pt idx="1790">
                  <c:v>0.62</c:v>
                </c:pt>
                <c:pt idx="1791">
                  <c:v>0.6</c:v>
                </c:pt>
                <c:pt idx="1792">
                  <c:v>0.59</c:v>
                </c:pt>
                <c:pt idx="1793">
                  <c:v>0.56000000000000005</c:v>
                </c:pt>
                <c:pt idx="1794">
                  <c:v>0.56999999999999995</c:v>
                </c:pt>
                <c:pt idx="1795">
                  <c:v>0.56000000000000005</c:v>
                </c:pt>
                <c:pt idx="1796">
                  <c:v>0.55000000000000004</c:v>
                </c:pt>
                <c:pt idx="1797">
                  <c:v>0.54</c:v>
                </c:pt>
                <c:pt idx="1798">
                  <c:v>0.52</c:v>
                </c:pt>
                <c:pt idx="1799">
                  <c:v>0.54</c:v>
                </c:pt>
                <c:pt idx="1800">
                  <c:v>0.52</c:v>
                </c:pt>
                <c:pt idx="1801">
                  <c:v>0.52</c:v>
                </c:pt>
                <c:pt idx="1802">
                  <c:v>0.52</c:v>
                </c:pt>
                <c:pt idx="1803">
                  <c:v>0.51</c:v>
                </c:pt>
                <c:pt idx="1804">
                  <c:v>0.5</c:v>
                </c:pt>
                <c:pt idx="1805">
                  <c:v>0.51</c:v>
                </c:pt>
                <c:pt idx="1806">
                  <c:v>0.49</c:v>
                </c:pt>
                <c:pt idx="1807">
                  <c:v>0.69</c:v>
                </c:pt>
                <c:pt idx="1808">
                  <c:v>0.67</c:v>
                </c:pt>
                <c:pt idx="1809">
                  <c:v>0.65</c:v>
                </c:pt>
                <c:pt idx="1810">
                  <c:v>0.65</c:v>
                </c:pt>
                <c:pt idx="1811">
                  <c:v>0.66</c:v>
                </c:pt>
                <c:pt idx="1812">
                  <c:v>0.62</c:v>
                </c:pt>
                <c:pt idx="1813">
                  <c:v>0.62</c:v>
                </c:pt>
                <c:pt idx="1814">
                  <c:v>0.59</c:v>
                </c:pt>
                <c:pt idx="1815">
                  <c:v>0.55000000000000004</c:v>
                </c:pt>
                <c:pt idx="1816">
                  <c:v>0.56999999999999995</c:v>
                </c:pt>
                <c:pt idx="1817">
                  <c:v>0.56999999999999995</c:v>
                </c:pt>
                <c:pt idx="1818">
                  <c:v>0.56999999999999995</c:v>
                </c:pt>
                <c:pt idx="1819">
                  <c:v>0.56000000000000005</c:v>
                </c:pt>
                <c:pt idx="1820">
                  <c:v>0.56000000000000005</c:v>
                </c:pt>
                <c:pt idx="1821">
                  <c:v>0.56999999999999995</c:v>
                </c:pt>
                <c:pt idx="1822">
                  <c:v>0.55000000000000004</c:v>
                </c:pt>
                <c:pt idx="1823">
                  <c:v>0.64</c:v>
                </c:pt>
                <c:pt idx="1824">
                  <c:v>0.36</c:v>
                </c:pt>
                <c:pt idx="1825">
                  <c:v>0.64</c:v>
                </c:pt>
                <c:pt idx="1826">
                  <c:v>0.64</c:v>
                </c:pt>
                <c:pt idx="1827">
                  <c:v>0.6</c:v>
                </c:pt>
                <c:pt idx="1828">
                  <c:v>0.65</c:v>
                </c:pt>
                <c:pt idx="1829">
                  <c:v>0.7</c:v>
                </c:pt>
                <c:pt idx="1830">
                  <c:v>0.66</c:v>
                </c:pt>
                <c:pt idx="1831">
                  <c:v>0.71</c:v>
                </c:pt>
                <c:pt idx="1832">
                  <c:v>0.8</c:v>
                </c:pt>
                <c:pt idx="1833">
                  <c:v>1.04</c:v>
                </c:pt>
                <c:pt idx="1834">
                  <c:v>1.0900000000000001</c:v>
                </c:pt>
                <c:pt idx="1835">
                  <c:v>1.08</c:v>
                </c:pt>
                <c:pt idx="1836">
                  <c:v>1.04</c:v>
                </c:pt>
                <c:pt idx="1837">
                  <c:v>0.88</c:v>
                </c:pt>
                <c:pt idx="1838">
                  <c:v>0.89</c:v>
                </c:pt>
                <c:pt idx="1839">
                  <c:v>0.95</c:v>
                </c:pt>
                <c:pt idx="1840">
                  <c:v>0.74</c:v>
                </c:pt>
                <c:pt idx="1841">
                  <c:v>0.73</c:v>
                </c:pt>
                <c:pt idx="1842">
                  <c:v>0.74</c:v>
                </c:pt>
                <c:pt idx="1843">
                  <c:v>0.69</c:v>
                </c:pt>
                <c:pt idx="1844">
                  <c:v>0.72</c:v>
                </c:pt>
                <c:pt idx="1845">
                  <c:v>0.68</c:v>
                </c:pt>
                <c:pt idx="1846">
                  <c:v>0.66</c:v>
                </c:pt>
                <c:pt idx="1847">
                  <c:v>0.69</c:v>
                </c:pt>
                <c:pt idx="1848">
                  <c:v>0.67</c:v>
                </c:pt>
                <c:pt idx="1849">
                  <c:v>0.65</c:v>
                </c:pt>
                <c:pt idx="1850">
                  <c:v>0.69</c:v>
                </c:pt>
                <c:pt idx="1851">
                  <c:v>0.73</c:v>
                </c:pt>
                <c:pt idx="1852">
                  <c:v>0.67</c:v>
                </c:pt>
                <c:pt idx="1853">
                  <c:v>0.65</c:v>
                </c:pt>
                <c:pt idx="1854">
                  <c:v>0.72</c:v>
                </c:pt>
                <c:pt idx="1855">
                  <c:v>0.84</c:v>
                </c:pt>
                <c:pt idx="1856">
                  <c:v>1.38</c:v>
                </c:pt>
                <c:pt idx="1857">
                  <c:v>0.61</c:v>
                </c:pt>
                <c:pt idx="1858">
                  <c:v>0.48</c:v>
                </c:pt>
                <c:pt idx="1859">
                  <c:v>0.36</c:v>
                </c:pt>
                <c:pt idx="1860">
                  <c:v>0.36</c:v>
                </c:pt>
                <c:pt idx="1861">
                  <c:v>0.19</c:v>
                </c:pt>
                <c:pt idx="1862">
                  <c:v>0.35</c:v>
                </c:pt>
                <c:pt idx="1863">
                  <c:v>0.34</c:v>
                </c:pt>
                <c:pt idx="1864">
                  <c:v>0.59</c:v>
                </c:pt>
                <c:pt idx="1865">
                  <c:v>0.7</c:v>
                </c:pt>
                <c:pt idx="1866">
                  <c:v>1.79</c:v>
                </c:pt>
                <c:pt idx="1867">
                  <c:v>1.9</c:v>
                </c:pt>
                <c:pt idx="1868">
                  <c:v>3.75</c:v>
                </c:pt>
                <c:pt idx="1869">
                  <c:v>0.97</c:v>
                </c:pt>
                <c:pt idx="1870">
                  <c:v>1.41</c:v>
                </c:pt>
                <c:pt idx="1871">
                  <c:v>1.54</c:v>
                </c:pt>
                <c:pt idx="1872">
                  <c:v>1.17</c:v>
                </c:pt>
                <c:pt idx="1873">
                  <c:v>1.24</c:v>
                </c:pt>
                <c:pt idx="1874">
                  <c:v>1.38</c:v>
                </c:pt>
                <c:pt idx="1875">
                  <c:v>1.83</c:v>
                </c:pt>
                <c:pt idx="1876">
                  <c:v>1.74</c:v>
                </c:pt>
                <c:pt idx="1877">
                  <c:v>1.85</c:v>
                </c:pt>
                <c:pt idx="1878">
                  <c:v>1.7</c:v>
                </c:pt>
                <c:pt idx="1879">
                  <c:v>1.8</c:v>
                </c:pt>
                <c:pt idx="1880">
                  <c:v>1.67</c:v>
                </c:pt>
                <c:pt idx="1881">
                  <c:v>1.45</c:v>
                </c:pt>
                <c:pt idx="1882">
                  <c:v>1.58</c:v>
                </c:pt>
                <c:pt idx="1883">
                  <c:v>1.1499999999999999</c:v>
                </c:pt>
                <c:pt idx="1884">
                  <c:v>1.18</c:v>
                </c:pt>
                <c:pt idx="1885">
                  <c:v>0.93</c:v>
                </c:pt>
                <c:pt idx="1886">
                  <c:v>0.83</c:v>
                </c:pt>
                <c:pt idx="1887">
                  <c:v>0.86</c:v>
                </c:pt>
                <c:pt idx="1888">
                  <c:v>0.88</c:v>
                </c:pt>
                <c:pt idx="1889">
                  <c:v>0.85</c:v>
                </c:pt>
                <c:pt idx="1890">
                  <c:v>0.86</c:v>
                </c:pt>
                <c:pt idx="1891">
                  <c:v>0.86</c:v>
                </c:pt>
                <c:pt idx="1892">
                  <c:v>0.84</c:v>
                </c:pt>
                <c:pt idx="1893">
                  <c:v>0.86</c:v>
                </c:pt>
                <c:pt idx="1894">
                  <c:v>0.81</c:v>
                </c:pt>
                <c:pt idx="1895">
                  <c:v>0.86</c:v>
                </c:pt>
                <c:pt idx="1896">
                  <c:v>0.89</c:v>
                </c:pt>
                <c:pt idx="1897">
                  <c:v>0.83</c:v>
                </c:pt>
                <c:pt idx="1898">
                  <c:v>0.86</c:v>
                </c:pt>
                <c:pt idx="1899">
                  <c:v>0.91</c:v>
                </c:pt>
                <c:pt idx="1900">
                  <c:v>0.86</c:v>
                </c:pt>
                <c:pt idx="1901">
                  <c:v>0.95</c:v>
                </c:pt>
                <c:pt idx="1902">
                  <c:v>0.9</c:v>
                </c:pt>
                <c:pt idx="1903">
                  <c:v>0.88</c:v>
                </c:pt>
                <c:pt idx="1904">
                  <c:v>0.89</c:v>
                </c:pt>
                <c:pt idx="1905">
                  <c:v>0.9</c:v>
                </c:pt>
                <c:pt idx="1906">
                  <c:v>1.07</c:v>
                </c:pt>
                <c:pt idx="1907">
                  <c:v>1.08</c:v>
                </c:pt>
                <c:pt idx="1908">
                  <c:v>1.06</c:v>
                </c:pt>
                <c:pt idx="1909">
                  <c:v>0.6</c:v>
                </c:pt>
                <c:pt idx="1910">
                  <c:v>0.6</c:v>
                </c:pt>
                <c:pt idx="1911">
                  <c:v>0.61</c:v>
                </c:pt>
                <c:pt idx="1912">
                  <c:v>0.59</c:v>
                </c:pt>
                <c:pt idx="1913">
                  <c:v>0.56000000000000005</c:v>
                </c:pt>
                <c:pt idx="1914">
                  <c:v>0.5</c:v>
                </c:pt>
                <c:pt idx="1915">
                  <c:v>0.53</c:v>
                </c:pt>
                <c:pt idx="1916">
                  <c:v>0.55000000000000004</c:v>
                </c:pt>
                <c:pt idx="1917">
                  <c:v>0.4</c:v>
                </c:pt>
                <c:pt idx="1918">
                  <c:v>0.43</c:v>
                </c:pt>
                <c:pt idx="1919">
                  <c:v>0.56999999999999995</c:v>
                </c:pt>
                <c:pt idx="1920">
                  <c:v>0.51</c:v>
                </c:pt>
                <c:pt idx="1921">
                  <c:v>0.49</c:v>
                </c:pt>
                <c:pt idx="1922">
                  <c:v>0.57999999999999996</c:v>
                </c:pt>
                <c:pt idx="1923">
                  <c:v>0.62</c:v>
                </c:pt>
                <c:pt idx="1924">
                  <c:v>0.68</c:v>
                </c:pt>
                <c:pt idx="1925">
                  <c:v>0.79</c:v>
                </c:pt>
                <c:pt idx="1926">
                  <c:v>0.81</c:v>
                </c:pt>
                <c:pt idx="1927">
                  <c:v>0.85</c:v>
                </c:pt>
                <c:pt idx="1928">
                  <c:v>0.86</c:v>
                </c:pt>
                <c:pt idx="1929">
                  <c:v>0.88</c:v>
                </c:pt>
                <c:pt idx="1930">
                  <c:v>0.89</c:v>
                </c:pt>
                <c:pt idx="1931">
                  <c:v>0.54</c:v>
                </c:pt>
                <c:pt idx="1932">
                  <c:v>0.6</c:v>
                </c:pt>
                <c:pt idx="1933">
                  <c:v>0.59</c:v>
                </c:pt>
                <c:pt idx="1934">
                  <c:v>0.62</c:v>
                </c:pt>
                <c:pt idx="1935">
                  <c:v>0.59</c:v>
                </c:pt>
                <c:pt idx="1936">
                  <c:v>0.65</c:v>
                </c:pt>
                <c:pt idx="1937">
                  <c:v>0.65</c:v>
                </c:pt>
                <c:pt idx="1938">
                  <c:v>0.66</c:v>
                </c:pt>
                <c:pt idx="1939">
                  <c:v>0.71</c:v>
                </c:pt>
                <c:pt idx="1940">
                  <c:v>0.72</c:v>
                </c:pt>
                <c:pt idx="1941">
                  <c:v>0.66</c:v>
                </c:pt>
                <c:pt idx="1942">
                  <c:v>0.63</c:v>
                </c:pt>
                <c:pt idx="1943">
                  <c:v>0.64</c:v>
                </c:pt>
                <c:pt idx="1944">
                  <c:v>0.62</c:v>
                </c:pt>
                <c:pt idx="1945">
                  <c:v>0.6</c:v>
                </c:pt>
                <c:pt idx="1946">
                  <c:v>1.23</c:v>
                </c:pt>
                <c:pt idx="1947">
                  <c:v>1.25</c:v>
                </c:pt>
                <c:pt idx="1948">
                  <c:v>1.56</c:v>
                </c:pt>
                <c:pt idx="1949">
                  <c:v>2.23</c:v>
                </c:pt>
                <c:pt idx="1950">
                  <c:v>2.23</c:v>
                </c:pt>
                <c:pt idx="1951">
                  <c:v>2.2000000000000002</c:v>
                </c:pt>
                <c:pt idx="1952">
                  <c:v>1.33</c:v>
                </c:pt>
                <c:pt idx="1953">
                  <c:v>1.4</c:v>
                </c:pt>
                <c:pt idx="1954">
                  <c:v>1.36</c:v>
                </c:pt>
                <c:pt idx="1955">
                  <c:v>1.25</c:v>
                </c:pt>
                <c:pt idx="1956">
                  <c:v>1.18</c:v>
                </c:pt>
                <c:pt idx="1957">
                  <c:v>1.3</c:v>
                </c:pt>
                <c:pt idx="1958">
                  <c:v>1.7</c:v>
                </c:pt>
                <c:pt idx="1959">
                  <c:v>1.54</c:v>
                </c:pt>
                <c:pt idx="1960">
                  <c:v>1.76</c:v>
                </c:pt>
                <c:pt idx="1961">
                  <c:v>1.74</c:v>
                </c:pt>
                <c:pt idx="1962">
                  <c:v>1.87</c:v>
                </c:pt>
                <c:pt idx="1963">
                  <c:v>1.17</c:v>
                </c:pt>
                <c:pt idx="1964">
                  <c:v>1.0900000000000001</c:v>
                </c:pt>
                <c:pt idx="1965">
                  <c:v>1.03</c:v>
                </c:pt>
                <c:pt idx="1966">
                  <c:v>1.02</c:v>
                </c:pt>
                <c:pt idx="1967">
                  <c:v>1.45</c:v>
                </c:pt>
                <c:pt idx="1968">
                  <c:v>1.49</c:v>
                </c:pt>
                <c:pt idx="1969">
                  <c:v>1.56</c:v>
                </c:pt>
                <c:pt idx="1970">
                  <c:v>1.72</c:v>
                </c:pt>
                <c:pt idx="1971">
                  <c:v>2.0299999999999998</c:v>
                </c:pt>
                <c:pt idx="1972">
                  <c:v>2.09</c:v>
                </c:pt>
                <c:pt idx="1973">
                  <c:v>1.36</c:v>
                </c:pt>
                <c:pt idx="1974">
                  <c:v>1.4</c:v>
                </c:pt>
                <c:pt idx="1975">
                  <c:v>1.3</c:v>
                </c:pt>
                <c:pt idx="1976">
                  <c:v>1.28</c:v>
                </c:pt>
                <c:pt idx="1977">
                  <c:v>1.3</c:v>
                </c:pt>
                <c:pt idx="1978">
                  <c:v>1.27</c:v>
                </c:pt>
                <c:pt idx="1979">
                  <c:v>1.1599999999999999</c:v>
                </c:pt>
                <c:pt idx="1980">
                  <c:v>1.59</c:v>
                </c:pt>
                <c:pt idx="1981">
                  <c:v>2.0099999999999998</c:v>
                </c:pt>
                <c:pt idx="1982">
                  <c:v>1.66</c:v>
                </c:pt>
                <c:pt idx="1983">
                  <c:v>1.59</c:v>
                </c:pt>
                <c:pt idx="1984">
                  <c:v>1.49</c:v>
                </c:pt>
                <c:pt idx="1985">
                  <c:v>1.4</c:v>
                </c:pt>
                <c:pt idx="1986">
                  <c:v>1.26</c:v>
                </c:pt>
                <c:pt idx="1987">
                  <c:v>0.81</c:v>
                </c:pt>
                <c:pt idx="1988">
                  <c:v>0.82</c:v>
                </c:pt>
                <c:pt idx="1989">
                  <c:v>0.86</c:v>
                </c:pt>
                <c:pt idx="1990">
                  <c:v>1.25</c:v>
                </c:pt>
                <c:pt idx="1991">
                  <c:v>1.44</c:v>
                </c:pt>
                <c:pt idx="1992">
                  <c:v>1.22</c:v>
                </c:pt>
                <c:pt idx="1993">
                  <c:v>1.42</c:v>
                </c:pt>
                <c:pt idx="1994">
                  <c:v>1.81</c:v>
                </c:pt>
                <c:pt idx="1995">
                  <c:v>1.64</c:v>
                </c:pt>
                <c:pt idx="1996">
                  <c:v>1.59</c:v>
                </c:pt>
                <c:pt idx="1997">
                  <c:v>1.48</c:v>
                </c:pt>
                <c:pt idx="1998">
                  <c:v>1.4</c:v>
                </c:pt>
                <c:pt idx="1999">
                  <c:v>1.38</c:v>
                </c:pt>
                <c:pt idx="2000">
                  <c:v>1.4</c:v>
                </c:pt>
                <c:pt idx="2001">
                  <c:v>1.51</c:v>
                </c:pt>
                <c:pt idx="2002">
                  <c:v>1.38</c:v>
                </c:pt>
                <c:pt idx="2003">
                  <c:v>1.52</c:v>
                </c:pt>
                <c:pt idx="2004">
                  <c:v>1.54</c:v>
                </c:pt>
                <c:pt idx="2005">
                  <c:v>1.6</c:v>
                </c:pt>
                <c:pt idx="2006">
                  <c:v>1.63</c:v>
                </c:pt>
                <c:pt idx="2007">
                  <c:v>1.24</c:v>
                </c:pt>
                <c:pt idx="2008">
                  <c:v>1.26</c:v>
                </c:pt>
                <c:pt idx="2009">
                  <c:v>1.21</c:v>
                </c:pt>
                <c:pt idx="2010">
                  <c:v>1.2</c:v>
                </c:pt>
                <c:pt idx="2011">
                  <c:v>1.2</c:v>
                </c:pt>
                <c:pt idx="2012">
                  <c:v>1.19</c:v>
                </c:pt>
                <c:pt idx="2013">
                  <c:v>1.1399999999999999</c:v>
                </c:pt>
                <c:pt idx="2014">
                  <c:v>1.37</c:v>
                </c:pt>
                <c:pt idx="2015">
                  <c:v>1.28</c:v>
                </c:pt>
                <c:pt idx="2016">
                  <c:v>1.1399999999999999</c:v>
                </c:pt>
                <c:pt idx="2017">
                  <c:v>1.1299999999999999</c:v>
                </c:pt>
                <c:pt idx="2018">
                  <c:v>1.04</c:v>
                </c:pt>
                <c:pt idx="2019">
                  <c:v>1.03</c:v>
                </c:pt>
                <c:pt idx="2020">
                  <c:v>0.83</c:v>
                </c:pt>
                <c:pt idx="2021">
                  <c:v>0.76</c:v>
                </c:pt>
                <c:pt idx="2022">
                  <c:v>0.77</c:v>
                </c:pt>
                <c:pt idx="2023">
                  <c:v>0.76</c:v>
                </c:pt>
                <c:pt idx="2024">
                  <c:v>0.81</c:v>
                </c:pt>
                <c:pt idx="2025">
                  <c:v>0.74</c:v>
                </c:pt>
                <c:pt idx="2026">
                  <c:v>0.67</c:v>
                </c:pt>
                <c:pt idx="2027">
                  <c:v>0.7</c:v>
                </c:pt>
                <c:pt idx="2028">
                  <c:v>0.73</c:v>
                </c:pt>
                <c:pt idx="2029">
                  <c:v>0.72</c:v>
                </c:pt>
                <c:pt idx="2030">
                  <c:v>0.72</c:v>
                </c:pt>
                <c:pt idx="2031">
                  <c:v>0.77</c:v>
                </c:pt>
                <c:pt idx="2032">
                  <c:v>0.78</c:v>
                </c:pt>
                <c:pt idx="2033">
                  <c:v>0.72</c:v>
                </c:pt>
                <c:pt idx="2034">
                  <c:v>0.74</c:v>
                </c:pt>
                <c:pt idx="2035">
                  <c:v>0.7</c:v>
                </c:pt>
                <c:pt idx="2036">
                  <c:v>0.7</c:v>
                </c:pt>
                <c:pt idx="2037">
                  <c:v>0.75</c:v>
                </c:pt>
                <c:pt idx="2038">
                  <c:v>0.77</c:v>
                </c:pt>
                <c:pt idx="2039">
                  <c:v>0.8</c:v>
                </c:pt>
                <c:pt idx="2040">
                  <c:v>0.74</c:v>
                </c:pt>
                <c:pt idx="2041">
                  <c:v>0.74</c:v>
                </c:pt>
                <c:pt idx="2042">
                  <c:v>0.69</c:v>
                </c:pt>
                <c:pt idx="2043">
                  <c:v>0.69</c:v>
                </c:pt>
                <c:pt idx="2044">
                  <c:v>0.68</c:v>
                </c:pt>
                <c:pt idx="2045">
                  <c:v>0.68</c:v>
                </c:pt>
                <c:pt idx="2046">
                  <c:v>0.86</c:v>
                </c:pt>
                <c:pt idx="2047">
                  <c:v>0.88</c:v>
                </c:pt>
                <c:pt idx="2048">
                  <c:v>0.86</c:v>
                </c:pt>
                <c:pt idx="2049">
                  <c:v>0.85</c:v>
                </c:pt>
                <c:pt idx="2050">
                  <c:v>0.83</c:v>
                </c:pt>
                <c:pt idx="2051">
                  <c:v>0.84</c:v>
                </c:pt>
                <c:pt idx="2052">
                  <c:v>0.83</c:v>
                </c:pt>
                <c:pt idx="2053">
                  <c:v>0.79</c:v>
                </c:pt>
                <c:pt idx="2054">
                  <c:v>0.83</c:v>
                </c:pt>
                <c:pt idx="2055">
                  <c:v>0.74</c:v>
                </c:pt>
                <c:pt idx="2056">
                  <c:v>0.86</c:v>
                </c:pt>
                <c:pt idx="2057">
                  <c:v>0.8</c:v>
                </c:pt>
                <c:pt idx="2058">
                  <c:v>0.79</c:v>
                </c:pt>
                <c:pt idx="2059">
                  <c:v>0.82</c:v>
                </c:pt>
                <c:pt idx="2060">
                  <c:v>0.83</c:v>
                </c:pt>
                <c:pt idx="2061">
                  <c:v>0.85</c:v>
                </c:pt>
                <c:pt idx="2062">
                  <c:v>0.83</c:v>
                </c:pt>
                <c:pt idx="2063">
                  <c:v>0.87</c:v>
                </c:pt>
                <c:pt idx="2064">
                  <c:v>0.85</c:v>
                </c:pt>
                <c:pt idx="2065">
                  <c:v>0.84</c:v>
                </c:pt>
                <c:pt idx="2066">
                  <c:v>0.85</c:v>
                </c:pt>
                <c:pt idx="2067">
                  <c:v>0.81</c:v>
                </c:pt>
                <c:pt idx="2068">
                  <c:v>0.82</c:v>
                </c:pt>
                <c:pt idx="2069">
                  <c:v>0.8</c:v>
                </c:pt>
                <c:pt idx="2070">
                  <c:v>0.86</c:v>
                </c:pt>
                <c:pt idx="2071">
                  <c:v>0.64</c:v>
                </c:pt>
                <c:pt idx="2072">
                  <c:v>0.71</c:v>
                </c:pt>
                <c:pt idx="2073">
                  <c:v>0.73</c:v>
                </c:pt>
                <c:pt idx="2074">
                  <c:v>0.7</c:v>
                </c:pt>
                <c:pt idx="2075">
                  <c:v>0.71</c:v>
                </c:pt>
                <c:pt idx="2076">
                  <c:v>0.68</c:v>
                </c:pt>
                <c:pt idx="2077">
                  <c:v>0.76</c:v>
                </c:pt>
                <c:pt idx="2078">
                  <c:v>0.75</c:v>
                </c:pt>
                <c:pt idx="2079">
                  <c:v>0.82</c:v>
                </c:pt>
                <c:pt idx="2080">
                  <c:v>0.86</c:v>
                </c:pt>
                <c:pt idx="2081">
                  <c:v>0.99</c:v>
                </c:pt>
                <c:pt idx="2082">
                  <c:v>1.1100000000000001</c:v>
                </c:pt>
                <c:pt idx="2083">
                  <c:v>1.18</c:v>
                </c:pt>
                <c:pt idx="2084">
                  <c:v>1.23</c:v>
                </c:pt>
                <c:pt idx="2085">
                  <c:v>1.31</c:v>
                </c:pt>
                <c:pt idx="2086">
                  <c:v>1.1599999999999999</c:v>
                </c:pt>
                <c:pt idx="2087">
                  <c:v>1.18</c:v>
                </c:pt>
                <c:pt idx="2088">
                  <c:v>1.18</c:v>
                </c:pt>
                <c:pt idx="2089">
                  <c:v>0.93</c:v>
                </c:pt>
                <c:pt idx="2090">
                  <c:v>0.87</c:v>
                </c:pt>
                <c:pt idx="2091">
                  <c:v>0.67</c:v>
                </c:pt>
                <c:pt idx="2092">
                  <c:v>0.65</c:v>
                </c:pt>
                <c:pt idx="2093">
                  <c:v>0.51</c:v>
                </c:pt>
                <c:pt idx="2094">
                  <c:v>0.64</c:v>
                </c:pt>
                <c:pt idx="2095">
                  <c:v>0.67</c:v>
                </c:pt>
                <c:pt idx="2096">
                  <c:v>0.75</c:v>
                </c:pt>
                <c:pt idx="2097">
                  <c:v>0.6</c:v>
                </c:pt>
                <c:pt idx="2098">
                  <c:v>1.47</c:v>
                </c:pt>
                <c:pt idx="2099">
                  <c:v>1.54</c:v>
                </c:pt>
                <c:pt idx="2100">
                  <c:v>1.44</c:v>
                </c:pt>
                <c:pt idx="2101">
                  <c:v>1.62</c:v>
                </c:pt>
                <c:pt idx="2102">
                  <c:v>1.32</c:v>
                </c:pt>
                <c:pt idx="2103">
                  <c:v>1.33</c:v>
                </c:pt>
                <c:pt idx="2104">
                  <c:v>0.87</c:v>
                </c:pt>
                <c:pt idx="2105">
                  <c:v>0.91</c:v>
                </c:pt>
                <c:pt idx="2106">
                  <c:v>0.96</c:v>
                </c:pt>
                <c:pt idx="2107">
                  <c:v>0.9</c:v>
                </c:pt>
                <c:pt idx="2108">
                  <c:v>0.82</c:v>
                </c:pt>
                <c:pt idx="2109">
                  <c:v>0.85</c:v>
                </c:pt>
                <c:pt idx="2110">
                  <c:v>0.83</c:v>
                </c:pt>
                <c:pt idx="2111">
                  <c:v>0.78</c:v>
                </c:pt>
                <c:pt idx="2112">
                  <c:v>0.77</c:v>
                </c:pt>
                <c:pt idx="2113">
                  <c:v>1.07</c:v>
                </c:pt>
                <c:pt idx="2114">
                  <c:v>0.65</c:v>
                </c:pt>
                <c:pt idx="2115">
                  <c:v>1.1599999999999999</c:v>
                </c:pt>
                <c:pt idx="2116">
                  <c:v>1.23</c:v>
                </c:pt>
                <c:pt idx="2117">
                  <c:v>1.24</c:v>
                </c:pt>
                <c:pt idx="2118">
                  <c:v>1.1000000000000001</c:v>
                </c:pt>
                <c:pt idx="2119">
                  <c:v>1.1399999999999999</c:v>
                </c:pt>
                <c:pt idx="2120">
                  <c:v>0.83</c:v>
                </c:pt>
                <c:pt idx="2121">
                  <c:v>0.88</c:v>
                </c:pt>
                <c:pt idx="2122">
                  <c:v>0.9</c:v>
                </c:pt>
                <c:pt idx="2123">
                  <c:v>0.77</c:v>
                </c:pt>
                <c:pt idx="2124">
                  <c:v>0.72</c:v>
                </c:pt>
                <c:pt idx="2125">
                  <c:v>1.1499999999999999</c:v>
                </c:pt>
                <c:pt idx="2126">
                  <c:v>1.03</c:v>
                </c:pt>
                <c:pt idx="2127">
                  <c:v>1.06</c:v>
                </c:pt>
                <c:pt idx="2128">
                  <c:v>0.75</c:v>
                </c:pt>
                <c:pt idx="2129">
                  <c:v>0.77</c:v>
                </c:pt>
                <c:pt idx="2130">
                  <c:v>0.69</c:v>
                </c:pt>
                <c:pt idx="2131">
                  <c:v>0.68</c:v>
                </c:pt>
                <c:pt idx="2132">
                  <c:v>0.68</c:v>
                </c:pt>
                <c:pt idx="2133">
                  <c:v>0.67</c:v>
                </c:pt>
                <c:pt idx="2134">
                  <c:v>0.61</c:v>
                </c:pt>
                <c:pt idx="2135">
                  <c:v>0.59</c:v>
                </c:pt>
                <c:pt idx="2136">
                  <c:v>0.63</c:v>
                </c:pt>
                <c:pt idx="2137">
                  <c:v>0.81</c:v>
                </c:pt>
                <c:pt idx="2138">
                  <c:v>0.67</c:v>
                </c:pt>
                <c:pt idx="2139">
                  <c:v>0.6</c:v>
                </c:pt>
                <c:pt idx="2140">
                  <c:v>0.59</c:v>
                </c:pt>
                <c:pt idx="2141">
                  <c:v>0.63</c:v>
                </c:pt>
                <c:pt idx="2142">
                  <c:v>0.51</c:v>
                </c:pt>
                <c:pt idx="2143">
                  <c:v>0.57999999999999996</c:v>
                </c:pt>
                <c:pt idx="2144">
                  <c:v>0.39</c:v>
                </c:pt>
                <c:pt idx="2145">
                  <c:v>0.45</c:v>
                </c:pt>
                <c:pt idx="2146">
                  <c:v>0.59</c:v>
                </c:pt>
                <c:pt idx="2147">
                  <c:v>0.83</c:v>
                </c:pt>
                <c:pt idx="2148">
                  <c:v>0.76</c:v>
                </c:pt>
                <c:pt idx="2149">
                  <c:v>0.7</c:v>
                </c:pt>
                <c:pt idx="2150">
                  <c:v>0.78</c:v>
                </c:pt>
                <c:pt idx="2151">
                  <c:v>0.77</c:v>
                </c:pt>
                <c:pt idx="2152">
                  <c:v>0.5</c:v>
                </c:pt>
                <c:pt idx="2153">
                  <c:v>0.87</c:v>
                </c:pt>
                <c:pt idx="2154">
                  <c:v>0.92</c:v>
                </c:pt>
                <c:pt idx="2155">
                  <c:v>0.75</c:v>
                </c:pt>
                <c:pt idx="2156">
                  <c:v>0.72</c:v>
                </c:pt>
                <c:pt idx="2157">
                  <c:v>0.6</c:v>
                </c:pt>
                <c:pt idx="2158">
                  <c:v>0.73</c:v>
                </c:pt>
                <c:pt idx="2159">
                  <c:v>0.89</c:v>
                </c:pt>
                <c:pt idx="2160">
                  <c:v>0.87</c:v>
                </c:pt>
                <c:pt idx="2161">
                  <c:v>0.85</c:v>
                </c:pt>
                <c:pt idx="2162">
                  <c:v>0.52</c:v>
                </c:pt>
                <c:pt idx="2163">
                  <c:v>0.72</c:v>
                </c:pt>
                <c:pt idx="2164">
                  <c:v>0.65</c:v>
                </c:pt>
                <c:pt idx="2165">
                  <c:v>0.63</c:v>
                </c:pt>
                <c:pt idx="2166">
                  <c:v>0.53</c:v>
                </c:pt>
                <c:pt idx="2167">
                  <c:v>0.56000000000000005</c:v>
                </c:pt>
                <c:pt idx="2168">
                  <c:v>0.55000000000000004</c:v>
                </c:pt>
                <c:pt idx="2169">
                  <c:v>0.57999999999999996</c:v>
                </c:pt>
                <c:pt idx="2170">
                  <c:v>0.78</c:v>
                </c:pt>
                <c:pt idx="2171">
                  <c:v>0.74</c:v>
                </c:pt>
                <c:pt idx="2172">
                  <c:v>0.73</c:v>
                </c:pt>
                <c:pt idx="2173">
                  <c:v>0.68</c:v>
                </c:pt>
                <c:pt idx="2174">
                  <c:v>0.72</c:v>
                </c:pt>
                <c:pt idx="2175">
                  <c:v>0.64</c:v>
                </c:pt>
                <c:pt idx="2176">
                  <c:v>0.72</c:v>
                </c:pt>
                <c:pt idx="2177">
                  <c:v>0.6</c:v>
                </c:pt>
                <c:pt idx="2178">
                  <c:v>0.46</c:v>
                </c:pt>
                <c:pt idx="2179">
                  <c:v>0.57999999999999996</c:v>
                </c:pt>
                <c:pt idx="2180">
                  <c:v>0.55000000000000004</c:v>
                </c:pt>
                <c:pt idx="2181">
                  <c:v>0.61</c:v>
                </c:pt>
                <c:pt idx="2182">
                  <c:v>0.81</c:v>
                </c:pt>
                <c:pt idx="2183">
                  <c:v>0.91</c:v>
                </c:pt>
                <c:pt idx="2184">
                  <c:v>0.93</c:v>
                </c:pt>
                <c:pt idx="2185">
                  <c:v>1.2</c:v>
                </c:pt>
                <c:pt idx="2186">
                  <c:v>0.97</c:v>
                </c:pt>
                <c:pt idx="2187">
                  <c:v>1.8</c:v>
                </c:pt>
                <c:pt idx="2188">
                  <c:v>1.58</c:v>
                </c:pt>
                <c:pt idx="2189">
                  <c:v>1.87</c:v>
                </c:pt>
                <c:pt idx="2190">
                  <c:v>1.01</c:v>
                </c:pt>
                <c:pt idx="2191">
                  <c:v>0.94</c:v>
                </c:pt>
                <c:pt idx="2192">
                  <c:v>0.6</c:v>
                </c:pt>
                <c:pt idx="2193">
                  <c:v>1.58</c:v>
                </c:pt>
                <c:pt idx="2194">
                  <c:v>1.59</c:v>
                </c:pt>
                <c:pt idx="2195">
                  <c:v>3.5</c:v>
                </c:pt>
                <c:pt idx="2196">
                  <c:v>1.58</c:v>
                </c:pt>
                <c:pt idx="2197">
                  <c:v>1.35</c:v>
                </c:pt>
                <c:pt idx="2198">
                  <c:v>1.52</c:v>
                </c:pt>
                <c:pt idx="2199">
                  <c:v>1.25</c:v>
                </c:pt>
                <c:pt idx="2200">
                  <c:v>1.74</c:v>
                </c:pt>
                <c:pt idx="2201">
                  <c:v>1.81</c:v>
                </c:pt>
                <c:pt idx="2202">
                  <c:v>1.81</c:v>
                </c:pt>
                <c:pt idx="2203">
                  <c:v>2.0699999999999998</c:v>
                </c:pt>
                <c:pt idx="2204">
                  <c:v>1.9</c:v>
                </c:pt>
                <c:pt idx="2205">
                  <c:v>2.37</c:v>
                </c:pt>
                <c:pt idx="2206">
                  <c:v>2.39</c:v>
                </c:pt>
                <c:pt idx="2207">
                  <c:v>2.33</c:v>
                </c:pt>
                <c:pt idx="2208">
                  <c:v>2.12</c:v>
                </c:pt>
                <c:pt idx="2209">
                  <c:v>1.98</c:v>
                </c:pt>
                <c:pt idx="2210">
                  <c:v>1.49</c:v>
                </c:pt>
                <c:pt idx="2211">
                  <c:v>1.25</c:v>
                </c:pt>
                <c:pt idx="2212">
                  <c:v>1.24</c:v>
                </c:pt>
                <c:pt idx="2213">
                  <c:v>1.89</c:v>
                </c:pt>
                <c:pt idx="2214">
                  <c:v>1.9</c:v>
                </c:pt>
                <c:pt idx="2215">
                  <c:v>1.59</c:v>
                </c:pt>
                <c:pt idx="2216">
                  <c:v>1.61</c:v>
                </c:pt>
                <c:pt idx="2217">
                  <c:v>1.71</c:v>
                </c:pt>
                <c:pt idx="2218">
                  <c:v>1.7</c:v>
                </c:pt>
                <c:pt idx="2219">
                  <c:v>1.71</c:v>
                </c:pt>
                <c:pt idx="2220">
                  <c:v>1.79</c:v>
                </c:pt>
                <c:pt idx="2221">
                  <c:v>1.03</c:v>
                </c:pt>
                <c:pt idx="2222">
                  <c:v>1.43</c:v>
                </c:pt>
                <c:pt idx="2223">
                  <c:v>1.1000000000000001</c:v>
                </c:pt>
                <c:pt idx="2224">
                  <c:v>2.2999999999999998</c:v>
                </c:pt>
                <c:pt idx="2225">
                  <c:v>4.16</c:v>
                </c:pt>
                <c:pt idx="2226">
                  <c:v>2.86</c:v>
                </c:pt>
                <c:pt idx="2227">
                  <c:v>2.91</c:v>
                </c:pt>
                <c:pt idx="2228">
                  <c:v>2.57</c:v>
                </c:pt>
                <c:pt idx="2229">
                  <c:v>2.4</c:v>
                </c:pt>
                <c:pt idx="2230">
                  <c:v>2.31</c:v>
                </c:pt>
                <c:pt idx="2231">
                  <c:v>2.69</c:v>
                </c:pt>
                <c:pt idx="2232">
                  <c:v>2.9</c:v>
                </c:pt>
                <c:pt idx="2233">
                  <c:v>1.34</c:v>
                </c:pt>
                <c:pt idx="2234">
                  <c:v>1.1100000000000001</c:v>
                </c:pt>
                <c:pt idx="2235">
                  <c:v>1.36</c:v>
                </c:pt>
                <c:pt idx="2236">
                  <c:v>1.33</c:v>
                </c:pt>
                <c:pt idx="2237">
                  <c:v>0.96</c:v>
                </c:pt>
                <c:pt idx="2238">
                  <c:v>1.04</c:v>
                </c:pt>
                <c:pt idx="2239">
                  <c:v>0.9</c:v>
                </c:pt>
                <c:pt idx="2240">
                  <c:v>0.65</c:v>
                </c:pt>
                <c:pt idx="2241">
                  <c:v>0.72</c:v>
                </c:pt>
                <c:pt idx="2242">
                  <c:v>0.8</c:v>
                </c:pt>
                <c:pt idx="2243">
                  <c:v>0.85</c:v>
                </c:pt>
                <c:pt idx="2244">
                  <c:v>0.89</c:v>
                </c:pt>
                <c:pt idx="2245">
                  <c:v>0.91</c:v>
                </c:pt>
                <c:pt idx="2246">
                  <c:v>1.1100000000000001</c:v>
                </c:pt>
                <c:pt idx="2247">
                  <c:v>1.0900000000000001</c:v>
                </c:pt>
                <c:pt idx="2248">
                  <c:v>0.76</c:v>
                </c:pt>
                <c:pt idx="2249">
                  <c:v>0.72</c:v>
                </c:pt>
                <c:pt idx="2250">
                  <c:v>0.66</c:v>
                </c:pt>
                <c:pt idx="2251">
                  <c:v>0.55000000000000004</c:v>
                </c:pt>
                <c:pt idx="2252">
                  <c:v>0.49</c:v>
                </c:pt>
                <c:pt idx="2253">
                  <c:v>0.5</c:v>
                </c:pt>
                <c:pt idx="2254">
                  <c:v>0.7</c:v>
                </c:pt>
                <c:pt idx="2255">
                  <c:v>0.63</c:v>
                </c:pt>
                <c:pt idx="2256">
                  <c:v>0.81</c:v>
                </c:pt>
                <c:pt idx="2257">
                  <c:v>0.79</c:v>
                </c:pt>
                <c:pt idx="2258">
                  <c:v>0.8</c:v>
                </c:pt>
                <c:pt idx="2259">
                  <c:v>0.81</c:v>
                </c:pt>
                <c:pt idx="2260">
                  <c:v>0.83</c:v>
                </c:pt>
                <c:pt idx="2261">
                  <c:v>0.85</c:v>
                </c:pt>
                <c:pt idx="2262">
                  <c:v>0.9</c:v>
                </c:pt>
                <c:pt idx="2263">
                  <c:v>0.99</c:v>
                </c:pt>
                <c:pt idx="2264">
                  <c:v>1.25</c:v>
                </c:pt>
                <c:pt idx="2265">
                  <c:v>1.05</c:v>
                </c:pt>
                <c:pt idx="2266">
                  <c:v>1.1000000000000001</c:v>
                </c:pt>
                <c:pt idx="2267">
                  <c:v>1.2</c:v>
                </c:pt>
                <c:pt idx="2268">
                  <c:v>1.33</c:v>
                </c:pt>
                <c:pt idx="2269">
                  <c:v>1.28</c:v>
                </c:pt>
                <c:pt idx="2270">
                  <c:v>1.49</c:v>
                </c:pt>
                <c:pt idx="2271">
                  <c:v>2.23</c:v>
                </c:pt>
                <c:pt idx="2272">
                  <c:v>1.19</c:v>
                </c:pt>
                <c:pt idx="2273">
                  <c:v>1.1299999999999999</c:v>
                </c:pt>
                <c:pt idx="2274">
                  <c:v>1.01</c:v>
                </c:pt>
                <c:pt idx="2275">
                  <c:v>0.99</c:v>
                </c:pt>
                <c:pt idx="2276">
                  <c:v>0.97</c:v>
                </c:pt>
                <c:pt idx="2277">
                  <c:v>1.1100000000000001</c:v>
                </c:pt>
                <c:pt idx="2278">
                  <c:v>1.26</c:v>
                </c:pt>
                <c:pt idx="2279">
                  <c:v>1.03</c:v>
                </c:pt>
                <c:pt idx="2280">
                  <c:v>0.93</c:v>
                </c:pt>
                <c:pt idx="2281">
                  <c:v>0.9</c:v>
                </c:pt>
                <c:pt idx="2282">
                  <c:v>1.03</c:v>
                </c:pt>
                <c:pt idx="2283">
                  <c:v>1.04</c:v>
                </c:pt>
                <c:pt idx="2284">
                  <c:v>0.98</c:v>
                </c:pt>
                <c:pt idx="2285">
                  <c:v>1</c:v>
                </c:pt>
                <c:pt idx="2286">
                  <c:v>1.1000000000000001</c:v>
                </c:pt>
                <c:pt idx="2287">
                  <c:v>1.04</c:v>
                </c:pt>
                <c:pt idx="2288">
                  <c:v>1.0900000000000001</c:v>
                </c:pt>
                <c:pt idx="2289">
                  <c:v>1.1599999999999999</c:v>
                </c:pt>
                <c:pt idx="2290">
                  <c:v>1.06</c:v>
                </c:pt>
                <c:pt idx="2291">
                  <c:v>0.51</c:v>
                </c:pt>
                <c:pt idx="2292">
                  <c:v>5.15</c:v>
                </c:pt>
                <c:pt idx="2293">
                  <c:v>1</c:v>
                </c:pt>
                <c:pt idx="2294">
                  <c:v>5.16</c:v>
                </c:pt>
                <c:pt idx="2295">
                  <c:v>5.16</c:v>
                </c:pt>
                <c:pt idx="2296">
                  <c:v>5.16</c:v>
                </c:pt>
                <c:pt idx="2297">
                  <c:v>5.16</c:v>
                </c:pt>
                <c:pt idx="2298">
                  <c:v>4.91</c:v>
                </c:pt>
                <c:pt idx="2299">
                  <c:v>1.78</c:v>
                </c:pt>
                <c:pt idx="2300">
                  <c:v>0.91</c:v>
                </c:pt>
                <c:pt idx="2301">
                  <c:v>0.7</c:v>
                </c:pt>
                <c:pt idx="2302">
                  <c:v>0.8</c:v>
                </c:pt>
                <c:pt idx="2303">
                  <c:v>0.87</c:v>
                </c:pt>
                <c:pt idx="2304">
                  <c:v>0.94</c:v>
                </c:pt>
                <c:pt idx="2305">
                  <c:v>1.1200000000000001</c:v>
                </c:pt>
                <c:pt idx="2306">
                  <c:v>1.27</c:v>
                </c:pt>
                <c:pt idx="2307">
                  <c:v>1.2</c:v>
                </c:pt>
                <c:pt idx="2308">
                  <c:v>1.34</c:v>
                </c:pt>
                <c:pt idx="2309">
                  <c:v>1.54</c:v>
                </c:pt>
                <c:pt idx="2310">
                  <c:v>1.63</c:v>
                </c:pt>
                <c:pt idx="2311">
                  <c:v>1.39</c:v>
                </c:pt>
                <c:pt idx="2312">
                  <c:v>1.1200000000000001</c:v>
                </c:pt>
                <c:pt idx="2313">
                  <c:v>1.08</c:v>
                </c:pt>
                <c:pt idx="2314">
                  <c:v>0.88</c:v>
                </c:pt>
                <c:pt idx="2315">
                  <c:v>1.03</c:v>
                </c:pt>
                <c:pt idx="2316">
                  <c:v>1.1399999999999999</c:v>
                </c:pt>
                <c:pt idx="2317">
                  <c:v>1.1100000000000001</c:v>
                </c:pt>
                <c:pt idx="2318">
                  <c:v>1.27</c:v>
                </c:pt>
                <c:pt idx="2319">
                  <c:v>1.04</c:v>
                </c:pt>
                <c:pt idx="2320">
                  <c:v>1.1200000000000001</c:v>
                </c:pt>
                <c:pt idx="2321">
                  <c:v>0.9</c:v>
                </c:pt>
                <c:pt idx="2322">
                  <c:v>0.78</c:v>
                </c:pt>
                <c:pt idx="2323">
                  <c:v>0.93</c:v>
                </c:pt>
                <c:pt idx="2324">
                  <c:v>1</c:v>
                </c:pt>
                <c:pt idx="2325">
                  <c:v>0.92</c:v>
                </c:pt>
                <c:pt idx="2326">
                  <c:v>0.96</c:v>
                </c:pt>
                <c:pt idx="2327">
                  <c:v>0.86</c:v>
                </c:pt>
                <c:pt idx="2328">
                  <c:v>0.84</c:v>
                </c:pt>
                <c:pt idx="2329">
                  <c:v>0.81</c:v>
                </c:pt>
                <c:pt idx="2330">
                  <c:v>0.85</c:v>
                </c:pt>
                <c:pt idx="2331">
                  <c:v>0.82</c:v>
                </c:pt>
                <c:pt idx="2332">
                  <c:v>0.61</c:v>
                </c:pt>
                <c:pt idx="2333">
                  <c:v>0.68</c:v>
                </c:pt>
                <c:pt idx="2334">
                  <c:v>0.7</c:v>
                </c:pt>
                <c:pt idx="2335">
                  <c:v>0.67</c:v>
                </c:pt>
                <c:pt idx="2336">
                  <c:v>0.68</c:v>
                </c:pt>
                <c:pt idx="2337">
                  <c:v>0.73</c:v>
                </c:pt>
                <c:pt idx="2338">
                  <c:v>0.7</c:v>
                </c:pt>
                <c:pt idx="2339">
                  <c:v>0.67</c:v>
                </c:pt>
                <c:pt idx="2340">
                  <c:v>0.66</c:v>
                </c:pt>
                <c:pt idx="2341">
                  <c:v>0.78</c:v>
                </c:pt>
                <c:pt idx="2342">
                  <c:v>0.66</c:v>
                </c:pt>
                <c:pt idx="2343">
                  <c:v>0.67</c:v>
                </c:pt>
                <c:pt idx="2344">
                  <c:v>0.7</c:v>
                </c:pt>
                <c:pt idx="2345">
                  <c:v>0.86</c:v>
                </c:pt>
                <c:pt idx="2346">
                  <c:v>0.87</c:v>
                </c:pt>
                <c:pt idx="2347">
                  <c:v>0.84</c:v>
                </c:pt>
                <c:pt idx="2348">
                  <c:v>1.03</c:v>
                </c:pt>
                <c:pt idx="2349">
                  <c:v>0.81</c:v>
                </c:pt>
                <c:pt idx="2350">
                  <c:v>0.83</c:v>
                </c:pt>
                <c:pt idx="2351">
                  <c:v>0.8</c:v>
                </c:pt>
                <c:pt idx="2352">
                  <c:v>0.7</c:v>
                </c:pt>
                <c:pt idx="2353">
                  <c:v>0.65</c:v>
                </c:pt>
                <c:pt idx="2354">
                  <c:v>0.68</c:v>
                </c:pt>
                <c:pt idx="2355">
                  <c:v>0.69</c:v>
                </c:pt>
                <c:pt idx="2356">
                  <c:v>0.45</c:v>
                </c:pt>
                <c:pt idx="2357">
                  <c:v>0.75</c:v>
                </c:pt>
                <c:pt idx="2358">
                  <c:v>0.74</c:v>
                </c:pt>
                <c:pt idx="2359">
                  <c:v>0.72</c:v>
                </c:pt>
                <c:pt idx="2360">
                  <c:v>0.69</c:v>
                </c:pt>
                <c:pt idx="2361">
                  <c:v>0.75</c:v>
                </c:pt>
                <c:pt idx="2362">
                  <c:v>0.61</c:v>
                </c:pt>
                <c:pt idx="2363">
                  <c:v>0.59</c:v>
                </c:pt>
                <c:pt idx="2364">
                  <c:v>0.63</c:v>
                </c:pt>
                <c:pt idx="2365">
                  <c:v>0.68</c:v>
                </c:pt>
                <c:pt idx="2366">
                  <c:v>0.87</c:v>
                </c:pt>
                <c:pt idx="2367">
                  <c:v>0.94</c:v>
                </c:pt>
                <c:pt idx="2368">
                  <c:v>0.82</c:v>
                </c:pt>
                <c:pt idx="2369">
                  <c:v>0.84</c:v>
                </c:pt>
                <c:pt idx="2370">
                  <c:v>0.81</c:v>
                </c:pt>
                <c:pt idx="2371">
                  <c:v>0.77</c:v>
                </c:pt>
                <c:pt idx="2372">
                  <c:v>0.6</c:v>
                </c:pt>
                <c:pt idx="2373">
                  <c:v>0.56000000000000005</c:v>
                </c:pt>
                <c:pt idx="2374">
                  <c:v>0.52</c:v>
                </c:pt>
                <c:pt idx="2375">
                  <c:v>0.54</c:v>
                </c:pt>
                <c:pt idx="2376">
                  <c:v>0.56000000000000005</c:v>
                </c:pt>
                <c:pt idx="2377">
                  <c:v>0.68</c:v>
                </c:pt>
                <c:pt idx="2378">
                  <c:v>0.56999999999999995</c:v>
                </c:pt>
                <c:pt idx="2379">
                  <c:v>0.56000000000000005</c:v>
                </c:pt>
                <c:pt idx="2380">
                  <c:v>1.1200000000000001</c:v>
                </c:pt>
                <c:pt idx="2381">
                  <c:v>1.04</c:v>
                </c:pt>
                <c:pt idx="2382">
                  <c:v>1.06</c:v>
                </c:pt>
                <c:pt idx="2383">
                  <c:v>1.1499999999999999</c:v>
                </c:pt>
                <c:pt idx="2384">
                  <c:v>1.19</c:v>
                </c:pt>
                <c:pt idx="2385">
                  <c:v>1.21</c:v>
                </c:pt>
                <c:pt idx="2386">
                  <c:v>0.91</c:v>
                </c:pt>
                <c:pt idx="2387">
                  <c:v>0.86</c:v>
                </c:pt>
                <c:pt idx="2388">
                  <c:v>0.89</c:v>
                </c:pt>
                <c:pt idx="2389">
                  <c:v>0.96</c:v>
                </c:pt>
                <c:pt idx="2390">
                  <c:v>0.9</c:v>
                </c:pt>
                <c:pt idx="2391">
                  <c:v>0.73</c:v>
                </c:pt>
                <c:pt idx="2392">
                  <c:v>0.77</c:v>
                </c:pt>
                <c:pt idx="2393">
                  <c:v>1.02</c:v>
                </c:pt>
                <c:pt idx="2394">
                  <c:v>0.8</c:v>
                </c:pt>
                <c:pt idx="2395">
                  <c:v>0.88</c:v>
                </c:pt>
                <c:pt idx="2396">
                  <c:v>0.94</c:v>
                </c:pt>
                <c:pt idx="2397">
                  <c:v>0.88</c:v>
                </c:pt>
                <c:pt idx="2398">
                  <c:v>0.93</c:v>
                </c:pt>
                <c:pt idx="2399">
                  <c:v>0.78</c:v>
                </c:pt>
                <c:pt idx="2400">
                  <c:v>0.74</c:v>
                </c:pt>
                <c:pt idx="2401">
                  <c:v>0.75</c:v>
                </c:pt>
                <c:pt idx="2402">
                  <c:v>0.91</c:v>
                </c:pt>
                <c:pt idx="2403">
                  <c:v>0.95</c:v>
                </c:pt>
                <c:pt idx="2404">
                  <c:v>0.98</c:v>
                </c:pt>
                <c:pt idx="2405">
                  <c:v>1.04</c:v>
                </c:pt>
                <c:pt idx="2406">
                  <c:v>1.1299999999999999</c:v>
                </c:pt>
                <c:pt idx="2407">
                  <c:v>1.08</c:v>
                </c:pt>
                <c:pt idx="2408">
                  <c:v>1.23</c:v>
                </c:pt>
                <c:pt idx="2409">
                  <c:v>1.25</c:v>
                </c:pt>
                <c:pt idx="2410">
                  <c:v>1.01</c:v>
                </c:pt>
                <c:pt idx="2411">
                  <c:v>0.92</c:v>
                </c:pt>
                <c:pt idx="2412">
                  <c:v>0.82</c:v>
                </c:pt>
                <c:pt idx="2413">
                  <c:v>0.95</c:v>
                </c:pt>
                <c:pt idx="2414">
                  <c:v>0.94</c:v>
                </c:pt>
                <c:pt idx="2415">
                  <c:v>0.91</c:v>
                </c:pt>
                <c:pt idx="2416">
                  <c:v>1.04</c:v>
                </c:pt>
                <c:pt idx="2417">
                  <c:v>1.0900000000000001</c:v>
                </c:pt>
                <c:pt idx="2418">
                  <c:v>1.2</c:v>
                </c:pt>
                <c:pt idx="2419">
                  <c:v>1.04</c:v>
                </c:pt>
                <c:pt idx="2420">
                  <c:v>1.01</c:v>
                </c:pt>
                <c:pt idx="2421">
                  <c:v>0.74</c:v>
                </c:pt>
                <c:pt idx="2422">
                  <c:v>0.72</c:v>
                </c:pt>
                <c:pt idx="2423">
                  <c:v>0.56999999999999995</c:v>
                </c:pt>
                <c:pt idx="2424">
                  <c:v>0.55000000000000004</c:v>
                </c:pt>
                <c:pt idx="2425">
                  <c:v>0.48</c:v>
                </c:pt>
                <c:pt idx="2426">
                  <c:v>1.02</c:v>
                </c:pt>
                <c:pt idx="2427">
                  <c:v>0.84</c:v>
                </c:pt>
                <c:pt idx="2428">
                  <c:v>1.1000000000000001</c:v>
                </c:pt>
                <c:pt idx="2429">
                  <c:v>0.97</c:v>
                </c:pt>
                <c:pt idx="2430">
                  <c:v>1.03</c:v>
                </c:pt>
                <c:pt idx="2431">
                  <c:v>1.49</c:v>
                </c:pt>
                <c:pt idx="2432">
                  <c:v>1.78</c:v>
                </c:pt>
                <c:pt idx="2433">
                  <c:v>1.04</c:v>
                </c:pt>
                <c:pt idx="2434">
                  <c:v>1.35</c:v>
                </c:pt>
                <c:pt idx="2435">
                  <c:v>1.08</c:v>
                </c:pt>
                <c:pt idx="2436">
                  <c:v>1.02</c:v>
                </c:pt>
                <c:pt idx="2437">
                  <c:v>1.02</c:v>
                </c:pt>
                <c:pt idx="2438">
                  <c:v>1.29</c:v>
                </c:pt>
                <c:pt idx="2439">
                  <c:v>1.29</c:v>
                </c:pt>
                <c:pt idx="2440">
                  <c:v>0.89</c:v>
                </c:pt>
                <c:pt idx="2441">
                  <c:v>0.9</c:v>
                </c:pt>
                <c:pt idx="2442">
                  <c:v>0.84</c:v>
                </c:pt>
                <c:pt idx="2443">
                  <c:v>1.01</c:v>
                </c:pt>
                <c:pt idx="2444">
                  <c:v>1.1000000000000001</c:v>
                </c:pt>
                <c:pt idx="2445">
                  <c:v>1.1299999999999999</c:v>
                </c:pt>
                <c:pt idx="2446">
                  <c:v>0.92</c:v>
                </c:pt>
                <c:pt idx="2447">
                  <c:v>0.83</c:v>
                </c:pt>
                <c:pt idx="2448">
                  <c:v>0.74</c:v>
                </c:pt>
                <c:pt idx="2449">
                  <c:v>0.79</c:v>
                </c:pt>
                <c:pt idx="2450">
                  <c:v>0.67</c:v>
                </c:pt>
                <c:pt idx="2451">
                  <c:v>0.61</c:v>
                </c:pt>
                <c:pt idx="2452">
                  <c:v>0.69</c:v>
                </c:pt>
                <c:pt idx="2453">
                  <c:v>0.55000000000000004</c:v>
                </c:pt>
                <c:pt idx="2454">
                  <c:v>0.48</c:v>
                </c:pt>
                <c:pt idx="2455">
                  <c:v>0.51</c:v>
                </c:pt>
                <c:pt idx="2456">
                  <c:v>0.54</c:v>
                </c:pt>
                <c:pt idx="2457">
                  <c:v>0.43</c:v>
                </c:pt>
                <c:pt idx="2458">
                  <c:v>0.9</c:v>
                </c:pt>
                <c:pt idx="2459">
                  <c:v>0.69</c:v>
                </c:pt>
                <c:pt idx="2460">
                  <c:v>0.7</c:v>
                </c:pt>
                <c:pt idx="2461">
                  <c:v>1.0900000000000001</c:v>
                </c:pt>
                <c:pt idx="2462">
                  <c:v>1.1200000000000001</c:v>
                </c:pt>
                <c:pt idx="2463">
                  <c:v>1.27</c:v>
                </c:pt>
                <c:pt idx="2464">
                  <c:v>2.48</c:v>
                </c:pt>
                <c:pt idx="2465">
                  <c:v>2.06</c:v>
                </c:pt>
                <c:pt idx="2466">
                  <c:v>0.24</c:v>
                </c:pt>
                <c:pt idx="2467">
                  <c:v>5.15</c:v>
                </c:pt>
                <c:pt idx="2468">
                  <c:v>5.15</c:v>
                </c:pt>
                <c:pt idx="2469">
                  <c:v>5.15</c:v>
                </c:pt>
                <c:pt idx="2470">
                  <c:v>5.15</c:v>
                </c:pt>
                <c:pt idx="2471">
                  <c:v>5.15</c:v>
                </c:pt>
                <c:pt idx="2472">
                  <c:v>5.15</c:v>
                </c:pt>
                <c:pt idx="2473">
                  <c:v>5.15</c:v>
                </c:pt>
                <c:pt idx="2474">
                  <c:v>5.15</c:v>
                </c:pt>
                <c:pt idx="2475">
                  <c:v>1.69</c:v>
                </c:pt>
                <c:pt idx="2476">
                  <c:v>1.55</c:v>
                </c:pt>
                <c:pt idx="2477">
                  <c:v>1.62</c:v>
                </c:pt>
                <c:pt idx="2478">
                  <c:v>1.01</c:v>
                </c:pt>
                <c:pt idx="2479">
                  <c:v>0.97</c:v>
                </c:pt>
                <c:pt idx="2480">
                  <c:v>1.06</c:v>
                </c:pt>
                <c:pt idx="2481">
                  <c:v>0.96</c:v>
                </c:pt>
                <c:pt idx="2482">
                  <c:v>0.8</c:v>
                </c:pt>
                <c:pt idx="2483">
                  <c:v>0.78</c:v>
                </c:pt>
                <c:pt idx="2484">
                  <c:v>0.75</c:v>
                </c:pt>
                <c:pt idx="2485">
                  <c:v>0.52</c:v>
                </c:pt>
                <c:pt idx="2486">
                  <c:v>0.77</c:v>
                </c:pt>
                <c:pt idx="2487">
                  <c:v>0.9</c:v>
                </c:pt>
                <c:pt idx="2488">
                  <c:v>0.83</c:v>
                </c:pt>
                <c:pt idx="2489">
                  <c:v>0.83</c:v>
                </c:pt>
                <c:pt idx="2490">
                  <c:v>0.83</c:v>
                </c:pt>
                <c:pt idx="2491">
                  <c:v>0.7</c:v>
                </c:pt>
                <c:pt idx="2492">
                  <c:v>0.63</c:v>
                </c:pt>
                <c:pt idx="2493">
                  <c:v>0.66</c:v>
                </c:pt>
                <c:pt idx="2494">
                  <c:v>0.64</c:v>
                </c:pt>
                <c:pt idx="2495">
                  <c:v>0.66</c:v>
                </c:pt>
                <c:pt idx="2496">
                  <c:v>0.68</c:v>
                </c:pt>
                <c:pt idx="2497">
                  <c:v>0.66</c:v>
                </c:pt>
                <c:pt idx="2498">
                  <c:v>0.66</c:v>
                </c:pt>
                <c:pt idx="2499">
                  <c:v>0.65</c:v>
                </c:pt>
                <c:pt idx="2500">
                  <c:v>0.64</c:v>
                </c:pt>
                <c:pt idx="2501">
                  <c:v>0.68</c:v>
                </c:pt>
                <c:pt idx="2502">
                  <c:v>0.67</c:v>
                </c:pt>
                <c:pt idx="2503">
                  <c:v>0.77</c:v>
                </c:pt>
                <c:pt idx="2504">
                  <c:v>0.73</c:v>
                </c:pt>
                <c:pt idx="2505">
                  <c:v>0.69</c:v>
                </c:pt>
                <c:pt idx="2506">
                  <c:v>0.64</c:v>
                </c:pt>
                <c:pt idx="2507">
                  <c:v>0.77</c:v>
                </c:pt>
                <c:pt idx="2508">
                  <c:v>0.62</c:v>
                </c:pt>
                <c:pt idx="2509">
                  <c:v>0.57999999999999996</c:v>
                </c:pt>
                <c:pt idx="2510">
                  <c:v>0.69</c:v>
                </c:pt>
                <c:pt idx="2511">
                  <c:v>0.68</c:v>
                </c:pt>
                <c:pt idx="2512">
                  <c:v>0.7</c:v>
                </c:pt>
                <c:pt idx="2513">
                  <c:v>0.71</c:v>
                </c:pt>
                <c:pt idx="2514">
                  <c:v>0.72</c:v>
                </c:pt>
                <c:pt idx="2515">
                  <c:v>0.74</c:v>
                </c:pt>
                <c:pt idx="2516">
                  <c:v>0.54</c:v>
                </c:pt>
                <c:pt idx="2517">
                  <c:v>0.54</c:v>
                </c:pt>
                <c:pt idx="2518">
                  <c:v>0.54</c:v>
                </c:pt>
                <c:pt idx="2519">
                  <c:v>0.61</c:v>
                </c:pt>
                <c:pt idx="2520">
                  <c:v>0.69</c:v>
                </c:pt>
                <c:pt idx="2521">
                  <c:v>0.68</c:v>
                </c:pt>
                <c:pt idx="2522">
                  <c:v>0.67</c:v>
                </c:pt>
                <c:pt idx="2523">
                  <c:v>0.64</c:v>
                </c:pt>
                <c:pt idx="2524">
                  <c:v>0.65</c:v>
                </c:pt>
                <c:pt idx="2525">
                  <c:v>0.75</c:v>
                </c:pt>
                <c:pt idx="2526">
                  <c:v>0.63</c:v>
                </c:pt>
                <c:pt idx="2527">
                  <c:v>0.6</c:v>
                </c:pt>
                <c:pt idx="2528">
                  <c:v>0.59</c:v>
                </c:pt>
                <c:pt idx="2529">
                  <c:v>0.57999999999999996</c:v>
                </c:pt>
                <c:pt idx="2530">
                  <c:v>0.68</c:v>
                </c:pt>
                <c:pt idx="2531">
                  <c:v>0.69</c:v>
                </c:pt>
                <c:pt idx="2532">
                  <c:v>0.75</c:v>
                </c:pt>
                <c:pt idx="2533">
                  <c:v>0.72</c:v>
                </c:pt>
                <c:pt idx="2534">
                  <c:v>0.68</c:v>
                </c:pt>
                <c:pt idx="2535">
                  <c:v>0.7</c:v>
                </c:pt>
                <c:pt idx="2536">
                  <c:v>0.73</c:v>
                </c:pt>
                <c:pt idx="2537">
                  <c:v>0.73</c:v>
                </c:pt>
                <c:pt idx="2538">
                  <c:v>0.7</c:v>
                </c:pt>
                <c:pt idx="2539">
                  <c:v>0.71</c:v>
                </c:pt>
                <c:pt idx="2540">
                  <c:v>0.72</c:v>
                </c:pt>
                <c:pt idx="2541">
                  <c:v>0.81</c:v>
                </c:pt>
                <c:pt idx="2542">
                  <c:v>0.82</c:v>
                </c:pt>
                <c:pt idx="2543">
                  <c:v>0.9</c:v>
                </c:pt>
                <c:pt idx="2544">
                  <c:v>0.81</c:v>
                </c:pt>
                <c:pt idx="2545">
                  <c:v>1.07</c:v>
                </c:pt>
                <c:pt idx="2546">
                  <c:v>0.74</c:v>
                </c:pt>
                <c:pt idx="2547">
                  <c:v>1.49</c:v>
                </c:pt>
                <c:pt idx="2548">
                  <c:v>1.45</c:v>
                </c:pt>
                <c:pt idx="2549">
                  <c:v>1.61</c:v>
                </c:pt>
                <c:pt idx="2550">
                  <c:v>0.85</c:v>
                </c:pt>
                <c:pt idx="2551">
                  <c:v>0.72</c:v>
                </c:pt>
                <c:pt idx="2552">
                  <c:v>0.83</c:v>
                </c:pt>
                <c:pt idx="2553">
                  <c:v>0.66</c:v>
                </c:pt>
                <c:pt idx="2554">
                  <c:v>0.76</c:v>
                </c:pt>
                <c:pt idx="2555">
                  <c:v>0.69</c:v>
                </c:pt>
                <c:pt idx="2556">
                  <c:v>0.91</c:v>
                </c:pt>
                <c:pt idx="2557">
                  <c:v>0.89</c:v>
                </c:pt>
                <c:pt idx="2558">
                  <c:v>0.97</c:v>
                </c:pt>
                <c:pt idx="2559">
                  <c:v>0.74</c:v>
                </c:pt>
                <c:pt idx="2560">
                  <c:v>0.93</c:v>
                </c:pt>
                <c:pt idx="2561">
                  <c:v>0.89</c:v>
                </c:pt>
                <c:pt idx="2562">
                  <c:v>0.67</c:v>
                </c:pt>
                <c:pt idx="2563">
                  <c:v>0.53</c:v>
                </c:pt>
                <c:pt idx="2564">
                  <c:v>0.53</c:v>
                </c:pt>
                <c:pt idx="2565">
                  <c:v>0.5</c:v>
                </c:pt>
                <c:pt idx="2566">
                  <c:v>1.03</c:v>
                </c:pt>
                <c:pt idx="2567">
                  <c:v>0.85</c:v>
                </c:pt>
                <c:pt idx="2568">
                  <c:v>0.95</c:v>
                </c:pt>
                <c:pt idx="2569">
                  <c:v>0.87</c:v>
                </c:pt>
                <c:pt idx="2570">
                  <c:v>0.76</c:v>
                </c:pt>
                <c:pt idx="2571">
                  <c:v>0.72</c:v>
                </c:pt>
                <c:pt idx="2572">
                  <c:v>0.64</c:v>
                </c:pt>
                <c:pt idx="2573">
                  <c:v>0.71</c:v>
                </c:pt>
                <c:pt idx="2574">
                  <c:v>0.6</c:v>
                </c:pt>
                <c:pt idx="2575">
                  <c:v>0.63</c:v>
                </c:pt>
                <c:pt idx="2576">
                  <c:v>0.67</c:v>
                </c:pt>
                <c:pt idx="2577">
                  <c:v>0.92</c:v>
                </c:pt>
                <c:pt idx="2578">
                  <c:v>0.82</c:v>
                </c:pt>
                <c:pt idx="2579">
                  <c:v>0.74</c:v>
                </c:pt>
                <c:pt idx="2580">
                  <c:v>0.76</c:v>
                </c:pt>
                <c:pt idx="2581">
                  <c:v>0.72</c:v>
                </c:pt>
                <c:pt idx="2582">
                  <c:v>0.67</c:v>
                </c:pt>
                <c:pt idx="2583">
                  <c:v>0.53</c:v>
                </c:pt>
                <c:pt idx="2584">
                  <c:v>0.73</c:v>
                </c:pt>
                <c:pt idx="2585">
                  <c:v>0.64</c:v>
                </c:pt>
                <c:pt idx="2586">
                  <c:v>0.71</c:v>
                </c:pt>
                <c:pt idx="2587">
                  <c:v>0.72</c:v>
                </c:pt>
                <c:pt idx="2588">
                  <c:v>0.66</c:v>
                </c:pt>
                <c:pt idx="2589">
                  <c:v>0.68</c:v>
                </c:pt>
                <c:pt idx="2590">
                  <c:v>0.65</c:v>
                </c:pt>
                <c:pt idx="2591">
                  <c:v>0.64</c:v>
                </c:pt>
                <c:pt idx="2592">
                  <c:v>0.68</c:v>
                </c:pt>
                <c:pt idx="2593">
                  <c:v>0.64</c:v>
                </c:pt>
                <c:pt idx="2594">
                  <c:v>0.69</c:v>
                </c:pt>
                <c:pt idx="2595">
                  <c:v>0.68</c:v>
                </c:pt>
                <c:pt idx="2596">
                  <c:v>0.54</c:v>
                </c:pt>
                <c:pt idx="2597">
                  <c:v>0.55000000000000004</c:v>
                </c:pt>
                <c:pt idx="2598">
                  <c:v>0.53</c:v>
                </c:pt>
                <c:pt idx="2599">
                  <c:v>0.57999999999999996</c:v>
                </c:pt>
                <c:pt idx="2600">
                  <c:v>0.56000000000000005</c:v>
                </c:pt>
                <c:pt idx="2601">
                  <c:v>0.63</c:v>
                </c:pt>
                <c:pt idx="2602">
                  <c:v>0.65</c:v>
                </c:pt>
                <c:pt idx="2603">
                  <c:v>0.68</c:v>
                </c:pt>
                <c:pt idx="2604">
                  <c:v>0.65</c:v>
                </c:pt>
                <c:pt idx="2605">
                  <c:v>0.62</c:v>
                </c:pt>
                <c:pt idx="2606">
                  <c:v>0.79</c:v>
                </c:pt>
                <c:pt idx="2607">
                  <c:v>0.66</c:v>
                </c:pt>
                <c:pt idx="2608">
                  <c:v>0.63</c:v>
                </c:pt>
                <c:pt idx="2609">
                  <c:v>0.56999999999999995</c:v>
                </c:pt>
                <c:pt idx="2610">
                  <c:v>0.55000000000000004</c:v>
                </c:pt>
                <c:pt idx="2611">
                  <c:v>0.89</c:v>
                </c:pt>
                <c:pt idx="2612">
                  <c:v>0.9</c:v>
                </c:pt>
                <c:pt idx="2613">
                  <c:v>0.81</c:v>
                </c:pt>
                <c:pt idx="2614">
                  <c:v>0.92</c:v>
                </c:pt>
                <c:pt idx="2615">
                  <c:v>1.06</c:v>
                </c:pt>
                <c:pt idx="2616">
                  <c:v>1.17</c:v>
                </c:pt>
                <c:pt idx="2617">
                  <c:v>0.74</c:v>
                </c:pt>
                <c:pt idx="2618">
                  <c:v>0.81</c:v>
                </c:pt>
                <c:pt idx="2619">
                  <c:v>0.74</c:v>
                </c:pt>
                <c:pt idx="2620">
                  <c:v>0.35</c:v>
                </c:pt>
                <c:pt idx="2621">
                  <c:v>0.45</c:v>
                </c:pt>
                <c:pt idx="2622">
                  <c:v>0.42</c:v>
                </c:pt>
                <c:pt idx="2623">
                  <c:v>0.7</c:v>
                </c:pt>
                <c:pt idx="2624">
                  <c:v>0.63</c:v>
                </c:pt>
                <c:pt idx="2625">
                  <c:v>0.63</c:v>
                </c:pt>
                <c:pt idx="2626">
                  <c:v>0.72</c:v>
                </c:pt>
                <c:pt idx="2627">
                  <c:v>0.81</c:v>
                </c:pt>
                <c:pt idx="2628">
                  <c:v>0.82</c:v>
                </c:pt>
                <c:pt idx="2629">
                  <c:v>0.86</c:v>
                </c:pt>
                <c:pt idx="2630">
                  <c:v>0.86</c:v>
                </c:pt>
                <c:pt idx="2631">
                  <c:v>0.72</c:v>
                </c:pt>
                <c:pt idx="2632">
                  <c:v>0.88</c:v>
                </c:pt>
                <c:pt idx="2633">
                  <c:v>0.91</c:v>
                </c:pt>
                <c:pt idx="2634">
                  <c:v>0.92</c:v>
                </c:pt>
                <c:pt idx="2635">
                  <c:v>0.7</c:v>
                </c:pt>
                <c:pt idx="2636">
                  <c:v>0.68</c:v>
                </c:pt>
                <c:pt idx="2637">
                  <c:v>0.72</c:v>
                </c:pt>
                <c:pt idx="2638">
                  <c:v>0.66</c:v>
                </c:pt>
                <c:pt idx="2639">
                  <c:v>0.51</c:v>
                </c:pt>
                <c:pt idx="2640">
                  <c:v>0.49</c:v>
                </c:pt>
                <c:pt idx="2641">
                  <c:v>0.5</c:v>
                </c:pt>
                <c:pt idx="2642">
                  <c:v>0.48</c:v>
                </c:pt>
                <c:pt idx="2643">
                  <c:v>0.56999999999999995</c:v>
                </c:pt>
                <c:pt idx="2644">
                  <c:v>0.48</c:v>
                </c:pt>
                <c:pt idx="2645">
                  <c:v>0.54</c:v>
                </c:pt>
                <c:pt idx="2646">
                  <c:v>0.6</c:v>
                </c:pt>
                <c:pt idx="2647">
                  <c:v>0.69</c:v>
                </c:pt>
                <c:pt idx="2648">
                  <c:v>0.86</c:v>
                </c:pt>
                <c:pt idx="2649">
                  <c:v>0.84</c:v>
                </c:pt>
                <c:pt idx="2650">
                  <c:v>0.95</c:v>
                </c:pt>
                <c:pt idx="2651">
                  <c:v>0.98</c:v>
                </c:pt>
                <c:pt idx="2652">
                  <c:v>1.48</c:v>
                </c:pt>
                <c:pt idx="2653">
                  <c:v>1.42</c:v>
                </c:pt>
                <c:pt idx="2654">
                  <c:v>1.47</c:v>
                </c:pt>
                <c:pt idx="2655">
                  <c:v>1.52</c:v>
                </c:pt>
                <c:pt idx="2656">
                  <c:v>1.54</c:v>
                </c:pt>
                <c:pt idx="2657">
                  <c:v>1.38</c:v>
                </c:pt>
                <c:pt idx="2658">
                  <c:v>1.43</c:v>
                </c:pt>
                <c:pt idx="2659">
                  <c:v>1.59</c:v>
                </c:pt>
                <c:pt idx="2660">
                  <c:v>1.32</c:v>
                </c:pt>
                <c:pt idx="2661">
                  <c:v>0.95</c:v>
                </c:pt>
                <c:pt idx="2662">
                  <c:v>0.9</c:v>
                </c:pt>
                <c:pt idx="2663">
                  <c:v>1.03</c:v>
                </c:pt>
                <c:pt idx="2664">
                  <c:v>1.03</c:v>
                </c:pt>
                <c:pt idx="2665">
                  <c:v>1.06</c:v>
                </c:pt>
                <c:pt idx="2666">
                  <c:v>1.05</c:v>
                </c:pt>
                <c:pt idx="2667">
                  <c:v>1</c:v>
                </c:pt>
                <c:pt idx="2668">
                  <c:v>0.99</c:v>
                </c:pt>
                <c:pt idx="2669">
                  <c:v>0.95</c:v>
                </c:pt>
                <c:pt idx="2670">
                  <c:v>0.99</c:v>
                </c:pt>
                <c:pt idx="2671">
                  <c:v>1.01</c:v>
                </c:pt>
                <c:pt idx="2672">
                  <c:v>0.9</c:v>
                </c:pt>
                <c:pt idx="2673">
                  <c:v>0.78</c:v>
                </c:pt>
                <c:pt idx="2674">
                  <c:v>1.1399999999999999</c:v>
                </c:pt>
                <c:pt idx="2675">
                  <c:v>1.28</c:v>
                </c:pt>
                <c:pt idx="2676">
                  <c:v>1.6</c:v>
                </c:pt>
                <c:pt idx="2677">
                  <c:v>1.57</c:v>
                </c:pt>
                <c:pt idx="2678">
                  <c:v>1.26</c:v>
                </c:pt>
                <c:pt idx="2679">
                  <c:v>3.74</c:v>
                </c:pt>
                <c:pt idx="2680">
                  <c:v>1.1499999999999999</c:v>
                </c:pt>
                <c:pt idx="2681">
                  <c:v>1.1399999999999999</c:v>
                </c:pt>
                <c:pt idx="2682">
                  <c:v>1.05</c:v>
                </c:pt>
                <c:pt idx="2683">
                  <c:v>1.01</c:v>
                </c:pt>
                <c:pt idx="2684">
                  <c:v>0.92</c:v>
                </c:pt>
                <c:pt idx="2685">
                  <c:v>0.85</c:v>
                </c:pt>
                <c:pt idx="2686">
                  <c:v>0.89</c:v>
                </c:pt>
                <c:pt idx="2687">
                  <c:v>0.93</c:v>
                </c:pt>
                <c:pt idx="2688">
                  <c:v>0.92</c:v>
                </c:pt>
                <c:pt idx="2689">
                  <c:v>0.96</c:v>
                </c:pt>
                <c:pt idx="2690">
                  <c:v>0.8</c:v>
                </c:pt>
                <c:pt idx="2691">
                  <c:v>0.85</c:v>
                </c:pt>
                <c:pt idx="2692">
                  <c:v>0.94</c:v>
                </c:pt>
                <c:pt idx="2693">
                  <c:v>0.9</c:v>
                </c:pt>
                <c:pt idx="2694">
                  <c:v>0.98</c:v>
                </c:pt>
                <c:pt idx="2695">
                  <c:v>0.97</c:v>
                </c:pt>
                <c:pt idx="2696">
                  <c:v>1.1000000000000001</c:v>
                </c:pt>
                <c:pt idx="2697">
                  <c:v>1.01</c:v>
                </c:pt>
                <c:pt idx="2698">
                  <c:v>1.1599999999999999</c:v>
                </c:pt>
                <c:pt idx="2699">
                  <c:v>0.95</c:v>
                </c:pt>
                <c:pt idx="2700">
                  <c:v>0.84</c:v>
                </c:pt>
                <c:pt idx="2701">
                  <c:v>2.08</c:v>
                </c:pt>
                <c:pt idx="2702">
                  <c:v>0.85</c:v>
                </c:pt>
                <c:pt idx="2704">
                  <c:v>0.79</c:v>
                </c:pt>
                <c:pt idx="2705">
                  <c:v>0.8</c:v>
                </c:pt>
                <c:pt idx="2706">
                  <c:v>0.86</c:v>
                </c:pt>
                <c:pt idx="2707">
                  <c:v>0.87</c:v>
                </c:pt>
                <c:pt idx="2708">
                  <c:v>0.9</c:v>
                </c:pt>
                <c:pt idx="2709">
                  <c:v>0.94</c:v>
                </c:pt>
                <c:pt idx="2710">
                  <c:v>0.92</c:v>
                </c:pt>
                <c:pt idx="2711">
                  <c:v>0.86</c:v>
                </c:pt>
                <c:pt idx="2712">
                  <c:v>0.84</c:v>
                </c:pt>
                <c:pt idx="2713">
                  <c:v>0.9</c:v>
                </c:pt>
                <c:pt idx="2714">
                  <c:v>0.89</c:v>
                </c:pt>
                <c:pt idx="2715">
                  <c:v>0.92</c:v>
                </c:pt>
                <c:pt idx="2716">
                  <c:v>0.93</c:v>
                </c:pt>
                <c:pt idx="2717">
                  <c:v>0.91</c:v>
                </c:pt>
                <c:pt idx="2718">
                  <c:v>0.72</c:v>
                </c:pt>
                <c:pt idx="2719">
                  <c:v>0.7</c:v>
                </c:pt>
                <c:pt idx="2720">
                  <c:v>0.68</c:v>
                </c:pt>
                <c:pt idx="2721">
                  <c:v>0.69</c:v>
                </c:pt>
                <c:pt idx="2722">
                  <c:v>0.65</c:v>
                </c:pt>
                <c:pt idx="2723">
                  <c:v>0.65</c:v>
                </c:pt>
                <c:pt idx="2724">
                  <c:v>0.66</c:v>
                </c:pt>
                <c:pt idx="2725">
                  <c:v>0.87</c:v>
                </c:pt>
                <c:pt idx="2726">
                  <c:v>1.03</c:v>
                </c:pt>
                <c:pt idx="2727">
                  <c:v>1.07</c:v>
                </c:pt>
                <c:pt idx="2728">
                  <c:v>1.1000000000000001</c:v>
                </c:pt>
                <c:pt idx="2729">
                  <c:v>0.93</c:v>
                </c:pt>
                <c:pt idx="2730">
                  <c:v>0.96</c:v>
                </c:pt>
                <c:pt idx="2731">
                  <c:v>0.7</c:v>
                </c:pt>
                <c:pt idx="2732">
                  <c:v>0.48</c:v>
                </c:pt>
                <c:pt idx="2733">
                  <c:v>0.46</c:v>
                </c:pt>
                <c:pt idx="2734">
                  <c:v>0.62</c:v>
                </c:pt>
                <c:pt idx="2735">
                  <c:v>1.01</c:v>
                </c:pt>
                <c:pt idx="2736">
                  <c:v>0.91</c:v>
                </c:pt>
                <c:pt idx="2737">
                  <c:v>1.01</c:v>
                </c:pt>
                <c:pt idx="2738">
                  <c:v>1.1599999999999999</c:v>
                </c:pt>
                <c:pt idx="2739">
                  <c:v>1.5</c:v>
                </c:pt>
                <c:pt idx="2740">
                  <c:v>1.38</c:v>
                </c:pt>
                <c:pt idx="2741">
                  <c:v>1.1499999999999999</c:v>
                </c:pt>
                <c:pt idx="2742">
                  <c:v>1.21</c:v>
                </c:pt>
                <c:pt idx="2743">
                  <c:v>1.23</c:v>
                </c:pt>
                <c:pt idx="2744">
                  <c:v>1.1000000000000001</c:v>
                </c:pt>
                <c:pt idx="2745">
                  <c:v>1.1499999999999999</c:v>
                </c:pt>
                <c:pt idx="2746">
                  <c:v>1.1100000000000001</c:v>
                </c:pt>
                <c:pt idx="2747">
                  <c:v>0.85</c:v>
                </c:pt>
                <c:pt idx="2748">
                  <c:v>0.94</c:v>
                </c:pt>
                <c:pt idx="2749">
                  <c:v>0.83</c:v>
                </c:pt>
                <c:pt idx="2750">
                  <c:v>0.88</c:v>
                </c:pt>
                <c:pt idx="2751">
                  <c:v>0.87</c:v>
                </c:pt>
                <c:pt idx="2752">
                  <c:v>0.9</c:v>
                </c:pt>
                <c:pt idx="2753">
                  <c:v>0.88</c:v>
                </c:pt>
                <c:pt idx="2754">
                  <c:v>0.91</c:v>
                </c:pt>
                <c:pt idx="2755">
                  <c:v>0.88</c:v>
                </c:pt>
                <c:pt idx="2756">
                  <c:v>1.7</c:v>
                </c:pt>
                <c:pt idx="2757">
                  <c:v>1.61</c:v>
                </c:pt>
                <c:pt idx="2758">
                  <c:v>1.24</c:v>
                </c:pt>
                <c:pt idx="2759">
                  <c:v>1.23</c:v>
                </c:pt>
                <c:pt idx="2760">
                  <c:v>0.82</c:v>
                </c:pt>
                <c:pt idx="2761">
                  <c:v>0.87</c:v>
                </c:pt>
                <c:pt idx="2762">
                  <c:v>0.84</c:v>
                </c:pt>
                <c:pt idx="2763">
                  <c:v>0.68</c:v>
                </c:pt>
                <c:pt idx="2764">
                  <c:v>0.69</c:v>
                </c:pt>
                <c:pt idx="2765">
                  <c:v>0.68</c:v>
                </c:pt>
                <c:pt idx="2766">
                  <c:v>0.76</c:v>
                </c:pt>
                <c:pt idx="2767">
                  <c:v>0.77</c:v>
                </c:pt>
                <c:pt idx="2768">
                  <c:v>0.77</c:v>
                </c:pt>
                <c:pt idx="2769">
                  <c:v>0.78</c:v>
                </c:pt>
                <c:pt idx="2770">
                  <c:v>0.8</c:v>
                </c:pt>
                <c:pt idx="2771">
                  <c:v>0.79</c:v>
                </c:pt>
                <c:pt idx="2772">
                  <c:v>0.78</c:v>
                </c:pt>
                <c:pt idx="2773">
                  <c:v>0.98</c:v>
                </c:pt>
                <c:pt idx="2774">
                  <c:v>1</c:v>
                </c:pt>
                <c:pt idx="2775">
                  <c:v>1.05</c:v>
                </c:pt>
                <c:pt idx="2776">
                  <c:v>1.1000000000000001</c:v>
                </c:pt>
                <c:pt idx="2777">
                  <c:v>1.07</c:v>
                </c:pt>
                <c:pt idx="2778">
                  <c:v>1.1200000000000001</c:v>
                </c:pt>
                <c:pt idx="2779">
                  <c:v>1.0900000000000001</c:v>
                </c:pt>
                <c:pt idx="2780">
                  <c:v>1.05</c:v>
                </c:pt>
                <c:pt idx="2781">
                  <c:v>1.04</c:v>
                </c:pt>
                <c:pt idx="2782">
                  <c:v>0.94</c:v>
                </c:pt>
                <c:pt idx="2783">
                  <c:v>0.94</c:v>
                </c:pt>
                <c:pt idx="2784">
                  <c:v>0.95</c:v>
                </c:pt>
                <c:pt idx="2785">
                  <c:v>0.93</c:v>
                </c:pt>
                <c:pt idx="2786">
                  <c:v>0.92</c:v>
                </c:pt>
                <c:pt idx="2787">
                  <c:v>0.93</c:v>
                </c:pt>
                <c:pt idx="2788">
                  <c:v>1.03</c:v>
                </c:pt>
                <c:pt idx="2789">
                  <c:v>1.04</c:v>
                </c:pt>
                <c:pt idx="2790">
                  <c:v>0.94</c:v>
                </c:pt>
                <c:pt idx="2791">
                  <c:v>0.94</c:v>
                </c:pt>
                <c:pt idx="2792">
                  <c:v>0.94</c:v>
                </c:pt>
                <c:pt idx="2793">
                  <c:v>0.93</c:v>
                </c:pt>
                <c:pt idx="2794">
                  <c:v>0.94</c:v>
                </c:pt>
                <c:pt idx="2795">
                  <c:v>0.79</c:v>
                </c:pt>
                <c:pt idx="2796">
                  <c:v>1.02</c:v>
                </c:pt>
                <c:pt idx="2797">
                  <c:v>1.02</c:v>
                </c:pt>
                <c:pt idx="2798">
                  <c:v>0.92</c:v>
                </c:pt>
                <c:pt idx="2799">
                  <c:v>0.88</c:v>
                </c:pt>
                <c:pt idx="2800">
                  <c:v>0.92</c:v>
                </c:pt>
                <c:pt idx="2801">
                  <c:v>0.9</c:v>
                </c:pt>
                <c:pt idx="2802">
                  <c:v>1.04</c:v>
                </c:pt>
                <c:pt idx="2803">
                  <c:v>1</c:v>
                </c:pt>
                <c:pt idx="2804">
                  <c:v>1</c:v>
                </c:pt>
                <c:pt idx="2805">
                  <c:v>0.97</c:v>
                </c:pt>
                <c:pt idx="2806">
                  <c:v>0.93</c:v>
                </c:pt>
                <c:pt idx="2807">
                  <c:v>0.92</c:v>
                </c:pt>
                <c:pt idx="2808">
                  <c:v>1.03</c:v>
                </c:pt>
                <c:pt idx="2809">
                  <c:v>1.03</c:v>
                </c:pt>
                <c:pt idx="2810">
                  <c:v>1.02</c:v>
                </c:pt>
                <c:pt idx="2811">
                  <c:v>1.01</c:v>
                </c:pt>
                <c:pt idx="2812">
                  <c:v>1.01</c:v>
                </c:pt>
                <c:pt idx="2813">
                  <c:v>0.99</c:v>
                </c:pt>
                <c:pt idx="2814">
                  <c:v>1.1000000000000001</c:v>
                </c:pt>
                <c:pt idx="2815">
                  <c:v>1.04</c:v>
                </c:pt>
                <c:pt idx="2816">
                  <c:v>1.0900000000000001</c:v>
                </c:pt>
                <c:pt idx="2817">
                  <c:v>1.01</c:v>
                </c:pt>
                <c:pt idx="2818">
                  <c:v>0.99</c:v>
                </c:pt>
                <c:pt idx="2819">
                  <c:v>1.05</c:v>
                </c:pt>
                <c:pt idx="2820">
                  <c:v>1.22</c:v>
                </c:pt>
                <c:pt idx="2821">
                  <c:v>1.28</c:v>
                </c:pt>
                <c:pt idx="2822">
                  <c:v>1.04</c:v>
                </c:pt>
                <c:pt idx="2823">
                  <c:v>1.02</c:v>
                </c:pt>
                <c:pt idx="2824">
                  <c:v>0.98</c:v>
                </c:pt>
                <c:pt idx="2825">
                  <c:v>0.95</c:v>
                </c:pt>
                <c:pt idx="2826">
                  <c:v>0.97</c:v>
                </c:pt>
                <c:pt idx="2827">
                  <c:v>0.96</c:v>
                </c:pt>
                <c:pt idx="2828">
                  <c:v>0.98</c:v>
                </c:pt>
                <c:pt idx="2829">
                  <c:v>0.97</c:v>
                </c:pt>
                <c:pt idx="2830">
                  <c:v>0.9</c:v>
                </c:pt>
                <c:pt idx="2831">
                  <c:v>0.89</c:v>
                </c:pt>
                <c:pt idx="2832">
                  <c:v>0.87</c:v>
                </c:pt>
                <c:pt idx="2833">
                  <c:v>0.88</c:v>
                </c:pt>
                <c:pt idx="2834">
                  <c:v>0.87</c:v>
                </c:pt>
                <c:pt idx="2835">
                  <c:v>1.07</c:v>
                </c:pt>
                <c:pt idx="2836">
                  <c:v>0.9</c:v>
                </c:pt>
                <c:pt idx="2837">
                  <c:v>0.9</c:v>
                </c:pt>
                <c:pt idx="2838">
                  <c:v>0.95</c:v>
                </c:pt>
                <c:pt idx="2839">
                  <c:v>0.91</c:v>
                </c:pt>
                <c:pt idx="2840">
                  <c:v>0.87</c:v>
                </c:pt>
                <c:pt idx="2841">
                  <c:v>1.1000000000000001</c:v>
                </c:pt>
                <c:pt idx="2842">
                  <c:v>1.0900000000000001</c:v>
                </c:pt>
                <c:pt idx="2843">
                  <c:v>0.7</c:v>
                </c:pt>
                <c:pt idx="2844">
                  <c:v>0.66</c:v>
                </c:pt>
                <c:pt idx="2845">
                  <c:v>0.67</c:v>
                </c:pt>
                <c:pt idx="2846">
                  <c:v>0.69</c:v>
                </c:pt>
                <c:pt idx="2847">
                  <c:v>0.65</c:v>
                </c:pt>
                <c:pt idx="2848">
                  <c:v>0.63</c:v>
                </c:pt>
                <c:pt idx="2849">
                  <c:v>0.63</c:v>
                </c:pt>
                <c:pt idx="2850">
                  <c:v>0.64</c:v>
                </c:pt>
                <c:pt idx="2851">
                  <c:v>0.64</c:v>
                </c:pt>
                <c:pt idx="2852">
                  <c:v>0.65</c:v>
                </c:pt>
                <c:pt idx="2853">
                  <c:v>0.63</c:v>
                </c:pt>
                <c:pt idx="2854">
                  <c:v>0.64</c:v>
                </c:pt>
                <c:pt idx="2855">
                  <c:v>0.67</c:v>
                </c:pt>
                <c:pt idx="2856">
                  <c:v>0.7</c:v>
                </c:pt>
                <c:pt idx="2857">
                  <c:v>0.64</c:v>
                </c:pt>
                <c:pt idx="2858">
                  <c:v>0.65</c:v>
                </c:pt>
                <c:pt idx="2859">
                  <c:v>0.68</c:v>
                </c:pt>
                <c:pt idx="2860">
                  <c:v>0.69</c:v>
                </c:pt>
                <c:pt idx="2861">
                  <c:v>0.67</c:v>
                </c:pt>
                <c:pt idx="2862">
                  <c:v>0.68</c:v>
                </c:pt>
                <c:pt idx="2863">
                  <c:v>0.67</c:v>
                </c:pt>
                <c:pt idx="2864">
                  <c:v>0.62</c:v>
                </c:pt>
                <c:pt idx="2865">
                  <c:v>0.62</c:v>
                </c:pt>
                <c:pt idx="2866">
                  <c:v>0.67</c:v>
                </c:pt>
                <c:pt idx="2867">
                  <c:v>0.65</c:v>
                </c:pt>
                <c:pt idx="2868">
                  <c:v>0.66</c:v>
                </c:pt>
                <c:pt idx="2869">
                  <c:v>0.63</c:v>
                </c:pt>
                <c:pt idx="2870">
                  <c:v>0.64</c:v>
                </c:pt>
                <c:pt idx="2871">
                  <c:v>0.66</c:v>
                </c:pt>
                <c:pt idx="2872">
                  <c:v>0.65</c:v>
                </c:pt>
                <c:pt idx="2873">
                  <c:v>0.62</c:v>
                </c:pt>
                <c:pt idx="2874">
                  <c:v>0.62</c:v>
                </c:pt>
                <c:pt idx="2875">
                  <c:v>0.69</c:v>
                </c:pt>
                <c:pt idx="2876">
                  <c:v>0.7</c:v>
                </c:pt>
                <c:pt idx="2877">
                  <c:v>0.68</c:v>
                </c:pt>
                <c:pt idx="2878">
                  <c:v>0.63</c:v>
                </c:pt>
                <c:pt idx="2879">
                  <c:v>0.62</c:v>
                </c:pt>
                <c:pt idx="2880">
                  <c:v>0.57999999999999996</c:v>
                </c:pt>
                <c:pt idx="2881">
                  <c:v>0.55000000000000004</c:v>
                </c:pt>
                <c:pt idx="2882">
                  <c:v>0.61</c:v>
                </c:pt>
                <c:pt idx="2883">
                  <c:v>0.66</c:v>
                </c:pt>
                <c:pt idx="2884">
                  <c:v>0.69</c:v>
                </c:pt>
                <c:pt idx="2885">
                  <c:v>0.62</c:v>
                </c:pt>
                <c:pt idx="2886">
                  <c:v>0.59</c:v>
                </c:pt>
                <c:pt idx="2887">
                  <c:v>0.6</c:v>
                </c:pt>
                <c:pt idx="2888">
                  <c:v>0.56000000000000005</c:v>
                </c:pt>
                <c:pt idx="2889">
                  <c:v>0.57999999999999996</c:v>
                </c:pt>
                <c:pt idx="2890">
                  <c:v>0.6</c:v>
                </c:pt>
                <c:pt idx="2891">
                  <c:v>0.57999999999999996</c:v>
                </c:pt>
                <c:pt idx="2892">
                  <c:v>0.51</c:v>
                </c:pt>
                <c:pt idx="2893">
                  <c:v>0.53</c:v>
                </c:pt>
                <c:pt idx="2894">
                  <c:v>0.54</c:v>
                </c:pt>
                <c:pt idx="2895">
                  <c:v>0.54</c:v>
                </c:pt>
                <c:pt idx="2896">
                  <c:v>0.53</c:v>
                </c:pt>
                <c:pt idx="2897">
                  <c:v>0.56000000000000005</c:v>
                </c:pt>
                <c:pt idx="2898">
                  <c:v>0.56000000000000005</c:v>
                </c:pt>
                <c:pt idx="2899">
                  <c:v>0.54</c:v>
                </c:pt>
                <c:pt idx="2900">
                  <c:v>0.51</c:v>
                </c:pt>
                <c:pt idx="2901">
                  <c:v>0.51</c:v>
                </c:pt>
                <c:pt idx="2902">
                  <c:v>0.5</c:v>
                </c:pt>
                <c:pt idx="2903">
                  <c:v>0.49</c:v>
                </c:pt>
                <c:pt idx="2904">
                  <c:v>0.5</c:v>
                </c:pt>
                <c:pt idx="2905">
                  <c:v>0.59</c:v>
                </c:pt>
                <c:pt idx="2906">
                  <c:v>0.59</c:v>
                </c:pt>
                <c:pt idx="2907">
                  <c:v>0.54</c:v>
                </c:pt>
                <c:pt idx="2908">
                  <c:v>0.51</c:v>
                </c:pt>
                <c:pt idx="2909">
                  <c:v>0.5</c:v>
                </c:pt>
                <c:pt idx="2910">
                  <c:v>0.64</c:v>
                </c:pt>
                <c:pt idx="2911">
                  <c:v>0.56000000000000005</c:v>
                </c:pt>
                <c:pt idx="2912">
                  <c:v>0.51</c:v>
                </c:pt>
                <c:pt idx="2913">
                  <c:v>0.38</c:v>
                </c:pt>
                <c:pt idx="2914">
                  <c:v>0.91</c:v>
                </c:pt>
                <c:pt idx="2915">
                  <c:v>0.61</c:v>
                </c:pt>
                <c:pt idx="2916">
                  <c:v>0.33</c:v>
                </c:pt>
                <c:pt idx="2917">
                  <c:v>0.74</c:v>
                </c:pt>
                <c:pt idx="2918">
                  <c:v>0.45</c:v>
                </c:pt>
                <c:pt idx="2919">
                  <c:v>0.39</c:v>
                </c:pt>
                <c:pt idx="2920">
                  <c:v>0.62</c:v>
                </c:pt>
                <c:pt idx="2921">
                  <c:v>0.95</c:v>
                </c:pt>
                <c:pt idx="2922">
                  <c:v>1.01</c:v>
                </c:pt>
                <c:pt idx="2923">
                  <c:v>1.1299999999999999</c:v>
                </c:pt>
                <c:pt idx="2924">
                  <c:v>0.56000000000000005</c:v>
                </c:pt>
                <c:pt idx="2925">
                  <c:v>0.56000000000000005</c:v>
                </c:pt>
                <c:pt idx="2926">
                  <c:v>0.81</c:v>
                </c:pt>
                <c:pt idx="2927">
                  <c:v>0.93</c:v>
                </c:pt>
                <c:pt idx="2928">
                  <c:v>1.1100000000000001</c:v>
                </c:pt>
                <c:pt idx="2929">
                  <c:v>1.22</c:v>
                </c:pt>
                <c:pt idx="2930">
                  <c:v>0.56999999999999995</c:v>
                </c:pt>
                <c:pt idx="2931">
                  <c:v>0.56000000000000005</c:v>
                </c:pt>
                <c:pt idx="2932">
                  <c:v>0.52</c:v>
                </c:pt>
                <c:pt idx="2933">
                  <c:v>0.45</c:v>
                </c:pt>
                <c:pt idx="2934">
                  <c:v>0.45</c:v>
                </c:pt>
                <c:pt idx="2935">
                  <c:v>0.44</c:v>
                </c:pt>
                <c:pt idx="2936">
                  <c:v>0.41</c:v>
                </c:pt>
                <c:pt idx="2937">
                  <c:v>0.44</c:v>
                </c:pt>
                <c:pt idx="2938">
                  <c:v>0.39</c:v>
                </c:pt>
                <c:pt idx="2939">
                  <c:v>0.33</c:v>
                </c:pt>
                <c:pt idx="2940">
                  <c:v>0.27</c:v>
                </c:pt>
                <c:pt idx="2941">
                  <c:v>0.16</c:v>
                </c:pt>
                <c:pt idx="2942">
                  <c:v>0.04</c:v>
                </c:pt>
                <c:pt idx="2943">
                  <c:v>0</c:v>
                </c:pt>
                <c:pt idx="2944">
                  <c:v>1.38</c:v>
                </c:pt>
                <c:pt idx="2945">
                  <c:v>1.53</c:v>
                </c:pt>
                <c:pt idx="2946">
                  <c:v>1.02</c:v>
                </c:pt>
                <c:pt idx="2947">
                  <c:v>1.1499999999999999</c:v>
                </c:pt>
                <c:pt idx="2948">
                  <c:v>1.64</c:v>
                </c:pt>
                <c:pt idx="2949">
                  <c:v>0.33</c:v>
                </c:pt>
                <c:pt idx="2950">
                  <c:v>0</c:v>
                </c:pt>
                <c:pt idx="2951">
                  <c:v>0</c:v>
                </c:pt>
                <c:pt idx="2952">
                  <c:v>1.77</c:v>
                </c:pt>
                <c:pt idx="2953">
                  <c:v>1.73</c:v>
                </c:pt>
                <c:pt idx="2954">
                  <c:v>1.41</c:v>
                </c:pt>
                <c:pt idx="2955">
                  <c:v>1.51</c:v>
                </c:pt>
                <c:pt idx="2956">
                  <c:v>1.69</c:v>
                </c:pt>
                <c:pt idx="2957">
                  <c:v>1.39</c:v>
                </c:pt>
                <c:pt idx="2958">
                  <c:v>1.4</c:v>
                </c:pt>
                <c:pt idx="2959">
                  <c:v>1.52</c:v>
                </c:pt>
                <c:pt idx="2960">
                  <c:v>1.51</c:v>
                </c:pt>
                <c:pt idx="2961">
                  <c:v>1.62</c:v>
                </c:pt>
                <c:pt idx="2962">
                  <c:v>1.59</c:v>
                </c:pt>
                <c:pt idx="2963">
                  <c:v>1.54</c:v>
                </c:pt>
                <c:pt idx="2964">
                  <c:v>1.54</c:v>
                </c:pt>
                <c:pt idx="2965">
                  <c:v>1.51</c:v>
                </c:pt>
                <c:pt idx="2966">
                  <c:v>1.53</c:v>
                </c:pt>
                <c:pt idx="2967">
                  <c:v>1.53</c:v>
                </c:pt>
                <c:pt idx="2968">
                  <c:v>1.56</c:v>
                </c:pt>
                <c:pt idx="2969">
                  <c:v>1.53</c:v>
                </c:pt>
                <c:pt idx="2970">
                  <c:v>1.61</c:v>
                </c:pt>
                <c:pt idx="2971">
                  <c:v>1.63</c:v>
                </c:pt>
                <c:pt idx="2972">
                  <c:v>1.6</c:v>
                </c:pt>
                <c:pt idx="2973">
                  <c:v>1.63</c:v>
                </c:pt>
                <c:pt idx="2974">
                  <c:v>1.6</c:v>
                </c:pt>
                <c:pt idx="2975">
                  <c:v>1.46</c:v>
                </c:pt>
                <c:pt idx="2976">
                  <c:v>1.4</c:v>
                </c:pt>
                <c:pt idx="2977">
                  <c:v>1.48</c:v>
                </c:pt>
                <c:pt idx="2978">
                  <c:v>1.56</c:v>
                </c:pt>
                <c:pt idx="2979">
                  <c:v>1.07</c:v>
                </c:pt>
                <c:pt idx="2980">
                  <c:v>1.82</c:v>
                </c:pt>
                <c:pt idx="2981">
                  <c:v>1.94</c:v>
                </c:pt>
                <c:pt idx="2982">
                  <c:v>2.16</c:v>
                </c:pt>
                <c:pt idx="2983">
                  <c:v>2.19</c:v>
                </c:pt>
                <c:pt idx="2984">
                  <c:v>1.3</c:v>
                </c:pt>
                <c:pt idx="2985">
                  <c:v>1.45</c:v>
                </c:pt>
                <c:pt idx="2986">
                  <c:v>1.67</c:v>
                </c:pt>
                <c:pt idx="2987">
                  <c:v>1.85</c:v>
                </c:pt>
                <c:pt idx="2988">
                  <c:v>1.76</c:v>
                </c:pt>
                <c:pt idx="2989">
                  <c:v>1.6</c:v>
                </c:pt>
                <c:pt idx="2990">
                  <c:v>1.54</c:v>
                </c:pt>
                <c:pt idx="2991">
                  <c:v>1.41</c:v>
                </c:pt>
                <c:pt idx="2992">
                  <c:v>1.3</c:v>
                </c:pt>
                <c:pt idx="2993">
                  <c:v>1.2</c:v>
                </c:pt>
                <c:pt idx="2994">
                  <c:v>1.18</c:v>
                </c:pt>
                <c:pt idx="2995">
                  <c:v>1.39</c:v>
                </c:pt>
                <c:pt idx="2996">
                  <c:v>1.62</c:v>
                </c:pt>
                <c:pt idx="2997">
                  <c:v>1.59</c:v>
                </c:pt>
                <c:pt idx="2998">
                  <c:v>1.5</c:v>
                </c:pt>
                <c:pt idx="2999">
                  <c:v>1.36</c:v>
                </c:pt>
                <c:pt idx="3000">
                  <c:v>1.33</c:v>
                </c:pt>
                <c:pt idx="3001">
                  <c:v>1.17</c:v>
                </c:pt>
                <c:pt idx="3002">
                  <c:v>1.1100000000000001</c:v>
                </c:pt>
                <c:pt idx="3003">
                  <c:v>0.97</c:v>
                </c:pt>
                <c:pt idx="3004">
                  <c:v>0.99</c:v>
                </c:pt>
                <c:pt idx="3005">
                  <c:v>1.51</c:v>
                </c:pt>
                <c:pt idx="3006">
                  <c:v>1.69</c:v>
                </c:pt>
                <c:pt idx="3007">
                  <c:v>1.88</c:v>
                </c:pt>
                <c:pt idx="3008">
                  <c:v>2.0499999999999998</c:v>
                </c:pt>
                <c:pt idx="3009">
                  <c:v>1.49</c:v>
                </c:pt>
                <c:pt idx="3010">
                  <c:v>1.51</c:v>
                </c:pt>
                <c:pt idx="3011">
                  <c:v>1.57</c:v>
                </c:pt>
                <c:pt idx="3012">
                  <c:v>1.55</c:v>
                </c:pt>
                <c:pt idx="3013">
                  <c:v>1.51</c:v>
                </c:pt>
                <c:pt idx="3014">
                  <c:v>1.44</c:v>
                </c:pt>
                <c:pt idx="3015">
                  <c:v>1.37</c:v>
                </c:pt>
                <c:pt idx="3016">
                  <c:v>1.3</c:v>
                </c:pt>
                <c:pt idx="3017">
                  <c:v>1.25</c:v>
                </c:pt>
                <c:pt idx="3018">
                  <c:v>1.22</c:v>
                </c:pt>
                <c:pt idx="3019">
                  <c:v>1.24</c:v>
                </c:pt>
                <c:pt idx="3020">
                  <c:v>1.06</c:v>
                </c:pt>
                <c:pt idx="3021">
                  <c:v>1.01</c:v>
                </c:pt>
                <c:pt idx="3022">
                  <c:v>0.61</c:v>
                </c:pt>
                <c:pt idx="3023">
                  <c:v>0.66</c:v>
                </c:pt>
                <c:pt idx="3024">
                  <c:v>0.71</c:v>
                </c:pt>
                <c:pt idx="3025">
                  <c:v>0.62</c:v>
                </c:pt>
                <c:pt idx="3026">
                  <c:v>0.57999999999999996</c:v>
                </c:pt>
                <c:pt idx="3027">
                  <c:v>1.58</c:v>
                </c:pt>
                <c:pt idx="3028">
                  <c:v>1.32</c:v>
                </c:pt>
                <c:pt idx="3029">
                  <c:v>1.06</c:v>
                </c:pt>
                <c:pt idx="3030">
                  <c:v>0.81</c:v>
                </c:pt>
                <c:pt idx="3031">
                  <c:v>0.85</c:v>
                </c:pt>
                <c:pt idx="3032">
                  <c:v>0.96</c:v>
                </c:pt>
                <c:pt idx="3033">
                  <c:v>1.03</c:v>
                </c:pt>
                <c:pt idx="3034">
                  <c:v>0.94</c:v>
                </c:pt>
                <c:pt idx="3035">
                  <c:v>0.83</c:v>
                </c:pt>
                <c:pt idx="3036">
                  <c:v>0.67</c:v>
                </c:pt>
                <c:pt idx="3037">
                  <c:v>0.47</c:v>
                </c:pt>
                <c:pt idx="3038">
                  <c:v>0.25</c:v>
                </c:pt>
                <c:pt idx="3039">
                  <c:v>0.73</c:v>
                </c:pt>
                <c:pt idx="3040">
                  <c:v>0.7</c:v>
                </c:pt>
                <c:pt idx="3041">
                  <c:v>0</c:v>
                </c:pt>
                <c:pt idx="3042">
                  <c:v>0</c:v>
                </c:pt>
                <c:pt idx="3051">
                  <c:v>0</c:v>
                </c:pt>
                <c:pt idx="3052">
                  <c:v>0.75</c:v>
                </c:pt>
                <c:pt idx="3053">
                  <c:v>0.67</c:v>
                </c:pt>
                <c:pt idx="3054">
                  <c:v>0</c:v>
                </c:pt>
                <c:pt idx="3055">
                  <c:v>7.02</c:v>
                </c:pt>
                <c:pt idx="3056">
                  <c:v>4.18</c:v>
                </c:pt>
                <c:pt idx="3057">
                  <c:v>1.04</c:v>
                </c:pt>
                <c:pt idx="3058">
                  <c:v>1.02</c:v>
                </c:pt>
                <c:pt idx="3059">
                  <c:v>0.98</c:v>
                </c:pt>
                <c:pt idx="3060">
                  <c:v>0.96</c:v>
                </c:pt>
                <c:pt idx="3061">
                  <c:v>0.9</c:v>
                </c:pt>
                <c:pt idx="3062">
                  <c:v>0.85</c:v>
                </c:pt>
                <c:pt idx="3063">
                  <c:v>0.83</c:v>
                </c:pt>
                <c:pt idx="3064">
                  <c:v>0.76</c:v>
                </c:pt>
                <c:pt idx="3065">
                  <c:v>0.71</c:v>
                </c:pt>
                <c:pt idx="3066">
                  <c:v>0.7</c:v>
                </c:pt>
                <c:pt idx="3067">
                  <c:v>0.67</c:v>
                </c:pt>
                <c:pt idx="3068">
                  <c:v>0.64</c:v>
                </c:pt>
                <c:pt idx="3069">
                  <c:v>0.63</c:v>
                </c:pt>
                <c:pt idx="3070">
                  <c:v>0.64</c:v>
                </c:pt>
                <c:pt idx="3071">
                  <c:v>0.57999999999999996</c:v>
                </c:pt>
                <c:pt idx="3072">
                  <c:v>0.73</c:v>
                </c:pt>
                <c:pt idx="3073">
                  <c:v>0.74</c:v>
                </c:pt>
                <c:pt idx="3074">
                  <c:v>0.71</c:v>
                </c:pt>
                <c:pt idx="3075">
                  <c:v>0.67</c:v>
                </c:pt>
                <c:pt idx="3076">
                  <c:v>0.79</c:v>
                </c:pt>
                <c:pt idx="3077">
                  <c:v>0.72</c:v>
                </c:pt>
                <c:pt idx="3078">
                  <c:v>0.85</c:v>
                </c:pt>
                <c:pt idx="3079">
                  <c:v>0.73</c:v>
                </c:pt>
                <c:pt idx="3080">
                  <c:v>0.71</c:v>
                </c:pt>
                <c:pt idx="3081">
                  <c:v>0.63</c:v>
                </c:pt>
                <c:pt idx="3082">
                  <c:v>0.6</c:v>
                </c:pt>
                <c:pt idx="3083">
                  <c:v>0.49</c:v>
                </c:pt>
                <c:pt idx="3084">
                  <c:v>0.49</c:v>
                </c:pt>
                <c:pt idx="3085">
                  <c:v>0.54</c:v>
                </c:pt>
                <c:pt idx="3086">
                  <c:v>0.46</c:v>
                </c:pt>
                <c:pt idx="3087">
                  <c:v>0.61</c:v>
                </c:pt>
                <c:pt idx="3088">
                  <c:v>0.62</c:v>
                </c:pt>
                <c:pt idx="3089">
                  <c:v>0.64</c:v>
                </c:pt>
                <c:pt idx="3090">
                  <c:v>0.62</c:v>
                </c:pt>
                <c:pt idx="3091">
                  <c:v>0.61</c:v>
                </c:pt>
                <c:pt idx="3092">
                  <c:v>0.6</c:v>
                </c:pt>
                <c:pt idx="3093">
                  <c:v>0.61</c:v>
                </c:pt>
                <c:pt idx="3094">
                  <c:v>0.57999999999999996</c:v>
                </c:pt>
                <c:pt idx="3095">
                  <c:v>0.49</c:v>
                </c:pt>
                <c:pt idx="3096">
                  <c:v>0.49</c:v>
                </c:pt>
                <c:pt idx="3097">
                  <c:v>0.59</c:v>
                </c:pt>
                <c:pt idx="3098">
                  <c:v>0.81</c:v>
                </c:pt>
                <c:pt idx="3099">
                  <c:v>0.73</c:v>
                </c:pt>
                <c:pt idx="3100">
                  <c:v>0.64</c:v>
                </c:pt>
                <c:pt idx="3101">
                  <c:v>0.74</c:v>
                </c:pt>
                <c:pt idx="3102">
                  <c:v>0.85</c:v>
                </c:pt>
                <c:pt idx="3103">
                  <c:v>1.22</c:v>
                </c:pt>
                <c:pt idx="3104">
                  <c:v>1.1200000000000001</c:v>
                </c:pt>
                <c:pt idx="3105">
                  <c:v>1.1000000000000001</c:v>
                </c:pt>
                <c:pt idx="3106">
                  <c:v>0.56000000000000005</c:v>
                </c:pt>
                <c:pt idx="3107">
                  <c:v>0.51</c:v>
                </c:pt>
                <c:pt idx="3108">
                  <c:v>0.55000000000000004</c:v>
                </c:pt>
                <c:pt idx="3109">
                  <c:v>0.55000000000000004</c:v>
                </c:pt>
                <c:pt idx="3110">
                  <c:v>0.59</c:v>
                </c:pt>
                <c:pt idx="3111">
                  <c:v>0.63</c:v>
                </c:pt>
                <c:pt idx="3112">
                  <c:v>0.65</c:v>
                </c:pt>
                <c:pt idx="3113">
                  <c:v>0.81</c:v>
                </c:pt>
                <c:pt idx="3114">
                  <c:v>0.81</c:v>
                </c:pt>
                <c:pt idx="3115">
                  <c:v>0.79</c:v>
                </c:pt>
                <c:pt idx="3116">
                  <c:v>1.1299999999999999</c:v>
                </c:pt>
                <c:pt idx="3117">
                  <c:v>1.01</c:v>
                </c:pt>
                <c:pt idx="3118">
                  <c:v>0.78</c:v>
                </c:pt>
                <c:pt idx="3119">
                  <c:v>0.66</c:v>
                </c:pt>
                <c:pt idx="3120">
                  <c:v>0.62</c:v>
                </c:pt>
                <c:pt idx="3121">
                  <c:v>0.59</c:v>
                </c:pt>
                <c:pt idx="3122">
                  <c:v>0.38</c:v>
                </c:pt>
                <c:pt idx="3123">
                  <c:v>0.32</c:v>
                </c:pt>
                <c:pt idx="3124">
                  <c:v>0.27</c:v>
                </c:pt>
                <c:pt idx="3125">
                  <c:v>0.23</c:v>
                </c:pt>
                <c:pt idx="3126">
                  <c:v>0.37</c:v>
                </c:pt>
                <c:pt idx="3127">
                  <c:v>0.5</c:v>
                </c:pt>
                <c:pt idx="3128">
                  <c:v>0.83</c:v>
                </c:pt>
                <c:pt idx="3129">
                  <c:v>0.83</c:v>
                </c:pt>
                <c:pt idx="3130">
                  <c:v>0.96</c:v>
                </c:pt>
                <c:pt idx="3131">
                  <c:v>0.91</c:v>
                </c:pt>
                <c:pt idx="3132">
                  <c:v>0.84</c:v>
                </c:pt>
                <c:pt idx="3133">
                  <c:v>0.84</c:v>
                </c:pt>
                <c:pt idx="3134">
                  <c:v>0.64</c:v>
                </c:pt>
                <c:pt idx="3135">
                  <c:v>0.62</c:v>
                </c:pt>
                <c:pt idx="3136">
                  <c:v>0.6</c:v>
                </c:pt>
                <c:pt idx="3137">
                  <c:v>0.59</c:v>
                </c:pt>
                <c:pt idx="3138">
                  <c:v>0.72</c:v>
                </c:pt>
                <c:pt idx="3139">
                  <c:v>0.67</c:v>
                </c:pt>
                <c:pt idx="3140">
                  <c:v>0.61</c:v>
                </c:pt>
                <c:pt idx="3141">
                  <c:v>0.63</c:v>
                </c:pt>
                <c:pt idx="3142">
                  <c:v>0.56999999999999995</c:v>
                </c:pt>
                <c:pt idx="3143">
                  <c:v>0.55000000000000004</c:v>
                </c:pt>
                <c:pt idx="3144">
                  <c:v>0.61</c:v>
                </c:pt>
                <c:pt idx="3145">
                  <c:v>0.57999999999999996</c:v>
                </c:pt>
                <c:pt idx="3146">
                  <c:v>0.54</c:v>
                </c:pt>
                <c:pt idx="3147">
                  <c:v>0.5</c:v>
                </c:pt>
                <c:pt idx="3148">
                  <c:v>0.54</c:v>
                </c:pt>
                <c:pt idx="3149">
                  <c:v>0.64</c:v>
                </c:pt>
                <c:pt idx="3150">
                  <c:v>0.59</c:v>
                </c:pt>
                <c:pt idx="3151">
                  <c:v>0.66</c:v>
                </c:pt>
                <c:pt idx="3152">
                  <c:v>0.77</c:v>
                </c:pt>
                <c:pt idx="3153">
                  <c:v>0.87</c:v>
                </c:pt>
                <c:pt idx="3154">
                  <c:v>1.01</c:v>
                </c:pt>
                <c:pt idx="3155">
                  <c:v>1.1000000000000001</c:v>
                </c:pt>
                <c:pt idx="3156">
                  <c:v>1.2</c:v>
                </c:pt>
                <c:pt idx="3157">
                  <c:v>1.1000000000000001</c:v>
                </c:pt>
                <c:pt idx="3158">
                  <c:v>1.21</c:v>
                </c:pt>
                <c:pt idx="3159">
                  <c:v>1.1200000000000001</c:v>
                </c:pt>
                <c:pt idx="3160">
                  <c:v>1.17</c:v>
                </c:pt>
                <c:pt idx="3161">
                  <c:v>1.08</c:v>
                </c:pt>
                <c:pt idx="3162">
                  <c:v>1.07</c:v>
                </c:pt>
                <c:pt idx="3163">
                  <c:v>0.99</c:v>
                </c:pt>
                <c:pt idx="3164">
                  <c:v>0.92</c:v>
                </c:pt>
                <c:pt idx="3165">
                  <c:v>0.95</c:v>
                </c:pt>
                <c:pt idx="3166">
                  <c:v>0.96</c:v>
                </c:pt>
                <c:pt idx="3167">
                  <c:v>0.92</c:v>
                </c:pt>
                <c:pt idx="3168">
                  <c:v>0.81</c:v>
                </c:pt>
                <c:pt idx="3169">
                  <c:v>0.72</c:v>
                </c:pt>
                <c:pt idx="3170">
                  <c:v>0.7</c:v>
                </c:pt>
                <c:pt idx="3171">
                  <c:v>0.76</c:v>
                </c:pt>
                <c:pt idx="3172">
                  <c:v>0.7</c:v>
                </c:pt>
                <c:pt idx="3173">
                  <c:v>0.65</c:v>
                </c:pt>
                <c:pt idx="3174">
                  <c:v>0.69</c:v>
                </c:pt>
                <c:pt idx="3175">
                  <c:v>0.74</c:v>
                </c:pt>
                <c:pt idx="3176">
                  <c:v>0.72</c:v>
                </c:pt>
                <c:pt idx="3177">
                  <c:v>0.8</c:v>
                </c:pt>
                <c:pt idx="3178">
                  <c:v>0.81</c:v>
                </c:pt>
                <c:pt idx="3179">
                  <c:v>0.92</c:v>
                </c:pt>
                <c:pt idx="3180">
                  <c:v>0.99</c:v>
                </c:pt>
                <c:pt idx="3181">
                  <c:v>0.79</c:v>
                </c:pt>
                <c:pt idx="3182">
                  <c:v>0.79</c:v>
                </c:pt>
                <c:pt idx="3183">
                  <c:v>0.76</c:v>
                </c:pt>
                <c:pt idx="3184">
                  <c:v>0.77</c:v>
                </c:pt>
                <c:pt idx="3185">
                  <c:v>0.63</c:v>
                </c:pt>
                <c:pt idx="3186">
                  <c:v>0.68</c:v>
                </c:pt>
                <c:pt idx="3187">
                  <c:v>0.88</c:v>
                </c:pt>
                <c:pt idx="3188">
                  <c:v>0.86</c:v>
                </c:pt>
                <c:pt idx="3189">
                  <c:v>0.97</c:v>
                </c:pt>
                <c:pt idx="3190">
                  <c:v>0.97</c:v>
                </c:pt>
                <c:pt idx="3191">
                  <c:v>1.1000000000000001</c:v>
                </c:pt>
                <c:pt idx="3192">
                  <c:v>1.03</c:v>
                </c:pt>
                <c:pt idx="3193">
                  <c:v>1.03</c:v>
                </c:pt>
                <c:pt idx="3195">
                  <c:v>0.8</c:v>
                </c:pt>
                <c:pt idx="3196">
                  <c:v>0.69</c:v>
                </c:pt>
                <c:pt idx="3197">
                  <c:v>0.69</c:v>
                </c:pt>
                <c:pt idx="3198">
                  <c:v>0.68</c:v>
                </c:pt>
                <c:pt idx="3199">
                  <c:v>0.61</c:v>
                </c:pt>
                <c:pt idx="3200">
                  <c:v>0.85</c:v>
                </c:pt>
                <c:pt idx="3201">
                  <c:v>1.26</c:v>
                </c:pt>
                <c:pt idx="3202">
                  <c:v>1.7</c:v>
                </c:pt>
                <c:pt idx="3203">
                  <c:v>1.91</c:v>
                </c:pt>
                <c:pt idx="3204">
                  <c:v>1.4</c:v>
                </c:pt>
                <c:pt idx="3205">
                  <c:v>1.51</c:v>
                </c:pt>
                <c:pt idx="3206">
                  <c:v>1.38</c:v>
                </c:pt>
                <c:pt idx="3207">
                  <c:v>0.98</c:v>
                </c:pt>
                <c:pt idx="3208">
                  <c:v>1.01</c:v>
                </c:pt>
                <c:pt idx="3209">
                  <c:v>0.95</c:v>
                </c:pt>
                <c:pt idx="3210">
                  <c:v>0.95</c:v>
                </c:pt>
                <c:pt idx="3211">
                  <c:v>0.89</c:v>
                </c:pt>
                <c:pt idx="3212">
                  <c:v>0.84</c:v>
                </c:pt>
                <c:pt idx="3213">
                  <c:v>0.77</c:v>
                </c:pt>
                <c:pt idx="3214">
                  <c:v>0.76</c:v>
                </c:pt>
                <c:pt idx="3215">
                  <c:v>0.75</c:v>
                </c:pt>
                <c:pt idx="3216">
                  <c:v>0.86</c:v>
                </c:pt>
                <c:pt idx="3217">
                  <c:v>0.88</c:v>
                </c:pt>
                <c:pt idx="3218">
                  <c:v>0.9</c:v>
                </c:pt>
                <c:pt idx="3219">
                  <c:v>0.96</c:v>
                </c:pt>
                <c:pt idx="3220">
                  <c:v>0.88</c:v>
                </c:pt>
                <c:pt idx="3221">
                  <c:v>0.89</c:v>
                </c:pt>
                <c:pt idx="3222">
                  <c:v>0.86</c:v>
                </c:pt>
                <c:pt idx="3223">
                  <c:v>0.86</c:v>
                </c:pt>
                <c:pt idx="3224">
                  <c:v>0.86</c:v>
                </c:pt>
                <c:pt idx="3225">
                  <c:v>0.95</c:v>
                </c:pt>
                <c:pt idx="3226">
                  <c:v>1.25</c:v>
                </c:pt>
                <c:pt idx="3227">
                  <c:v>1.38</c:v>
                </c:pt>
                <c:pt idx="3228">
                  <c:v>1.3</c:v>
                </c:pt>
                <c:pt idx="3229">
                  <c:v>1.34</c:v>
                </c:pt>
                <c:pt idx="3230">
                  <c:v>1.25</c:v>
                </c:pt>
                <c:pt idx="3231">
                  <c:v>1.2</c:v>
                </c:pt>
                <c:pt idx="3232">
                  <c:v>1.1599999999999999</c:v>
                </c:pt>
                <c:pt idx="3233">
                  <c:v>1.8</c:v>
                </c:pt>
                <c:pt idx="3234">
                  <c:v>1.1000000000000001</c:v>
                </c:pt>
                <c:pt idx="3235">
                  <c:v>0.98</c:v>
                </c:pt>
                <c:pt idx="3236">
                  <c:v>1.1399999999999999</c:v>
                </c:pt>
                <c:pt idx="3237">
                  <c:v>1.1200000000000001</c:v>
                </c:pt>
                <c:pt idx="3238">
                  <c:v>1.17</c:v>
                </c:pt>
                <c:pt idx="3239">
                  <c:v>1.1100000000000001</c:v>
                </c:pt>
                <c:pt idx="3240">
                  <c:v>1.0900000000000001</c:v>
                </c:pt>
                <c:pt idx="3241">
                  <c:v>1.1000000000000001</c:v>
                </c:pt>
                <c:pt idx="3242">
                  <c:v>1.1200000000000001</c:v>
                </c:pt>
                <c:pt idx="3243">
                  <c:v>1.1100000000000001</c:v>
                </c:pt>
                <c:pt idx="3244">
                  <c:v>1.05</c:v>
                </c:pt>
                <c:pt idx="3245">
                  <c:v>1.04</c:v>
                </c:pt>
                <c:pt idx="3246">
                  <c:v>1.06</c:v>
                </c:pt>
                <c:pt idx="3247">
                  <c:v>1.02</c:v>
                </c:pt>
                <c:pt idx="3248">
                  <c:v>1</c:v>
                </c:pt>
                <c:pt idx="3249">
                  <c:v>1.24</c:v>
                </c:pt>
                <c:pt idx="3250">
                  <c:v>1.33</c:v>
                </c:pt>
                <c:pt idx="3251">
                  <c:v>1.37</c:v>
                </c:pt>
                <c:pt idx="3252">
                  <c:v>1.28</c:v>
                </c:pt>
                <c:pt idx="3253">
                  <c:v>1.2</c:v>
                </c:pt>
                <c:pt idx="3254">
                  <c:v>1.23</c:v>
                </c:pt>
                <c:pt idx="3255">
                  <c:v>1.21</c:v>
                </c:pt>
                <c:pt idx="3256">
                  <c:v>1.19</c:v>
                </c:pt>
                <c:pt idx="3257">
                  <c:v>1.28</c:v>
                </c:pt>
                <c:pt idx="3258">
                  <c:v>1.06</c:v>
                </c:pt>
                <c:pt idx="3259">
                  <c:v>0.94</c:v>
                </c:pt>
                <c:pt idx="3260">
                  <c:v>0.89</c:v>
                </c:pt>
                <c:pt idx="3261">
                  <c:v>1.08</c:v>
                </c:pt>
                <c:pt idx="3262">
                  <c:v>1.1000000000000001</c:v>
                </c:pt>
                <c:pt idx="3263">
                  <c:v>1.0900000000000001</c:v>
                </c:pt>
                <c:pt idx="3264">
                  <c:v>1.22</c:v>
                </c:pt>
                <c:pt idx="3265">
                  <c:v>1.05</c:v>
                </c:pt>
                <c:pt idx="3266">
                  <c:v>0.71</c:v>
                </c:pt>
                <c:pt idx="3267">
                  <c:v>0.7</c:v>
                </c:pt>
                <c:pt idx="3268">
                  <c:v>0.63</c:v>
                </c:pt>
                <c:pt idx="3269">
                  <c:v>0.54</c:v>
                </c:pt>
                <c:pt idx="3270">
                  <c:v>0.45</c:v>
                </c:pt>
                <c:pt idx="3271">
                  <c:v>0.7</c:v>
                </c:pt>
                <c:pt idx="3272">
                  <c:v>0.79</c:v>
                </c:pt>
                <c:pt idx="3273">
                  <c:v>0.9</c:v>
                </c:pt>
                <c:pt idx="3274">
                  <c:v>0.98</c:v>
                </c:pt>
                <c:pt idx="3275">
                  <c:v>1.0900000000000001</c:v>
                </c:pt>
                <c:pt idx="3276">
                  <c:v>0.69</c:v>
                </c:pt>
                <c:pt idx="3277">
                  <c:v>0.65</c:v>
                </c:pt>
                <c:pt idx="3278">
                  <c:v>0.67</c:v>
                </c:pt>
                <c:pt idx="3279">
                  <c:v>0.68</c:v>
                </c:pt>
                <c:pt idx="3280">
                  <c:v>0.68</c:v>
                </c:pt>
                <c:pt idx="3281">
                  <c:v>0.68</c:v>
                </c:pt>
                <c:pt idx="3282">
                  <c:v>1.1499999999999999</c:v>
                </c:pt>
                <c:pt idx="3283">
                  <c:v>0.95</c:v>
                </c:pt>
                <c:pt idx="3284">
                  <c:v>0.93</c:v>
                </c:pt>
                <c:pt idx="3285">
                  <c:v>0.93</c:v>
                </c:pt>
                <c:pt idx="3286">
                  <c:v>0.95</c:v>
                </c:pt>
                <c:pt idx="3287">
                  <c:v>0.92</c:v>
                </c:pt>
                <c:pt idx="3288">
                  <c:v>0.96</c:v>
                </c:pt>
                <c:pt idx="3289">
                  <c:v>0.95</c:v>
                </c:pt>
                <c:pt idx="3290">
                  <c:v>0.94</c:v>
                </c:pt>
                <c:pt idx="3291">
                  <c:v>0.93</c:v>
                </c:pt>
                <c:pt idx="3292">
                  <c:v>0.94</c:v>
                </c:pt>
                <c:pt idx="3293">
                  <c:v>0.86</c:v>
                </c:pt>
                <c:pt idx="3294">
                  <c:v>0.73</c:v>
                </c:pt>
                <c:pt idx="3295">
                  <c:v>0.72</c:v>
                </c:pt>
                <c:pt idx="3296">
                  <c:v>0.74</c:v>
                </c:pt>
                <c:pt idx="3297">
                  <c:v>0.72</c:v>
                </c:pt>
                <c:pt idx="3298">
                  <c:v>0.73</c:v>
                </c:pt>
                <c:pt idx="3299">
                  <c:v>0.72</c:v>
                </c:pt>
                <c:pt idx="3300">
                  <c:v>0.75</c:v>
                </c:pt>
                <c:pt idx="3301">
                  <c:v>0.82</c:v>
                </c:pt>
                <c:pt idx="3302">
                  <c:v>0.82</c:v>
                </c:pt>
                <c:pt idx="3303">
                  <c:v>0.94</c:v>
                </c:pt>
                <c:pt idx="3304">
                  <c:v>0.96</c:v>
                </c:pt>
                <c:pt idx="3305">
                  <c:v>0.73</c:v>
                </c:pt>
                <c:pt idx="3306">
                  <c:v>0.66</c:v>
                </c:pt>
                <c:pt idx="3307">
                  <c:v>0.73</c:v>
                </c:pt>
                <c:pt idx="3308">
                  <c:v>0.72</c:v>
                </c:pt>
                <c:pt idx="3309">
                  <c:v>0.72</c:v>
                </c:pt>
                <c:pt idx="3310">
                  <c:v>0.8</c:v>
                </c:pt>
                <c:pt idx="3311">
                  <c:v>0.79</c:v>
                </c:pt>
                <c:pt idx="3312">
                  <c:v>0.85</c:v>
                </c:pt>
                <c:pt idx="3313">
                  <c:v>0.85</c:v>
                </c:pt>
                <c:pt idx="3314">
                  <c:v>0.84</c:v>
                </c:pt>
                <c:pt idx="3315">
                  <c:v>0.88</c:v>
                </c:pt>
                <c:pt idx="3316">
                  <c:v>0.86</c:v>
                </c:pt>
                <c:pt idx="3317">
                  <c:v>0.87</c:v>
                </c:pt>
                <c:pt idx="3318">
                  <c:v>0.79</c:v>
                </c:pt>
                <c:pt idx="3319">
                  <c:v>0.87</c:v>
                </c:pt>
                <c:pt idx="3320">
                  <c:v>0.7</c:v>
                </c:pt>
                <c:pt idx="3321">
                  <c:v>0.72</c:v>
                </c:pt>
                <c:pt idx="3322">
                  <c:v>0.68</c:v>
                </c:pt>
                <c:pt idx="3323">
                  <c:v>0.84</c:v>
                </c:pt>
                <c:pt idx="3324">
                  <c:v>0.84</c:v>
                </c:pt>
                <c:pt idx="3325">
                  <c:v>0.75</c:v>
                </c:pt>
                <c:pt idx="3326">
                  <c:v>0.74</c:v>
                </c:pt>
                <c:pt idx="3327">
                  <c:v>0.72</c:v>
                </c:pt>
                <c:pt idx="3328">
                  <c:v>0.71</c:v>
                </c:pt>
                <c:pt idx="3329">
                  <c:v>0.71</c:v>
                </c:pt>
                <c:pt idx="3330">
                  <c:v>0.62</c:v>
                </c:pt>
                <c:pt idx="3331">
                  <c:v>0.71</c:v>
                </c:pt>
                <c:pt idx="3332">
                  <c:v>0.66</c:v>
                </c:pt>
                <c:pt idx="3333">
                  <c:v>0.64</c:v>
                </c:pt>
                <c:pt idx="3334">
                  <c:v>0.61</c:v>
                </c:pt>
                <c:pt idx="3335">
                  <c:v>0.66</c:v>
                </c:pt>
                <c:pt idx="3336">
                  <c:v>0.64</c:v>
                </c:pt>
                <c:pt idx="3337">
                  <c:v>0.64</c:v>
                </c:pt>
                <c:pt idx="3338">
                  <c:v>0.72</c:v>
                </c:pt>
                <c:pt idx="3339">
                  <c:v>0.64</c:v>
                </c:pt>
                <c:pt idx="3340">
                  <c:v>0.46</c:v>
                </c:pt>
                <c:pt idx="3341">
                  <c:v>0.47</c:v>
                </c:pt>
                <c:pt idx="3342">
                  <c:v>0.53</c:v>
                </c:pt>
                <c:pt idx="3343">
                  <c:v>0.68</c:v>
                </c:pt>
                <c:pt idx="3344">
                  <c:v>0.95</c:v>
                </c:pt>
                <c:pt idx="3345">
                  <c:v>1.07</c:v>
                </c:pt>
                <c:pt idx="3346">
                  <c:v>0.87</c:v>
                </c:pt>
                <c:pt idx="3347">
                  <c:v>0.91</c:v>
                </c:pt>
                <c:pt idx="3348">
                  <c:v>0.89</c:v>
                </c:pt>
                <c:pt idx="3349">
                  <c:v>0.86</c:v>
                </c:pt>
                <c:pt idx="3350">
                  <c:v>0.82</c:v>
                </c:pt>
                <c:pt idx="3351">
                  <c:v>0.79</c:v>
                </c:pt>
                <c:pt idx="3352">
                  <c:v>0.79</c:v>
                </c:pt>
                <c:pt idx="3353">
                  <c:v>0.78</c:v>
                </c:pt>
                <c:pt idx="3354">
                  <c:v>0.78</c:v>
                </c:pt>
                <c:pt idx="3355">
                  <c:v>0.99</c:v>
                </c:pt>
                <c:pt idx="3356">
                  <c:v>0.97</c:v>
                </c:pt>
                <c:pt idx="3357">
                  <c:v>0.97</c:v>
                </c:pt>
                <c:pt idx="3358">
                  <c:v>0.93</c:v>
                </c:pt>
                <c:pt idx="3359">
                  <c:v>0.92</c:v>
                </c:pt>
                <c:pt idx="3360">
                  <c:v>0.94</c:v>
                </c:pt>
                <c:pt idx="3361">
                  <c:v>0.92</c:v>
                </c:pt>
                <c:pt idx="3362">
                  <c:v>1.02</c:v>
                </c:pt>
                <c:pt idx="3363">
                  <c:v>0.84</c:v>
                </c:pt>
                <c:pt idx="3364">
                  <c:v>0.84</c:v>
                </c:pt>
                <c:pt idx="3365">
                  <c:v>0.84</c:v>
                </c:pt>
                <c:pt idx="3366">
                  <c:v>0.84</c:v>
                </c:pt>
                <c:pt idx="3367">
                  <c:v>0.83</c:v>
                </c:pt>
                <c:pt idx="3368">
                  <c:v>0.82</c:v>
                </c:pt>
                <c:pt idx="3369">
                  <c:v>0.88</c:v>
                </c:pt>
                <c:pt idx="3370">
                  <c:v>0.97</c:v>
                </c:pt>
                <c:pt idx="3371">
                  <c:v>0.96</c:v>
                </c:pt>
                <c:pt idx="3372">
                  <c:v>0.92</c:v>
                </c:pt>
                <c:pt idx="3373">
                  <c:v>0.9</c:v>
                </c:pt>
                <c:pt idx="3374">
                  <c:v>0.91</c:v>
                </c:pt>
                <c:pt idx="3375">
                  <c:v>0.9</c:v>
                </c:pt>
                <c:pt idx="3376">
                  <c:v>0.81</c:v>
                </c:pt>
                <c:pt idx="3377">
                  <c:v>0.81</c:v>
                </c:pt>
                <c:pt idx="3378">
                  <c:v>0.74</c:v>
                </c:pt>
                <c:pt idx="3379">
                  <c:v>0.79</c:v>
                </c:pt>
                <c:pt idx="3380">
                  <c:v>0.82</c:v>
                </c:pt>
                <c:pt idx="3381">
                  <c:v>0.83</c:v>
                </c:pt>
                <c:pt idx="3382">
                  <c:v>0.83</c:v>
                </c:pt>
                <c:pt idx="3383">
                  <c:v>0.8</c:v>
                </c:pt>
                <c:pt idx="3384">
                  <c:v>0.8</c:v>
                </c:pt>
                <c:pt idx="3385">
                  <c:v>0.88</c:v>
                </c:pt>
                <c:pt idx="3386">
                  <c:v>0.65</c:v>
                </c:pt>
                <c:pt idx="3387">
                  <c:v>0.66</c:v>
                </c:pt>
                <c:pt idx="3388">
                  <c:v>0.65</c:v>
                </c:pt>
                <c:pt idx="3389">
                  <c:v>0.71</c:v>
                </c:pt>
                <c:pt idx="3390">
                  <c:v>0.75</c:v>
                </c:pt>
                <c:pt idx="3391">
                  <c:v>0.74</c:v>
                </c:pt>
                <c:pt idx="3392">
                  <c:v>0.63</c:v>
                </c:pt>
                <c:pt idx="3393">
                  <c:v>0.64</c:v>
                </c:pt>
                <c:pt idx="3394">
                  <c:v>0.72</c:v>
                </c:pt>
                <c:pt idx="3395">
                  <c:v>0.74</c:v>
                </c:pt>
                <c:pt idx="3396">
                  <c:v>0.73</c:v>
                </c:pt>
                <c:pt idx="3397">
                  <c:v>0.7</c:v>
                </c:pt>
                <c:pt idx="3398">
                  <c:v>0.7</c:v>
                </c:pt>
                <c:pt idx="3399">
                  <c:v>0.68</c:v>
                </c:pt>
                <c:pt idx="3400">
                  <c:v>0.66</c:v>
                </c:pt>
                <c:pt idx="3401">
                  <c:v>0.74</c:v>
                </c:pt>
                <c:pt idx="3402">
                  <c:v>0.72</c:v>
                </c:pt>
                <c:pt idx="3403">
                  <c:v>0.68</c:v>
                </c:pt>
                <c:pt idx="3404">
                  <c:v>0.66</c:v>
                </c:pt>
                <c:pt idx="3405">
                  <c:v>0.67</c:v>
                </c:pt>
                <c:pt idx="3406">
                  <c:v>0.69</c:v>
                </c:pt>
                <c:pt idx="3407">
                  <c:v>0.87</c:v>
                </c:pt>
                <c:pt idx="3408">
                  <c:v>0.69</c:v>
                </c:pt>
                <c:pt idx="3409">
                  <c:v>0.68</c:v>
                </c:pt>
                <c:pt idx="3410">
                  <c:v>0.67</c:v>
                </c:pt>
                <c:pt idx="3411">
                  <c:v>0.89</c:v>
                </c:pt>
                <c:pt idx="3412">
                  <c:v>0.96</c:v>
                </c:pt>
                <c:pt idx="3413">
                  <c:v>0.86</c:v>
                </c:pt>
                <c:pt idx="3414">
                  <c:v>0.61</c:v>
                </c:pt>
                <c:pt idx="3415">
                  <c:v>0.61</c:v>
                </c:pt>
                <c:pt idx="3416">
                  <c:v>0.73</c:v>
                </c:pt>
                <c:pt idx="3417">
                  <c:v>0.88</c:v>
                </c:pt>
                <c:pt idx="3418">
                  <c:v>0.99</c:v>
                </c:pt>
                <c:pt idx="3419">
                  <c:v>0.99</c:v>
                </c:pt>
                <c:pt idx="3420">
                  <c:v>0.86</c:v>
                </c:pt>
                <c:pt idx="3421">
                  <c:v>0.87</c:v>
                </c:pt>
                <c:pt idx="3422">
                  <c:v>0.8</c:v>
                </c:pt>
                <c:pt idx="3423">
                  <c:v>0.75</c:v>
                </c:pt>
                <c:pt idx="3424">
                  <c:v>0.68</c:v>
                </c:pt>
                <c:pt idx="3425">
                  <c:v>0.65</c:v>
                </c:pt>
                <c:pt idx="3426">
                  <c:v>0.64</c:v>
                </c:pt>
                <c:pt idx="3427">
                  <c:v>0.64</c:v>
                </c:pt>
                <c:pt idx="3428">
                  <c:v>0.61</c:v>
                </c:pt>
                <c:pt idx="3429">
                  <c:v>0.63</c:v>
                </c:pt>
                <c:pt idx="3430">
                  <c:v>0.67</c:v>
                </c:pt>
                <c:pt idx="3431">
                  <c:v>0.65</c:v>
                </c:pt>
                <c:pt idx="3432">
                  <c:v>0.61</c:v>
                </c:pt>
                <c:pt idx="3433">
                  <c:v>0.63</c:v>
                </c:pt>
                <c:pt idx="3434">
                  <c:v>0.65</c:v>
                </c:pt>
                <c:pt idx="3435">
                  <c:v>0.55000000000000004</c:v>
                </c:pt>
                <c:pt idx="3436">
                  <c:v>0.51</c:v>
                </c:pt>
                <c:pt idx="3437">
                  <c:v>0.5</c:v>
                </c:pt>
                <c:pt idx="3438">
                  <c:v>0.42</c:v>
                </c:pt>
                <c:pt idx="3439">
                  <c:v>0.36</c:v>
                </c:pt>
                <c:pt idx="3440">
                  <c:v>0.38</c:v>
                </c:pt>
                <c:pt idx="3441">
                  <c:v>0.17</c:v>
                </c:pt>
                <c:pt idx="3442">
                  <c:v>1.4</c:v>
                </c:pt>
                <c:pt idx="3443">
                  <c:v>1.35</c:v>
                </c:pt>
                <c:pt idx="3444">
                  <c:v>1.56</c:v>
                </c:pt>
                <c:pt idx="3445">
                  <c:v>1.6</c:v>
                </c:pt>
                <c:pt idx="3446">
                  <c:v>1.65</c:v>
                </c:pt>
                <c:pt idx="3447">
                  <c:v>1.34</c:v>
                </c:pt>
                <c:pt idx="3448">
                  <c:v>1.35</c:v>
                </c:pt>
                <c:pt idx="3449">
                  <c:v>0.56999999999999995</c:v>
                </c:pt>
                <c:pt idx="3450">
                  <c:v>0.57999999999999996</c:v>
                </c:pt>
                <c:pt idx="3451">
                  <c:v>0.6</c:v>
                </c:pt>
                <c:pt idx="3452">
                  <c:v>0.59</c:v>
                </c:pt>
                <c:pt idx="3453">
                  <c:v>0.56999999999999995</c:v>
                </c:pt>
                <c:pt idx="3454">
                  <c:v>0.59</c:v>
                </c:pt>
                <c:pt idx="3455">
                  <c:v>0.59</c:v>
                </c:pt>
                <c:pt idx="3456">
                  <c:v>0.6</c:v>
                </c:pt>
                <c:pt idx="3457">
                  <c:v>0.67</c:v>
                </c:pt>
                <c:pt idx="3458">
                  <c:v>0.53</c:v>
                </c:pt>
                <c:pt idx="3459">
                  <c:v>0.5</c:v>
                </c:pt>
                <c:pt idx="3460">
                  <c:v>0.45</c:v>
                </c:pt>
                <c:pt idx="3461">
                  <c:v>0.46</c:v>
                </c:pt>
                <c:pt idx="3462">
                  <c:v>0.44</c:v>
                </c:pt>
                <c:pt idx="3463">
                  <c:v>0.49</c:v>
                </c:pt>
                <c:pt idx="3464">
                  <c:v>0.51</c:v>
                </c:pt>
                <c:pt idx="3465">
                  <c:v>0.59</c:v>
                </c:pt>
                <c:pt idx="3466">
                  <c:v>0.55000000000000004</c:v>
                </c:pt>
                <c:pt idx="3467">
                  <c:v>0.54</c:v>
                </c:pt>
                <c:pt idx="3468">
                  <c:v>0.53</c:v>
                </c:pt>
                <c:pt idx="3469">
                  <c:v>0.54</c:v>
                </c:pt>
                <c:pt idx="3470">
                  <c:v>0.52</c:v>
                </c:pt>
                <c:pt idx="3471">
                  <c:v>0.53</c:v>
                </c:pt>
                <c:pt idx="3472">
                  <c:v>0.52</c:v>
                </c:pt>
                <c:pt idx="3473">
                  <c:v>0.51</c:v>
                </c:pt>
                <c:pt idx="3474">
                  <c:v>0.51</c:v>
                </c:pt>
                <c:pt idx="3475">
                  <c:v>0.53</c:v>
                </c:pt>
                <c:pt idx="3476">
                  <c:v>0.52</c:v>
                </c:pt>
                <c:pt idx="3477">
                  <c:v>0.57999999999999996</c:v>
                </c:pt>
                <c:pt idx="3478">
                  <c:v>0.63</c:v>
                </c:pt>
                <c:pt idx="3479">
                  <c:v>0.57999999999999996</c:v>
                </c:pt>
                <c:pt idx="3480">
                  <c:v>0.52</c:v>
                </c:pt>
                <c:pt idx="3481">
                  <c:v>0.5</c:v>
                </c:pt>
                <c:pt idx="3482">
                  <c:v>0.48</c:v>
                </c:pt>
                <c:pt idx="3483">
                  <c:v>0.54</c:v>
                </c:pt>
                <c:pt idx="3484">
                  <c:v>0.53</c:v>
                </c:pt>
                <c:pt idx="3485">
                  <c:v>0.51</c:v>
                </c:pt>
                <c:pt idx="3486">
                  <c:v>0.56000000000000005</c:v>
                </c:pt>
                <c:pt idx="3487">
                  <c:v>0.56999999999999995</c:v>
                </c:pt>
                <c:pt idx="3488">
                  <c:v>0.59</c:v>
                </c:pt>
                <c:pt idx="3489">
                  <c:v>0.6</c:v>
                </c:pt>
                <c:pt idx="3490">
                  <c:v>0.63</c:v>
                </c:pt>
                <c:pt idx="3491">
                  <c:v>0.7</c:v>
                </c:pt>
                <c:pt idx="3492">
                  <c:v>0.59</c:v>
                </c:pt>
                <c:pt idx="3493">
                  <c:v>0.56999999999999995</c:v>
                </c:pt>
                <c:pt idx="3494">
                  <c:v>0.55000000000000004</c:v>
                </c:pt>
                <c:pt idx="3495">
                  <c:v>0.56000000000000005</c:v>
                </c:pt>
                <c:pt idx="3496">
                  <c:v>0.56999999999999995</c:v>
                </c:pt>
                <c:pt idx="3497">
                  <c:v>0.55000000000000004</c:v>
                </c:pt>
                <c:pt idx="3498">
                  <c:v>0.56000000000000005</c:v>
                </c:pt>
                <c:pt idx="3499">
                  <c:v>0.55000000000000004</c:v>
                </c:pt>
                <c:pt idx="3500">
                  <c:v>0.56000000000000005</c:v>
                </c:pt>
                <c:pt idx="3501">
                  <c:v>0.55000000000000004</c:v>
                </c:pt>
                <c:pt idx="3502">
                  <c:v>0.56000000000000005</c:v>
                </c:pt>
                <c:pt idx="3503">
                  <c:v>0.59</c:v>
                </c:pt>
                <c:pt idx="3504">
                  <c:v>0.61</c:v>
                </c:pt>
                <c:pt idx="3505">
                  <c:v>0.61</c:v>
                </c:pt>
                <c:pt idx="3506">
                  <c:v>0.6</c:v>
                </c:pt>
                <c:pt idx="3507">
                  <c:v>0.59</c:v>
                </c:pt>
                <c:pt idx="3508">
                  <c:v>0.63</c:v>
                </c:pt>
                <c:pt idx="3509">
                  <c:v>0.59</c:v>
                </c:pt>
                <c:pt idx="3510">
                  <c:v>0.57999999999999996</c:v>
                </c:pt>
                <c:pt idx="3511">
                  <c:v>0.78</c:v>
                </c:pt>
                <c:pt idx="3512">
                  <c:v>0.91</c:v>
                </c:pt>
                <c:pt idx="3513">
                  <c:v>1.04</c:v>
                </c:pt>
                <c:pt idx="3514">
                  <c:v>1.03</c:v>
                </c:pt>
                <c:pt idx="3515">
                  <c:v>1.01</c:v>
                </c:pt>
                <c:pt idx="3516">
                  <c:v>1.02</c:v>
                </c:pt>
                <c:pt idx="3517">
                  <c:v>1.02</c:v>
                </c:pt>
                <c:pt idx="3518">
                  <c:v>1.05</c:v>
                </c:pt>
                <c:pt idx="3519">
                  <c:v>1.0900000000000001</c:v>
                </c:pt>
                <c:pt idx="3520">
                  <c:v>1.1000000000000001</c:v>
                </c:pt>
                <c:pt idx="3521">
                  <c:v>0.88</c:v>
                </c:pt>
                <c:pt idx="3522">
                  <c:v>0.94</c:v>
                </c:pt>
                <c:pt idx="3523">
                  <c:v>0.97</c:v>
                </c:pt>
                <c:pt idx="3524">
                  <c:v>0.95</c:v>
                </c:pt>
                <c:pt idx="3525">
                  <c:v>0.9</c:v>
                </c:pt>
                <c:pt idx="3526">
                  <c:v>0.88</c:v>
                </c:pt>
                <c:pt idx="3527">
                  <c:v>0.81</c:v>
                </c:pt>
                <c:pt idx="3528">
                  <c:v>0.79</c:v>
                </c:pt>
                <c:pt idx="3529">
                  <c:v>0.87</c:v>
                </c:pt>
                <c:pt idx="3530">
                  <c:v>1.0900000000000001</c:v>
                </c:pt>
                <c:pt idx="3531">
                  <c:v>0.79</c:v>
                </c:pt>
                <c:pt idx="3532">
                  <c:v>0.78</c:v>
                </c:pt>
                <c:pt idx="3533">
                  <c:v>0.78</c:v>
                </c:pt>
                <c:pt idx="3534">
                  <c:v>0.84</c:v>
                </c:pt>
                <c:pt idx="3535">
                  <c:v>0.95</c:v>
                </c:pt>
                <c:pt idx="3536">
                  <c:v>0.98</c:v>
                </c:pt>
                <c:pt idx="3537">
                  <c:v>1.02</c:v>
                </c:pt>
                <c:pt idx="3538">
                  <c:v>1.08</c:v>
                </c:pt>
                <c:pt idx="3539">
                  <c:v>1.21</c:v>
                </c:pt>
                <c:pt idx="3540">
                  <c:v>1.01</c:v>
                </c:pt>
                <c:pt idx="3541">
                  <c:v>0.99</c:v>
                </c:pt>
                <c:pt idx="3542">
                  <c:v>0.96</c:v>
                </c:pt>
                <c:pt idx="3543">
                  <c:v>0.93</c:v>
                </c:pt>
                <c:pt idx="3544">
                  <c:v>1.17</c:v>
                </c:pt>
                <c:pt idx="3545">
                  <c:v>1.26</c:v>
                </c:pt>
                <c:pt idx="3546">
                  <c:v>1.3</c:v>
                </c:pt>
                <c:pt idx="3547">
                  <c:v>1.34</c:v>
                </c:pt>
                <c:pt idx="3548">
                  <c:v>1.33</c:v>
                </c:pt>
                <c:pt idx="3549">
                  <c:v>1.21</c:v>
                </c:pt>
                <c:pt idx="3550">
                  <c:v>1.07</c:v>
                </c:pt>
                <c:pt idx="3551">
                  <c:v>1.1000000000000001</c:v>
                </c:pt>
                <c:pt idx="3552">
                  <c:v>0.87</c:v>
                </c:pt>
                <c:pt idx="3553">
                  <c:v>0.88</c:v>
                </c:pt>
                <c:pt idx="3554">
                  <c:v>0.98</c:v>
                </c:pt>
                <c:pt idx="3555">
                  <c:v>1.18</c:v>
                </c:pt>
                <c:pt idx="3556">
                  <c:v>0.68</c:v>
                </c:pt>
                <c:pt idx="3557">
                  <c:v>1.1499999999999999</c:v>
                </c:pt>
                <c:pt idx="3558">
                  <c:v>0.63</c:v>
                </c:pt>
                <c:pt idx="3559">
                  <c:v>1.02</c:v>
                </c:pt>
                <c:pt idx="3560">
                  <c:v>0.55000000000000004</c:v>
                </c:pt>
                <c:pt idx="3561">
                  <c:v>0.98</c:v>
                </c:pt>
                <c:pt idx="3562">
                  <c:v>0.47</c:v>
                </c:pt>
                <c:pt idx="3563">
                  <c:v>1.17</c:v>
                </c:pt>
                <c:pt idx="3564">
                  <c:v>0.68</c:v>
                </c:pt>
                <c:pt idx="3565">
                  <c:v>0.13100000000000001</c:v>
                </c:pt>
                <c:pt idx="3566">
                  <c:v>0.91</c:v>
                </c:pt>
                <c:pt idx="3567">
                  <c:v>1.28</c:v>
                </c:pt>
                <c:pt idx="3568">
                  <c:v>1.27</c:v>
                </c:pt>
                <c:pt idx="3569">
                  <c:v>0.96</c:v>
                </c:pt>
                <c:pt idx="3570">
                  <c:v>1.21</c:v>
                </c:pt>
                <c:pt idx="3571">
                  <c:v>0.99</c:v>
                </c:pt>
                <c:pt idx="3572">
                  <c:v>1.29</c:v>
                </c:pt>
                <c:pt idx="3573">
                  <c:v>0.98</c:v>
                </c:pt>
                <c:pt idx="3574">
                  <c:v>1.3</c:v>
                </c:pt>
                <c:pt idx="3575">
                  <c:v>0.94</c:v>
                </c:pt>
                <c:pt idx="3576">
                  <c:v>1.27</c:v>
                </c:pt>
                <c:pt idx="3577">
                  <c:v>0.88</c:v>
                </c:pt>
                <c:pt idx="3578">
                  <c:v>0.125</c:v>
                </c:pt>
                <c:pt idx="3579">
                  <c:v>0.96</c:v>
                </c:pt>
                <c:pt idx="3580">
                  <c:v>0.99</c:v>
                </c:pt>
                <c:pt idx="3581">
                  <c:v>0.9</c:v>
                </c:pt>
                <c:pt idx="3582">
                  <c:v>0.9</c:v>
                </c:pt>
                <c:pt idx="3583">
                  <c:v>0.93</c:v>
                </c:pt>
                <c:pt idx="3584">
                  <c:v>0.85</c:v>
                </c:pt>
                <c:pt idx="3585">
                  <c:v>0.9</c:v>
                </c:pt>
                <c:pt idx="3586">
                  <c:v>0.83</c:v>
                </c:pt>
                <c:pt idx="3587">
                  <c:v>0.85</c:v>
                </c:pt>
                <c:pt idx="3588">
                  <c:v>0.86</c:v>
                </c:pt>
                <c:pt idx="3589">
                  <c:v>1.07</c:v>
                </c:pt>
                <c:pt idx="3590">
                  <c:v>1.1000000000000001</c:v>
                </c:pt>
                <c:pt idx="3591">
                  <c:v>1.07</c:v>
                </c:pt>
                <c:pt idx="3592">
                  <c:v>1.0900000000000001</c:v>
                </c:pt>
                <c:pt idx="3593">
                  <c:v>1.22</c:v>
                </c:pt>
                <c:pt idx="3594">
                  <c:v>0.99</c:v>
                </c:pt>
                <c:pt idx="3595">
                  <c:v>1.23</c:v>
                </c:pt>
                <c:pt idx="3596">
                  <c:v>0.85</c:v>
                </c:pt>
                <c:pt idx="3597">
                  <c:v>1.21</c:v>
                </c:pt>
                <c:pt idx="3598">
                  <c:v>0.86</c:v>
                </c:pt>
                <c:pt idx="3599">
                  <c:v>1.1599999999999999</c:v>
                </c:pt>
                <c:pt idx="3600">
                  <c:v>0.79</c:v>
                </c:pt>
                <c:pt idx="3601">
                  <c:v>0.76</c:v>
                </c:pt>
                <c:pt idx="3602">
                  <c:v>0.78</c:v>
                </c:pt>
                <c:pt idx="3603">
                  <c:v>0.72</c:v>
                </c:pt>
                <c:pt idx="3604">
                  <c:v>0.72</c:v>
                </c:pt>
                <c:pt idx="3605">
                  <c:v>0.77</c:v>
                </c:pt>
                <c:pt idx="3606">
                  <c:v>0.76</c:v>
                </c:pt>
                <c:pt idx="3607">
                  <c:v>0.52</c:v>
                </c:pt>
                <c:pt idx="3608">
                  <c:v>0.9</c:v>
                </c:pt>
                <c:pt idx="3609">
                  <c:v>0.81</c:v>
                </c:pt>
                <c:pt idx="3610">
                  <c:v>0.85</c:v>
                </c:pt>
                <c:pt idx="3611">
                  <c:v>0.93</c:v>
                </c:pt>
                <c:pt idx="3612">
                  <c:v>0.99</c:v>
                </c:pt>
                <c:pt idx="3613">
                  <c:v>0.94</c:v>
                </c:pt>
                <c:pt idx="3614">
                  <c:v>0.99</c:v>
                </c:pt>
                <c:pt idx="3615">
                  <c:v>0.9</c:v>
                </c:pt>
                <c:pt idx="3616">
                  <c:v>0.91</c:v>
                </c:pt>
                <c:pt idx="3617">
                  <c:v>0.8</c:v>
                </c:pt>
                <c:pt idx="3618">
                  <c:v>0.73</c:v>
                </c:pt>
                <c:pt idx="3619">
                  <c:v>9.6</c:v>
                </c:pt>
                <c:pt idx="3620">
                  <c:v>1.1499999999999999</c:v>
                </c:pt>
                <c:pt idx="3621">
                  <c:v>1.26</c:v>
                </c:pt>
                <c:pt idx="3622">
                  <c:v>1.24</c:v>
                </c:pt>
                <c:pt idx="3623">
                  <c:v>1.28</c:v>
                </c:pt>
                <c:pt idx="3624">
                  <c:v>1.33</c:v>
                </c:pt>
                <c:pt idx="3625">
                  <c:v>1.28</c:v>
                </c:pt>
                <c:pt idx="3626">
                  <c:v>1.06</c:v>
                </c:pt>
                <c:pt idx="3627">
                  <c:v>0.81</c:v>
                </c:pt>
                <c:pt idx="3628">
                  <c:v>0.94</c:v>
                </c:pt>
                <c:pt idx="3629">
                  <c:v>0.86</c:v>
                </c:pt>
                <c:pt idx="3630">
                  <c:v>0.85</c:v>
                </c:pt>
                <c:pt idx="3631">
                  <c:v>0.75</c:v>
                </c:pt>
                <c:pt idx="3632">
                  <c:v>0.75</c:v>
                </c:pt>
                <c:pt idx="3633">
                  <c:v>0.8</c:v>
                </c:pt>
                <c:pt idx="3634">
                  <c:v>1.06</c:v>
                </c:pt>
                <c:pt idx="3635">
                  <c:v>1.1200000000000001</c:v>
                </c:pt>
                <c:pt idx="3636">
                  <c:v>1.1100000000000001</c:v>
                </c:pt>
                <c:pt idx="3637">
                  <c:v>1.1499999999999999</c:v>
                </c:pt>
                <c:pt idx="3638">
                  <c:v>1.18</c:v>
                </c:pt>
                <c:pt idx="3639">
                  <c:v>1.1599999999999999</c:v>
                </c:pt>
                <c:pt idx="3640">
                  <c:v>1.1599999999999999</c:v>
                </c:pt>
                <c:pt idx="3641">
                  <c:v>1.1599999999999999</c:v>
                </c:pt>
                <c:pt idx="3642">
                  <c:v>1.1399999999999999</c:v>
                </c:pt>
                <c:pt idx="3643">
                  <c:v>1.1000000000000001</c:v>
                </c:pt>
                <c:pt idx="3644">
                  <c:v>0.98</c:v>
                </c:pt>
                <c:pt idx="3645">
                  <c:v>0.99</c:v>
                </c:pt>
                <c:pt idx="3646">
                  <c:v>1.06</c:v>
                </c:pt>
                <c:pt idx="3647">
                  <c:v>0.98</c:v>
                </c:pt>
                <c:pt idx="3648">
                  <c:v>1.0900000000000001</c:v>
                </c:pt>
                <c:pt idx="3649">
                  <c:v>1.1399999999999999</c:v>
                </c:pt>
                <c:pt idx="3650">
                  <c:v>1.06</c:v>
                </c:pt>
                <c:pt idx="3651">
                  <c:v>1.1499999999999999</c:v>
                </c:pt>
                <c:pt idx="3652">
                  <c:v>1.1399999999999999</c:v>
                </c:pt>
                <c:pt idx="3653">
                  <c:v>0.98</c:v>
                </c:pt>
                <c:pt idx="3654">
                  <c:v>1</c:v>
                </c:pt>
                <c:pt idx="3655">
                  <c:v>0.99</c:v>
                </c:pt>
                <c:pt idx="3656">
                  <c:v>0.81</c:v>
                </c:pt>
                <c:pt idx="3657">
                  <c:v>0.79</c:v>
                </c:pt>
                <c:pt idx="3658">
                  <c:v>0.92</c:v>
                </c:pt>
                <c:pt idx="3659">
                  <c:v>0.94</c:v>
                </c:pt>
                <c:pt idx="3660">
                  <c:v>1</c:v>
                </c:pt>
                <c:pt idx="3661">
                  <c:v>1.06</c:v>
                </c:pt>
                <c:pt idx="3662">
                  <c:v>1.08</c:v>
                </c:pt>
                <c:pt idx="3663">
                  <c:v>1.1000000000000001</c:v>
                </c:pt>
                <c:pt idx="3664">
                  <c:v>1.05</c:v>
                </c:pt>
                <c:pt idx="3665">
                  <c:v>1.04</c:v>
                </c:pt>
                <c:pt idx="3666">
                  <c:v>1.03</c:v>
                </c:pt>
                <c:pt idx="3667">
                  <c:v>1</c:v>
                </c:pt>
                <c:pt idx="3668">
                  <c:v>1.04</c:v>
                </c:pt>
                <c:pt idx="3669">
                  <c:v>0.98</c:v>
                </c:pt>
                <c:pt idx="3670">
                  <c:v>0.98</c:v>
                </c:pt>
                <c:pt idx="3671">
                  <c:v>1.1000000000000001</c:v>
                </c:pt>
                <c:pt idx="3672">
                  <c:v>1.1399999999999999</c:v>
                </c:pt>
                <c:pt idx="3673">
                  <c:v>1.1499999999999999</c:v>
                </c:pt>
                <c:pt idx="3674">
                  <c:v>1.27</c:v>
                </c:pt>
                <c:pt idx="3675">
                  <c:v>1.2</c:v>
                </c:pt>
                <c:pt idx="3676">
                  <c:v>1.17</c:v>
                </c:pt>
                <c:pt idx="3677">
                  <c:v>1.04</c:v>
                </c:pt>
                <c:pt idx="3678">
                  <c:v>0.94</c:v>
                </c:pt>
                <c:pt idx="3679">
                  <c:v>0.85</c:v>
                </c:pt>
                <c:pt idx="3680">
                  <c:v>0.92</c:v>
                </c:pt>
                <c:pt idx="3681">
                  <c:v>0.81</c:v>
                </c:pt>
                <c:pt idx="3682">
                  <c:v>0.83</c:v>
                </c:pt>
                <c:pt idx="3683">
                  <c:v>0.9</c:v>
                </c:pt>
                <c:pt idx="3684">
                  <c:v>0.96</c:v>
                </c:pt>
                <c:pt idx="3685">
                  <c:v>0.97</c:v>
                </c:pt>
                <c:pt idx="3686">
                  <c:v>1.06</c:v>
                </c:pt>
                <c:pt idx="3687">
                  <c:v>1.1000000000000001</c:v>
                </c:pt>
                <c:pt idx="3688">
                  <c:v>1.27</c:v>
                </c:pt>
                <c:pt idx="3689">
                  <c:v>1.48</c:v>
                </c:pt>
                <c:pt idx="3690">
                  <c:v>1.43</c:v>
                </c:pt>
                <c:pt idx="3691">
                  <c:v>1.51</c:v>
                </c:pt>
                <c:pt idx="3692">
                  <c:v>1.45</c:v>
                </c:pt>
                <c:pt idx="3693">
                  <c:v>1.34</c:v>
                </c:pt>
                <c:pt idx="3694">
                  <c:v>1.34</c:v>
                </c:pt>
                <c:pt idx="3695">
                  <c:v>1.28</c:v>
                </c:pt>
                <c:pt idx="3696">
                  <c:v>1.31</c:v>
                </c:pt>
                <c:pt idx="3697">
                  <c:v>1.23</c:v>
                </c:pt>
                <c:pt idx="3698">
                  <c:v>1.01</c:v>
                </c:pt>
                <c:pt idx="3699">
                  <c:v>1.03</c:v>
                </c:pt>
                <c:pt idx="3700">
                  <c:v>1.08</c:v>
                </c:pt>
                <c:pt idx="3701">
                  <c:v>1.3</c:v>
                </c:pt>
                <c:pt idx="3702">
                  <c:v>1.32</c:v>
                </c:pt>
                <c:pt idx="3703">
                  <c:v>1.1499999999999999</c:v>
                </c:pt>
                <c:pt idx="3704">
                  <c:v>1.1100000000000001</c:v>
                </c:pt>
                <c:pt idx="3705">
                  <c:v>1.32</c:v>
                </c:pt>
                <c:pt idx="3706">
                  <c:v>1.57</c:v>
                </c:pt>
                <c:pt idx="3707">
                  <c:v>1.6</c:v>
                </c:pt>
                <c:pt idx="3708">
                  <c:v>1.6</c:v>
                </c:pt>
                <c:pt idx="3709">
                  <c:v>1.61</c:v>
                </c:pt>
                <c:pt idx="3710">
                  <c:v>1.61</c:v>
                </c:pt>
                <c:pt idx="3711">
                  <c:v>1.7</c:v>
                </c:pt>
                <c:pt idx="3712">
                  <c:v>1.76</c:v>
                </c:pt>
                <c:pt idx="3713">
                  <c:v>1.67</c:v>
                </c:pt>
                <c:pt idx="3714">
                  <c:v>1.99</c:v>
                </c:pt>
                <c:pt idx="3715">
                  <c:v>2.04</c:v>
                </c:pt>
                <c:pt idx="3716">
                  <c:v>2.0299999999999998</c:v>
                </c:pt>
                <c:pt idx="3717">
                  <c:v>1.81</c:v>
                </c:pt>
                <c:pt idx="3718">
                  <c:v>1.5</c:v>
                </c:pt>
                <c:pt idx="3719">
                  <c:v>1.47</c:v>
                </c:pt>
                <c:pt idx="3720">
                  <c:v>1.58</c:v>
                </c:pt>
                <c:pt idx="3721">
                  <c:v>1.62</c:v>
                </c:pt>
                <c:pt idx="3722">
                  <c:v>1.85</c:v>
                </c:pt>
                <c:pt idx="3723">
                  <c:v>1.76</c:v>
                </c:pt>
                <c:pt idx="3724">
                  <c:v>1.67</c:v>
                </c:pt>
                <c:pt idx="3725">
                  <c:v>1.63</c:v>
                </c:pt>
                <c:pt idx="3726">
                  <c:v>1.38</c:v>
                </c:pt>
                <c:pt idx="3727">
                  <c:v>1.32</c:v>
                </c:pt>
                <c:pt idx="3728">
                  <c:v>1.33</c:v>
                </c:pt>
                <c:pt idx="3729">
                  <c:v>1.36</c:v>
                </c:pt>
                <c:pt idx="3730">
                  <c:v>1.2</c:v>
                </c:pt>
                <c:pt idx="3731">
                  <c:v>1.1399999999999999</c:v>
                </c:pt>
                <c:pt idx="3732">
                  <c:v>1.1299999999999999</c:v>
                </c:pt>
                <c:pt idx="3733">
                  <c:v>1.1200000000000001</c:v>
                </c:pt>
                <c:pt idx="3734">
                  <c:v>1.27</c:v>
                </c:pt>
                <c:pt idx="3735">
                  <c:v>1.45</c:v>
                </c:pt>
                <c:pt idx="3736">
                  <c:v>1.75</c:v>
                </c:pt>
                <c:pt idx="3737">
                  <c:v>1.79</c:v>
                </c:pt>
                <c:pt idx="3738">
                  <c:v>1.95</c:v>
                </c:pt>
                <c:pt idx="3739">
                  <c:v>1.74</c:v>
                </c:pt>
                <c:pt idx="3740">
                  <c:v>1.71</c:v>
                </c:pt>
                <c:pt idx="3741">
                  <c:v>1.65</c:v>
                </c:pt>
                <c:pt idx="3742">
                  <c:v>1.54</c:v>
                </c:pt>
                <c:pt idx="3743">
                  <c:v>1.47</c:v>
                </c:pt>
                <c:pt idx="3744">
                  <c:v>1.55</c:v>
                </c:pt>
                <c:pt idx="3745">
                  <c:v>1.53</c:v>
                </c:pt>
                <c:pt idx="3746">
                  <c:v>1.52</c:v>
                </c:pt>
                <c:pt idx="3747">
                  <c:v>1.61</c:v>
                </c:pt>
                <c:pt idx="3748">
                  <c:v>1.6</c:v>
                </c:pt>
                <c:pt idx="3749">
                  <c:v>1.49</c:v>
                </c:pt>
                <c:pt idx="3750">
                  <c:v>1.44</c:v>
                </c:pt>
                <c:pt idx="3751">
                  <c:v>1.4</c:v>
                </c:pt>
                <c:pt idx="3752">
                  <c:v>1.51</c:v>
                </c:pt>
                <c:pt idx="3753">
                  <c:v>1.42</c:v>
                </c:pt>
                <c:pt idx="3754">
                  <c:v>1.39</c:v>
                </c:pt>
                <c:pt idx="3755">
                  <c:v>1.32</c:v>
                </c:pt>
                <c:pt idx="3756">
                  <c:v>1.33</c:v>
                </c:pt>
                <c:pt idx="3757">
                  <c:v>1.29</c:v>
                </c:pt>
                <c:pt idx="3758">
                  <c:v>1.33</c:v>
                </c:pt>
                <c:pt idx="3759">
                  <c:v>1.43</c:v>
                </c:pt>
                <c:pt idx="3760">
                  <c:v>1.39</c:v>
                </c:pt>
                <c:pt idx="3761">
                  <c:v>1.38</c:v>
                </c:pt>
                <c:pt idx="3762">
                  <c:v>1.4</c:v>
                </c:pt>
                <c:pt idx="3763">
                  <c:v>1.42</c:v>
                </c:pt>
                <c:pt idx="3764">
                  <c:v>1.38</c:v>
                </c:pt>
                <c:pt idx="3765">
                  <c:v>1.36</c:v>
                </c:pt>
                <c:pt idx="3766">
                  <c:v>1.27</c:v>
                </c:pt>
                <c:pt idx="3767">
                  <c:v>1.26</c:v>
                </c:pt>
                <c:pt idx="3768">
                  <c:v>1.1299999999999999</c:v>
                </c:pt>
                <c:pt idx="3769">
                  <c:v>1.1000000000000001</c:v>
                </c:pt>
                <c:pt idx="3770">
                  <c:v>1.1100000000000001</c:v>
                </c:pt>
                <c:pt idx="3771">
                  <c:v>1.22</c:v>
                </c:pt>
                <c:pt idx="3772">
                  <c:v>1.33</c:v>
                </c:pt>
                <c:pt idx="3773">
                  <c:v>1.35</c:v>
                </c:pt>
                <c:pt idx="3774">
                  <c:v>1.43</c:v>
                </c:pt>
                <c:pt idx="3775">
                  <c:v>1.51</c:v>
                </c:pt>
                <c:pt idx="3776">
                  <c:v>1.47</c:v>
                </c:pt>
                <c:pt idx="3777">
                  <c:v>1.39</c:v>
                </c:pt>
                <c:pt idx="3778">
                  <c:v>1.2</c:v>
                </c:pt>
                <c:pt idx="3779">
                  <c:v>1.18</c:v>
                </c:pt>
                <c:pt idx="3780">
                  <c:v>1.26</c:v>
                </c:pt>
                <c:pt idx="3781">
                  <c:v>1.28</c:v>
                </c:pt>
                <c:pt idx="3782">
                  <c:v>1.21</c:v>
                </c:pt>
                <c:pt idx="3783">
                  <c:v>1.21</c:v>
                </c:pt>
                <c:pt idx="3784">
                  <c:v>1.2</c:v>
                </c:pt>
                <c:pt idx="3785">
                  <c:v>1.19</c:v>
                </c:pt>
                <c:pt idx="3786">
                  <c:v>1.22</c:v>
                </c:pt>
                <c:pt idx="3787">
                  <c:v>1.1499999999999999</c:v>
                </c:pt>
                <c:pt idx="3788">
                  <c:v>1.18</c:v>
                </c:pt>
                <c:pt idx="3789">
                  <c:v>1.2</c:v>
                </c:pt>
                <c:pt idx="3790">
                  <c:v>1.18</c:v>
                </c:pt>
                <c:pt idx="3791">
                  <c:v>1.1599999999999999</c:v>
                </c:pt>
                <c:pt idx="3792">
                  <c:v>1.17</c:v>
                </c:pt>
                <c:pt idx="3793">
                  <c:v>1.08</c:v>
                </c:pt>
                <c:pt idx="3794">
                  <c:v>1.2</c:v>
                </c:pt>
                <c:pt idx="3795">
                  <c:v>1</c:v>
                </c:pt>
                <c:pt idx="3796">
                  <c:v>0.93</c:v>
                </c:pt>
                <c:pt idx="3797">
                  <c:v>0.93</c:v>
                </c:pt>
                <c:pt idx="3798">
                  <c:v>0.94</c:v>
                </c:pt>
                <c:pt idx="3799">
                  <c:v>0.93</c:v>
                </c:pt>
                <c:pt idx="3800">
                  <c:v>0.87</c:v>
                </c:pt>
                <c:pt idx="3801">
                  <c:v>0.86</c:v>
                </c:pt>
                <c:pt idx="3802">
                  <c:v>0.88</c:v>
                </c:pt>
                <c:pt idx="3803">
                  <c:v>0.96</c:v>
                </c:pt>
                <c:pt idx="3804">
                  <c:v>0.94</c:v>
                </c:pt>
                <c:pt idx="3805">
                  <c:v>0.95</c:v>
                </c:pt>
                <c:pt idx="3806">
                  <c:v>0.94</c:v>
                </c:pt>
                <c:pt idx="3807">
                  <c:v>0.92</c:v>
                </c:pt>
                <c:pt idx="3808">
                  <c:v>0.88</c:v>
                </c:pt>
                <c:pt idx="3809">
                  <c:v>0.88</c:v>
                </c:pt>
                <c:pt idx="3810">
                  <c:v>0.87</c:v>
                </c:pt>
                <c:pt idx="3811">
                  <c:v>0.87</c:v>
                </c:pt>
                <c:pt idx="3812">
                  <c:v>0.89</c:v>
                </c:pt>
                <c:pt idx="3813">
                  <c:v>0.87</c:v>
                </c:pt>
                <c:pt idx="3814">
                  <c:v>0.88</c:v>
                </c:pt>
                <c:pt idx="3815">
                  <c:v>0.88</c:v>
                </c:pt>
                <c:pt idx="3816">
                  <c:v>0.87</c:v>
                </c:pt>
                <c:pt idx="3817">
                  <c:v>0.87</c:v>
                </c:pt>
                <c:pt idx="3818">
                  <c:v>0.86</c:v>
                </c:pt>
                <c:pt idx="3819">
                  <c:v>0.86</c:v>
                </c:pt>
                <c:pt idx="3820">
                  <c:v>1.04</c:v>
                </c:pt>
                <c:pt idx="3821">
                  <c:v>1.02</c:v>
                </c:pt>
                <c:pt idx="3822">
                  <c:v>1.01</c:v>
                </c:pt>
                <c:pt idx="3823">
                  <c:v>0.92</c:v>
                </c:pt>
                <c:pt idx="3824">
                  <c:v>0.8</c:v>
                </c:pt>
                <c:pt idx="3825">
                  <c:v>0.8</c:v>
                </c:pt>
                <c:pt idx="3826">
                  <c:v>0.78</c:v>
                </c:pt>
                <c:pt idx="3827">
                  <c:v>0.8</c:v>
                </c:pt>
                <c:pt idx="3828">
                  <c:v>0.78</c:v>
                </c:pt>
                <c:pt idx="3829">
                  <c:v>0.71</c:v>
                </c:pt>
                <c:pt idx="3830">
                  <c:v>0.7</c:v>
                </c:pt>
                <c:pt idx="3831">
                  <c:v>0.66</c:v>
                </c:pt>
                <c:pt idx="3832">
                  <c:v>0.66</c:v>
                </c:pt>
                <c:pt idx="3833">
                  <c:v>0.64</c:v>
                </c:pt>
                <c:pt idx="3834">
                  <c:v>0.64</c:v>
                </c:pt>
                <c:pt idx="3835">
                  <c:v>0.64</c:v>
                </c:pt>
                <c:pt idx="3836">
                  <c:v>0.64</c:v>
                </c:pt>
                <c:pt idx="3837">
                  <c:v>0.64</c:v>
                </c:pt>
                <c:pt idx="3838">
                  <c:v>0.66</c:v>
                </c:pt>
                <c:pt idx="3839">
                  <c:v>0.65</c:v>
                </c:pt>
                <c:pt idx="3840">
                  <c:v>0.65</c:v>
                </c:pt>
                <c:pt idx="3841">
                  <c:v>0.64</c:v>
                </c:pt>
                <c:pt idx="3842">
                  <c:v>0.64</c:v>
                </c:pt>
                <c:pt idx="3843">
                  <c:v>0.63</c:v>
                </c:pt>
                <c:pt idx="3844">
                  <c:v>0.76</c:v>
                </c:pt>
                <c:pt idx="3845">
                  <c:v>0.76</c:v>
                </c:pt>
                <c:pt idx="3846">
                  <c:v>0.75</c:v>
                </c:pt>
                <c:pt idx="3847">
                  <c:v>0.75</c:v>
                </c:pt>
                <c:pt idx="3848">
                  <c:v>0.76</c:v>
                </c:pt>
                <c:pt idx="3849">
                  <c:v>0.7</c:v>
                </c:pt>
                <c:pt idx="3850">
                  <c:v>0.78</c:v>
                </c:pt>
                <c:pt idx="3851">
                  <c:v>0.74</c:v>
                </c:pt>
                <c:pt idx="3852">
                  <c:v>0.76</c:v>
                </c:pt>
                <c:pt idx="3853">
                  <c:v>0.72</c:v>
                </c:pt>
                <c:pt idx="3854">
                  <c:v>0.72</c:v>
                </c:pt>
                <c:pt idx="3855">
                  <c:v>0.7</c:v>
                </c:pt>
                <c:pt idx="3856">
                  <c:v>0.7</c:v>
                </c:pt>
                <c:pt idx="3857">
                  <c:v>0.65</c:v>
                </c:pt>
                <c:pt idx="3858">
                  <c:v>0.7</c:v>
                </c:pt>
                <c:pt idx="3859">
                  <c:v>0.74</c:v>
                </c:pt>
                <c:pt idx="3860">
                  <c:v>0.83</c:v>
                </c:pt>
                <c:pt idx="3861">
                  <c:v>0.79</c:v>
                </c:pt>
                <c:pt idx="3862">
                  <c:v>0.75</c:v>
                </c:pt>
                <c:pt idx="3863">
                  <c:v>0.73</c:v>
                </c:pt>
                <c:pt idx="3864">
                  <c:v>0.72</c:v>
                </c:pt>
                <c:pt idx="3865">
                  <c:v>0.73</c:v>
                </c:pt>
                <c:pt idx="3866">
                  <c:v>0.57999999999999996</c:v>
                </c:pt>
                <c:pt idx="3867">
                  <c:v>0.59</c:v>
                </c:pt>
                <c:pt idx="3868">
                  <c:v>0.56000000000000005</c:v>
                </c:pt>
                <c:pt idx="3869">
                  <c:v>0.54</c:v>
                </c:pt>
                <c:pt idx="3870">
                  <c:v>0.53</c:v>
                </c:pt>
                <c:pt idx="3871">
                  <c:v>0.52</c:v>
                </c:pt>
                <c:pt idx="3872">
                  <c:v>0.52</c:v>
                </c:pt>
                <c:pt idx="3873">
                  <c:v>0.59</c:v>
                </c:pt>
                <c:pt idx="3874">
                  <c:v>0.57999999999999996</c:v>
                </c:pt>
                <c:pt idx="3875">
                  <c:v>0.71</c:v>
                </c:pt>
                <c:pt idx="3876">
                  <c:v>0.68</c:v>
                </c:pt>
                <c:pt idx="3877">
                  <c:v>0.67</c:v>
                </c:pt>
                <c:pt idx="3878">
                  <c:v>0.57999999999999996</c:v>
                </c:pt>
                <c:pt idx="3879">
                  <c:v>0.6</c:v>
                </c:pt>
                <c:pt idx="3880">
                  <c:v>0.49</c:v>
                </c:pt>
                <c:pt idx="3881">
                  <c:v>0.5</c:v>
                </c:pt>
                <c:pt idx="3882">
                  <c:v>0.74</c:v>
                </c:pt>
                <c:pt idx="3883">
                  <c:v>0.78</c:v>
                </c:pt>
                <c:pt idx="3884">
                  <c:v>0.81</c:v>
                </c:pt>
                <c:pt idx="3885">
                  <c:v>0.46</c:v>
                </c:pt>
                <c:pt idx="3886">
                  <c:v>0.76</c:v>
                </c:pt>
                <c:pt idx="3887">
                  <c:v>0.84</c:v>
                </c:pt>
                <c:pt idx="3888">
                  <c:v>0.76</c:v>
                </c:pt>
                <c:pt idx="3889">
                  <c:v>1.07</c:v>
                </c:pt>
                <c:pt idx="3890">
                  <c:v>1.22</c:v>
                </c:pt>
                <c:pt idx="3891">
                  <c:v>1.48</c:v>
                </c:pt>
                <c:pt idx="3892">
                  <c:v>1.88</c:v>
                </c:pt>
                <c:pt idx="3893">
                  <c:v>1.19</c:v>
                </c:pt>
                <c:pt idx="3894">
                  <c:v>1.26</c:v>
                </c:pt>
                <c:pt idx="3895">
                  <c:v>1.1100000000000001</c:v>
                </c:pt>
                <c:pt idx="3896">
                  <c:v>1.1599999999999999</c:v>
                </c:pt>
                <c:pt idx="3897">
                  <c:v>1.01</c:v>
                </c:pt>
                <c:pt idx="3898">
                  <c:v>0.98</c:v>
                </c:pt>
                <c:pt idx="3899">
                  <c:v>0.84</c:v>
                </c:pt>
                <c:pt idx="3900">
                  <c:v>0.83</c:v>
                </c:pt>
                <c:pt idx="3901">
                  <c:v>0.7</c:v>
                </c:pt>
                <c:pt idx="3902">
                  <c:v>0.69</c:v>
                </c:pt>
                <c:pt idx="3903">
                  <c:v>0.67</c:v>
                </c:pt>
                <c:pt idx="3904">
                  <c:v>0.65</c:v>
                </c:pt>
                <c:pt idx="3905">
                  <c:v>0.66</c:v>
                </c:pt>
                <c:pt idx="3906">
                  <c:v>0.76</c:v>
                </c:pt>
                <c:pt idx="3907">
                  <c:v>0.74</c:v>
                </c:pt>
                <c:pt idx="3908">
                  <c:v>0.79</c:v>
                </c:pt>
                <c:pt idx="3909">
                  <c:v>0.65</c:v>
                </c:pt>
                <c:pt idx="3910">
                  <c:v>0.78</c:v>
                </c:pt>
                <c:pt idx="3911">
                  <c:v>0.74</c:v>
                </c:pt>
                <c:pt idx="3912">
                  <c:v>0.68</c:v>
                </c:pt>
                <c:pt idx="3913">
                  <c:v>0.68</c:v>
                </c:pt>
                <c:pt idx="3914">
                  <c:v>0.61</c:v>
                </c:pt>
                <c:pt idx="3915">
                  <c:v>0.53</c:v>
                </c:pt>
                <c:pt idx="3916">
                  <c:v>0.44</c:v>
                </c:pt>
                <c:pt idx="3917">
                  <c:v>0.41</c:v>
                </c:pt>
                <c:pt idx="3918">
                  <c:v>0.32</c:v>
                </c:pt>
                <c:pt idx="3919">
                  <c:v>0.48</c:v>
                </c:pt>
                <c:pt idx="3920">
                  <c:v>0.56000000000000005</c:v>
                </c:pt>
                <c:pt idx="3921">
                  <c:v>0.59</c:v>
                </c:pt>
                <c:pt idx="3922">
                  <c:v>0.73</c:v>
                </c:pt>
                <c:pt idx="3923">
                  <c:v>0.78</c:v>
                </c:pt>
                <c:pt idx="3924">
                  <c:v>0.75</c:v>
                </c:pt>
                <c:pt idx="3925">
                  <c:v>0.75</c:v>
                </c:pt>
                <c:pt idx="3926">
                  <c:v>0.66</c:v>
                </c:pt>
                <c:pt idx="3927">
                  <c:v>0.65</c:v>
                </c:pt>
                <c:pt idx="3928">
                  <c:v>0.65</c:v>
                </c:pt>
                <c:pt idx="3929">
                  <c:v>0.61</c:v>
                </c:pt>
                <c:pt idx="3930">
                  <c:v>0.59</c:v>
                </c:pt>
                <c:pt idx="3931">
                  <c:v>0.56999999999999995</c:v>
                </c:pt>
                <c:pt idx="3932">
                  <c:v>0.56000000000000005</c:v>
                </c:pt>
                <c:pt idx="3933">
                  <c:v>0.55000000000000004</c:v>
                </c:pt>
                <c:pt idx="3934">
                  <c:v>0.52</c:v>
                </c:pt>
                <c:pt idx="3935">
                  <c:v>0.51</c:v>
                </c:pt>
                <c:pt idx="3936">
                  <c:v>0.52</c:v>
                </c:pt>
                <c:pt idx="3937">
                  <c:v>0.51</c:v>
                </c:pt>
                <c:pt idx="3938">
                  <c:v>0.54</c:v>
                </c:pt>
                <c:pt idx="3939">
                  <c:v>0.55000000000000004</c:v>
                </c:pt>
                <c:pt idx="3940">
                  <c:v>0.56000000000000005</c:v>
                </c:pt>
                <c:pt idx="3941">
                  <c:v>0.56000000000000005</c:v>
                </c:pt>
                <c:pt idx="3942">
                  <c:v>0.56999999999999995</c:v>
                </c:pt>
                <c:pt idx="3943">
                  <c:v>0.54</c:v>
                </c:pt>
                <c:pt idx="3944">
                  <c:v>0.54</c:v>
                </c:pt>
                <c:pt idx="3945">
                  <c:v>0.53</c:v>
                </c:pt>
                <c:pt idx="3946">
                  <c:v>0.54</c:v>
                </c:pt>
                <c:pt idx="3947">
                  <c:v>0.6</c:v>
                </c:pt>
                <c:pt idx="3948">
                  <c:v>0.59</c:v>
                </c:pt>
                <c:pt idx="3949">
                  <c:v>0.6</c:v>
                </c:pt>
                <c:pt idx="3950">
                  <c:v>0.56999999999999995</c:v>
                </c:pt>
                <c:pt idx="3951">
                  <c:v>0.54</c:v>
                </c:pt>
                <c:pt idx="3952">
                  <c:v>0.54</c:v>
                </c:pt>
                <c:pt idx="3953">
                  <c:v>0.5</c:v>
                </c:pt>
                <c:pt idx="3954">
                  <c:v>0.5</c:v>
                </c:pt>
                <c:pt idx="3955">
                  <c:v>0.63</c:v>
                </c:pt>
                <c:pt idx="3956">
                  <c:v>0.62</c:v>
                </c:pt>
                <c:pt idx="3957">
                  <c:v>0.63</c:v>
                </c:pt>
                <c:pt idx="3958">
                  <c:v>0.62</c:v>
                </c:pt>
                <c:pt idx="3959">
                  <c:v>0.65</c:v>
                </c:pt>
                <c:pt idx="3960">
                  <c:v>0.65</c:v>
                </c:pt>
                <c:pt idx="3961">
                  <c:v>0.64</c:v>
                </c:pt>
                <c:pt idx="3962">
                  <c:v>0.46</c:v>
                </c:pt>
                <c:pt idx="3963">
                  <c:v>0.62</c:v>
                </c:pt>
                <c:pt idx="3964">
                  <c:v>0.62</c:v>
                </c:pt>
                <c:pt idx="3965">
                  <c:v>0.63</c:v>
                </c:pt>
                <c:pt idx="3966">
                  <c:v>0.47</c:v>
                </c:pt>
                <c:pt idx="3967">
                  <c:v>0.59</c:v>
                </c:pt>
                <c:pt idx="3968">
                  <c:v>0.68</c:v>
                </c:pt>
                <c:pt idx="3969">
                  <c:v>0.66</c:v>
                </c:pt>
                <c:pt idx="3970">
                  <c:v>0.67</c:v>
                </c:pt>
                <c:pt idx="3971">
                  <c:v>0.71</c:v>
                </c:pt>
                <c:pt idx="3972">
                  <c:v>0.7</c:v>
                </c:pt>
                <c:pt idx="3973">
                  <c:v>0.68</c:v>
                </c:pt>
                <c:pt idx="3974">
                  <c:v>0.71</c:v>
                </c:pt>
                <c:pt idx="3975">
                  <c:v>0.7</c:v>
                </c:pt>
                <c:pt idx="3976">
                  <c:v>0.72</c:v>
                </c:pt>
                <c:pt idx="3977">
                  <c:v>0.74</c:v>
                </c:pt>
                <c:pt idx="3978">
                  <c:v>0.74</c:v>
                </c:pt>
                <c:pt idx="3979">
                  <c:v>0.68</c:v>
                </c:pt>
                <c:pt idx="3980">
                  <c:v>0.67</c:v>
                </c:pt>
                <c:pt idx="3981">
                  <c:v>0.7</c:v>
                </c:pt>
                <c:pt idx="3982">
                  <c:v>0.69</c:v>
                </c:pt>
                <c:pt idx="3983">
                  <c:v>0.7</c:v>
                </c:pt>
                <c:pt idx="3984">
                  <c:v>0.72</c:v>
                </c:pt>
                <c:pt idx="3985">
                  <c:v>0.69</c:v>
                </c:pt>
                <c:pt idx="3986">
                  <c:v>0.71</c:v>
                </c:pt>
                <c:pt idx="3987">
                  <c:v>0.76</c:v>
                </c:pt>
                <c:pt idx="3988">
                  <c:v>0.48</c:v>
                </c:pt>
                <c:pt idx="3989">
                  <c:v>0.63</c:v>
                </c:pt>
                <c:pt idx="3990">
                  <c:v>1.79</c:v>
                </c:pt>
                <c:pt idx="3991">
                  <c:v>1.8</c:v>
                </c:pt>
                <c:pt idx="3992">
                  <c:v>1.88</c:v>
                </c:pt>
                <c:pt idx="3993">
                  <c:v>2.0299999999999998</c:v>
                </c:pt>
                <c:pt idx="3994">
                  <c:v>1.65</c:v>
                </c:pt>
                <c:pt idx="3995">
                  <c:v>1.35</c:v>
                </c:pt>
                <c:pt idx="3996">
                  <c:v>1.27</c:v>
                </c:pt>
                <c:pt idx="3997">
                  <c:v>1.1000000000000001</c:v>
                </c:pt>
                <c:pt idx="3998">
                  <c:v>1.38</c:v>
                </c:pt>
                <c:pt idx="3999">
                  <c:v>1.26</c:v>
                </c:pt>
                <c:pt idx="4000">
                  <c:v>1.24</c:v>
                </c:pt>
                <c:pt idx="4001">
                  <c:v>1</c:v>
                </c:pt>
                <c:pt idx="4002">
                  <c:v>0.88</c:v>
                </c:pt>
                <c:pt idx="4003">
                  <c:v>0.77</c:v>
                </c:pt>
                <c:pt idx="4004">
                  <c:v>0.65</c:v>
                </c:pt>
                <c:pt idx="4005">
                  <c:v>0.61</c:v>
                </c:pt>
                <c:pt idx="4006">
                  <c:v>0.64</c:v>
                </c:pt>
                <c:pt idx="4007">
                  <c:v>0.64</c:v>
                </c:pt>
                <c:pt idx="4008">
                  <c:v>0.71</c:v>
                </c:pt>
                <c:pt idx="4009">
                  <c:v>0.69</c:v>
                </c:pt>
                <c:pt idx="4010">
                  <c:v>0.65</c:v>
                </c:pt>
                <c:pt idx="4011">
                  <c:v>0.7</c:v>
                </c:pt>
                <c:pt idx="4012">
                  <c:v>0.63</c:v>
                </c:pt>
                <c:pt idx="4013">
                  <c:v>0.61</c:v>
                </c:pt>
                <c:pt idx="4014">
                  <c:v>0.62</c:v>
                </c:pt>
                <c:pt idx="4015">
                  <c:v>0.68</c:v>
                </c:pt>
                <c:pt idx="4016">
                  <c:v>0.84</c:v>
                </c:pt>
                <c:pt idx="4017">
                  <c:v>0.57999999999999996</c:v>
                </c:pt>
                <c:pt idx="4018">
                  <c:v>0.75</c:v>
                </c:pt>
                <c:pt idx="4019">
                  <c:v>0.75</c:v>
                </c:pt>
                <c:pt idx="4020">
                  <c:v>1.26</c:v>
                </c:pt>
                <c:pt idx="4021">
                  <c:v>1.1499999999999999</c:v>
                </c:pt>
                <c:pt idx="4022">
                  <c:v>1.1299999999999999</c:v>
                </c:pt>
                <c:pt idx="4023">
                  <c:v>1.1499999999999999</c:v>
                </c:pt>
                <c:pt idx="4024">
                  <c:v>1.1299999999999999</c:v>
                </c:pt>
                <c:pt idx="4025">
                  <c:v>1.1399999999999999</c:v>
                </c:pt>
                <c:pt idx="4026">
                  <c:v>0.98</c:v>
                </c:pt>
                <c:pt idx="4027">
                  <c:v>0.7</c:v>
                </c:pt>
                <c:pt idx="4028">
                  <c:v>0.78</c:v>
                </c:pt>
                <c:pt idx="4029">
                  <c:v>0.72</c:v>
                </c:pt>
                <c:pt idx="4030">
                  <c:v>0.71</c:v>
                </c:pt>
                <c:pt idx="4031">
                  <c:v>0.68</c:v>
                </c:pt>
                <c:pt idx="4032">
                  <c:v>0.62</c:v>
                </c:pt>
                <c:pt idx="4033">
                  <c:v>0.53</c:v>
                </c:pt>
                <c:pt idx="4034">
                  <c:v>0.53</c:v>
                </c:pt>
                <c:pt idx="4035">
                  <c:v>0.59</c:v>
                </c:pt>
                <c:pt idx="4036">
                  <c:v>0.59</c:v>
                </c:pt>
                <c:pt idx="4037">
                  <c:v>0.56000000000000005</c:v>
                </c:pt>
                <c:pt idx="4038">
                  <c:v>0.53</c:v>
                </c:pt>
                <c:pt idx="4039">
                  <c:v>0.6</c:v>
                </c:pt>
                <c:pt idx="4040">
                  <c:v>0.56999999999999995</c:v>
                </c:pt>
                <c:pt idx="4041">
                  <c:v>0.56000000000000005</c:v>
                </c:pt>
                <c:pt idx="4042">
                  <c:v>0.59</c:v>
                </c:pt>
                <c:pt idx="4043">
                  <c:v>0.65</c:v>
                </c:pt>
                <c:pt idx="4044">
                  <c:v>0.68</c:v>
                </c:pt>
                <c:pt idx="4045">
                  <c:v>0.7</c:v>
                </c:pt>
                <c:pt idx="4046">
                  <c:v>0.56000000000000005</c:v>
                </c:pt>
                <c:pt idx="4047">
                  <c:v>0.56999999999999995</c:v>
                </c:pt>
                <c:pt idx="4048">
                  <c:v>0.54</c:v>
                </c:pt>
                <c:pt idx="4049">
                  <c:v>0.53</c:v>
                </c:pt>
                <c:pt idx="4050">
                  <c:v>0.49</c:v>
                </c:pt>
                <c:pt idx="4051">
                  <c:v>0.65</c:v>
                </c:pt>
                <c:pt idx="4052">
                  <c:v>0.63</c:v>
                </c:pt>
                <c:pt idx="4053">
                  <c:v>0.57999999999999996</c:v>
                </c:pt>
                <c:pt idx="4054">
                  <c:v>0.56999999999999995</c:v>
                </c:pt>
                <c:pt idx="4055">
                  <c:v>0.59</c:v>
                </c:pt>
                <c:pt idx="4056">
                  <c:v>0.56999999999999995</c:v>
                </c:pt>
                <c:pt idx="4057">
                  <c:v>0.59</c:v>
                </c:pt>
                <c:pt idx="4058">
                  <c:v>0.76</c:v>
                </c:pt>
                <c:pt idx="4059">
                  <c:v>0.71</c:v>
                </c:pt>
                <c:pt idx="4060">
                  <c:v>0.68</c:v>
                </c:pt>
                <c:pt idx="4061">
                  <c:v>0.67</c:v>
                </c:pt>
                <c:pt idx="4062">
                  <c:v>0.63</c:v>
                </c:pt>
                <c:pt idx="4063">
                  <c:v>0.57999999999999996</c:v>
                </c:pt>
                <c:pt idx="4064">
                  <c:v>0.56999999999999995</c:v>
                </c:pt>
                <c:pt idx="4065">
                  <c:v>0.56999999999999995</c:v>
                </c:pt>
                <c:pt idx="4066">
                  <c:v>0.57999999999999996</c:v>
                </c:pt>
                <c:pt idx="4067">
                  <c:v>0.54</c:v>
                </c:pt>
                <c:pt idx="4068">
                  <c:v>0.57999999999999996</c:v>
                </c:pt>
                <c:pt idx="4069">
                  <c:v>0.3</c:v>
                </c:pt>
                <c:pt idx="4070">
                  <c:v>0.44</c:v>
                </c:pt>
                <c:pt idx="4071">
                  <c:v>0.31</c:v>
                </c:pt>
                <c:pt idx="4072">
                  <c:v>0.55000000000000004</c:v>
                </c:pt>
                <c:pt idx="4073">
                  <c:v>0.61</c:v>
                </c:pt>
                <c:pt idx="4074">
                  <c:v>0.8</c:v>
                </c:pt>
                <c:pt idx="4075">
                  <c:v>1.08</c:v>
                </c:pt>
                <c:pt idx="4076">
                  <c:v>1.28</c:v>
                </c:pt>
                <c:pt idx="4077">
                  <c:v>1.28</c:v>
                </c:pt>
                <c:pt idx="4078">
                  <c:v>1.29</c:v>
                </c:pt>
                <c:pt idx="4079">
                  <c:v>1.23</c:v>
                </c:pt>
                <c:pt idx="4080">
                  <c:v>1.02</c:v>
                </c:pt>
                <c:pt idx="4081">
                  <c:v>0.91</c:v>
                </c:pt>
                <c:pt idx="4082">
                  <c:v>0.6</c:v>
                </c:pt>
                <c:pt idx="4083">
                  <c:v>0.64</c:v>
                </c:pt>
                <c:pt idx="4084">
                  <c:v>0.89</c:v>
                </c:pt>
                <c:pt idx="4085">
                  <c:v>0.72</c:v>
                </c:pt>
                <c:pt idx="4086">
                  <c:v>0.63</c:v>
                </c:pt>
                <c:pt idx="4087">
                  <c:v>0.61</c:v>
                </c:pt>
                <c:pt idx="4088">
                  <c:v>0.57999999999999996</c:v>
                </c:pt>
                <c:pt idx="4089">
                  <c:v>0.57999999999999996</c:v>
                </c:pt>
                <c:pt idx="4090">
                  <c:v>0.54</c:v>
                </c:pt>
                <c:pt idx="4091">
                  <c:v>0.51</c:v>
                </c:pt>
                <c:pt idx="4092">
                  <c:v>0.5</c:v>
                </c:pt>
                <c:pt idx="4093">
                  <c:v>0.52</c:v>
                </c:pt>
                <c:pt idx="4094">
                  <c:v>0.5</c:v>
                </c:pt>
                <c:pt idx="4095">
                  <c:v>0.49</c:v>
                </c:pt>
                <c:pt idx="4096">
                  <c:v>0.53</c:v>
                </c:pt>
                <c:pt idx="4097">
                  <c:v>0.53</c:v>
                </c:pt>
                <c:pt idx="4098">
                  <c:v>0.6</c:v>
                </c:pt>
                <c:pt idx="4099">
                  <c:v>0.55000000000000004</c:v>
                </c:pt>
                <c:pt idx="4100">
                  <c:v>0.57999999999999996</c:v>
                </c:pt>
                <c:pt idx="4101">
                  <c:v>0.52</c:v>
                </c:pt>
                <c:pt idx="4102">
                  <c:v>0.48</c:v>
                </c:pt>
                <c:pt idx="4103">
                  <c:v>0.53</c:v>
                </c:pt>
                <c:pt idx="4104">
                  <c:v>0.55000000000000004</c:v>
                </c:pt>
                <c:pt idx="4105">
                  <c:v>0.54</c:v>
                </c:pt>
                <c:pt idx="4106">
                  <c:v>0.63</c:v>
                </c:pt>
                <c:pt idx="4107">
                  <c:v>0.67</c:v>
                </c:pt>
                <c:pt idx="4108">
                  <c:v>1.95</c:v>
                </c:pt>
                <c:pt idx="4109">
                  <c:v>1.65</c:v>
                </c:pt>
                <c:pt idx="4110">
                  <c:v>1.6</c:v>
                </c:pt>
                <c:pt idx="4111">
                  <c:v>1.62</c:v>
                </c:pt>
                <c:pt idx="4112">
                  <c:v>1.42</c:v>
                </c:pt>
                <c:pt idx="4113">
                  <c:v>1.04</c:v>
                </c:pt>
                <c:pt idx="4114">
                  <c:v>1.24</c:v>
                </c:pt>
                <c:pt idx="4115">
                  <c:v>1.24</c:v>
                </c:pt>
                <c:pt idx="4116">
                  <c:v>0.61</c:v>
                </c:pt>
                <c:pt idx="4117">
                  <c:v>0.57999999999999996</c:v>
                </c:pt>
                <c:pt idx="4118">
                  <c:v>0.56999999999999995</c:v>
                </c:pt>
                <c:pt idx="4119">
                  <c:v>0.57999999999999996</c:v>
                </c:pt>
                <c:pt idx="4120">
                  <c:v>0.56999999999999995</c:v>
                </c:pt>
                <c:pt idx="4121">
                  <c:v>0.81</c:v>
                </c:pt>
                <c:pt idx="4122">
                  <c:v>0.78</c:v>
                </c:pt>
                <c:pt idx="4123">
                  <c:v>0.68</c:v>
                </c:pt>
                <c:pt idx="4124">
                  <c:v>0.62</c:v>
                </c:pt>
                <c:pt idx="4125">
                  <c:v>0.6</c:v>
                </c:pt>
                <c:pt idx="4126">
                  <c:v>0.57999999999999996</c:v>
                </c:pt>
                <c:pt idx="4127">
                  <c:v>0.56999999999999995</c:v>
                </c:pt>
                <c:pt idx="4128">
                  <c:v>0.51</c:v>
                </c:pt>
                <c:pt idx="4129">
                  <c:v>0.5</c:v>
                </c:pt>
                <c:pt idx="4130">
                  <c:v>0.48</c:v>
                </c:pt>
                <c:pt idx="4131">
                  <c:v>0.54</c:v>
                </c:pt>
                <c:pt idx="4132">
                  <c:v>0.78</c:v>
                </c:pt>
                <c:pt idx="4133">
                  <c:v>0.68</c:v>
                </c:pt>
                <c:pt idx="4134">
                  <c:v>0.7</c:v>
                </c:pt>
                <c:pt idx="4135">
                  <c:v>0.53</c:v>
                </c:pt>
                <c:pt idx="4136">
                  <c:v>0.51</c:v>
                </c:pt>
                <c:pt idx="4137">
                  <c:v>0.5</c:v>
                </c:pt>
                <c:pt idx="4138">
                  <c:v>0.48</c:v>
                </c:pt>
                <c:pt idx="4139">
                  <c:v>0.46</c:v>
                </c:pt>
                <c:pt idx="4140">
                  <c:v>0.52</c:v>
                </c:pt>
                <c:pt idx="4141">
                  <c:v>0.53</c:v>
                </c:pt>
                <c:pt idx="4142">
                  <c:v>0.52</c:v>
                </c:pt>
                <c:pt idx="4143">
                  <c:v>0.53</c:v>
                </c:pt>
                <c:pt idx="4144">
                  <c:v>0.52</c:v>
                </c:pt>
                <c:pt idx="4145">
                  <c:v>0.52</c:v>
                </c:pt>
                <c:pt idx="4146">
                  <c:v>0.5</c:v>
                </c:pt>
                <c:pt idx="4147">
                  <c:v>0.52</c:v>
                </c:pt>
                <c:pt idx="4148">
                  <c:v>0.52</c:v>
                </c:pt>
                <c:pt idx="4149">
                  <c:v>0.51</c:v>
                </c:pt>
                <c:pt idx="4150">
                  <c:v>0.55000000000000004</c:v>
                </c:pt>
                <c:pt idx="4151">
                  <c:v>0.52</c:v>
                </c:pt>
                <c:pt idx="4152">
                  <c:v>0.51</c:v>
                </c:pt>
                <c:pt idx="4153">
                  <c:v>0.55000000000000004</c:v>
                </c:pt>
                <c:pt idx="4154">
                  <c:v>0.54</c:v>
                </c:pt>
                <c:pt idx="4155">
                  <c:v>0.56999999999999995</c:v>
                </c:pt>
                <c:pt idx="4156">
                  <c:v>0.55000000000000004</c:v>
                </c:pt>
                <c:pt idx="4157">
                  <c:v>0.87</c:v>
                </c:pt>
                <c:pt idx="4158">
                  <c:v>0.66</c:v>
                </c:pt>
                <c:pt idx="4159">
                  <c:v>0.65</c:v>
                </c:pt>
                <c:pt idx="4160">
                  <c:v>0.39</c:v>
                </c:pt>
                <c:pt idx="4161">
                  <c:v>0.65</c:v>
                </c:pt>
                <c:pt idx="4162">
                  <c:v>0.63</c:v>
                </c:pt>
                <c:pt idx="4163">
                  <c:v>0.61</c:v>
                </c:pt>
                <c:pt idx="4164">
                  <c:v>0.6</c:v>
                </c:pt>
                <c:pt idx="4165">
                  <c:v>0.59</c:v>
                </c:pt>
                <c:pt idx="4166">
                  <c:v>0.61</c:v>
                </c:pt>
                <c:pt idx="4167">
                  <c:v>0.67</c:v>
                </c:pt>
                <c:pt idx="4168">
                  <c:v>0.61</c:v>
                </c:pt>
                <c:pt idx="4169">
                  <c:v>0.59</c:v>
                </c:pt>
                <c:pt idx="4170">
                  <c:v>0.59</c:v>
                </c:pt>
                <c:pt idx="4171">
                  <c:v>0.59</c:v>
                </c:pt>
                <c:pt idx="4172">
                  <c:v>0.57999999999999996</c:v>
                </c:pt>
                <c:pt idx="4173">
                  <c:v>0.59</c:v>
                </c:pt>
                <c:pt idx="4174">
                  <c:v>0.59</c:v>
                </c:pt>
                <c:pt idx="4175">
                  <c:v>0.56999999999999995</c:v>
                </c:pt>
                <c:pt idx="4176">
                  <c:v>0.53</c:v>
                </c:pt>
                <c:pt idx="4177">
                  <c:v>0.53</c:v>
                </c:pt>
                <c:pt idx="4178">
                  <c:v>0.52</c:v>
                </c:pt>
                <c:pt idx="4179">
                  <c:v>0.59</c:v>
                </c:pt>
                <c:pt idx="4180">
                  <c:v>0.62</c:v>
                </c:pt>
                <c:pt idx="4181">
                  <c:v>0.52</c:v>
                </c:pt>
                <c:pt idx="4182">
                  <c:v>0.67</c:v>
                </c:pt>
                <c:pt idx="4183">
                  <c:v>0.66</c:v>
                </c:pt>
                <c:pt idx="4184">
                  <c:v>0.44</c:v>
                </c:pt>
                <c:pt idx="4185">
                  <c:v>0.6</c:v>
                </c:pt>
                <c:pt idx="4186">
                  <c:v>0.59</c:v>
                </c:pt>
                <c:pt idx="4187">
                  <c:v>0.76</c:v>
                </c:pt>
                <c:pt idx="4188">
                  <c:v>0.76</c:v>
                </c:pt>
                <c:pt idx="4189">
                  <c:v>0.75</c:v>
                </c:pt>
                <c:pt idx="4190">
                  <c:v>0.77</c:v>
                </c:pt>
                <c:pt idx="4191">
                  <c:v>0.77</c:v>
                </c:pt>
                <c:pt idx="4192">
                  <c:v>0.75</c:v>
                </c:pt>
                <c:pt idx="4193">
                  <c:v>0.77</c:v>
                </c:pt>
                <c:pt idx="4194">
                  <c:v>0.76</c:v>
                </c:pt>
                <c:pt idx="4195">
                  <c:v>0.71</c:v>
                </c:pt>
                <c:pt idx="4196">
                  <c:v>0.72</c:v>
                </c:pt>
                <c:pt idx="4197">
                  <c:v>0.69</c:v>
                </c:pt>
                <c:pt idx="4198">
                  <c:v>0.68</c:v>
                </c:pt>
                <c:pt idx="4199">
                  <c:v>0.69</c:v>
                </c:pt>
                <c:pt idx="4200">
                  <c:v>0.66</c:v>
                </c:pt>
                <c:pt idx="4201">
                  <c:v>0.62</c:v>
                </c:pt>
                <c:pt idx="4202">
                  <c:v>0.63</c:v>
                </c:pt>
                <c:pt idx="4203">
                  <c:v>0.6</c:v>
                </c:pt>
                <c:pt idx="4204">
                  <c:v>0.63</c:v>
                </c:pt>
                <c:pt idx="4205">
                  <c:v>0.83</c:v>
                </c:pt>
                <c:pt idx="4206">
                  <c:v>0.94</c:v>
                </c:pt>
                <c:pt idx="4207">
                  <c:v>0.8</c:v>
                </c:pt>
                <c:pt idx="4208">
                  <c:v>0.68</c:v>
                </c:pt>
                <c:pt idx="4209">
                  <c:v>0.67</c:v>
                </c:pt>
                <c:pt idx="4210">
                  <c:v>0.67</c:v>
                </c:pt>
                <c:pt idx="4211">
                  <c:v>0.69</c:v>
                </c:pt>
                <c:pt idx="4212">
                  <c:v>0.63</c:v>
                </c:pt>
                <c:pt idx="4213">
                  <c:v>0.7</c:v>
                </c:pt>
                <c:pt idx="4214">
                  <c:v>0.72</c:v>
                </c:pt>
                <c:pt idx="4215">
                  <c:v>0.98</c:v>
                </c:pt>
                <c:pt idx="4216">
                  <c:v>0.9</c:v>
                </c:pt>
                <c:pt idx="4217">
                  <c:v>0.85</c:v>
                </c:pt>
                <c:pt idx="4218">
                  <c:v>0.88</c:v>
                </c:pt>
                <c:pt idx="4219">
                  <c:v>0.76</c:v>
                </c:pt>
                <c:pt idx="4220">
                  <c:v>0.77</c:v>
                </c:pt>
                <c:pt idx="4221">
                  <c:v>0.83</c:v>
                </c:pt>
                <c:pt idx="4222">
                  <c:v>0.85</c:v>
                </c:pt>
                <c:pt idx="4223">
                  <c:v>0.86</c:v>
                </c:pt>
                <c:pt idx="4224">
                  <c:v>0.79</c:v>
                </c:pt>
                <c:pt idx="4225">
                  <c:v>0.78</c:v>
                </c:pt>
                <c:pt idx="4226">
                  <c:v>0.75</c:v>
                </c:pt>
                <c:pt idx="4227">
                  <c:v>0.8</c:v>
                </c:pt>
                <c:pt idx="4228">
                  <c:v>0.81</c:v>
                </c:pt>
                <c:pt idx="4229">
                  <c:v>0.83</c:v>
                </c:pt>
                <c:pt idx="4230">
                  <c:v>0.85</c:v>
                </c:pt>
                <c:pt idx="4231">
                  <c:v>0.84</c:v>
                </c:pt>
                <c:pt idx="4232">
                  <c:v>0.83</c:v>
                </c:pt>
                <c:pt idx="4233">
                  <c:v>0.88</c:v>
                </c:pt>
                <c:pt idx="4234">
                  <c:v>0.86</c:v>
                </c:pt>
                <c:pt idx="4235">
                  <c:v>0.84</c:v>
                </c:pt>
                <c:pt idx="4236">
                  <c:v>0.87</c:v>
                </c:pt>
                <c:pt idx="4237">
                  <c:v>0.86</c:v>
                </c:pt>
                <c:pt idx="4238">
                  <c:v>0.88</c:v>
                </c:pt>
                <c:pt idx="4239">
                  <c:v>0.84</c:v>
                </c:pt>
                <c:pt idx="4240">
                  <c:v>0.86</c:v>
                </c:pt>
                <c:pt idx="4241">
                  <c:v>0.88</c:v>
                </c:pt>
                <c:pt idx="4242">
                  <c:v>0.87</c:v>
                </c:pt>
                <c:pt idx="4243">
                  <c:v>0.87</c:v>
                </c:pt>
                <c:pt idx="4244">
                  <c:v>0.88</c:v>
                </c:pt>
                <c:pt idx="4245">
                  <c:v>0.87</c:v>
                </c:pt>
                <c:pt idx="4246">
                  <c:v>0.83</c:v>
                </c:pt>
                <c:pt idx="4247">
                  <c:v>0.81</c:v>
                </c:pt>
                <c:pt idx="4248">
                  <c:v>0.82</c:v>
                </c:pt>
                <c:pt idx="4249">
                  <c:v>0.79</c:v>
                </c:pt>
                <c:pt idx="4250">
                  <c:v>0.79</c:v>
                </c:pt>
                <c:pt idx="4251">
                  <c:v>0.83</c:v>
                </c:pt>
                <c:pt idx="4252">
                  <c:v>0.85</c:v>
                </c:pt>
                <c:pt idx="4253">
                  <c:v>0.96</c:v>
                </c:pt>
                <c:pt idx="4254">
                  <c:v>0.8</c:v>
                </c:pt>
                <c:pt idx="4255">
                  <c:v>0.77</c:v>
                </c:pt>
                <c:pt idx="4256">
                  <c:v>0.76</c:v>
                </c:pt>
                <c:pt idx="4257">
                  <c:v>0.83</c:v>
                </c:pt>
                <c:pt idx="4258">
                  <c:v>0.77</c:v>
                </c:pt>
                <c:pt idx="4259">
                  <c:v>0.8</c:v>
                </c:pt>
                <c:pt idx="4260">
                  <c:v>0.88</c:v>
                </c:pt>
                <c:pt idx="4261">
                  <c:v>0.85</c:v>
                </c:pt>
                <c:pt idx="4262">
                  <c:v>0.81</c:v>
                </c:pt>
                <c:pt idx="4263">
                  <c:v>0.78</c:v>
                </c:pt>
                <c:pt idx="4264">
                  <c:v>0.77</c:v>
                </c:pt>
                <c:pt idx="4265">
                  <c:v>0.72</c:v>
                </c:pt>
                <c:pt idx="4267">
                  <c:v>0.68</c:v>
                </c:pt>
                <c:pt idx="4268">
                  <c:v>0.67</c:v>
                </c:pt>
                <c:pt idx="4269">
                  <c:v>0.66</c:v>
                </c:pt>
                <c:pt idx="4270">
                  <c:v>0.67</c:v>
                </c:pt>
                <c:pt idx="4271">
                  <c:v>0.68</c:v>
                </c:pt>
                <c:pt idx="4272">
                  <c:v>0.69</c:v>
                </c:pt>
                <c:pt idx="4273">
                  <c:v>0.68</c:v>
                </c:pt>
                <c:pt idx="4274">
                  <c:v>0.87</c:v>
                </c:pt>
                <c:pt idx="4275">
                  <c:v>0.75</c:v>
                </c:pt>
                <c:pt idx="4276">
                  <c:v>0.83</c:v>
                </c:pt>
                <c:pt idx="4277">
                  <c:v>0.84</c:v>
                </c:pt>
                <c:pt idx="4278">
                  <c:v>0.84</c:v>
                </c:pt>
                <c:pt idx="4279">
                  <c:v>0.84</c:v>
                </c:pt>
                <c:pt idx="4280">
                  <c:v>0.82</c:v>
                </c:pt>
                <c:pt idx="4281">
                  <c:v>1.01</c:v>
                </c:pt>
                <c:pt idx="4282">
                  <c:v>0.72</c:v>
                </c:pt>
                <c:pt idx="4283">
                  <c:v>0.74</c:v>
                </c:pt>
                <c:pt idx="4284">
                  <c:v>0.98</c:v>
                </c:pt>
                <c:pt idx="4285">
                  <c:v>0.94</c:v>
                </c:pt>
                <c:pt idx="4286">
                  <c:v>0.91</c:v>
                </c:pt>
                <c:pt idx="4287">
                  <c:v>0.86</c:v>
                </c:pt>
                <c:pt idx="4288">
                  <c:v>0.82</c:v>
                </c:pt>
                <c:pt idx="4289">
                  <c:v>0.8</c:v>
                </c:pt>
                <c:pt idx="4290">
                  <c:v>0.78</c:v>
                </c:pt>
                <c:pt idx="4291">
                  <c:v>0.43</c:v>
                </c:pt>
                <c:pt idx="4292">
                  <c:v>0.87</c:v>
                </c:pt>
                <c:pt idx="4293">
                  <c:v>0.84</c:v>
                </c:pt>
                <c:pt idx="4294">
                  <c:v>0.99</c:v>
                </c:pt>
                <c:pt idx="4295">
                  <c:v>0.9</c:v>
                </c:pt>
                <c:pt idx="4296">
                  <c:v>0.86</c:v>
                </c:pt>
                <c:pt idx="4297">
                  <c:v>0.85</c:v>
                </c:pt>
                <c:pt idx="4298">
                  <c:v>0.91</c:v>
                </c:pt>
                <c:pt idx="4299">
                  <c:v>0.77</c:v>
                </c:pt>
                <c:pt idx="4300">
                  <c:v>0.78</c:v>
                </c:pt>
                <c:pt idx="4301">
                  <c:v>0.8</c:v>
                </c:pt>
                <c:pt idx="4302">
                  <c:v>0.78</c:v>
                </c:pt>
                <c:pt idx="4303">
                  <c:v>0.75</c:v>
                </c:pt>
                <c:pt idx="4304">
                  <c:v>0.73</c:v>
                </c:pt>
                <c:pt idx="4305">
                  <c:v>0.6</c:v>
                </c:pt>
                <c:pt idx="4306">
                  <c:v>0.52</c:v>
                </c:pt>
                <c:pt idx="4307">
                  <c:v>0.6</c:v>
                </c:pt>
                <c:pt idx="4308">
                  <c:v>0.52</c:v>
                </c:pt>
                <c:pt idx="4309">
                  <c:v>0.52</c:v>
                </c:pt>
                <c:pt idx="4310">
                  <c:v>0.45</c:v>
                </c:pt>
                <c:pt idx="4311">
                  <c:v>0.51</c:v>
                </c:pt>
                <c:pt idx="4312">
                  <c:v>0.51</c:v>
                </c:pt>
                <c:pt idx="4313">
                  <c:v>0.52</c:v>
                </c:pt>
                <c:pt idx="4314">
                  <c:v>0.49</c:v>
                </c:pt>
                <c:pt idx="4315">
                  <c:v>0.53</c:v>
                </c:pt>
                <c:pt idx="4316">
                  <c:v>0.51</c:v>
                </c:pt>
                <c:pt idx="4317">
                  <c:v>0.51</c:v>
                </c:pt>
                <c:pt idx="4318">
                  <c:v>0.53</c:v>
                </c:pt>
                <c:pt idx="4319">
                  <c:v>0.53</c:v>
                </c:pt>
                <c:pt idx="4320">
                  <c:v>0.54</c:v>
                </c:pt>
                <c:pt idx="4321">
                  <c:v>0.56000000000000005</c:v>
                </c:pt>
                <c:pt idx="4322">
                  <c:v>0.52</c:v>
                </c:pt>
                <c:pt idx="4323">
                  <c:v>0.55000000000000004</c:v>
                </c:pt>
                <c:pt idx="4324">
                  <c:v>0.53</c:v>
                </c:pt>
                <c:pt idx="4325">
                  <c:v>0.55000000000000004</c:v>
                </c:pt>
                <c:pt idx="4326">
                  <c:v>0.57999999999999996</c:v>
                </c:pt>
                <c:pt idx="4327">
                  <c:v>0.59</c:v>
                </c:pt>
                <c:pt idx="4328">
                  <c:v>0.59</c:v>
                </c:pt>
                <c:pt idx="4329">
                  <c:v>0.62</c:v>
                </c:pt>
                <c:pt idx="4330">
                  <c:v>0.61</c:v>
                </c:pt>
                <c:pt idx="4331">
                  <c:v>0.57999999999999996</c:v>
                </c:pt>
                <c:pt idx="4332">
                  <c:v>0.6</c:v>
                </c:pt>
                <c:pt idx="4333">
                  <c:v>0.61</c:v>
                </c:pt>
                <c:pt idx="4334">
                  <c:v>0.59</c:v>
                </c:pt>
                <c:pt idx="4335">
                  <c:v>0.57999999999999996</c:v>
                </c:pt>
                <c:pt idx="4336">
                  <c:v>0.54</c:v>
                </c:pt>
                <c:pt idx="4337">
                  <c:v>0.61</c:v>
                </c:pt>
                <c:pt idx="4338">
                  <c:v>0.59</c:v>
                </c:pt>
                <c:pt idx="4339">
                  <c:v>0.75</c:v>
                </c:pt>
                <c:pt idx="4340">
                  <c:v>1.1000000000000001</c:v>
                </c:pt>
                <c:pt idx="4341">
                  <c:v>1.1399999999999999</c:v>
                </c:pt>
                <c:pt idx="4342">
                  <c:v>0.86</c:v>
                </c:pt>
                <c:pt idx="4343">
                  <c:v>0.5</c:v>
                </c:pt>
                <c:pt idx="4344">
                  <c:v>0.78</c:v>
                </c:pt>
                <c:pt idx="4345">
                  <c:v>0.71</c:v>
                </c:pt>
                <c:pt idx="4346">
                  <c:v>0.56000000000000005</c:v>
                </c:pt>
                <c:pt idx="4347">
                  <c:v>0.52</c:v>
                </c:pt>
                <c:pt idx="4348">
                  <c:v>0.62</c:v>
                </c:pt>
                <c:pt idx="4349">
                  <c:v>0.64</c:v>
                </c:pt>
                <c:pt idx="4350">
                  <c:v>0.57999999999999996</c:v>
                </c:pt>
                <c:pt idx="4351">
                  <c:v>0.59</c:v>
                </c:pt>
                <c:pt idx="4352">
                  <c:v>0.57999999999999996</c:v>
                </c:pt>
                <c:pt idx="4353">
                  <c:v>0.6</c:v>
                </c:pt>
                <c:pt idx="4354">
                  <c:v>0.56999999999999995</c:v>
                </c:pt>
                <c:pt idx="4355">
                  <c:v>0.59</c:v>
                </c:pt>
                <c:pt idx="4356">
                  <c:v>0.56999999999999995</c:v>
                </c:pt>
                <c:pt idx="4357">
                  <c:v>0.54</c:v>
                </c:pt>
                <c:pt idx="4358">
                  <c:v>0.59</c:v>
                </c:pt>
                <c:pt idx="4359">
                  <c:v>0.61</c:v>
                </c:pt>
                <c:pt idx="4360">
                  <c:v>0.57999999999999996</c:v>
                </c:pt>
                <c:pt idx="4361">
                  <c:v>0.59</c:v>
                </c:pt>
                <c:pt idx="4362">
                  <c:v>0.67</c:v>
                </c:pt>
                <c:pt idx="4363">
                  <c:v>0.66</c:v>
                </c:pt>
                <c:pt idx="4364">
                  <c:v>0.67</c:v>
                </c:pt>
                <c:pt idx="4365">
                  <c:v>0.66</c:v>
                </c:pt>
                <c:pt idx="4366">
                  <c:v>0.65</c:v>
                </c:pt>
                <c:pt idx="4367">
                  <c:v>0.63</c:v>
                </c:pt>
                <c:pt idx="4368">
                  <c:v>0.62</c:v>
                </c:pt>
                <c:pt idx="4369">
                  <c:v>0.6</c:v>
                </c:pt>
                <c:pt idx="4370">
                  <c:v>0.76</c:v>
                </c:pt>
                <c:pt idx="4371">
                  <c:v>0.56999999999999995</c:v>
                </c:pt>
                <c:pt idx="4372">
                  <c:v>0.53</c:v>
                </c:pt>
                <c:pt idx="4373">
                  <c:v>0.67</c:v>
                </c:pt>
                <c:pt idx="4374">
                  <c:v>0.69</c:v>
                </c:pt>
                <c:pt idx="4375">
                  <c:v>0.67</c:v>
                </c:pt>
                <c:pt idx="4376">
                  <c:v>0.72</c:v>
                </c:pt>
                <c:pt idx="4377">
                  <c:v>0.73</c:v>
                </c:pt>
                <c:pt idx="4378">
                  <c:v>0.69</c:v>
                </c:pt>
                <c:pt idx="4379">
                  <c:v>0.71</c:v>
                </c:pt>
                <c:pt idx="4380">
                  <c:v>1.18</c:v>
                </c:pt>
                <c:pt idx="4381">
                  <c:v>1.04</c:v>
                </c:pt>
                <c:pt idx="4382">
                  <c:v>0.96</c:v>
                </c:pt>
                <c:pt idx="4383">
                  <c:v>0.88</c:v>
                </c:pt>
                <c:pt idx="4384">
                  <c:v>0.91</c:v>
                </c:pt>
                <c:pt idx="4385">
                  <c:v>0.78</c:v>
                </c:pt>
                <c:pt idx="4386">
                  <c:v>0.63</c:v>
                </c:pt>
                <c:pt idx="4387">
                  <c:v>0.62</c:v>
                </c:pt>
                <c:pt idx="4388">
                  <c:v>0.6</c:v>
                </c:pt>
                <c:pt idx="4389">
                  <c:v>0.57999999999999996</c:v>
                </c:pt>
                <c:pt idx="4390">
                  <c:v>0.55000000000000004</c:v>
                </c:pt>
                <c:pt idx="4391">
                  <c:v>0.59</c:v>
                </c:pt>
                <c:pt idx="4392">
                  <c:v>0.59</c:v>
                </c:pt>
                <c:pt idx="4393">
                  <c:v>0.64</c:v>
                </c:pt>
                <c:pt idx="4394">
                  <c:v>0.63</c:v>
                </c:pt>
                <c:pt idx="4395">
                  <c:v>0.64</c:v>
                </c:pt>
                <c:pt idx="4396">
                  <c:v>1.06</c:v>
                </c:pt>
                <c:pt idx="4397">
                  <c:v>1.0900000000000001</c:v>
                </c:pt>
                <c:pt idx="4398">
                  <c:v>1.1299999999999999</c:v>
                </c:pt>
                <c:pt idx="4399">
                  <c:v>1.01</c:v>
                </c:pt>
                <c:pt idx="4400">
                  <c:v>0.99</c:v>
                </c:pt>
                <c:pt idx="4401">
                  <c:v>1.03</c:v>
                </c:pt>
                <c:pt idx="4402">
                  <c:v>0.94</c:v>
                </c:pt>
                <c:pt idx="4403">
                  <c:v>0.92</c:v>
                </c:pt>
                <c:pt idx="4404">
                  <c:v>0.9</c:v>
                </c:pt>
                <c:pt idx="4405">
                  <c:v>0.83</c:v>
                </c:pt>
                <c:pt idx="4406">
                  <c:v>0.87</c:v>
                </c:pt>
                <c:pt idx="4407">
                  <c:v>0.85</c:v>
                </c:pt>
                <c:pt idx="4408">
                  <c:v>0.82</c:v>
                </c:pt>
                <c:pt idx="4409">
                  <c:v>0.86</c:v>
                </c:pt>
                <c:pt idx="4410">
                  <c:v>0.88</c:v>
                </c:pt>
                <c:pt idx="4411">
                  <c:v>0.83</c:v>
                </c:pt>
                <c:pt idx="4412">
                  <c:v>0.72</c:v>
                </c:pt>
                <c:pt idx="4413">
                  <c:v>0.84</c:v>
                </c:pt>
                <c:pt idx="4414">
                  <c:v>0.8</c:v>
                </c:pt>
                <c:pt idx="4415">
                  <c:v>0.9</c:v>
                </c:pt>
                <c:pt idx="4416">
                  <c:v>0.96</c:v>
                </c:pt>
                <c:pt idx="4417">
                  <c:v>1.17</c:v>
                </c:pt>
                <c:pt idx="4418">
                  <c:v>1.05</c:v>
                </c:pt>
                <c:pt idx="4419">
                  <c:v>1.06</c:v>
                </c:pt>
                <c:pt idx="4420">
                  <c:v>1.02</c:v>
                </c:pt>
                <c:pt idx="4421">
                  <c:v>0.84</c:v>
                </c:pt>
                <c:pt idx="4422">
                  <c:v>0.83</c:v>
                </c:pt>
                <c:pt idx="4423">
                  <c:v>0.83</c:v>
                </c:pt>
                <c:pt idx="4424">
                  <c:v>0.77</c:v>
                </c:pt>
                <c:pt idx="4425">
                  <c:v>0.76</c:v>
                </c:pt>
                <c:pt idx="4426">
                  <c:v>0.74</c:v>
                </c:pt>
                <c:pt idx="4427">
                  <c:v>0.75</c:v>
                </c:pt>
                <c:pt idx="4428">
                  <c:v>0.65</c:v>
                </c:pt>
                <c:pt idx="4429">
                  <c:v>0.61</c:v>
                </c:pt>
                <c:pt idx="4430">
                  <c:v>0.56000000000000005</c:v>
                </c:pt>
                <c:pt idx="4431">
                  <c:v>0.56999999999999995</c:v>
                </c:pt>
                <c:pt idx="4432">
                  <c:v>0.62</c:v>
                </c:pt>
                <c:pt idx="4433">
                  <c:v>0.59</c:v>
                </c:pt>
                <c:pt idx="4434">
                  <c:v>0.62</c:v>
                </c:pt>
                <c:pt idx="4435">
                  <c:v>0.57999999999999996</c:v>
                </c:pt>
                <c:pt idx="4436">
                  <c:v>0.51</c:v>
                </c:pt>
                <c:pt idx="4437">
                  <c:v>0.52</c:v>
                </c:pt>
                <c:pt idx="4438">
                  <c:v>0.54</c:v>
                </c:pt>
                <c:pt idx="4439">
                  <c:v>0.51</c:v>
                </c:pt>
                <c:pt idx="4440">
                  <c:v>0.48</c:v>
                </c:pt>
                <c:pt idx="4441">
                  <c:v>0.6</c:v>
                </c:pt>
                <c:pt idx="4442">
                  <c:v>0.61</c:v>
                </c:pt>
                <c:pt idx="4443">
                  <c:v>0.62</c:v>
                </c:pt>
                <c:pt idx="4444">
                  <c:v>0.61</c:v>
                </c:pt>
                <c:pt idx="4445">
                  <c:v>0.61</c:v>
                </c:pt>
                <c:pt idx="4446">
                  <c:v>0.57999999999999996</c:v>
                </c:pt>
                <c:pt idx="4447">
                  <c:v>0.66</c:v>
                </c:pt>
                <c:pt idx="4448">
                  <c:v>0.66</c:v>
                </c:pt>
                <c:pt idx="4449">
                  <c:v>0.65</c:v>
                </c:pt>
                <c:pt idx="4450">
                  <c:v>0.65</c:v>
                </c:pt>
                <c:pt idx="4451">
                  <c:v>0.73</c:v>
                </c:pt>
                <c:pt idx="4452">
                  <c:v>0.75</c:v>
                </c:pt>
                <c:pt idx="4453">
                  <c:v>0.86</c:v>
                </c:pt>
                <c:pt idx="4454">
                  <c:v>0.74</c:v>
                </c:pt>
                <c:pt idx="4455">
                  <c:v>0.69</c:v>
                </c:pt>
                <c:pt idx="4456">
                  <c:v>0.63</c:v>
                </c:pt>
                <c:pt idx="4457">
                  <c:v>0.71</c:v>
                </c:pt>
                <c:pt idx="4458">
                  <c:v>0.68</c:v>
                </c:pt>
                <c:pt idx="4459">
                  <c:v>0.75</c:v>
                </c:pt>
                <c:pt idx="4460">
                  <c:v>0.97</c:v>
                </c:pt>
                <c:pt idx="4461">
                  <c:v>0.92</c:v>
                </c:pt>
                <c:pt idx="4462">
                  <c:v>0.87</c:v>
                </c:pt>
                <c:pt idx="4463">
                  <c:v>0.88</c:v>
                </c:pt>
                <c:pt idx="4464">
                  <c:v>1.01</c:v>
                </c:pt>
                <c:pt idx="4465">
                  <c:v>0.93</c:v>
                </c:pt>
                <c:pt idx="4466">
                  <c:v>0.66</c:v>
                </c:pt>
                <c:pt idx="4467">
                  <c:v>1.1399999999999999</c:v>
                </c:pt>
                <c:pt idx="4468">
                  <c:v>0.93</c:v>
                </c:pt>
                <c:pt idx="4469">
                  <c:v>1.04</c:v>
                </c:pt>
                <c:pt idx="4470">
                  <c:v>1.36</c:v>
                </c:pt>
                <c:pt idx="4471">
                  <c:v>1.22</c:v>
                </c:pt>
                <c:pt idx="4472">
                  <c:v>1.19</c:v>
                </c:pt>
                <c:pt idx="4473">
                  <c:v>1.1200000000000001</c:v>
                </c:pt>
                <c:pt idx="4474">
                  <c:v>1.28</c:v>
                </c:pt>
                <c:pt idx="4475">
                  <c:v>1.36</c:v>
                </c:pt>
                <c:pt idx="4476">
                  <c:v>0.89</c:v>
                </c:pt>
                <c:pt idx="4477">
                  <c:v>0.87</c:v>
                </c:pt>
                <c:pt idx="4478">
                  <c:v>0.9</c:v>
                </c:pt>
                <c:pt idx="4479">
                  <c:v>0.69</c:v>
                </c:pt>
                <c:pt idx="4480">
                  <c:v>0.69</c:v>
                </c:pt>
                <c:pt idx="4481">
                  <c:v>0.62</c:v>
                </c:pt>
                <c:pt idx="4482">
                  <c:v>0.62</c:v>
                </c:pt>
                <c:pt idx="4483">
                  <c:v>0.61</c:v>
                </c:pt>
                <c:pt idx="4484">
                  <c:v>0.57999999999999996</c:v>
                </c:pt>
                <c:pt idx="4485">
                  <c:v>0.55000000000000004</c:v>
                </c:pt>
                <c:pt idx="4486">
                  <c:v>0.55000000000000004</c:v>
                </c:pt>
                <c:pt idx="4487">
                  <c:v>0.53</c:v>
                </c:pt>
                <c:pt idx="4488">
                  <c:v>0.57999999999999996</c:v>
                </c:pt>
                <c:pt idx="4489">
                  <c:v>0.67</c:v>
                </c:pt>
                <c:pt idx="4490">
                  <c:v>0.66</c:v>
                </c:pt>
                <c:pt idx="4491">
                  <c:v>0.84</c:v>
                </c:pt>
                <c:pt idx="4492">
                  <c:v>0.84</c:v>
                </c:pt>
                <c:pt idx="4493">
                  <c:v>0.8</c:v>
                </c:pt>
                <c:pt idx="4494">
                  <c:v>0.7</c:v>
                </c:pt>
                <c:pt idx="4495">
                  <c:v>0.6</c:v>
                </c:pt>
                <c:pt idx="4496">
                  <c:v>0.57999999999999996</c:v>
                </c:pt>
                <c:pt idx="4497">
                  <c:v>0.56000000000000005</c:v>
                </c:pt>
                <c:pt idx="4498">
                  <c:v>0.5</c:v>
                </c:pt>
                <c:pt idx="4499">
                  <c:v>0.53</c:v>
                </c:pt>
                <c:pt idx="4500">
                  <c:v>0.56999999999999995</c:v>
                </c:pt>
                <c:pt idx="4501">
                  <c:v>0.51</c:v>
                </c:pt>
                <c:pt idx="4502">
                  <c:v>0.44</c:v>
                </c:pt>
                <c:pt idx="4503">
                  <c:v>0.46</c:v>
                </c:pt>
                <c:pt idx="4504">
                  <c:v>0.48</c:v>
                </c:pt>
                <c:pt idx="4505">
                  <c:v>0.48</c:v>
                </c:pt>
                <c:pt idx="4506">
                  <c:v>0.44</c:v>
                </c:pt>
                <c:pt idx="4507">
                  <c:v>0.46</c:v>
                </c:pt>
                <c:pt idx="4508">
                  <c:v>0.41</c:v>
                </c:pt>
                <c:pt idx="4509">
                  <c:v>0.37</c:v>
                </c:pt>
                <c:pt idx="4510">
                  <c:v>0.31</c:v>
                </c:pt>
                <c:pt idx="4511">
                  <c:v>0.26</c:v>
                </c:pt>
                <c:pt idx="4512">
                  <c:v>0.25</c:v>
                </c:pt>
                <c:pt idx="4513">
                  <c:v>0.26</c:v>
                </c:pt>
                <c:pt idx="4514">
                  <c:v>0.89</c:v>
                </c:pt>
                <c:pt idx="4515">
                  <c:v>1.0900000000000001</c:v>
                </c:pt>
                <c:pt idx="4516">
                  <c:v>1</c:v>
                </c:pt>
                <c:pt idx="4517">
                  <c:v>0.95</c:v>
                </c:pt>
                <c:pt idx="4518">
                  <c:v>0.9</c:v>
                </c:pt>
                <c:pt idx="4519">
                  <c:v>0.88</c:v>
                </c:pt>
                <c:pt idx="4520">
                  <c:v>0.85</c:v>
                </c:pt>
                <c:pt idx="4521">
                  <c:v>0.86</c:v>
                </c:pt>
                <c:pt idx="4522">
                  <c:v>1.25</c:v>
                </c:pt>
                <c:pt idx="4523">
                  <c:v>0.81</c:v>
                </c:pt>
                <c:pt idx="4524">
                  <c:v>0.56999999999999995</c:v>
                </c:pt>
                <c:pt idx="4525">
                  <c:v>0.55000000000000004</c:v>
                </c:pt>
                <c:pt idx="4526">
                  <c:v>0.51</c:v>
                </c:pt>
                <c:pt idx="4527">
                  <c:v>0.51</c:v>
                </c:pt>
                <c:pt idx="4528">
                  <c:v>0.45</c:v>
                </c:pt>
                <c:pt idx="4529">
                  <c:v>0.45</c:v>
                </c:pt>
                <c:pt idx="4530">
                  <c:v>0.43</c:v>
                </c:pt>
                <c:pt idx="4531">
                  <c:v>0.44</c:v>
                </c:pt>
                <c:pt idx="4532">
                  <c:v>0.45</c:v>
                </c:pt>
                <c:pt idx="4533">
                  <c:v>0.44</c:v>
                </c:pt>
                <c:pt idx="4534">
                  <c:v>0.45</c:v>
                </c:pt>
                <c:pt idx="4535">
                  <c:v>0.48</c:v>
                </c:pt>
                <c:pt idx="4536">
                  <c:v>0.5</c:v>
                </c:pt>
                <c:pt idx="4537">
                  <c:v>0.52</c:v>
                </c:pt>
                <c:pt idx="4538">
                  <c:v>0.55000000000000004</c:v>
                </c:pt>
                <c:pt idx="4539">
                  <c:v>0.56000000000000005</c:v>
                </c:pt>
                <c:pt idx="4540">
                  <c:v>0.48</c:v>
                </c:pt>
                <c:pt idx="4541">
                  <c:v>0.51</c:v>
                </c:pt>
                <c:pt idx="4542">
                  <c:v>0.52</c:v>
                </c:pt>
                <c:pt idx="4543">
                  <c:v>0.52</c:v>
                </c:pt>
                <c:pt idx="4544">
                  <c:v>0.5</c:v>
                </c:pt>
                <c:pt idx="4545">
                  <c:v>0.49</c:v>
                </c:pt>
                <c:pt idx="4546">
                  <c:v>0.46</c:v>
                </c:pt>
                <c:pt idx="4547">
                  <c:v>0.6</c:v>
                </c:pt>
                <c:pt idx="4548">
                  <c:v>0.59</c:v>
                </c:pt>
                <c:pt idx="4549">
                  <c:v>0.57999999999999996</c:v>
                </c:pt>
                <c:pt idx="4550">
                  <c:v>0.51</c:v>
                </c:pt>
                <c:pt idx="4551">
                  <c:v>0.46</c:v>
                </c:pt>
                <c:pt idx="4552">
                  <c:v>0.46</c:v>
                </c:pt>
                <c:pt idx="4553">
                  <c:v>0.45</c:v>
                </c:pt>
                <c:pt idx="4554">
                  <c:v>0.41</c:v>
                </c:pt>
                <c:pt idx="4555">
                  <c:v>0.44</c:v>
                </c:pt>
                <c:pt idx="4556">
                  <c:v>0.41</c:v>
                </c:pt>
                <c:pt idx="4557">
                  <c:v>0.48</c:v>
                </c:pt>
                <c:pt idx="4558">
                  <c:v>0.39</c:v>
                </c:pt>
                <c:pt idx="4559">
                  <c:v>0.35</c:v>
                </c:pt>
                <c:pt idx="4560">
                  <c:v>0.61</c:v>
                </c:pt>
                <c:pt idx="4561">
                  <c:v>0.57999999999999996</c:v>
                </c:pt>
                <c:pt idx="4562">
                  <c:v>0.79</c:v>
                </c:pt>
                <c:pt idx="4563">
                  <c:v>0.79</c:v>
                </c:pt>
                <c:pt idx="4564">
                  <c:v>0.82</c:v>
                </c:pt>
                <c:pt idx="4565">
                  <c:v>0.79</c:v>
                </c:pt>
                <c:pt idx="4566">
                  <c:v>0.82</c:v>
                </c:pt>
                <c:pt idx="4567">
                  <c:v>0.8</c:v>
                </c:pt>
                <c:pt idx="4568">
                  <c:v>0.83</c:v>
                </c:pt>
                <c:pt idx="4569">
                  <c:v>0.8</c:v>
                </c:pt>
                <c:pt idx="4570">
                  <c:v>0.81</c:v>
                </c:pt>
                <c:pt idx="4571">
                  <c:v>0.79</c:v>
                </c:pt>
                <c:pt idx="4572">
                  <c:v>0.74</c:v>
                </c:pt>
                <c:pt idx="4573">
                  <c:v>0.34</c:v>
                </c:pt>
                <c:pt idx="4574">
                  <c:v>0.65</c:v>
                </c:pt>
                <c:pt idx="4575">
                  <c:v>0.68</c:v>
                </c:pt>
                <c:pt idx="4576">
                  <c:v>0.68</c:v>
                </c:pt>
                <c:pt idx="4577">
                  <c:v>0.65</c:v>
                </c:pt>
                <c:pt idx="4578">
                  <c:v>0.65</c:v>
                </c:pt>
                <c:pt idx="4579">
                  <c:v>0.68</c:v>
                </c:pt>
                <c:pt idx="4580">
                  <c:v>0.67</c:v>
                </c:pt>
                <c:pt idx="4581">
                  <c:v>0.65</c:v>
                </c:pt>
                <c:pt idx="4582">
                  <c:v>0.5</c:v>
                </c:pt>
                <c:pt idx="4583">
                  <c:v>0.56000000000000005</c:v>
                </c:pt>
                <c:pt idx="4584">
                  <c:v>0.63</c:v>
                </c:pt>
                <c:pt idx="4585">
                  <c:v>0.65</c:v>
                </c:pt>
                <c:pt idx="4586">
                  <c:v>0.3</c:v>
                </c:pt>
                <c:pt idx="4587">
                  <c:v>0.11</c:v>
                </c:pt>
                <c:pt idx="4588">
                  <c:v>0.08</c:v>
                </c:pt>
                <c:pt idx="4589">
                  <c:v>0</c:v>
                </c:pt>
                <c:pt idx="4590">
                  <c:v>0</c:v>
                </c:pt>
                <c:pt idx="4591">
                  <c:v>0</c:v>
                </c:pt>
                <c:pt idx="4592">
                  <c:v>0</c:v>
                </c:pt>
                <c:pt idx="4593">
                  <c:v>0</c:v>
                </c:pt>
                <c:pt idx="4594">
                  <c:v>6.4</c:v>
                </c:pt>
                <c:pt idx="4595">
                  <c:v>0.86</c:v>
                </c:pt>
                <c:pt idx="4596">
                  <c:v>1.04</c:v>
                </c:pt>
                <c:pt idx="4597">
                  <c:v>0</c:v>
                </c:pt>
                <c:pt idx="4598">
                  <c:v>11.35</c:v>
                </c:pt>
                <c:pt idx="4599">
                  <c:v>2.2400000000000002</c:v>
                </c:pt>
                <c:pt idx="4600">
                  <c:v>1.8</c:v>
                </c:pt>
                <c:pt idx="4601">
                  <c:v>1.74</c:v>
                </c:pt>
                <c:pt idx="4602">
                  <c:v>1.81</c:v>
                </c:pt>
                <c:pt idx="4603">
                  <c:v>2.0099999999999998</c:v>
                </c:pt>
                <c:pt idx="4604">
                  <c:v>2.2599999999999998</c:v>
                </c:pt>
                <c:pt idx="4605">
                  <c:v>2.34</c:v>
                </c:pt>
                <c:pt idx="4606">
                  <c:v>2.4</c:v>
                </c:pt>
                <c:pt idx="4607">
                  <c:v>2.41</c:v>
                </c:pt>
                <c:pt idx="4608">
                  <c:v>2.4</c:v>
                </c:pt>
                <c:pt idx="4609">
                  <c:v>1.42</c:v>
                </c:pt>
                <c:pt idx="4610">
                  <c:v>0.93</c:v>
                </c:pt>
                <c:pt idx="4611">
                  <c:v>0.98</c:v>
                </c:pt>
                <c:pt idx="4612">
                  <c:v>1.01</c:v>
                </c:pt>
                <c:pt idx="4613">
                  <c:v>1.03</c:v>
                </c:pt>
                <c:pt idx="4614">
                  <c:v>1.04</c:v>
                </c:pt>
                <c:pt idx="4615">
                  <c:v>1.23</c:v>
                </c:pt>
                <c:pt idx="4616">
                  <c:v>0.8</c:v>
                </c:pt>
                <c:pt idx="4617">
                  <c:v>0.91</c:v>
                </c:pt>
                <c:pt idx="4618">
                  <c:v>1.1000000000000001</c:v>
                </c:pt>
                <c:pt idx="4619">
                  <c:v>0.86</c:v>
                </c:pt>
                <c:pt idx="4620">
                  <c:v>0.84</c:v>
                </c:pt>
                <c:pt idx="4621">
                  <c:v>0.84</c:v>
                </c:pt>
                <c:pt idx="4622">
                  <c:v>0.84</c:v>
                </c:pt>
                <c:pt idx="4623">
                  <c:v>1.08</c:v>
                </c:pt>
                <c:pt idx="4624">
                  <c:v>1.04</c:v>
                </c:pt>
                <c:pt idx="4625">
                  <c:v>1.06</c:v>
                </c:pt>
                <c:pt idx="4626">
                  <c:v>1.07</c:v>
                </c:pt>
                <c:pt idx="4627">
                  <c:v>1.04</c:v>
                </c:pt>
                <c:pt idx="4628">
                  <c:v>1.02</c:v>
                </c:pt>
                <c:pt idx="4629">
                  <c:v>1.04</c:v>
                </c:pt>
                <c:pt idx="4630">
                  <c:v>0.98</c:v>
                </c:pt>
                <c:pt idx="4631">
                  <c:v>0.87</c:v>
                </c:pt>
                <c:pt idx="4632">
                  <c:v>0.85</c:v>
                </c:pt>
                <c:pt idx="4633">
                  <c:v>0.8</c:v>
                </c:pt>
                <c:pt idx="4634">
                  <c:v>0.67</c:v>
                </c:pt>
                <c:pt idx="4635">
                  <c:v>0.93</c:v>
                </c:pt>
                <c:pt idx="4636">
                  <c:v>0.96</c:v>
                </c:pt>
                <c:pt idx="4637">
                  <c:v>1.04</c:v>
                </c:pt>
                <c:pt idx="4638">
                  <c:v>1.1000000000000001</c:v>
                </c:pt>
                <c:pt idx="4639">
                  <c:v>1.1499999999999999</c:v>
                </c:pt>
                <c:pt idx="4640">
                  <c:v>1.55</c:v>
                </c:pt>
                <c:pt idx="4641">
                  <c:v>1.01</c:v>
                </c:pt>
                <c:pt idx="4642">
                  <c:v>0.81</c:v>
                </c:pt>
                <c:pt idx="4643">
                  <c:v>0.79</c:v>
                </c:pt>
                <c:pt idx="4644">
                  <c:v>1.07</c:v>
                </c:pt>
                <c:pt idx="4645">
                  <c:v>1.1000000000000001</c:v>
                </c:pt>
                <c:pt idx="4646">
                  <c:v>0.91</c:v>
                </c:pt>
                <c:pt idx="4647">
                  <c:v>0.91</c:v>
                </c:pt>
                <c:pt idx="4648">
                  <c:v>0.92</c:v>
                </c:pt>
                <c:pt idx="4649">
                  <c:v>0.89</c:v>
                </c:pt>
                <c:pt idx="4650">
                  <c:v>0.96</c:v>
                </c:pt>
                <c:pt idx="4651">
                  <c:v>0.69</c:v>
                </c:pt>
                <c:pt idx="4652">
                  <c:v>0.74</c:v>
                </c:pt>
                <c:pt idx="4653">
                  <c:v>0.69</c:v>
                </c:pt>
                <c:pt idx="4654">
                  <c:v>0.68</c:v>
                </c:pt>
                <c:pt idx="4655">
                  <c:v>0.78</c:v>
                </c:pt>
                <c:pt idx="4656">
                  <c:v>0.93</c:v>
                </c:pt>
                <c:pt idx="4657">
                  <c:v>1.03</c:v>
                </c:pt>
                <c:pt idx="4658">
                  <c:v>1.29</c:v>
                </c:pt>
                <c:pt idx="4659">
                  <c:v>1.47</c:v>
                </c:pt>
                <c:pt idx="4660">
                  <c:v>0.85</c:v>
                </c:pt>
                <c:pt idx="4661">
                  <c:v>0.81</c:v>
                </c:pt>
                <c:pt idx="4662">
                  <c:v>1.81</c:v>
                </c:pt>
                <c:pt idx="4663">
                  <c:v>0.89</c:v>
                </c:pt>
                <c:pt idx="4664">
                  <c:v>0.87</c:v>
                </c:pt>
                <c:pt idx="4665">
                  <c:v>0.72</c:v>
                </c:pt>
                <c:pt idx="4666">
                  <c:v>0.73</c:v>
                </c:pt>
                <c:pt idx="4667">
                  <c:v>0.86</c:v>
                </c:pt>
                <c:pt idx="4668">
                  <c:v>0.89</c:v>
                </c:pt>
                <c:pt idx="4669">
                  <c:v>0.87</c:v>
                </c:pt>
                <c:pt idx="4670">
                  <c:v>0.81</c:v>
                </c:pt>
                <c:pt idx="4671">
                  <c:v>0.76</c:v>
                </c:pt>
                <c:pt idx="4672">
                  <c:v>0.72</c:v>
                </c:pt>
                <c:pt idx="4673">
                  <c:v>0.71</c:v>
                </c:pt>
                <c:pt idx="4674">
                  <c:v>0.93</c:v>
                </c:pt>
                <c:pt idx="4675">
                  <c:v>0.95</c:v>
                </c:pt>
                <c:pt idx="4676">
                  <c:v>0.96</c:v>
                </c:pt>
                <c:pt idx="4677">
                  <c:v>0.93</c:v>
                </c:pt>
                <c:pt idx="4678">
                  <c:v>0.96</c:v>
                </c:pt>
                <c:pt idx="4679">
                  <c:v>0.98</c:v>
                </c:pt>
                <c:pt idx="4680">
                  <c:v>0.99</c:v>
                </c:pt>
                <c:pt idx="4681">
                  <c:v>0.92</c:v>
                </c:pt>
                <c:pt idx="4682">
                  <c:v>0.63</c:v>
                </c:pt>
                <c:pt idx="4683">
                  <c:v>0.6</c:v>
                </c:pt>
                <c:pt idx="4684">
                  <c:v>0.54</c:v>
                </c:pt>
                <c:pt idx="4685">
                  <c:v>1.04</c:v>
                </c:pt>
                <c:pt idx="4686">
                  <c:v>1</c:v>
                </c:pt>
                <c:pt idx="4687">
                  <c:v>1.01</c:v>
                </c:pt>
                <c:pt idx="4688">
                  <c:v>0.99</c:v>
                </c:pt>
                <c:pt idx="4689">
                  <c:v>0.97</c:v>
                </c:pt>
                <c:pt idx="4690">
                  <c:v>0.94</c:v>
                </c:pt>
                <c:pt idx="4691">
                  <c:v>1.02</c:v>
                </c:pt>
                <c:pt idx="4692">
                  <c:v>1.04</c:v>
                </c:pt>
                <c:pt idx="4693">
                  <c:v>1.07</c:v>
                </c:pt>
                <c:pt idx="4694">
                  <c:v>0.98</c:v>
                </c:pt>
                <c:pt idx="4695">
                  <c:v>1.03</c:v>
                </c:pt>
                <c:pt idx="4696">
                  <c:v>0.78</c:v>
                </c:pt>
                <c:pt idx="4697">
                  <c:v>0.72</c:v>
                </c:pt>
                <c:pt idx="4698">
                  <c:v>0.74</c:v>
                </c:pt>
                <c:pt idx="4699">
                  <c:v>0.69</c:v>
                </c:pt>
                <c:pt idx="4700">
                  <c:v>0.69</c:v>
                </c:pt>
                <c:pt idx="4701">
                  <c:v>0.7</c:v>
                </c:pt>
                <c:pt idx="4702">
                  <c:v>0.74</c:v>
                </c:pt>
                <c:pt idx="4703">
                  <c:v>0.8</c:v>
                </c:pt>
                <c:pt idx="4704">
                  <c:v>0.62</c:v>
                </c:pt>
                <c:pt idx="4705">
                  <c:v>0.71</c:v>
                </c:pt>
                <c:pt idx="4706">
                  <c:v>0.84</c:v>
                </c:pt>
                <c:pt idx="4707">
                  <c:v>0.92</c:v>
                </c:pt>
                <c:pt idx="4708">
                  <c:v>0.79</c:v>
                </c:pt>
                <c:pt idx="4709">
                  <c:v>0.5</c:v>
                </c:pt>
                <c:pt idx="4710">
                  <c:v>0.87</c:v>
                </c:pt>
                <c:pt idx="4711">
                  <c:v>1.07</c:v>
                </c:pt>
                <c:pt idx="4712">
                  <c:v>0.83</c:v>
                </c:pt>
                <c:pt idx="4713">
                  <c:v>0.92</c:v>
                </c:pt>
                <c:pt idx="4714">
                  <c:v>1.07</c:v>
                </c:pt>
                <c:pt idx="4715">
                  <c:v>0.88</c:v>
                </c:pt>
                <c:pt idx="4716">
                  <c:v>1.23</c:v>
                </c:pt>
                <c:pt idx="4717">
                  <c:v>0.65</c:v>
                </c:pt>
                <c:pt idx="4718">
                  <c:v>1.19</c:v>
                </c:pt>
                <c:pt idx="4719">
                  <c:v>0.68</c:v>
                </c:pt>
                <c:pt idx="4720">
                  <c:v>0.42</c:v>
                </c:pt>
                <c:pt idx="4721">
                  <c:v>1.01</c:v>
                </c:pt>
                <c:pt idx="4722">
                  <c:v>0.89</c:v>
                </c:pt>
                <c:pt idx="4723">
                  <c:v>1.1100000000000001</c:v>
                </c:pt>
                <c:pt idx="4724">
                  <c:v>1.01</c:v>
                </c:pt>
                <c:pt idx="4725">
                  <c:v>1.2</c:v>
                </c:pt>
                <c:pt idx="4726">
                  <c:v>0.94</c:v>
                </c:pt>
                <c:pt idx="4727">
                  <c:v>0.93</c:v>
                </c:pt>
                <c:pt idx="4728">
                  <c:v>0.99</c:v>
                </c:pt>
                <c:pt idx="4729">
                  <c:v>0.92</c:v>
                </c:pt>
                <c:pt idx="4730">
                  <c:v>0.89</c:v>
                </c:pt>
                <c:pt idx="4731">
                  <c:v>0.77</c:v>
                </c:pt>
                <c:pt idx="4732">
                  <c:v>0.45</c:v>
                </c:pt>
                <c:pt idx="4733">
                  <c:v>0.73</c:v>
                </c:pt>
                <c:pt idx="4734">
                  <c:v>0.99</c:v>
                </c:pt>
                <c:pt idx="4735">
                  <c:v>1.5</c:v>
                </c:pt>
                <c:pt idx="4736">
                  <c:v>1.18</c:v>
                </c:pt>
                <c:pt idx="4737">
                  <c:v>0.83</c:v>
                </c:pt>
                <c:pt idx="4738">
                  <c:v>0.71</c:v>
                </c:pt>
                <c:pt idx="4739">
                  <c:v>0.68</c:v>
                </c:pt>
                <c:pt idx="4740">
                  <c:v>0.68</c:v>
                </c:pt>
                <c:pt idx="4741">
                  <c:v>0.45</c:v>
                </c:pt>
                <c:pt idx="4742">
                  <c:v>0.74</c:v>
                </c:pt>
                <c:pt idx="4743">
                  <c:v>0.67</c:v>
                </c:pt>
                <c:pt idx="4744">
                  <c:v>0.79</c:v>
                </c:pt>
                <c:pt idx="4745">
                  <c:v>0.67</c:v>
                </c:pt>
                <c:pt idx="4746">
                  <c:v>0.48</c:v>
                </c:pt>
                <c:pt idx="4747">
                  <c:v>0.42</c:v>
                </c:pt>
                <c:pt idx="4748">
                  <c:v>1.08</c:v>
                </c:pt>
                <c:pt idx="4749">
                  <c:v>2.96</c:v>
                </c:pt>
                <c:pt idx="4750">
                  <c:v>5.16</c:v>
                </c:pt>
                <c:pt idx="4751">
                  <c:v>5.16</c:v>
                </c:pt>
                <c:pt idx="4752">
                  <c:v>5.16</c:v>
                </c:pt>
                <c:pt idx="4753">
                  <c:v>2.89</c:v>
                </c:pt>
                <c:pt idx="4754">
                  <c:v>1.4</c:v>
                </c:pt>
                <c:pt idx="4755">
                  <c:v>1.0900000000000001</c:v>
                </c:pt>
                <c:pt idx="4756">
                  <c:v>3.73</c:v>
                </c:pt>
                <c:pt idx="4757">
                  <c:v>4.2</c:v>
                </c:pt>
                <c:pt idx="4758">
                  <c:v>1.54</c:v>
                </c:pt>
                <c:pt idx="4759">
                  <c:v>1.54</c:v>
                </c:pt>
                <c:pt idx="4760">
                  <c:v>1.6</c:v>
                </c:pt>
                <c:pt idx="4761">
                  <c:v>1.57</c:v>
                </c:pt>
                <c:pt idx="4762">
                  <c:v>1.55</c:v>
                </c:pt>
                <c:pt idx="4763">
                  <c:v>1.58</c:v>
                </c:pt>
                <c:pt idx="4764">
                  <c:v>1.6</c:v>
                </c:pt>
                <c:pt idx="4765">
                  <c:v>1.51</c:v>
                </c:pt>
                <c:pt idx="4766">
                  <c:v>1.49</c:v>
                </c:pt>
                <c:pt idx="4767">
                  <c:v>1.54</c:v>
                </c:pt>
                <c:pt idx="4768">
                  <c:v>1.59</c:v>
                </c:pt>
                <c:pt idx="4769">
                  <c:v>1.49</c:v>
                </c:pt>
                <c:pt idx="4770">
                  <c:v>1.48</c:v>
                </c:pt>
                <c:pt idx="4771">
                  <c:v>1.49</c:v>
                </c:pt>
                <c:pt idx="4772">
                  <c:v>0.93</c:v>
                </c:pt>
                <c:pt idx="4773">
                  <c:v>0.98</c:v>
                </c:pt>
                <c:pt idx="4774">
                  <c:v>1.01</c:v>
                </c:pt>
                <c:pt idx="4775">
                  <c:v>1.03</c:v>
                </c:pt>
                <c:pt idx="4776">
                  <c:v>1.04</c:v>
                </c:pt>
                <c:pt idx="4777">
                  <c:v>1.23</c:v>
                </c:pt>
                <c:pt idx="4778">
                  <c:v>0.8</c:v>
                </c:pt>
                <c:pt idx="4779">
                  <c:v>0.91</c:v>
                </c:pt>
                <c:pt idx="4780">
                  <c:v>1.1000000000000001</c:v>
                </c:pt>
                <c:pt idx="4781">
                  <c:v>0.86</c:v>
                </c:pt>
                <c:pt idx="4782">
                  <c:v>0.84</c:v>
                </c:pt>
                <c:pt idx="4783">
                  <c:v>0.84</c:v>
                </c:pt>
                <c:pt idx="4784">
                  <c:v>0.84</c:v>
                </c:pt>
                <c:pt idx="4785">
                  <c:v>1.08</c:v>
                </c:pt>
                <c:pt idx="4786">
                  <c:v>1.04</c:v>
                </c:pt>
                <c:pt idx="4787">
                  <c:v>1.06</c:v>
                </c:pt>
                <c:pt idx="4788">
                  <c:v>1.07</c:v>
                </c:pt>
                <c:pt idx="4789">
                  <c:v>1.04</c:v>
                </c:pt>
                <c:pt idx="4790">
                  <c:v>1.02</c:v>
                </c:pt>
                <c:pt idx="4791">
                  <c:v>1.04</c:v>
                </c:pt>
                <c:pt idx="4792">
                  <c:v>0.98</c:v>
                </c:pt>
                <c:pt idx="4793">
                  <c:v>0.87</c:v>
                </c:pt>
                <c:pt idx="4794">
                  <c:v>0.85</c:v>
                </c:pt>
                <c:pt idx="4795">
                  <c:v>0.8</c:v>
                </c:pt>
                <c:pt idx="4796">
                  <c:v>0.67</c:v>
                </c:pt>
                <c:pt idx="4797">
                  <c:v>0.93</c:v>
                </c:pt>
                <c:pt idx="4798">
                  <c:v>0.96</c:v>
                </c:pt>
                <c:pt idx="4799">
                  <c:v>1.04</c:v>
                </c:pt>
                <c:pt idx="4800">
                  <c:v>1.1000000000000001</c:v>
                </c:pt>
                <c:pt idx="4801">
                  <c:v>1.1499999999999999</c:v>
                </c:pt>
                <c:pt idx="4802">
                  <c:v>1.55</c:v>
                </c:pt>
                <c:pt idx="4803">
                  <c:v>1.01</c:v>
                </c:pt>
                <c:pt idx="4804">
                  <c:v>0.81</c:v>
                </c:pt>
                <c:pt idx="4805">
                  <c:v>0.79</c:v>
                </c:pt>
                <c:pt idx="4806">
                  <c:v>1.07</c:v>
                </c:pt>
                <c:pt idx="4807">
                  <c:v>1.1000000000000001</c:v>
                </c:pt>
                <c:pt idx="4808">
                  <c:v>0.91</c:v>
                </c:pt>
                <c:pt idx="4809">
                  <c:v>0.91</c:v>
                </c:pt>
                <c:pt idx="4810">
                  <c:v>0.92</c:v>
                </c:pt>
                <c:pt idx="4811">
                  <c:v>0.89</c:v>
                </c:pt>
                <c:pt idx="4812">
                  <c:v>0.86</c:v>
                </c:pt>
                <c:pt idx="4813">
                  <c:v>0.69</c:v>
                </c:pt>
                <c:pt idx="4814">
                  <c:v>0.74</c:v>
                </c:pt>
                <c:pt idx="4815">
                  <c:v>0.69</c:v>
                </c:pt>
                <c:pt idx="4816">
                  <c:v>0.68</c:v>
                </c:pt>
                <c:pt idx="4817">
                  <c:v>0.78</c:v>
                </c:pt>
                <c:pt idx="4818">
                  <c:v>0.93</c:v>
                </c:pt>
                <c:pt idx="4819">
                  <c:v>1.1000000000000001</c:v>
                </c:pt>
                <c:pt idx="4820">
                  <c:v>1.29</c:v>
                </c:pt>
                <c:pt idx="4821">
                  <c:v>1.47</c:v>
                </c:pt>
                <c:pt idx="4822">
                  <c:v>0.85</c:v>
                </c:pt>
                <c:pt idx="4823">
                  <c:v>0.81</c:v>
                </c:pt>
                <c:pt idx="4824">
                  <c:v>0.81</c:v>
                </c:pt>
                <c:pt idx="4825">
                  <c:v>0.89</c:v>
                </c:pt>
                <c:pt idx="4826">
                  <c:v>0.97</c:v>
                </c:pt>
                <c:pt idx="4827">
                  <c:v>0.72</c:v>
                </c:pt>
                <c:pt idx="4828">
                  <c:v>0.73</c:v>
                </c:pt>
                <c:pt idx="4829">
                  <c:v>0.86</c:v>
                </c:pt>
                <c:pt idx="4830">
                  <c:v>0.89</c:v>
                </c:pt>
                <c:pt idx="4831">
                  <c:v>0.87</c:v>
                </c:pt>
                <c:pt idx="4832">
                  <c:v>0.81</c:v>
                </c:pt>
                <c:pt idx="4833">
                  <c:v>0.76</c:v>
                </c:pt>
                <c:pt idx="4834">
                  <c:v>0.72</c:v>
                </c:pt>
                <c:pt idx="4835">
                  <c:v>0.71</c:v>
                </c:pt>
                <c:pt idx="4836">
                  <c:v>0.53</c:v>
                </c:pt>
                <c:pt idx="4837">
                  <c:v>0.95</c:v>
                </c:pt>
                <c:pt idx="4838">
                  <c:v>0.96</c:v>
                </c:pt>
                <c:pt idx="4839">
                  <c:v>0.93</c:v>
                </c:pt>
                <c:pt idx="4840">
                  <c:v>0.96</c:v>
                </c:pt>
                <c:pt idx="4841">
                  <c:v>0.98</c:v>
                </c:pt>
                <c:pt idx="4842">
                  <c:v>0.99</c:v>
                </c:pt>
                <c:pt idx="4843">
                  <c:v>0.92</c:v>
                </c:pt>
                <c:pt idx="4844">
                  <c:v>0.52</c:v>
                </c:pt>
                <c:pt idx="4845">
                  <c:v>0.66</c:v>
                </c:pt>
                <c:pt idx="4846">
                  <c:v>0.65</c:v>
                </c:pt>
                <c:pt idx="4847">
                  <c:v>0.69</c:v>
                </c:pt>
                <c:pt idx="4848">
                  <c:v>0.73</c:v>
                </c:pt>
                <c:pt idx="4849">
                  <c:v>0.82</c:v>
                </c:pt>
                <c:pt idx="4850">
                  <c:v>0.81</c:v>
                </c:pt>
                <c:pt idx="4851">
                  <c:v>0.34</c:v>
                </c:pt>
                <c:pt idx="4852">
                  <c:v>0.35</c:v>
                </c:pt>
                <c:pt idx="4853">
                  <c:v>0.4</c:v>
                </c:pt>
                <c:pt idx="4854">
                  <c:v>0.39</c:v>
                </c:pt>
                <c:pt idx="4855">
                  <c:v>0.39</c:v>
                </c:pt>
                <c:pt idx="4856">
                  <c:v>0.41</c:v>
                </c:pt>
                <c:pt idx="4857">
                  <c:v>0.36</c:v>
                </c:pt>
                <c:pt idx="4858">
                  <c:v>0.35</c:v>
                </c:pt>
                <c:pt idx="4859">
                  <c:v>0.38</c:v>
                </c:pt>
                <c:pt idx="4860">
                  <c:v>0.43</c:v>
                </c:pt>
                <c:pt idx="4861">
                  <c:v>0.57999999999999996</c:v>
                </c:pt>
                <c:pt idx="4862">
                  <c:v>0.65</c:v>
                </c:pt>
                <c:pt idx="4863">
                  <c:v>0.61</c:v>
                </c:pt>
                <c:pt idx="4864">
                  <c:v>0.59</c:v>
                </c:pt>
                <c:pt idx="4865">
                  <c:v>0.5</c:v>
                </c:pt>
                <c:pt idx="4866">
                  <c:v>0.51</c:v>
                </c:pt>
                <c:pt idx="4867">
                  <c:v>0.51</c:v>
                </c:pt>
                <c:pt idx="4868">
                  <c:v>0.42</c:v>
                </c:pt>
                <c:pt idx="4869">
                  <c:v>0.27</c:v>
                </c:pt>
                <c:pt idx="4870">
                  <c:v>0.22</c:v>
                </c:pt>
                <c:pt idx="4871">
                  <c:v>0.32</c:v>
                </c:pt>
                <c:pt idx="4872">
                  <c:v>0.44</c:v>
                </c:pt>
                <c:pt idx="4873">
                  <c:v>0.51</c:v>
                </c:pt>
                <c:pt idx="4874">
                  <c:v>0.63</c:v>
                </c:pt>
                <c:pt idx="4876">
                  <c:v>0.65</c:v>
                </c:pt>
                <c:pt idx="4877">
                  <c:v>0.86</c:v>
                </c:pt>
                <c:pt idx="4878">
                  <c:v>0.56999999999999995</c:v>
                </c:pt>
                <c:pt idx="4879">
                  <c:v>0.4</c:v>
                </c:pt>
                <c:pt idx="4880">
                  <c:v>0.99</c:v>
                </c:pt>
                <c:pt idx="4881">
                  <c:v>1.04</c:v>
                </c:pt>
                <c:pt idx="4882">
                  <c:v>1.1100000000000001</c:v>
                </c:pt>
                <c:pt idx="4883">
                  <c:v>1.18</c:v>
                </c:pt>
                <c:pt idx="4884">
                  <c:v>1.37</c:v>
                </c:pt>
                <c:pt idx="4885">
                  <c:v>1</c:v>
                </c:pt>
                <c:pt idx="4886">
                  <c:v>0.86</c:v>
                </c:pt>
                <c:pt idx="4887">
                  <c:v>1</c:v>
                </c:pt>
                <c:pt idx="4888">
                  <c:v>0.75</c:v>
                </c:pt>
                <c:pt idx="4889">
                  <c:v>0.6</c:v>
                </c:pt>
                <c:pt idx="4890">
                  <c:v>0.67</c:v>
                </c:pt>
                <c:pt idx="4891">
                  <c:v>0.56000000000000005</c:v>
                </c:pt>
                <c:pt idx="4892">
                  <c:v>0.64</c:v>
                </c:pt>
                <c:pt idx="4893">
                  <c:v>0.76</c:v>
                </c:pt>
                <c:pt idx="4894">
                  <c:v>0.41</c:v>
                </c:pt>
                <c:pt idx="4895">
                  <c:v>0.79</c:v>
                </c:pt>
                <c:pt idx="4896">
                  <c:v>0.79</c:v>
                </c:pt>
                <c:pt idx="4897">
                  <c:v>0.8</c:v>
                </c:pt>
                <c:pt idx="4898">
                  <c:v>0.71</c:v>
                </c:pt>
                <c:pt idx="4899">
                  <c:v>0.49</c:v>
                </c:pt>
                <c:pt idx="4900">
                  <c:v>0</c:v>
                </c:pt>
                <c:pt idx="4901">
                  <c:v>1.7</c:v>
                </c:pt>
                <c:pt idx="4902">
                  <c:v>0</c:v>
                </c:pt>
                <c:pt idx="4903">
                  <c:v>0</c:v>
                </c:pt>
                <c:pt idx="4904">
                  <c:v>0</c:v>
                </c:pt>
                <c:pt idx="4905">
                  <c:v>0.79</c:v>
                </c:pt>
                <c:pt idx="4906">
                  <c:v>0.65</c:v>
                </c:pt>
                <c:pt idx="4907">
                  <c:v>0.52</c:v>
                </c:pt>
                <c:pt idx="4908">
                  <c:v>0.43</c:v>
                </c:pt>
                <c:pt idx="4909">
                  <c:v>0.42</c:v>
                </c:pt>
                <c:pt idx="4910">
                  <c:v>0.4</c:v>
                </c:pt>
                <c:pt idx="4911">
                  <c:v>0.41</c:v>
                </c:pt>
                <c:pt idx="4912">
                  <c:v>0.5</c:v>
                </c:pt>
                <c:pt idx="4913">
                  <c:v>0.56999999999999995</c:v>
                </c:pt>
                <c:pt idx="4914">
                  <c:v>0.56000000000000005</c:v>
                </c:pt>
                <c:pt idx="4915">
                  <c:v>0.44</c:v>
                </c:pt>
                <c:pt idx="4916">
                  <c:v>0.34</c:v>
                </c:pt>
                <c:pt idx="4917">
                  <c:v>0.44</c:v>
                </c:pt>
                <c:pt idx="4918">
                  <c:v>0.39</c:v>
                </c:pt>
                <c:pt idx="4919">
                  <c:v>0.39</c:v>
                </c:pt>
                <c:pt idx="4920">
                  <c:v>0.4</c:v>
                </c:pt>
                <c:pt idx="4921">
                  <c:v>0.23</c:v>
                </c:pt>
                <c:pt idx="4922">
                  <c:v>0.24</c:v>
                </c:pt>
                <c:pt idx="4923">
                  <c:v>0.25</c:v>
                </c:pt>
                <c:pt idx="4924">
                  <c:v>0.26</c:v>
                </c:pt>
                <c:pt idx="4925">
                  <c:v>0.34</c:v>
                </c:pt>
                <c:pt idx="4926">
                  <c:v>0.4</c:v>
                </c:pt>
                <c:pt idx="4927">
                  <c:v>0.46</c:v>
                </c:pt>
                <c:pt idx="4928">
                  <c:v>0.41</c:v>
                </c:pt>
                <c:pt idx="4929">
                  <c:v>0.39</c:v>
                </c:pt>
                <c:pt idx="4930">
                  <c:v>0.41</c:v>
                </c:pt>
                <c:pt idx="4931">
                  <c:v>0.43</c:v>
                </c:pt>
                <c:pt idx="4932">
                  <c:v>0.42</c:v>
                </c:pt>
                <c:pt idx="4933">
                  <c:v>0.42</c:v>
                </c:pt>
                <c:pt idx="4934">
                  <c:v>0.47</c:v>
                </c:pt>
                <c:pt idx="4936">
                  <c:v>0.43</c:v>
                </c:pt>
                <c:pt idx="4937">
                  <c:v>0.45</c:v>
                </c:pt>
                <c:pt idx="4938">
                  <c:v>0.41</c:v>
                </c:pt>
                <c:pt idx="4939">
                  <c:v>0.36</c:v>
                </c:pt>
                <c:pt idx="4940">
                  <c:v>0.38</c:v>
                </c:pt>
                <c:pt idx="4941">
                  <c:v>0.28999999999999998</c:v>
                </c:pt>
                <c:pt idx="4942">
                  <c:v>0.26</c:v>
                </c:pt>
                <c:pt idx="4943">
                  <c:v>0.3</c:v>
                </c:pt>
                <c:pt idx="4944">
                  <c:v>0.32</c:v>
                </c:pt>
                <c:pt idx="4945">
                  <c:v>0.32</c:v>
                </c:pt>
                <c:pt idx="4946">
                  <c:v>0.34</c:v>
                </c:pt>
                <c:pt idx="4947">
                  <c:v>0.39</c:v>
                </c:pt>
                <c:pt idx="4948">
                  <c:v>0.56999999999999995</c:v>
                </c:pt>
                <c:pt idx="4949">
                  <c:v>0.85</c:v>
                </c:pt>
                <c:pt idx="4950">
                  <c:v>0.74</c:v>
                </c:pt>
                <c:pt idx="4951">
                  <c:v>0.71</c:v>
                </c:pt>
                <c:pt idx="4952">
                  <c:v>0.56999999999999995</c:v>
                </c:pt>
                <c:pt idx="4953">
                  <c:v>0.53</c:v>
                </c:pt>
                <c:pt idx="4954">
                  <c:v>0.54</c:v>
                </c:pt>
                <c:pt idx="4955">
                  <c:v>0.56000000000000005</c:v>
                </c:pt>
                <c:pt idx="4956">
                  <c:v>0.55000000000000004</c:v>
                </c:pt>
                <c:pt idx="4957">
                  <c:v>0.22</c:v>
                </c:pt>
                <c:pt idx="4958">
                  <c:v>0.25</c:v>
                </c:pt>
                <c:pt idx="4959">
                  <c:v>0.25</c:v>
                </c:pt>
                <c:pt idx="4960">
                  <c:v>0.25</c:v>
                </c:pt>
                <c:pt idx="4961">
                  <c:v>0.26</c:v>
                </c:pt>
                <c:pt idx="4962">
                  <c:v>0.25</c:v>
                </c:pt>
                <c:pt idx="4963">
                  <c:v>0.28000000000000003</c:v>
                </c:pt>
                <c:pt idx="4964">
                  <c:v>0.53</c:v>
                </c:pt>
                <c:pt idx="4965">
                  <c:v>0.44</c:v>
                </c:pt>
                <c:pt idx="4966">
                  <c:v>0.42</c:v>
                </c:pt>
                <c:pt idx="4967">
                  <c:v>0.4</c:v>
                </c:pt>
                <c:pt idx="4968">
                  <c:v>0.42</c:v>
                </c:pt>
                <c:pt idx="4969">
                  <c:v>0.4</c:v>
                </c:pt>
                <c:pt idx="4970">
                  <c:v>0.38</c:v>
                </c:pt>
                <c:pt idx="4971">
                  <c:v>0.82</c:v>
                </c:pt>
                <c:pt idx="4972">
                  <c:v>1.1499999999999999</c:v>
                </c:pt>
                <c:pt idx="4973">
                  <c:v>1.02</c:v>
                </c:pt>
                <c:pt idx="4974">
                  <c:v>0.66</c:v>
                </c:pt>
                <c:pt idx="4975">
                  <c:v>2.1</c:v>
                </c:pt>
                <c:pt idx="4976">
                  <c:v>0.3</c:v>
                </c:pt>
                <c:pt idx="4977">
                  <c:v>0.28999999999999998</c:v>
                </c:pt>
                <c:pt idx="4978">
                  <c:v>0.27</c:v>
                </c:pt>
                <c:pt idx="4979">
                  <c:v>0.51</c:v>
                </c:pt>
                <c:pt idx="4980">
                  <c:v>0.63</c:v>
                </c:pt>
                <c:pt idx="4981">
                  <c:v>0.76</c:v>
                </c:pt>
                <c:pt idx="4982">
                  <c:v>0.75</c:v>
                </c:pt>
                <c:pt idx="4983">
                  <c:v>0.8</c:v>
                </c:pt>
                <c:pt idx="4984">
                  <c:v>0.69</c:v>
                </c:pt>
                <c:pt idx="4985">
                  <c:v>0.47</c:v>
                </c:pt>
                <c:pt idx="4986">
                  <c:v>0.49</c:v>
                </c:pt>
                <c:pt idx="4987">
                  <c:v>0.5</c:v>
                </c:pt>
                <c:pt idx="4988">
                  <c:v>0.35</c:v>
                </c:pt>
                <c:pt idx="4989">
                  <c:v>0.33</c:v>
                </c:pt>
                <c:pt idx="4990">
                  <c:v>0.35</c:v>
                </c:pt>
                <c:pt idx="4991">
                  <c:v>0.33</c:v>
                </c:pt>
                <c:pt idx="4992">
                  <c:v>0.31</c:v>
                </c:pt>
                <c:pt idx="4993">
                  <c:v>0.33</c:v>
                </c:pt>
                <c:pt idx="4994">
                  <c:v>0.26</c:v>
                </c:pt>
                <c:pt idx="4995">
                  <c:v>0.17</c:v>
                </c:pt>
                <c:pt idx="4996">
                  <c:v>0.17</c:v>
                </c:pt>
                <c:pt idx="4997">
                  <c:v>0.16</c:v>
                </c:pt>
                <c:pt idx="4998">
                  <c:v>0.37</c:v>
                </c:pt>
                <c:pt idx="4999">
                  <c:v>0.54</c:v>
                </c:pt>
                <c:pt idx="5000">
                  <c:v>0.76</c:v>
                </c:pt>
                <c:pt idx="5001">
                  <c:v>0.72</c:v>
                </c:pt>
                <c:pt idx="5002">
                  <c:v>0.73</c:v>
                </c:pt>
                <c:pt idx="5003">
                  <c:v>0.99</c:v>
                </c:pt>
                <c:pt idx="5004">
                  <c:v>0.78</c:v>
                </c:pt>
                <c:pt idx="5005">
                  <c:v>0.57999999999999996</c:v>
                </c:pt>
                <c:pt idx="5006">
                  <c:v>0.64</c:v>
                </c:pt>
                <c:pt idx="5007">
                  <c:v>0.66</c:v>
                </c:pt>
                <c:pt idx="5008">
                  <c:v>0.57999999999999996</c:v>
                </c:pt>
                <c:pt idx="5009">
                  <c:v>0.56000000000000005</c:v>
                </c:pt>
                <c:pt idx="5010">
                  <c:v>0.35</c:v>
                </c:pt>
                <c:pt idx="5011">
                  <c:v>0.24</c:v>
                </c:pt>
                <c:pt idx="5012">
                  <c:v>0.18</c:v>
                </c:pt>
                <c:pt idx="5013">
                  <c:v>0.15</c:v>
                </c:pt>
                <c:pt idx="5014">
                  <c:v>0.17</c:v>
                </c:pt>
                <c:pt idx="5015">
                  <c:v>0.16</c:v>
                </c:pt>
                <c:pt idx="5016">
                  <c:v>0.37</c:v>
                </c:pt>
                <c:pt idx="5017">
                  <c:v>0.31</c:v>
                </c:pt>
                <c:pt idx="5018">
                  <c:v>0.28000000000000003</c:v>
                </c:pt>
                <c:pt idx="5019">
                  <c:v>0.39</c:v>
                </c:pt>
                <c:pt idx="5020">
                  <c:v>0.23</c:v>
                </c:pt>
                <c:pt idx="5021">
                  <c:v>0.67</c:v>
                </c:pt>
                <c:pt idx="5022">
                  <c:v>1.97</c:v>
                </c:pt>
                <c:pt idx="5023">
                  <c:v>1.51</c:v>
                </c:pt>
                <c:pt idx="5024">
                  <c:v>0</c:v>
                </c:pt>
                <c:pt idx="5025">
                  <c:v>1.06</c:v>
                </c:pt>
                <c:pt idx="5026">
                  <c:v>0.74</c:v>
                </c:pt>
                <c:pt idx="5027">
                  <c:v>0.89</c:v>
                </c:pt>
                <c:pt idx="5028">
                  <c:v>0.7</c:v>
                </c:pt>
                <c:pt idx="5029">
                  <c:v>0.93</c:v>
                </c:pt>
                <c:pt idx="5030">
                  <c:v>0.8</c:v>
                </c:pt>
                <c:pt idx="5031">
                  <c:v>0.45</c:v>
                </c:pt>
                <c:pt idx="5032">
                  <c:v>0.41</c:v>
                </c:pt>
                <c:pt idx="5033">
                  <c:v>0.5</c:v>
                </c:pt>
                <c:pt idx="5034">
                  <c:v>0.55000000000000004</c:v>
                </c:pt>
                <c:pt idx="5035">
                  <c:v>0.5</c:v>
                </c:pt>
                <c:pt idx="5036">
                  <c:v>0.51</c:v>
                </c:pt>
                <c:pt idx="5037">
                  <c:v>0.47</c:v>
                </c:pt>
                <c:pt idx="5038">
                  <c:v>0.45</c:v>
                </c:pt>
                <c:pt idx="5039">
                  <c:v>0.44</c:v>
                </c:pt>
                <c:pt idx="5040">
                  <c:v>0.43</c:v>
                </c:pt>
                <c:pt idx="5041">
                  <c:v>0.47</c:v>
                </c:pt>
                <c:pt idx="5042">
                  <c:v>0.45</c:v>
                </c:pt>
                <c:pt idx="5043">
                  <c:v>0.45</c:v>
                </c:pt>
                <c:pt idx="5044">
                  <c:v>0.28999999999999998</c:v>
                </c:pt>
                <c:pt idx="5045">
                  <c:v>0.28000000000000003</c:v>
                </c:pt>
                <c:pt idx="5046">
                  <c:v>0.32</c:v>
                </c:pt>
                <c:pt idx="5047">
                  <c:v>0.43</c:v>
                </c:pt>
                <c:pt idx="5048">
                  <c:v>0.41</c:v>
                </c:pt>
                <c:pt idx="5049">
                  <c:v>0.36</c:v>
                </c:pt>
                <c:pt idx="5050">
                  <c:v>0.3</c:v>
                </c:pt>
                <c:pt idx="5051">
                  <c:v>0.43</c:v>
                </c:pt>
                <c:pt idx="5052">
                  <c:v>0.45</c:v>
                </c:pt>
                <c:pt idx="5053">
                  <c:v>0.36</c:v>
                </c:pt>
                <c:pt idx="5054">
                  <c:v>0.32</c:v>
                </c:pt>
                <c:pt idx="5055">
                  <c:v>0.32</c:v>
                </c:pt>
                <c:pt idx="5056">
                  <c:v>0.26</c:v>
                </c:pt>
                <c:pt idx="5057">
                  <c:v>0.22</c:v>
                </c:pt>
                <c:pt idx="5058">
                  <c:v>0.22</c:v>
                </c:pt>
                <c:pt idx="5059">
                  <c:v>0.24</c:v>
                </c:pt>
                <c:pt idx="5060">
                  <c:v>0.2</c:v>
                </c:pt>
                <c:pt idx="5061">
                  <c:v>0.21</c:v>
                </c:pt>
                <c:pt idx="5062">
                  <c:v>0.22</c:v>
                </c:pt>
                <c:pt idx="5063">
                  <c:v>0.25</c:v>
                </c:pt>
                <c:pt idx="5064">
                  <c:v>0.25</c:v>
                </c:pt>
                <c:pt idx="5065">
                  <c:v>0.2</c:v>
                </c:pt>
                <c:pt idx="5066">
                  <c:v>0.17</c:v>
                </c:pt>
                <c:pt idx="5067">
                  <c:v>0.4</c:v>
                </c:pt>
                <c:pt idx="5068">
                  <c:v>0.31</c:v>
                </c:pt>
                <c:pt idx="5069">
                  <c:v>0.35</c:v>
                </c:pt>
                <c:pt idx="5070">
                  <c:v>0.24</c:v>
                </c:pt>
                <c:pt idx="5071">
                  <c:v>0.24</c:v>
                </c:pt>
                <c:pt idx="5072">
                  <c:v>0.38</c:v>
                </c:pt>
                <c:pt idx="5073">
                  <c:v>0.8</c:v>
                </c:pt>
                <c:pt idx="5074">
                  <c:v>0.59</c:v>
                </c:pt>
                <c:pt idx="5075">
                  <c:v>0.48</c:v>
                </c:pt>
                <c:pt idx="5076">
                  <c:v>0.48</c:v>
                </c:pt>
                <c:pt idx="5077">
                  <c:v>0.43</c:v>
                </c:pt>
                <c:pt idx="5078">
                  <c:v>0.47</c:v>
                </c:pt>
                <c:pt idx="5079">
                  <c:v>0.43</c:v>
                </c:pt>
                <c:pt idx="5080">
                  <c:v>0.37</c:v>
                </c:pt>
                <c:pt idx="5081">
                  <c:v>0.38</c:v>
                </c:pt>
                <c:pt idx="5082">
                  <c:v>0.35</c:v>
                </c:pt>
                <c:pt idx="5083">
                  <c:v>0.34</c:v>
                </c:pt>
                <c:pt idx="5084">
                  <c:v>0.34</c:v>
                </c:pt>
                <c:pt idx="5085">
                  <c:v>0.24</c:v>
                </c:pt>
                <c:pt idx="5086">
                  <c:v>0.21</c:v>
                </c:pt>
                <c:pt idx="5087">
                  <c:v>0.2</c:v>
                </c:pt>
                <c:pt idx="5088">
                  <c:v>0.2</c:v>
                </c:pt>
                <c:pt idx="5089">
                  <c:v>0.2</c:v>
                </c:pt>
                <c:pt idx="5090">
                  <c:v>0.12</c:v>
                </c:pt>
                <c:pt idx="5091">
                  <c:v>0.14000000000000001</c:v>
                </c:pt>
                <c:pt idx="5092">
                  <c:v>0.1</c:v>
                </c:pt>
                <c:pt idx="5093">
                  <c:v>0.17</c:v>
                </c:pt>
                <c:pt idx="5094">
                  <c:v>7.0000000000000007E-2</c:v>
                </c:pt>
                <c:pt idx="5095">
                  <c:v>0.42</c:v>
                </c:pt>
                <c:pt idx="5096">
                  <c:v>0.76</c:v>
                </c:pt>
                <c:pt idx="5097">
                  <c:v>0.15</c:v>
                </c:pt>
                <c:pt idx="5098">
                  <c:v>0.22</c:v>
                </c:pt>
                <c:pt idx="5099">
                  <c:v>0.56999999999999995</c:v>
                </c:pt>
                <c:pt idx="5100">
                  <c:v>0.81</c:v>
                </c:pt>
                <c:pt idx="5101">
                  <c:v>1</c:v>
                </c:pt>
                <c:pt idx="5102">
                  <c:v>1.1599999999999999</c:v>
                </c:pt>
                <c:pt idx="5103">
                  <c:v>1.18</c:v>
                </c:pt>
                <c:pt idx="5104">
                  <c:v>1.4</c:v>
                </c:pt>
                <c:pt idx="5105">
                  <c:v>1.17</c:v>
                </c:pt>
                <c:pt idx="5106">
                  <c:v>1.4</c:v>
                </c:pt>
                <c:pt idx="5107">
                  <c:v>1.21</c:v>
                </c:pt>
                <c:pt idx="5108">
                  <c:v>1.05</c:v>
                </c:pt>
                <c:pt idx="5109">
                  <c:v>0.38</c:v>
                </c:pt>
                <c:pt idx="5110">
                  <c:v>0.42</c:v>
                </c:pt>
                <c:pt idx="5111">
                  <c:v>0.34</c:v>
                </c:pt>
                <c:pt idx="5112">
                  <c:v>0.36</c:v>
                </c:pt>
                <c:pt idx="5113">
                  <c:v>0.34</c:v>
                </c:pt>
                <c:pt idx="5114">
                  <c:v>0.31</c:v>
                </c:pt>
                <c:pt idx="5115">
                  <c:v>0.24</c:v>
                </c:pt>
                <c:pt idx="5116">
                  <c:v>0.28000000000000003</c:v>
                </c:pt>
                <c:pt idx="5117">
                  <c:v>0.28000000000000003</c:v>
                </c:pt>
                <c:pt idx="5118">
                  <c:v>0.3</c:v>
                </c:pt>
                <c:pt idx="5119">
                  <c:v>0.48</c:v>
                </c:pt>
                <c:pt idx="5120">
                  <c:v>0.56999999999999995</c:v>
                </c:pt>
                <c:pt idx="5121">
                  <c:v>0.7</c:v>
                </c:pt>
                <c:pt idx="5122">
                  <c:v>0.48</c:v>
                </c:pt>
                <c:pt idx="5123">
                  <c:v>0.5</c:v>
                </c:pt>
                <c:pt idx="5124">
                  <c:v>0.55000000000000004</c:v>
                </c:pt>
                <c:pt idx="5125">
                  <c:v>0.6</c:v>
                </c:pt>
                <c:pt idx="5126">
                  <c:v>0.62</c:v>
                </c:pt>
                <c:pt idx="5127">
                  <c:v>0.66</c:v>
                </c:pt>
                <c:pt idx="5128">
                  <c:v>0.69</c:v>
                </c:pt>
                <c:pt idx="5129">
                  <c:v>0.67</c:v>
                </c:pt>
                <c:pt idx="5130">
                  <c:v>0.66</c:v>
                </c:pt>
                <c:pt idx="5131">
                  <c:v>0.61</c:v>
                </c:pt>
                <c:pt idx="5132">
                  <c:v>0.52</c:v>
                </c:pt>
                <c:pt idx="5133">
                  <c:v>0.59</c:v>
                </c:pt>
                <c:pt idx="5134">
                  <c:v>0.47</c:v>
                </c:pt>
                <c:pt idx="5135">
                  <c:v>0.39</c:v>
                </c:pt>
                <c:pt idx="5136">
                  <c:v>0.64</c:v>
                </c:pt>
                <c:pt idx="5137">
                  <c:v>0.84</c:v>
                </c:pt>
                <c:pt idx="5138">
                  <c:v>1</c:v>
                </c:pt>
                <c:pt idx="5139">
                  <c:v>0.94</c:v>
                </c:pt>
                <c:pt idx="5140">
                  <c:v>0.57999999999999996</c:v>
                </c:pt>
                <c:pt idx="5141">
                  <c:v>0.35</c:v>
                </c:pt>
                <c:pt idx="5142">
                  <c:v>0.3</c:v>
                </c:pt>
                <c:pt idx="5143">
                  <c:v>0.34</c:v>
                </c:pt>
                <c:pt idx="5144">
                  <c:v>0.48</c:v>
                </c:pt>
                <c:pt idx="5145">
                  <c:v>0.54</c:v>
                </c:pt>
                <c:pt idx="5146">
                  <c:v>0.61</c:v>
                </c:pt>
                <c:pt idx="5147">
                  <c:v>0.57999999999999996</c:v>
                </c:pt>
                <c:pt idx="5148">
                  <c:v>0.63</c:v>
                </c:pt>
                <c:pt idx="5149">
                  <c:v>0.74</c:v>
                </c:pt>
                <c:pt idx="5150">
                  <c:v>0.4</c:v>
                </c:pt>
                <c:pt idx="5151">
                  <c:v>0.41</c:v>
                </c:pt>
                <c:pt idx="5152">
                  <c:v>0.43</c:v>
                </c:pt>
                <c:pt idx="5153">
                  <c:v>0.35</c:v>
                </c:pt>
                <c:pt idx="5154">
                  <c:v>0.78</c:v>
                </c:pt>
                <c:pt idx="5155">
                  <c:v>0.77</c:v>
                </c:pt>
                <c:pt idx="5156">
                  <c:v>0.12</c:v>
                </c:pt>
                <c:pt idx="5157">
                  <c:v>0.06</c:v>
                </c:pt>
                <c:pt idx="5158">
                  <c:v>0.09</c:v>
                </c:pt>
                <c:pt idx="5159">
                  <c:v>0.06</c:v>
                </c:pt>
                <c:pt idx="5160">
                  <c:v>0.08</c:v>
                </c:pt>
                <c:pt idx="5161">
                  <c:v>0.1</c:v>
                </c:pt>
                <c:pt idx="5162">
                  <c:v>0.09</c:v>
                </c:pt>
                <c:pt idx="5163">
                  <c:v>0.24</c:v>
                </c:pt>
                <c:pt idx="5164">
                  <c:v>0.26</c:v>
                </c:pt>
                <c:pt idx="5165">
                  <c:v>0.53</c:v>
                </c:pt>
                <c:pt idx="5166">
                  <c:v>0.71</c:v>
                </c:pt>
                <c:pt idx="5167">
                  <c:v>0.7</c:v>
                </c:pt>
                <c:pt idx="5168">
                  <c:v>0.64</c:v>
                </c:pt>
                <c:pt idx="5169">
                  <c:v>0.75</c:v>
                </c:pt>
                <c:pt idx="5170">
                  <c:v>0.8</c:v>
                </c:pt>
                <c:pt idx="5171">
                  <c:v>0.74</c:v>
                </c:pt>
                <c:pt idx="5172">
                  <c:v>0.82</c:v>
                </c:pt>
                <c:pt idx="5173">
                  <c:v>0.84</c:v>
                </c:pt>
                <c:pt idx="5174">
                  <c:v>0.8</c:v>
                </c:pt>
                <c:pt idx="5175">
                  <c:v>0.9</c:v>
                </c:pt>
                <c:pt idx="5176">
                  <c:v>0.88</c:v>
                </c:pt>
                <c:pt idx="5177">
                  <c:v>0.7</c:v>
                </c:pt>
                <c:pt idx="5178">
                  <c:v>0.7</c:v>
                </c:pt>
                <c:pt idx="5179">
                  <c:v>0.62</c:v>
                </c:pt>
                <c:pt idx="5180">
                  <c:v>0.55000000000000004</c:v>
                </c:pt>
                <c:pt idx="5181">
                  <c:v>0.5</c:v>
                </c:pt>
                <c:pt idx="5182">
                  <c:v>0.44</c:v>
                </c:pt>
                <c:pt idx="5183">
                  <c:v>0.41</c:v>
                </c:pt>
                <c:pt idx="5184">
                  <c:v>0.45</c:v>
                </c:pt>
                <c:pt idx="5185">
                  <c:v>0.52</c:v>
                </c:pt>
                <c:pt idx="5186">
                  <c:v>0.51</c:v>
                </c:pt>
                <c:pt idx="5187">
                  <c:v>0.49</c:v>
                </c:pt>
                <c:pt idx="5188">
                  <c:v>0.15</c:v>
                </c:pt>
                <c:pt idx="5189">
                  <c:v>0.2</c:v>
                </c:pt>
                <c:pt idx="5190">
                  <c:v>0.64</c:v>
                </c:pt>
                <c:pt idx="5191">
                  <c:v>0.48</c:v>
                </c:pt>
                <c:pt idx="5192">
                  <c:v>0.56000000000000005</c:v>
                </c:pt>
                <c:pt idx="5193">
                  <c:v>0.64</c:v>
                </c:pt>
                <c:pt idx="5194">
                  <c:v>0.62</c:v>
                </c:pt>
                <c:pt idx="5195">
                  <c:v>0.64</c:v>
                </c:pt>
                <c:pt idx="5196">
                  <c:v>0.56999999999999995</c:v>
                </c:pt>
                <c:pt idx="5197">
                  <c:v>0.67</c:v>
                </c:pt>
                <c:pt idx="5198">
                  <c:v>0.56999999999999995</c:v>
                </c:pt>
                <c:pt idx="5199">
                  <c:v>0.61</c:v>
                </c:pt>
                <c:pt idx="5200">
                  <c:v>0.47</c:v>
                </c:pt>
                <c:pt idx="5201">
                  <c:v>0.43</c:v>
                </c:pt>
                <c:pt idx="5202">
                  <c:v>0.46</c:v>
                </c:pt>
                <c:pt idx="5203">
                  <c:v>0.47</c:v>
                </c:pt>
                <c:pt idx="5204">
                  <c:v>0.41</c:v>
                </c:pt>
                <c:pt idx="5205">
                  <c:v>0.36</c:v>
                </c:pt>
                <c:pt idx="5206">
                  <c:v>0.46</c:v>
                </c:pt>
                <c:pt idx="5207">
                  <c:v>0.48</c:v>
                </c:pt>
                <c:pt idx="5208">
                  <c:v>0.39</c:v>
                </c:pt>
                <c:pt idx="5209">
                  <c:v>0.27</c:v>
                </c:pt>
                <c:pt idx="5210">
                  <c:v>0.25</c:v>
                </c:pt>
                <c:pt idx="5211">
                  <c:v>0.18</c:v>
                </c:pt>
                <c:pt idx="5212">
                  <c:v>0.48</c:v>
                </c:pt>
                <c:pt idx="5213">
                  <c:v>0.15</c:v>
                </c:pt>
                <c:pt idx="5214">
                  <c:v>0.49</c:v>
                </c:pt>
                <c:pt idx="5215">
                  <c:v>0.39</c:v>
                </c:pt>
                <c:pt idx="5216">
                  <c:v>0.59</c:v>
                </c:pt>
                <c:pt idx="5217">
                  <c:v>0.34</c:v>
                </c:pt>
                <c:pt idx="5218">
                  <c:v>0.6</c:v>
                </c:pt>
                <c:pt idx="5219">
                  <c:v>0.2</c:v>
                </c:pt>
                <c:pt idx="5220">
                  <c:v>0.44</c:v>
                </c:pt>
                <c:pt idx="5221">
                  <c:v>0.57999999999999996</c:v>
                </c:pt>
                <c:pt idx="5222">
                  <c:v>0.48</c:v>
                </c:pt>
                <c:pt idx="5223">
                  <c:v>0.52</c:v>
                </c:pt>
                <c:pt idx="5224">
                  <c:v>0.52</c:v>
                </c:pt>
                <c:pt idx="5225">
                  <c:v>0.38</c:v>
                </c:pt>
                <c:pt idx="5226">
                  <c:v>0.33</c:v>
                </c:pt>
                <c:pt idx="5227">
                  <c:v>0.31</c:v>
                </c:pt>
                <c:pt idx="5228">
                  <c:v>0.42</c:v>
                </c:pt>
                <c:pt idx="5229">
                  <c:v>0.44</c:v>
                </c:pt>
                <c:pt idx="5230">
                  <c:v>0.66</c:v>
                </c:pt>
                <c:pt idx="5231">
                  <c:v>0.44</c:v>
                </c:pt>
                <c:pt idx="5232">
                  <c:v>0.1</c:v>
                </c:pt>
                <c:pt idx="5233">
                  <c:v>0</c:v>
                </c:pt>
                <c:pt idx="5234">
                  <c:v>0</c:v>
                </c:pt>
                <c:pt idx="5235">
                  <c:v>0.89</c:v>
                </c:pt>
                <c:pt idx="5236">
                  <c:v>0.8</c:v>
                </c:pt>
                <c:pt idx="5237">
                  <c:v>0.68</c:v>
                </c:pt>
                <c:pt idx="5238">
                  <c:v>0.48</c:v>
                </c:pt>
                <c:pt idx="5239">
                  <c:v>0.52</c:v>
                </c:pt>
                <c:pt idx="5240">
                  <c:v>0.52</c:v>
                </c:pt>
                <c:pt idx="5241">
                  <c:v>0.55000000000000004</c:v>
                </c:pt>
                <c:pt idx="5244">
                  <c:v>0.25</c:v>
                </c:pt>
                <c:pt idx="5245">
                  <c:v>0.28999999999999998</c:v>
                </c:pt>
                <c:pt idx="5246">
                  <c:v>0.35</c:v>
                </c:pt>
                <c:pt idx="5247">
                  <c:v>0.34</c:v>
                </c:pt>
                <c:pt idx="5248">
                  <c:v>0.3</c:v>
                </c:pt>
                <c:pt idx="5249">
                  <c:v>0.28999999999999998</c:v>
                </c:pt>
                <c:pt idx="5250">
                  <c:v>0.3</c:v>
                </c:pt>
                <c:pt idx="5251">
                  <c:v>0.31</c:v>
                </c:pt>
                <c:pt idx="5252">
                  <c:v>0.32</c:v>
                </c:pt>
                <c:pt idx="5253">
                  <c:v>0.27</c:v>
                </c:pt>
                <c:pt idx="5254">
                  <c:v>0.26</c:v>
                </c:pt>
                <c:pt idx="5255">
                  <c:v>0.21</c:v>
                </c:pt>
                <c:pt idx="5256">
                  <c:v>7.0000000000000007E-2</c:v>
                </c:pt>
                <c:pt idx="5257">
                  <c:v>0.03</c:v>
                </c:pt>
                <c:pt idx="5258">
                  <c:v>0.33</c:v>
                </c:pt>
                <c:pt idx="5259">
                  <c:v>1.43</c:v>
                </c:pt>
                <c:pt idx="5260">
                  <c:v>0.48</c:v>
                </c:pt>
                <c:pt idx="5261">
                  <c:v>0.3</c:v>
                </c:pt>
                <c:pt idx="5262">
                  <c:v>0.34</c:v>
                </c:pt>
                <c:pt idx="5263">
                  <c:v>0.39</c:v>
                </c:pt>
                <c:pt idx="5264">
                  <c:v>0.41</c:v>
                </c:pt>
                <c:pt idx="5265">
                  <c:v>0.32</c:v>
                </c:pt>
                <c:pt idx="5266">
                  <c:v>0.27</c:v>
                </c:pt>
                <c:pt idx="5267">
                  <c:v>0.28999999999999998</c:v>
                </c:pt>
                <c:pt idx="5268">
                  <c:v>0.3</c:v>
                </c:pt>
                <c:pt idx="5269">
                  <c:v>0.32</c:v>
                </c:pt>
                <c:pt idx="5270">
                  <c:v>0.31</c:v>
                </c:pt>
                <c:pt idx="5271">
                  <c:v>0.36</c:v>
                </c:pt>
                <c:pt idx="5272">
                  <c:v>0.33</c:v>
                </c:pt>
                <c:pt idx="5273">
                  <c:v>0.34</c:v>
                </c:pt>
                <c:pt idx="5274">
                  <c:v>0.4</c:v>
                </c:pt>
                <c:pt idx="5275">
                  <c:v>0.26</c:v>
                </c:pt>
                <c:pt idx="5276">
                  <c:v>0.21</c:v>
                </c:pt>
                <c:pt idx="5277">
                  <c:v>0.21</c:v>
                </c:pt>
                <c:pt idx="5278">
                  <c:v>0.15</c:v>
                </c:pt>
                <c:pt idx="5279">
                  <c:v>0.1</c:v>
                </c:pt>
                <c:pt idx="5280">
                  <c:v>0.24</c:v>
                </c:pt>
                <c:pt idx="5281">
                  <c:v>0.17</c:v>
                </c:pt>
                <c:pt idx="5282">
                  <c:v>0.28000000000000003</c:v>
                </c:pt>
                <c:pt idx="5283">
                  <c:v>0.92</c:v>
                </c:pt>
                <c:pt idx="5284">
                  <c:v>0.51</c:v>
                </c:pt>
                <c:pt idx="5285">
                  <c:v>0.52</c:v>
                </c:pt>
                <c:pt idx="5286">
                  <c:v>0.45</c:v>
                </c:pt>
                <c:pt idx="5287">
                  <c:v>0.42</c:v>
                </c:pt>
                <c:pt idx="5288">
                  <c:v>0.37</c:v>
                </c:pt>
                <c:pt idx="5289">
                  <c:v>0.4</c:v>
                </c:pt>
                <c:pt idx="5290">
                  <c:v>0.42</c:v>
                </c:pt>
                <c:pt idx="5291">
                  <c:v>0.46</c:v>
                </c:pt>
                <c:pt idx="5292">
                  <c:v>0.53</c:v>
                </c:pt>
                <c:pt idx="5293">
                  <c:v>0.46</c:v>
                </c:pt>
                <c:pt idx="5294">
                  <c:v>0.51</c:v>
                </c:pt>
                <c:pt idx="5295">
                  <c:v>0.53</c:v>
                </c:pt>
                <c:pt idx="5296">
                  <c:v>0.49</c:v>
                </c:pt>
                <c:pt idx="5297">
                  <c:v>0.44</c:v>
                </c:pt>
                <c:pt idx="5298">
                  <c:v>0.33</c:v>
                </c:pt>
                <c:pt idx="5299">
                  <c:v>0.24</c:v>
                </c:pt>
                <c:pt idx="5300">
                  <c:v>0.37</c:v>
                </c:pt>
                <c:pt idx="5301">
                  <c:v>0.27</c:v>
                </c:pt>
                <c:pt idx="5302">
                  <c:v>0.19</c:v>
                </c:pt>
                <c:pt idx="5303">
                  <c:v>0.21</c:v>
                </c:pt>
                <c:pt idx="5304">
                  <c:v>0.14000000000000001</c:v>
                </c:pt>
                <c:pt idx="5305">
                  <c:v>0.4</c:v>
                </c:pt>
                <c:pt idx="5306">
                  <c:v>0.39</c:v>
                </c:pt>
                <c:pt idx="5307">
                  <c:v>0.67</c:v>
                </c:pt>
                <c:pt idx="5308">
                  <c:v>0.34</c:v>
                </c:pt>
                <c:pt idx="5309">
                  <c:v>1.02</c:v>
                </c:pt>
                <c:pt idx="5310">
                  <c:v>0.25</c:v>
                </c:pt>
                <c:pt idx="5311">
                  <c:v>0.32</c:v>
                </c:pt>
                <c:pt idx="5312">
                  <c:v>0.22</c:v>
                </c:pt>
                <c:pt idx="5313">
                  <c:v>0.35</c:v>
                </c:pt>
                <c:pt idx="5314">
                  <c:v>0.42</c:v>
                </c:pt>
                <c:pt idx="5315">
                  <c:v>0.49</c:v>
                </c:pt>
                <c:pt idx="5316">
                  <c:v>0.5</c:v>
                </c:pt>
                <c:pt idx="5317">
                  <c:v>0.49</c:v>
                </c:pt>
                <c:pt idx="5318">
                  <c:v>0.25</c:v>
                </c:pt>
                <c:pt idx="5319">
                  <c:v>0.36</c:v>
                </c:pt>
                <c:pt idx="5320">
                  <c:v>0.22</c:v>
                </c:pt>
                <c:pt idx="5321">
                  <c:v>0.2</c:v>
                </c:pt>
                <c:pt idx="5322">
                  <c:v>0.21</c:v>
                </c:pt>
                <c:pt idx="5323">
                  <c:v>0.22</c:v>
                </c:pt>
                <c:pt idx="5324">
                  <c:v>0.18</c:v>
                </c:pt>
                <c:pt idx="5325">
                  <c:v>0.48</c:v>
                </c:pt>
                <c:pt idx="5326">
                  <c:v>1.77</c:v>
                </c:pt>
                <c:pt idx="5327">
                  <c:v>0.41</c:v>
                </c:pt>
                <c:pt idx="5328">
                  <c:v>0.37</c:v>
                </c:pt>
                <c:pt idx="5329">
                  <c:v>0.56999999999999995</c:v>
                </c:pt>
                <c:pt idx="5330">
                  <c:v>0.54</c:v>
                </c:pt>
                <c:pt idx="5331">
                  <c:v>0.34</c:v>
                </c:pt>
                <c:pt idx="5332">
                  <c:v>0.35</c:v>
                </c:pt>
                <c:pt idx="5333">
                  <c:v>0.49</c:v>
                </c:pt>
                <c:pt idx="5334">
                  <c:v>0.64</c:v>
                </c:pt>
                <c:pt idx="5335">
                  <c:v>0.24</c:v>
                </c:pt>
                <c:pt idx="5336">
                  <c:v>0.32</c:v>
                </c:pt>
                <c:pt idx="5337">
                  <c:v>0.28000000000000003</c:v>
                </c:pt>
                <c:pt idx="5338">
                  <c:v>0.24</c:v>
                </c:pt>
                <c:pt idx="5339">
                  <c:v>0.13</c:v>
                </c:pt>
                <c:pt idx="5340">
                  <c:v>0.11</c:v>
                </c:pt>
                <c:pt idx="5341">
                  <c:v>0.17</c:v>
                </c:pt>
                <c:pt idx="5342">
                  <c:v>0.98</c:v>
                </c:pt>
                <c:pt idx="5343">
                  <c:v>0.74</c:v>
                </c:pt>
                <c:pt idx="5344">
                  <c:v>0.75</c:v>
                </c:pt>
                <c:pt idx="5345">
                  <c:v>1.32</c:v>
                </c:pt>
                <c:pt idx="5346">
                  <c:v>1.71</c:v>
                </c:pt>
                <c:pt idx="5347">
                  <c:v>1.95</c:v>
                </c:pt>
                <c:pt idx="5348">
                  <c:v>1.94</c:v>
                </c:pt>
                <c:pt idx="5349">
                  <c:v>1.9</c:v>
                </c:pt>
                <c:pt idx="5350">
                  <c:v>0.48</c:v>
                </c:pt>
                <c:pt idx="5351">
                  <c:v>0.49</c:v>
                </c:pt>
                <c:pt idx="5352">
                  <c:v>2.31</c:v>
                </c:pt>
                <c:pt idx="5353">
                  <c:v>0.56999999999999995</c:v>
                </c:pt>
                <c:pt idx="5354">
                  <c:v>0.5</c:v>
                </c:pt>
                <c:pt idx="5355">
                  <c:v>0.56000000000000005</c:v>
                </c:pt>
                <c:pt idx="5356">
                  <c:v>0.56000000000000005</c:v>
                </c:pt>
                <c:pt idx="5357">
                  <c:v>0.56000000000000005</c:v>
                </c:pt>
                <c:pt idx="5358">
                  <c:v>0.48</c:v>
                </c:pt>
                <c:pt idx="5359">
                  <c:v>0.45</c:v>
                </c:pt>
                <c:pt idx="5360">
                  <c:v>0.44</c:v>
                </c:pt>
                <c:pt idx="5361">
                  <c:v>0.49</c:v>
                </c:pt>
                <c:pt idx="5362">
                  <c:v>0.49</c:v>
                </c:pt>
                <c:pt idx="5363">
                  <c:v>0.56000000000000005</c:v>
                </c:pt>
                <c:pt idx="5364">
                  <c:v>0.52</c:v>
                </c:pt>
                <c:pt idx="5365">
                  <c:v>0.53</c:v>
                </c:pt>
                <c:pt idx="5366">
                  <c:v>0.6</c:v>
                </c:pt>
                <c:pt idx="5367">
                  <c:v>0.42</c:v>
                </c:pt>
                <c:pt idx="5368">
                  <c:v>0.34</c:v>
                </c:pt>
                <c:pt idx="5369">
                  <c:v>0.38</c:v>
                </c:pt>
                <c:pt idx="5370">
                  <c:v>0.46</c:v>
                </c:pt>
                <c:pt idx="5371">
                  <c:v>0.27</c:v>
                </c:pt>
                <c:pt idx="5372">
                  <c:v>0.31</c:v>
                </c:pt>
                <c:pt idx="5373">
                  <c:v>0.3</c:v>
                </c:pt>
                <c:pt idx="5374">
                  <c:v>0.35</c:v>
                </c:pt>
                <c:pt idx="5375">
                  <c:v>0.34</c:v>
                </c:pt>
                <c:pt idx="5376">
                  <c:v>0.96</c:v>
                </c:pt>
                <c:pt idx="5377">
                  <c:v>0.51</c:v>
                </c:pt>
                <c:pt idx="5378">
                  <c:v>0.37</c:v>
                </c:pt>
                <c:pt idx="5379">
                  <c:v>0.33</c:v>
                </c:pt>
                <c:pt idx="5380">
                  <c:v>0.36</c:v>
                </c:pt>
                <c:pt idx="5381">
                  <c:v>0.27</c:v>
                </c:pt>
                <c:pt idx="5382">
                  <c:v>0.37</c:v>
                </c:pt>
                <c:pt idx="5383">
                  <c:v>0.41</c:v>
                </c:pt>
                <c:pt idx="5384">
                  <c:v>0.38</c:v>
                </c:pt>
                <c:pt idx="5385">
                  <c:v>0.39</c:v>
                </c:pt>
                <c:pt idx="5386">
                  <c:v>0.38</c:v>
                </c:pt>
                <c:pt idx="5387">
                  <c:v>0.44</c:v>
                </c:pt>
                <c:pt idx="5388">
                  <c:v>0.46</c:v>
                </c:pt>
                <c:pt idx="5389">
                  <c:v>0.43</c:v>
                </c:pt>
                <c:pt idx="5390">
                  <c:v>0.36</c:v>
                </c:pt>
                <c:pt idx="5391">
                  <c:v>0.32</c:v>
                </c:pt>
                <c:pt idx="5392">
                  <c:v>0.31</c:v>
                </c:pt>
                <c:pt idx="5393">
                  <c:v>0.3</c:v>
                </c:pt>
                <c:pt idx="5394">
                  <c:v>0.33</c:v>
                </c:pt>
                <c:pt idx="5395">
                  <c:v>0.32</c:v>
                </c:pt>
                <c:pt idx="5396">
                  <c:v>0.28000000000000003</c:v>
                </c:pt>
                <c:pt idx="5397">
                  <c:v>0.39</c:v>
                </c:pt>
                <c:pt idx="5398">
                  <c:v>0.34</c:v>
                </c:pt>
                <c:pt idx="5399">
                  <c:v>0.28000000000000003</c:v>
                </c:pt>
                <c:pt idx="5400">
                  <c:v>0.39</c:v>
                </c:pt>
                <c:pt idx="5401">
                  <c:v>0.53</c:v>
                </c:pt>
                <c:pt idx="5402">
                  <c:v>0.56999999999999995</c:v>
                </c:pt>
                <c:pt idx="5403">
                  <c:v>0.54</c:v>
                </c:pt>
                <c:pt idx="5404">
                  <c:v>0.43</c:v>
                </c:pt>
                <c:pt idx="5405">
                  <c:v>0.47</c:v>
                </c:pt>
                <c:pt idx="5406">
                  <c:v>0.41</c:v>
                </c:pt>
                <c:pt idx="5407">
                  <c:v>0.35</c:v>
                </c:pt>
                <c:pt idx="5408">
                  <c:v>0.28999999999999998</c:v>
                </c:pt>
                <c:pt idx="5409">
                  <c:v>0.2</c:v>
                </c:pt>
                <c:pt idx="5410">
                  <c:v>0.19</c:v>
                </c:pt>
                <c:pt idx="5411">
                  <c:v>0.11</c:v>
                </c:pt>
                <c:pt idx="5412">
                  <c:v>0.16</c:v>
                </c:pt>
                <c:pt idx="5413">
                  <c:v>0.15</c:v>
                </c:pt>
                <c:pt idx="5414">
                  <c:v>0.13</c:v>
                </c:pt>
                <c:pt idx="5415">
                  <c:v>0.15</c:v>
                </c:pt>
                <c:pt idx="5416">
                  <c:v>0.21</c:v>
                </c:pt>
                <c:pt idx="5417">
                  <c:v>0.28000000000000003</c:v>
                </c:pt>
                <c:pt idx="5418">
                  <c:v>0.6</c:v>
                </c:pt>
                <c:pt idx="5419">
                  <c:v>0.44</c:v>
                </c:pt>
                <c:pt idx="5420">
                  <c:v>0.39</c:v>
                </c:pt>
                <c:pt idx="5421">
                  <c:v>0.28000000000000003</c:v>
                </c:pt>
                <c:pt idx="5422">
                  <c:v>0.31</c:v>
                </c:pt>
                <c:pt idx="5423">
                  <c:v>0.45</c:v>
                </c:pt>
                <c:pt idx="5424">
                  <c:v>0.46</c:v>
                </c:pt>
                <c:pt idx="5425">
                  <c:v>0.33</c:v>
                </c:pt>
                <c:pt idx="5426">
                  <c:v>0.26</c:v>
                </c:pt>
                <c:pt idx="5427">
                  <c:v>0.23</c:v>
                </c:pt>
                <c:pt idx="5428">
                  <c:v>0.33</c:v>
                </c:pt>
                <c:pt idx="5429">
                  <c:v>0.74</c:v>
                </c:pt>
                <c:pt idx="5430">
                  <c:v>0.38</c:v>
                </c:pt>
                <c:pt idx="5431">
                  <c:v>0.46</c:v>
                </c:pt>
                <c:pt idx="5432">
                  <c:v>0.47</c:v>
                </c:pt>
                <c:pt idx="5433">
                  <c:v>0.47</c:v>
                </c:pt>
                <c:pt idx="5434">
                  <c:v>0.48</c:v>
                </c:pt>
                <c:pt idx="5435">
                  <c:v>0.51</c:v>
                </c:pt>
                <c:pt idx="5436">
                  <c:v>0.4</c:v>
                </c:pt>
                <c:pt idx="5437">
                  <c:v>0.49</c:v>
                </c:pt>
                <c:pt idx="5438">
                  <c:v>0.54</c:v>
                </c:pt>
                <c:pt idx="5439">
                  <c:v>0.56000000000000005</c:v>
                </c:pt>
                <c:pt idx="5440">
                  <c:v>0.55000000000000004</c:v>
                </c:pt>
                <c:pt idx="5441">
                  <c:v>0.59</c:v>
                </c:pt>
                <c:pt idx="5442">
                  <c:v>0.52</c:v>
                </c:pt>
                <c:pt idx="5443">
                  <c:v>0.51</c:v>
                </c:pt>
                <c:pt idx="5444">
                  <c:v>0.48</c:v>
                </c:pt>
                <c:pt idx="5445">
                  <c:v>0.48</c:v>
                </c:pt>
                <c:pt idx="5446">
                  <c:v>0.42</c:v>
                </c:pt>
                <c:pt idx="5447">
                  <c:v>0.46</c:v>
                </c:pt>
                <c:pt idx="5448">
                  <c:v>0.48</c:v>
                </c:pt>
                <c:pt idx="5449">
                  <c:v>0.41</c:v>
                </c:pt>
                <c:pt idx="5450">
                  <c:v>0.48</c:v>
                </c:pt>
                <c:pt idx="5451">
                  <c:v>0.38</c:v>
                </c:pt>
                <c:pt idx="5452">
                  <c:v>0.37</c:v>
                </c:pt>
                <c:pt idx="5453">
                  <c:v>0.52</c:v>
                </c:pt>
                <c:pt idx="5454">
                  <c:v>0.51</c:v>
                </c:pt>
                <c:pt idx="5455">
                  <c:v>0.53</c:v>
                </c:pt>
                <c:pt idx="5456">
                  <c:v>0.39</c:v>
                </c:pt>
                <c:pt idx="5457">
                  <c:v>0.41</c:v>
                </c:pt>
                <c:pt idx="5458">
                  <c:v>0.4</c:v>
                </c:pt>
                <c:pt idx="5459">
                  <c:v>0.38</c:v>
                </c:pt>
                <c:pt idx="5460">
                  <c:v>0.35</c:v>
                </c:pt>
                <c:pt idx="5461">
                  <c:v>0.36</c:v>
                </c:pt>
                <c:pt idx="5462">
                  <c:v>0.26</c:v>
                </c:pt>
                <c:pt idx="5463">
                  <c:v>0.28000000000000003</c:v>
                </c:pt>
                <c:pt idx="5464">
                  <c:v>0.3</c:v>
                </c:pt>
                <c:pt idx="5465">
                  <c:v>0.32</c:v>
                </c:pt>
                <c:pt idx="5466">
                  <c:v>0.34</c:v>
                </c:pt>
                <c:pt idx="5467">
                  <c:v>0.28999999999999998</c:v>
                </c:pt>
                <c:pt idx="5468">
                  <c:v>0.19</c:v>
                </c:pt>
                <c:pt idx="5469">
                  <c:v>0.28000000000000003</c:v>
                </c:pt>
                <c:pt idx="5470">
                  <c:v>0.28000000000000003</c:v>
                </c:pt>
                <c:pt idx="5471">
                  <c:v>0.28000000000000003</c:v>
                </c:pt>
                <c:pt idx="5472">
                  <c:v>0.27</c:v>
                </c:pt>
                <c:pt idx="5473">
                  <c:v>0.22</c:v>
                </c:pt>
                <c:pt idx="5474">
                  <c:v>0.28999999999999998</c:v>
                </c:pt>
                <c:pt idx="5475">
                  <c:v>0.19</c:v>
                </c:pt>
                <c:pt idx="5476">
                  <c:v>0.45</c:v>
                </c:pt>
                <c:pt idx="5477">
                  <c:v>0.27</c:v>
                </c:pt>
                <c:pt idx="5478">
                  <c:v>0.42</c:v>
                </c:pt>
                <c:pt idx="5479">
                  <c:v>0.28000000000000003</c:v>
                </c:pt>
                <c:pt idx="5480">
                  <c:v>1.29</c:v>
                </c:pt>
                <c:pt idx="5481">
                  <c:v>3.63</c:v>
                </c:pt>
                <c:pt idx="5482">
                  <c:v>1.39</c:v>
                </c:pt>
                <c:pt idx="5483">
                  <c:v>0.33</c:v>
                </c:pt>
                <c:pt idx="5484">
                  <c:v>0.13</c:v>
                </c:pt>
                <c:pt idx="5485">
                  <c:v>0.43</c:v>
                </c:pt>
                <c:pt idx="5486">
                  <c:v>0.93</c:v>
                </c:pt>
                <c:pt idx="5487">
                  <c:v>0.72</c:v>
                </c:pt>
                <c:pt idx="5488">
                  <c:v>0.47</c:v>
                </c:pt>
                <c:pt idx="5489">
                  <c:v>0.41</c:v>
                </c:pt>
                <c:pt idx="5490">
                  <c:v>0.48</c:v>
                </c:pt>
                <c:pt idx="5491">
                  <c:v>0.46</c:v>
                </c:pt>
                <c:pt idx="5492">
                  <c:v>0.45</c:v>
                </c:pt>
                <c:pt idx="5493">
                  <c:v>0.36</c:v>
                </c:pt>
                <c:pt idx="5494">
                  <c:v>0.42</c:v>
                </c:pt>
                <c:pt idx="5495">
                  <c:v>0.36</c:v>
                </c:pt>
                <c:pt idx="5496">
                  <c:v>0.39</c:v>
                </c:pt>
                <c:pt idx="5497">
                  <c:v>0.33</c:v>
                </c:pt>
                <c:pt idx="5498">
                  <c:v>0.44</c:v>
                </c:pt>
                <c:pt idx="5499">
                  <c:v>0.36</c:v>
                </c:pt>
                <c:pt idx="5500">
                  <c:v>0.36</c:v>
                </c:pt>
                <c:pt idx="5501">
                  <c:v>0.39</c:v>
                </c:pt>
                <c:pt idx="5502">
                  <c:v>0.35</c:v>
                </c:pt>
                <c:pt idx="5503">
                  <c:v>0.4</c:v>
                </c:pt>
                <c:pt idx="5504">
                  <c:v>0.33</c:v>
                </c:pt>
                <c:pt idx="5505">
                  <c:v>0.24</c:v>
                </c:pt>
                <c:pt idx="5506">
                  <c:v>0.31</c:v>
                </c:pt>
                <c:pt idx="5507">
                  <c:v>0.27</c:v>
                </c:pt>
                <c:pt idx="5508">
                  <c:v>0.31</c:v>
                </c:pt>
                <c:pt idx="5509">
                  <c:v>0.14000000000000001</c:v>
                </c:pt>
                <c:pt idx="5510">
                  <c:v>0.24</c:v>
                </c:pt>
                <c:pt idx="5511">
                  <c:v>0.28000000000000003</c:v>
                </c:pt>
                <c:pt idx="5512">
                  <c:v>0.23</c:v>
                </c:pt>
                <c:pt idx="5513">
                  <c:v>0.31</c:v>
                </c:pt>
                <c:pt idx="5514">
                  <c:v>0.22</c:v>
                </c:pt>
                <c:pt idx="5515">
                  <c:v>0.56999999999999995</c:v>
                </c:pt>
                <c:pt idx="5516">
                  <c:v>0.62</c:v>
                </c:pt>
                <c:pt idx="5517">
                  <c:v>0.78</c:v>
                </c:pt>
                <c:pt idx="5518">
                  <c:v>0.54</c:v>
                </c:pt>
                <c:pt idx="5519">
                  <c:v>0.51</c:v>
                </c:pt>
                <c:pt idx="5520">
                  <c:v>0.42</c:v>
                </c:pt>
                <c:pt idx="5521">
                  <c:v>0.56999999999999995</c:v>
                </c:pt>
                <c:pt idx="5523">
                  <c:v>0.48</c:v>
                </c:pt>
                <c:pt idx="5524">
                  <c:v>0.42</c:v>
                </c:pt>
                <c:pt idx="5525">
                  <c:v>0.68</c:v>
                </c:pt>
                <c:pt idx="5526">
                  <c:v>0.81</c:v>
                </c:pt>
                <c:pt idx="5527">
                  <c:v>0.69</c:v>
                </c:pt>
                <c:pt idx="5528">
                  <c:v>0.79</c:v>
                </c:pt>
                <c:pt idx="5529">
                  <c:v>0.88</c:v>
                </c:pt>
                <c:pt idx="5530">
                  <c:v>0.63</c:v>
                </c:pt>
                <c:pt idx="5531">
                  <c:v>0.59</c:v>
                </c:pt>
                <c:pt idx="5532">
                  <c:v>0.63</c:v>
                </c:pt>
                <c:pt idx="5533">
                  <c:v>0.69</c:v>
                </c:pt>
                <c:pt idx="5534">
                  <c:v>0.5</c:v>
                </c:pt>
                <c:pt idx="5535">
                  <c:v>0.44</c:v>
                </c:pt>
                <c:pt idx="5536">
                  <c:v>0.45</c:v>
                </c:pt>
                <c:pt idx="5537">
                  <c:v>0.23</c:v>
                </c:pt>
                <c:pt idx="5538">
                  <c:v>0.26</c:v>
                </c:pt>
                <c:pt idx="5539">
                  <c:v>0.23</c:v>
                </c:pt>
                <c:pt idx="5540">
                  <c:v>0.47</c:v>
                </c:pt>
                <c:pt idx="5541">
                  <c:v>0.57999999999999996</c:v>
                </c:pt>
                <c:pt idx="5542">
                  <c:v>0.44</c:v>
                </c:pt>
                <c:pt idx="5543">
                  <c:v>0.43</c:v>
                </c:pt>
                <c:pt idx="5544">
                  <c:v>0.49</c:v>
                </c:pt>
                <c:pt idx="5545">
                  <c:v>0.48</c:v>
                </c:pt>
                <c:pt idx="5546">
                  <c:v>0.44</c:v>
                </c:pt>
                <c:pt idx="5547">
                  <c:v>0.53</c:v>
                </c:pt>
                <c:pt idx="5548">
                  <c:v>0.56999999999999995</c:v>
                </c:pt>
                <c:pt idx="5549">
                  <c:v>0.51</c:v>
                </c:pt>
                <c:pt idx="5550">
                  <c:v>0.78</c:v>
                </c:pt>
                <c:pt idx="5551">
                  <c:v>0.86</c:v>
                </c:pt>
                <c:pt idx="5552">
                  <c:v>0.81</c:v>
                </c:pt>
                <c:pt idx="5553">
                  <c:v>0.74</c:v>
                </c:pt>
                <c:pt idx="5554">
                  <c:v>0.73</c:v>
                </c:pt>
                <c:pt idx="5555">
                  <c:v>0.56999999999999995</c:v>
                </c:pt>
                <c:pt idx="5556">
                  <c:v>0.26</c:v>
                </c:pt>
                <c:pt idx="5557">
                  <c:v>0.53</c:v>
                </c:pt>
                <c:pt idx="5558">
                  <c:v>0.2</c:v>
                </c:pt>
                <c:pt idx="5563">
                  <c:v>0.5</c:v>
                </c:pt>
                <c:pt idx="5564">
                  <c:v>0.7</c:v>
                </c:pt>
                <c:pt idx="5565">
                  <c:v>0.76</c:v>
                </c:pt>
                <c:pt idx="5566">
                  <c:v>0.55000000000000004</c:v>
                </c:pt>
                <c:pt idx="5567">
                  <c:v>0.54</c:v>
                </c:pt>
                <c:pt idx="5568">
                  <c:v>0.38</c:v>
                </c:pt>
                <c:pt idx="5569">
                  <c:v>0.36</c:v>
                </c:pt>
                <c:pt idx="5570">
                  <c:v>0.39</c:v>
                </c:pt>
                <c:pt idx="5571">
                  <c:v>0.41</c:v>
                </c:pt>
                <c:pt idx="5572">
                  <c:v>0.41</c:v>
                </c:pt>
                <c:pt idx="5573">
                  <c:v>0.48</c:v>
                </c:pt>
                <c:pt idx="5574">
                  <c:v>0.61</c:v>
                </c:pt>
                <c:pt idx="5575">
                  <c:v>0.7</c:v>
                </c:pt>
                <c:pt idx="5576">
                  <c:v>0.65</c:v>
                </c:pt>
                <c:pt idx="5577">
                  <c:v>0.6</c:v>
                </c:pt>
                <c:pt idx="5578">
                  <c:v>0.6</c:v>
                </c:pt>
                <c:pt idx="5579">
                  <c:v>0.57999999999999996</c:v>
                </c:pt>
                <c:pt idx="5580">
                  <c:v>0.27</c:v>
                </c:pt>
                <c:pt idx="5581">
                  <c:v>0.31</c:v>
                </c:pt>
                <c:pt idx="5582">
                  <c:v>0.3</c:v>
                </c:pt>
                <c:pt idx="5583">
                  <c:v>0.4</c:v>
                </c:pt>
                <c:pt idx="5584">
                  <c:v>0.36</c:v>
                </c:pt>
                <c:pt idx="5585">
                  <c:v>0.37</c:v>
                </c:pt>
                <c:pt idx="5586">
                  <c:v>0.34</c:v>
                </c:pt>
                <c:pt idx="5587">
                  <c:v>0.36</c:v>
                </c:pt>
                <c:pt idx="5588">
                  <c:v>0.34</c:v>
                </c:pt>
                <c:pt idx="5589">
                  <c:v>0.32</c:v>
                </c:pt>
                <c:pt idx="5590">
                  <c:v>0.3</c:v>
                </c:pt>
                <c:pt idx="5591">
                  <c:v>0.4</c:v>
                </c:pt>
                <c:pt idx="5592">
                  <c:v>0.43</c:v>
                </c:pt>
                <c:pt idx="5593">
                  <c:v>0.45</c:v>
                </c:pt>
                <c:pt idx="5594">
                  <c:v>0.41</c:v>
                </c:pt>
                <c:pt idx="5595">
                  <c:v>0.37</c:v>
                </c:pt>
                <c:pt idx="5596">
                  <c:v>0.4</c:v>
                </c:pt>
                <c:pt idx="5597">
                  <c:v>0.41</c:v>
                </c:pt>
                <c:pt idx="5598">
                  <c:v>0.42</c:v>
                </c:pt>
                <c:pt idx="5599">
                  <c:v>0.42</c:v>
                </c:pt>
                <c:pt idx="5600">
                  <c:v>0.37</c:v>
                </c:pt>
                <c:pt idx="5601">
                  <c:v>0.31</c:v>
                </c:pt>
                <c:pt idx="5602">
                  <c:v>0.27</c:v>
                </c:pt>
                <c:pt idx="5603">
                  <c:v>0.22</c:v>
                </c:pt>
                <c:pt idx="5604">
                  <c:v>0.19</c:v>
                </c:pt>
                <c:pt idx="5605">
                  <c:v>0.21</c:v>
                </c:pt>
                <c:pt idx="5606">
                  <c:v>0.24</c:v>
                </c:pt>
                <c:pt idx="5607">
                  <c:v>0.24</c:v>
                </c:pt>
                <c:pt idx="5608">
                  <c:v>0.26</c:v>
                </c:pt>
                <c:pt idx="5609">
                  <c:v>0.27</c:v>
                </c:pt>
                <c:pt idx="5610">
                  <c:v>0.22</c:v>
                </c:pt>
                <c:pt idx="5611">
                  <c:v>0.24</c:v>
                </c:pt>
                <c:pt idx="5612">
                  <c:v>0.33</c:v>
                </c:pt>
                <c:pt idx="5613">
                  <c:v>0.31</c:v>
                </c:pt>
                <c:pt idx="5614">
                  <c:v>0.33</c:v>
                </c:pt>
                <c:pt idx="5615">
                  <c:v>0.31</c:v>
                </c:pt>
                <c:pt idx="5616">
                  <c:v>0.34</c:v>
                </c:pt>
                <c:pt idx="5617">
                  <c:v>0.41</c:v>
                </c:pt>
                <c:pt idx="5618">
                  <c:v>0.36</c:v>
                </c:pt>
                <c:pt idx="5619">
                  <c:v>0.46</c:v>
                </c:pt>
                <c:pt idx="5620">
                  <c:v>0.56999999999999995</c:v>
                </c:pt>
                <c:pt idx="5621">
                  <c:v>0.57999999999999996</c:v>
                </c:pt>
                <c:pt idx="5622">
                  <c:v>0.16</c:v>
                </c:pt>
                <c:pt idx="5623">
                  <c:v>0.01</c:v>
                </c:pt>
                <c:pt idx="5624">
                  <c:v>0.33</c:v>
                </c:pt>
                <c:pt idx="5625">
                  <c:v>0.31</c:v>
                </c:pt>
                <c:pt idx="5626">
                  <c:v>0.28000000000000003</c:v>
                </c:pt>
                <c:pt idx="5627">
                  <c:v>0</c:v>
                </c:pt>
                <c:pt idx="5628">
                  <c:v>0.43</c:v>
                </c:pt>
                <c:pt idx="5629">
                  <c:v>1.01</c:v>
                </c:pt>
                <c:pt idx="5630">
                  <c:v>1.28</c:v>
                </c:pt>
                <c:pt idx="5631">
                  <c:v>1.27</c:v>
                </c:pt>
                <c:pt idx="5632">
                  <c:v>1.01</c:v>
                </c:pt>
                <c:pt idx="5633">
                  <c:v>1.19</c:v>
                </c:pt>
                <c:pt idx="5634">
                  <c:v>0.56999999999999995</c:v>
                </c:pt>
                <c:pt idx="5635">
                  <c:v>0.5</c:v>
                </c:pt>
                <c:pt idx="5636">
                  <c:v>0.4</c:v>
                </c:pt>
                <c:pt idx="5637">
                  <c:v>0.43</c:v>
                </c:pt>
                <c:pt idx="5638">
                  <c:v>0.66</c:v>
                </c:pt>
                <c:pt idx="5639">
                  <c:v>0.64</c:v>
                </c:pt>
                <c:pt idx="5640">
                  <c:v>0.64</c:v>
                </c:pt>
                <c:pt idx="5641">
                  <c:v>0.55000000000000004</c:v>
                </c:pt>
                <c:pt idx="5642">
                  <c:v>0.6</c:v>
                </c:pt>
                <c:pt idx="5643">
                  <c:v>0.57999999999999996</c:v>
                </c:pt>
                <c:pt idx="5644">
                  <c:v>0.57999999999999996</c:v>
                </c:pt>
                <c:pt idx="5645">
                  <c:v>0.55000000000000004</c:v>
                </c:pt>
                <c:pt idx="5646">
                  <c:v>0.63</c:v>
                </c:pt>
                <c:pt idx="5647">
                  <c:v>0.62</c:v>
                </c:pt>
                <c:pt idx="5648">
                  <c:v>0.72</c:v>
                </c:pt>
                <c:pt idx="5649">
                  <c:v>0.64</c:v>
                </c:pt>
                <c:pt idx="5650">
                  <c:v>0.66</c:v>
                </c:pt>
                <c:pt idx="5651">
                  <c:v>0.66</c:v>
                </c:pt>
                <c:pt idx="5652">
                  <c:v>0.67</c:v>
                </c:pt>
                <c:pt idx="5653">
                  <c:v>0.64</c:v>
                </c:pt>
                <c:pt idx="5654">
                  <c:v>0.62</c:v>
                </c:pt>
                <c:pt idx="5655">
                  <c:v>0.59</c:v>
                </c:pt>
                <c:pt idx="5656">
                  <c:v>0.49</c:v>
                </c:pt>
                <c:pt idx="5657">
                  <c:v>1.1100000000000001</c:v>
                </c:pt>
                <c:pt idx="5658">
                  <c:v>0.1</c:v>
                </c:pt>
                <c:pt idx="5659">
                  <c:v>0.1</c:v>
                </c:pt>
                <c:pt idx="5660">
                  <c:v>0.23</c:v>
                </c:pt>
                <c:pt idx="5661">
                  <c:v>0.39</c:v>
                </c:pt>
                <c:pt idx="5662">
                  <c:v>0.84</c:v>
                </c:pt>
                <c:pt idx="5663">
                  <c:v>0.95</c:v>
                </c:pt>
                <c:pt idx="5664">
                  <c:v>0.54</c:v>
                </c:pt>
                <c:pt idx="5665">
                  <c:v>0.43</c:v>
                </c:pt>
                <c:pt idx="5666">
                  <c:v>0.78</c:v>
                </c:pt>
                <c:pt idx="5667">
                  <c:v>0.48</c:v>
                </c:pt>
                <c:pt idx="5668">
                  <c:v>0.76</c:v>
                </c:pt>
                <c:pt idx="5669">
                  <c:v>0.46</c:v>
                </c:pt>
                <c:pt idx="5670">
                  <c:v>0.7</c:v>
                </c:pt>
                <c:pt idx="5671">
                  <c:v>0.38</c:v>
                </c:pt>
                <c:pt idx="5672">
                  <c:v>0.57999999999999996</c:v>
                </c:pt>
                <c:pt idx="5673">
                  <c:v>0.37</c:v>
                </c:pt>
                <c:pt idx="5674">
                  <c:v>0.85</c:v>
                </c:pt>
                <c:pt idx="5675">
                  <c:v>0.38</c:v>
                </c:pt>
                <c:pt idx="5676">
                  <c:v>0.55000000000000004</c:v>
                </c:pt>
                <c:pt idx="5677">
                  <c:v>0.31</c:v>
                </c:pt>
                <c:pt idx="5678">
                  <c:v>0.27</c:v>
                </c:pt>
                <c:pt idx="5679">
                  <c:v>0.25</c:v>
                </c:pt>
                <c:pt idx="5680">
                  <c:v>0.42</c:v>
                </c:pt>
                <c:pt idx="5681">
                  <c:v>0.66</c:v>
                </c:pt>
                <c:pt idx="5682">
                  <c:v>0.22</c:v>
                </c:pt>
                <c:pt idx="5683">
                  <c:v>0.51</c:v>
                </c:pt>
                <c:pt idx="5684">
                  <c:v>0.69</c:v>
                </c:pt>
                <c:pt idx="5685">
                  <c:v>7.0000000000000007E-2</c:v>
                </c:pt>
                <c:pt idx="5686">
                  <c:v>0.54</c:v>
                </c:pt>
                <c:pt idx="5687">
                  <c:v>0.16</c:v>
                </c:pt>
                <c:pt idx="5688">
                  <c:v>0.62</c:v>
                </c:pt>
                <c:pt idx="5689">
                  <c:v>0</c:v>
                </c:pt>
                <c:pt idx="5690">
                  <c:v>0.49</c:v>
                </c:pt>
                <c:pt idx="5691">
                  <c:v>0.32</c:v>
                </c:pt>
                <c:pt idx="5692">
                  <c:v>0.48</c:v>
                </c:pt>
                <c:pt idx="5693">
                  <c:v>0.14000000000000001</c:v>
                </c:pt>
                <c:pt idx="5694">
                  <c:v>0.48</c:v>
                </c:pt>
                <c:pt idx="5695">
                  <c:v>0.49</c:v>
                </c:pt>
                <c:pt idx="5696">
                  <c:v>0.26</c:v>
                </c:pt>
                <c:pt idx="5697">
                  <c:v>0.41</c:v>
                </c:pt>
                <c:pt idx="5698">
                  <c:v>0.25</c:v>
                </c:pt>
                <c:pt idx="5699">
                  <c:v>0.6</c:v>
                </c:pt>
                <c:pt idx="5700">
                  <c:v>0.61</c:v>
                </c:pt>
                <c:pt idx="5701">
                  <c:v>0.88</c:v>
                </c:pt>
                <c:pt idx="5702">
                  <c:v>1.06</c:v>
                </c:pt>
                <c:pt idx="5703">
                  <c:v>1.1100000000000001</c:v>
                </c:pt>
                <c:pt idx="5704">
                  <c:v>1.26</c:v>
                </c:pt>
                <c:pt idx="5705">
                  <c:v>1.31</c:v>
                </c:pt>
                <c:pt idx="5706">
                  <c:v>0.63</c:v>
                </c:pt>
                <c:pt idx="5707">
                  <c:v>0.72</c:v>
                </c:pt>
                <c:pt idx="5708">
                  <c:v>0.49</c:v>
                </c:pt>
                <c:pt idx="5709">
                  <c:v>0.55000000000000004</c:v>
                </c:pt>
                <c:pt idx="5710">
                  <c:v>0.56999999999999995</c:v>
                </c:pt>
                <c:pt idx="5711">
                  <c:v>0.66</c:v>
                </c:pt>
                <c:pt idx="5712">
                  <c:v>0.34</c:v>
                </c:pt>
                <c:pt idx="5713">
                  <c:v>0.36</c:v>
                </c:pt>
                <c:pt idx="5714">
                  <c:v>0.45</c:v>
                </c:pt>
                <c:pt idx="5715">
                  <c:v>0.4</c:v>
                </c:pt>
                <c:pt idx="5716">
                  <c:v>0.24</c:v>
                </c:pt>
                <c:pt idx="5717">
                  <c:v>0.23</c:v>
                </c:pt>
                <c:pt idx="5718">
                  <c:v>0.18</c:v>
                </c:pt>
                <c:pt idx="5719">
                  <c:v>0.2</c:v>
                </c:pt>
                <c:pt idx="5720">
                  <c:v>0.15</c:v>
                </c:pt>
                <c:pt idx="5721">
                  <c:v>0.12</c:v>
                </c:pt>
                <c:pt idx="5722">
                  <c:v>0.35</c:v>
                </c:pt>
                <c:pt idx="5723">
                  <c:v>0.43</c:v>
                </c:pt>
                <c:pt idx="5724">
                  <c:v>0.39</c:v>
                </c:pt>
                <c:pt idx="5725">
                  <c:v>5.16</c:v>
                </c:pt>
                <c:pt idx="5726">
                  <c:v>0.53</c:v>
                </c:pt>
                <c:pt idx="5727">
                  <c:v>0.39</c:v>
                </c:pt>
                <c:pt idx="5728">
                  <c:v>0.54</c:v>
                </c:pt>
                <c:pt idx="5729">
                  <c:v>0.5</c:v>
                </c:pt>
                <c:pt idx="5730">
                  <c:v>0.44</c:v>
                </c:pt>
                <c:pt idx="5731">
                  <c:v>0.36</c:v>
                </c:pt>
                <c:pt idx="5732">
                  <c:v>1.25</c:v>
                </c:pt>
                <c:pt idx="5733">
                  <c:v>1.25</c:v>
                </c:pt>
                <c:pt idx="5734">
                  <c:v>0.61</c:v>
                </c:pt>
                <c:pt idx="5735">
                  <c:v>0.53</c:v>
                </c:pt>
                <c:pt idx="5736">
                  <c:v>0.72</c:v>
                </c:pt>
                <c:pt idx="5737">
                  <c:v>0.87</c:v>
                </c:pt>
                <c:pt idx="5738">
                  <c:v>0.81</c:v>
                </c:pt>
                <c:pt idx="5739">
                  <c:v>0.8</c:v>
                </c:pt>
                <c:pt idx="5740">
                  <c:v>0.76</c:v>
                </c:pt>
                <c:pt idx="5741">
                  <c:v>0.78</c:v>
                </c:pt>
                <c:pt idx="5742">
                  <c:v>0.63</c:v>
                </c:pt>
                <c:pt idx="5743">
                  <c:v>0.54</c:v>
                </c:pt>
                <c:pt idx="5744">
                  <c:v>0.66</c:v>
                </c:pt>
                <c:pt idx="5745">
                  <c:v>0.67</c:v>
                </c:pt>
                <c:pt idx="5746">
                  <c:v>0.6</c:v>
                </c:pt>
                <c:pt idx="5747">
                  <c:v>0.56000000000000005</c:v>
                </c:pt>
                <c:pt idx="5748">
                  <c:v>0.48</c:v>
                </c:pt>
                <c:pt idx="5749">
                  <c:v>0.35</c:v>
                </c:pt>
                <c:pt idx="5750">
                  <c:v>0.35</c:v>
                </c:pt>
                <c:pt idx="5751">
                  <c:v>0.34</c:v>
                </c:pt>
                <c:pt idx="5752">
                  <c:v>0.32</c:v>
                </c:pt>
                <c:pt idx="5753">
                  <c:v>0.45</c:v>
                </c:pt>
                <c:pt idx="5754">
                  <c:v>0.44</c:v>
                </c:pt>
                <c:pt idx="5755">
                  <c:v>0.47</c:v>
                </c:pt>
                <c:pt idx="5756">
                  <c:v>0.65</c:v>
                </c:pt>
                <c:pt idx="5757">
                  <c:v>0.61</c:v>
                </c:pt>
                <c:pt idx="5758">
                  <c:v>0.66</c:v>
                </c:pt>
                <c:pt idx="5759">
                  <c:v>0.6</c:v>
                </c:pt>
                <c:pt idx="5760">
                  <c:v>0.79</c:v>
                </c:pt>
                <c:pt idx="5761">
                  <c:v>0.75</c:v>
                </c:pt>
                <c:pt idx="5762">
                  <c:v>0.77</c:v>
                </c:pt>
                <c:pt idx="5763">
                  <c:v>0.74</c:v>
                </c:pt>
                <c:pt idx="5764">
                  <c:v>0.64</c:v>
                </c:pt>
                <c:pt idx="5765">
                  <c:v>0.56999999999999995</c:v>
                </c:pt>
                <c:pt idx="5766">
                  <c:v>0.36</c:v>
                </c:pt>
                <c:pt idx="5767">
                  <c:v>0.67</c:v>
                </c:pt>
                <c:pt idx="5768">
                  <c:v>0.77</c:v>
                </c:pt>
                <c:pt idx="5769">
                  <c:v>0.64</c:v>
                </c:pt>
                <c:pt idx="5770">
                  <c:v>0.6</c:v>
                </c:pt>
                <c:pt idx="5771">
                  <c:v>0.6</c:v>
                </c:pt>
                <c:pt idx="5772">
                  <c:v>0.48</c:v>
                </c:pt>
                <c:pt idx="5773">
                  <c:v>0.31</c:v>
                </c:pt>
                <c:pt idx="5774">
                  <c:v>0.24</c:v>
                </c:pt>
                <c:pt idx="5775">
                  <c:v>0.25</c:v>
                </c:pt>
                <c:pt idx="5776">
                  <c:v>0.21</c:v>
                </c:pt>
                <c:pt idx="5777">
                  <c:v>0.17</c:v>
                </c:pt>
                <c:pt idx="5778">
                  <c:v>0.44</c:v>
                </c:pt>
                <c:pt idx="5779">
                  <c:v>0.45</c:v>
                </c:pt>
                <c:pt idx="5780">
                  <c:v>0.4</c:v>
                </c:pt>
                <c:pt idx="5781">
                  <c:v>0.7</c:v>
                </c:pt>
                <c:pt idx="5782">
                  <c:v>0.74</c:v>
                </c:pt>
                <c:pt idx="5783">
                  <c:v>0.65</c:v>
                </c:pt>
                <c:pt idx="5784">
                  <c:v>0.67</c:v>
                </c:pt>
                <c:pt idx="5785">
                  <c:v>0.69</c:v>
                </c:pt>
                <c:pt idx="5786">
                  <c:v>0.78</c:v>
                </c:pt>
                <c:pt idx="5787">
                  <c:v>0.73</c:v>
                </c:pt>
                <c:pt idx="5788">
                  <c:v>0.56999999999999995</c:v>
                </c:pt>
                <c:pt idx="5789">
                  <c:v>0.52</c:v>
                </c:pt>
                <c:pt idx="5790">
                  <c:v>0.48</c:v>
                </c:pt>
                <c:pt idx="5791">
                  <c:v>0.45</c:v>
                </c:pt>
                <c:pt idx="5792">
                  <c:v>0.54</c:v>
                </c:pt>
                <c:pt idx="5793">
                  <c:v>0.53</c:v>
                </c:pt>
                <c:pt idx="5794">
                  <c:v>0.67</c:v>
                </c:pt>
                <c:pt idx="5795">
                  <c:v>0.68</c:v>
                </c:pt>
                <c:pt idx="5796">
                  <c:v>0.71</c:v>
                </c:pt>
                <c:pt idx="5797">
                  <c:v>0.57999999999999996</c:v>
                </c:pt>
                <c:pt idx="5798">
                  <c:v>0.59</c:v>
                </c:pt>
                <c:pt idx="5799">
                  <c:v>0.53</c:v>
                </c:pt>
                <c:pt idx="5800">
                  <c:v>0.52</c:v>
                </c:pt>
                <c:pt idx="5801">
                  <c:v>0.95</c:v>
                </c:pt>
                <c:pt idx="5802">
                  <c:v>0.77</c:v>
                </c:pt>
                <c:pt idx="5803">
                  <c:v>0.49</c:v>
                </c:pt>
                <c:pt idx="5804">
                  <c:v>0.24</c:v>
                </c:pt>
                <c:pt idx="5805">
                  <c:v>0.3</c:v>
                </c:pt>
                <c:pt idx="5806">
                  <c:v>0.62</c:v>
                </c:pt>
                <c:pt idx="5807">
                  <c:v>0.46</c:v>
                </c:pt>
                <c:pt idx="5808">
                  <c:v>0.36</c:v>
                </c:pt>
                <c:pt idx="5809">
                  <c:v>0.39</c:v>
                </c:pt>
                <c:pt idx="5810">
                  <c:v>0.53</c:v>
                </c:pt>
                <c:pt idx="5811">
                  <c:v>0.54</c:v>
                </c:pt>
                <c:pt idx="5812">
                  <c:v>0.48</c:v>
                </c:pt>
                <c:pt idx="5813">
                  <c:v>0.5</c:v>
                </c:pt>
                <c:pt idx="5814">
                  <c:v>0.52</c:v>
                </c:pt>
                <c:pt idx="5815">
                  <c:v>0.52</c:v>
                </c:pt>
                <c:pt idx="5816">
                  <c:v>0.51</c:v>
                </c:pt>
                <c:pt idx="5817">
                  <c:v>0.45</c:v>
                </c:pt>
                <c:pt idx="5818">
                  <c:v>0.47</c:v>
                </c:pt>
                <c:pt idx="5819">
                  <c:v>0.43</c:v>
                </c:pt>
                <c:pt idx="5820">
                  <c:v>0.44</c:v>
                </c:pt>
                <c:pt idx="5821">
                  <c:v>0.54</c:v>
                </c:pt>
                <c:pt idx="5822">
                  <c:v>0.46</c:v>
                </c:pt>
                <c:pt idx="5823">
                  <c:v>0.44</c:v>
                </c:pt>
                <c:pt idx="5824">
                  <c:v>0.43</c:v>
                </c:pt>
                <c:pt idx="5825">
                  <c:v>0.46</c:v>
                </c:pt>
                <c:pt idx="5826">
                  <c:v>0.48</c:v>
                </c:pt>
                <c:pt idx="5827">
                  <c:v>0.42</c:v>
                </c:pt>
                <c:pt idx="5828">
                  <c:v>0.48</c:v>
                </c:pt>
                <c:pt idx="5829">
                  <c:v>0.45</c:v>
                </c:pt>
                <c:pt idx="5830">
                  <c:v>0.5</c:v>
                </c:pt>
                <c:pt idx="5831">
                  <c:v>0.49</c:v>
                </c:pt>
                <c:pt idx="5832">
                  <c:v>0.53</c:v>
                </c:pt>
                <c:pt idx="5833">
                  <c:v>0.46</c:v>
                </c:pt>
                <c:pt idx="5834">
                  <c:v>0.45</c:v>
                </c:pt>
                <c:pt idx="5835">
                  <c:v>0.47</c:v>
                </c:pt>
                <c:pt idx="5836">
                  <c:v>0.44</c:v>
                </c:pt>
                <c:pt idx="5837">
                  <c:v>0.36</c:v>
                </c:pt>
                <c:pt idx="5838">
                  <c:v>0.43</c:v>
                </c:pt>
                <c:pt idx="5839">
                  <c:v>0.41</c:v>
                </c:pt>
                <c:pt idx="5840">
                  <c:v>0.38</c:v>
                </c:pt>
                <c:pt idx="5841">
                  <c:v>0.36</c:v>
                </c:pt>
                <c:pt idx="5842">
                  <c:v>0.28000000000000003</c:v>
                </c:pt>
                <c:pt idx="5843">
                  <c:v>0.34</c:v>
                </c:pt>
                <c:pt idx="5844">
                  <c:v>0.41</c:v>
                </c:pt>
                <c:pt idx="5845">
                  <c:v>0.57999999999999996</c:v>
                </c:pt>
                <c:pt idx="5846">
                  <c:v>0.54</c:v>
                </c:pt>
                <c:pt idx="5847">
                  <c:v>0.53</c:v>
                </c:pt>
                <c:pt idx="5848">
                  <c:v>0.46</c:v>
                </c:pt>
                <c:pt idx="5849">
                  <c:v>0.41</c:v>
                </c:pt>
                <c:pt idx="5850">
                  <c:v>0.41</c:v>
                </c:pt>
                <c:pt idx="5851">
                  <c:v>0.44</c:v>
                </c:pt>
                <c:pt idx="5852">
                  <c:v>0.59</c:v>
                </c:pt>
                <c:pt idx="5853">
                  <c:v>0.57999999999999996</c:v>
                </c:pt>
                <c:pt idx="5854">
                  <c:v>0.38</c:v>
                </c:pt>
                <c:pt idx="5855">
                  <c:v>0.4</c:v>
                </c:pt>
                <c:pt idx="5856">
                  <c:v>0.44</c:v>
                </c:pt>
                <c:pt idx="5857">
                  <c:v>0.44</c:v>
                </c:pt>
                <c:pt idx="5858">
                  <c:v>0.4</c:v>
                </c:pt>
                <c:pt idx="5859">
                  <c:v>0.37</c:v>
                </c:pt>
                <c:pt idx="5860">
                  <c:v>0.32</c:v>
                </c:pt>
                <c:pt idx="5861">
                  <c:v>0.32</c:v>
                </c:pt>
                <c:pt idx="5862">
                  <c:v>0.35</c:v>
                </c:pt>
                <c:pt idx="5863">
                  <c:v>0.33</c:v>
                </c:pt>
                <c:pt idx="5864">
                  <c:v>0.4</c:v>
                </c:pt>
                <c:pt idx="5865">
                  <c:v>0.39</c:v>
                </c:pt>
                <c:pt idx="5866">
                  <c:v>0.41</c:v>
                </c:pt>
                <c:pt idx="5867">
                  <c:v>0.53</c:v>
                </c:pt>
                <c:pt idx="5868">
                  <c:v>0.55000000000000004</c:v>
                </c:pt>
                <c:pt idx="5869">
                  <c:v>0.46</c:v>
                </c:pt>
                <c:pt idx="5870">
                  <c:v>0.35</c:v>
                </c:pt>
                <c:pt idx="5871">
                  <c:v>0.25</c:v>
                </c:pt>
                <c:pt idx="5872">
                  <c:v>18</c:v>
                </c:pt>
                <c:pt idx="5873">
                  <c:v>0.38</c:v>
                </c:pt>
                <c:pt idx="5874">
                  <c:v>0.61</c:v>
                </c:pt>
                <c:pt idx="5875">
                  <c:v>0.54</c:v>
                </c:pt>
                <c:pt idx="5876">
                  <c:v>0.46</c:v>
                </c:pt>
                <c:pt idx="5877">
                  <c:v>0.52</c:v>
                </c:pt>
                <c:pt idx="5878">
                  <c:v>0.5</c:v>
                </c:pt>
                <c:pt idx="5879">
                  <c:v>0.47</c:v>
                </c:pt>
                <c:pt idx="5880">
                  <c:v>0.49</c:v>
                </c:pt>
                <c:pt idx="5881">
                  <c:v>0.46</c:v>
                </c:pt>
                <c:pt idx="5882">
                  <c:v>0.47</c:v>
                </c:pt>
                <c:pt idx="5883">
                  <c:v>0.41</c:v>
                </c:pt>
                <c:pt idx="5884">
                  <c:v>0.39</c:v>
                </c:pt>
                <c:pt idx="5885">
                  <c:v>0.45</c:v>
                </c:pt>
                <c:pt idx="5886">
                  <c:v>0.43</c:v>
                </c:pt>
                <c:pt idx="5887">
                  <c:v>0.41</c:v>
                </c:pt>
                <c:pt idx="5888">
                  <c:v>0.42</c:v>
                </c:pt>
                <c:pt idx="5889">
                  <c:v>0.44</c:v>
                </c:pt>
                <c:pt idx="5890">
                  <c:v>0.45</c:v>
                </c:pt>
                <c:pt idx="5891">
                  <c:v>0.32</c:v>
                </c:pt>
                <c:pt idx="5892">
                  <c:v>0.33</c:v>
                </c:pt>
                <c:pt idx="5893">
                  <c:v>0.37</c:v>
                </c:pt>
                <c:pt idx="5894">
                  <c:v>0.44</c:v>
                </c:pt>
                <c:pt idx="5895">
                  <c:v>0.47</c:v>
                </c:pt>
                <c:pt idx="5896">
                  <c:v>0.37</c:v>
                </c:pt>
                <c:pt idx="5897">
                  <c:v>0.33</c:v>
                </c:pt>
                <c:pt idx="5898">
                  <c:v>0.3</c:v>
                </c:pt>
                <c:pt idx="5899">
                  <c:v>0.33</c:v>
                </c:pt>
                <c:pt idx="5900">
                  <c:v>0.28000000000000003</c:v>
                </c:pt>
                <c:pt idx="5901">
                  <c:v>0.28999999999999998</c:v>
                </c:pt>
                <c:pt idx="5902">
                  <c:v>0.46</c:v>
                </c:pt>
                <c:pt idx="5903">
                  <c:v>0.19</c:v>
                </c:pt>
                <c:pt idx="5904">
                  <c:v>0.18</c:v>
                </c:pt>
                <c:pt idx="5905">
                  <c:v>0.28000000000000003</c:v>
                </c:pt>
                <c:pt idx="5906">
                  <c:v>0.15</c:v>
                </c:pt>
                <c:pt idx="5907">
                  <c:v>0.18</c:v>
                </c:pt>
                <c:pt idx="5908">
                  <c:v>0</c:v>
                </c:pt>
                <c:pt idx="5909">
                  <c:v>0.45</c:v>
                </c:pt>
                <c:pt idx="5910">
                  <c:v>0.83</c:v>
                </c:pt>
                <c:pt idx="5911">
                  <c:v>0.71</c:v>
                </c:pt>
                <c:pt idx="5912">
                  <c:v>0.57999999999999996</c:v>
                </c:pt>
                <c:pt idx="5913">
                  <c:v>0.62</c:v>
                </c:pt>
                <c:pt idx="5914">
                  <c:v>0.56999999999999995</c:v>
                </c:pt>
                <c:pt idx="5915">
                  <c:v>0.61</c:v>
                </c:pt>
                <c:pt idx="5916">
                  <c:v>0.38</c:v>
                </c:pt>
                <c:pt idx="5917">
                  <c:v>0.22</c:v>
                </c:pt>
                <c:pt idx="5918">
                  <c:v>0.22</c:v>
                </c:pt>
                <c:pt idx="5919">
                  <c:v>0.25</c:v>
                </c:pt>
                <c:pt idx="5920">
                  <c:v>0.26</c:v>
                </c:pt>
                <c:pt idx="5921">
                  <c:v>0.28000000000000003</c:v>
                </c:pt>
                <c:pt idx="5922">
                  <c:v>0.31</c:v>
                </c:pt>
                <c:pt idx="5923">
                  <c:v>0.36</c:v>
                </c:pt>
                <c:pt idx="5924">
                  <c:v>0.43</c:v>
                </c:pt>
                <c:pt idx="5925">
                  <c:v>0.47</c:v>
                </c:pt>
                <c:pt idx="5926">
                  <c:v>0.45</c:v>
                </c:pt>
                <c:pt idx="5927">
                  <c:v>0.63</c:v>
                </c:pt>
                <c:pt idx="5928">
                  <c:v>0.64</c:v>
                </c:pt>
                <c:pt idx="5929">
                  <c:v>0.56000000000000005</c:v>
                </c:pt>
                <c:pt idx="5930">
                  <c:v>0.34</c:v>
                </c:pt>
                <c:pt idx="5931">
                  <c:v>0.47</c:v>
                </c:pt>
                <c:pt idx="5932">
                  <c:v>0.42</c:v>
                </c:pt>
                <c:pt idx="5933">
                  <c:v>0.35</c:v>
                </c:pt>
                <c:pt idx="5934">
                  <c:v>0.45</c:v>
                </c:pt>
                <c:pt idx="5935">
                  <c:v>0.43</c:v>
                </c:pt>
                <c:pt idx="5936">
                  <c:v>0.44</c:v>
                </c:pt>
                <c:pt idx="5937">
                  <c:v>0.49</c:v>
                </c:pt>
                <c:pt idx="5938">
                  <c:v>0.47</c:v>
                </c:pt>
                <c:pt idx="5939">
                  <c:v>0.56999999999999995</c:v>
                </c:pt>
                <c:pt idx="5940">
                  <c:v>0.55000000000000004</c:v>
                </c:pt>
                <c:pt idx="5941">
                  <c:v>0.5</c:v>
                </c:pt>
                <c:pt idx="5942">
                  <c:v>0.56000000000000005</c:v>
                </c:pt>
                <c:pt idx="5943">
                  <c:v>0.53</c:v>
                </c:pt>
                <c:pt idx="5944">
                  <c:v>0.47</c:v>
                </c:pt>
                <c:pt idx="5945">
                  <c:v>0.57999999999999996</c:v>
                </c:pt>
                <c:pt idx="5946">
                  <c:v>0.53</c:v>
                </c:pt>
                <c:pt idx="5947">
                  <c:v>0.41</c:v>
                </c:pt>
                <c:pt idx="5948">
                  <c:v>0.39</c:v>
                </c:pt>
                <c:pt idx="5949">
                  <c:v>0.42</c:v>
                </c:pt>
                <c:pt idx="5950">
                  <c:v>0.43</c:v>
                </c:pt>
                <c:pt idx="5951">
                  <c:v>0.44</c:v>
                </c:pt>
                <c:pt idx="5952">
                  <c:v>0.61</c:v>
                </c:pt>
                <c:pt idx="5953">
                  <c:v>0.49</c:v>
                </c:pt>
                <c:pt idx="5954">
                  <c:v>0.46</c:v>
                </c:pt>
                <c:pt idx="5955">
                  <c:v>0.3</c:v>
                </c:pt>
                <c:pt idx="5956">
                  <c:v>0.31</c:v>
                </c:pt>
                <c:pt idx="5957">
                  <c:v>18</c:v>
                </c:pt>
                <c:pt idx="5958">
                  <c:v>0.5</c:v>
                </c:pt>
                <c:pt idx="5959">
                  <c:v>0.57999999999999996</c:v>
                </c:pt>
                <c:pt idx="5960">
                  <c:v>0.4</c:v>
                </c:pt>
                <c:pt idx="5961">
                  <c:v>0.33</c:v>
                </c:pt>
                <c:pt idx="5962">
                  <c:v>0.38</c:v>
                </c:pt>
                <c:pt idx="5963">
                  <c:v>0.7</c:v>
                </c:pt>
                <c:pt idx="5964">
                  <c:v>0.52</c:v>
                </c:pt>
                <c:pt idx="5965">
                  <c:v>0.48</c:v>
                </c:pt>
                <c:pt idx="5966">
                  <c:v>0.4</c:v>
                </c:pt>
                <c:pt idx="5967">
                  <c:v>0.36</c:v>
                </c:pt>
                <c:pt idx="5968">
                  <c:v>0.36</c:v>
                </c:pt>
                <c:pt idx="5969">
                  <c:v>0.44</c:v>
                </c:pt>
                <c:pt idx="5970">
                  <c:v>0.4</c:v>
                </c:pt>
                <c:pt idx="5971">
                  <c:v>0.5</c:v>
                </c:pt>
                <c:pt idx="5972">
                  <c:v>0.55000000000000004</c:v>
                </c:pt>
                <c:pt idx="5973">
                  <c:v>0.64</c:v>
                </c:pt>
                <c:pt idx="5974">
                  <c:v>0.64</c:v>
                </c:pt>
                <c:pt idx="5975">
                  <c:v>0.52</c:v>
                </c:pt>
                <c:pt idx="5976">
                  <c:v>0.51</c:v>
                </c:pt>
                <c:pt idx="5977">
                  <c:v>0.34</c:v>
                </c:pt>
                <c:pt idx="5978">
                  <c:v>0.31</c:v>
                </c:pt>
                <c:pt idx="5979">
                  <c:v>0.33</c:v>
                </c:pt>
                <c:pt idx="5980">
                  <c:v>0.39</c:v>
                </c:pt>
                <c:pt idx="5981">
                  <c:v>0.35</c:v>
                </c:pt>
                <c:pt idx="5982">
                  <c:v>0.34</c:v>
                </c:pt>
                <c:pt idx="5983">
                  <c:v>0.41</c:v>
                </c:pt>
                <c:pt idx="5984">
                  <c:v>0.4</c:v>
                </c:pt>
                <c:pt idx="5985">
                  <c:v>0.36</c:v>
                </c:pt>
                <c:pt idx="5986">
                  <c:v>0.37</c:v>
                </c:pt>
                <c:pt idx="5987">
                  <c:v>0.33</c:v>
                </c:pt>
                <c:pt idx="5988">
                  <c:v>0.36</c:v>
                </c:pt>
                <c:pt idx="5989">
                  <c:v>0.35</c:v>
                </c:pt>
                <c:pt idx="5990">
                  <c:v>0.28000000000000003</c:v>
                </c:pt>
                <c:pt idx="5991">
                  <c:v>0.56999999999999995</c:v>
                </c:pt>
                <c:pt idx="5992">
                  <c:v>0.36</c:v>
                </c:pt>
                <c:pt idx="5993">
                  <c:v>0.23</c:v>
                </c:pt>
                <c:pt idx="5994">
                  <c:v>0.28000000000000003</c:v>
                </c:pt>
                <c:pt idx="5995">
                  <c:v>0.37</c:v>
                </c:pt>
                <c:pt idx="5996">
                  <c:v>0.35</c:v>
                </c:pt>
                <c:pt idx="5997">
                  <c:v>0.35</c:v>
                </c:pt>
                <c:pt idx="5998">
                  <c:v>0.34</c:v>
                </c:pt>
                <c:pt idx="5999">
                  <c:v>0.39</c:v>
                </c:pt>
                <c:pt idx="6000">
                  <c:v>0.33</c:v>
                </c:pt>
                <c:pt idx="6001">
                  <c:v>0.31</c:v>
                </c:pt>
                <c:pt idx="6002">
                  <c:v>0.22</c:v>
                </c:pt>
                <c:pt idx="6003">
                  <c:v>0.19</c:v>
                </c:pt>
                <c:pt idx="6004">
                  <c:v>0.14000000000000001</c:v>
                </c:pt>
                <c:pt idx="6005">
                  <c:v>0.16</c:v>
                </c:pt>
                <c:pt idx="6006">
                  <c:v>0.18</c:v>
                </c:pt>
                <c:pt idx="6007">
                  <c:v>0.17</c:v>
                </c:pt>
                <c:pt idx="6008">
                  <c:v>0.16</c:v>
                </c:pt>
                <c:pt idx="6009">
                  <c:v>0.17</c:v>
                </c:pt>
                <c:pt idx="6010">
                  <c:v>0.34</c:v>
                </c:pt>
                <c:pt idx="6011">
                  <c:v>0.27</c:v>
                </c:pt>
                <c:pt idx="6012">
                  <c:v>0.31</c:v>
                </c:pt>
                <c:pt idx="6013">
                  <c:v>0.37</c:v>
                </c:pt>
                <c:pt idx="6014">
                  <c:v>0.47</c:v>
                </c:pt>
                <c:pt idx="6015">
                  <c:v>0.39</c:v>
                </c:pt>
                <c:pt idx="6016">
                  <c:v>0.38</c:v>
                </c:pt>
                <c:pt idx="6017">
                  <c:v>0.28999999999999998</c:v>
                </c:pt>
                <c:pt idx="6018">
                  <c:v>0.28000000000000003</c:v>
                </c:pt>
                <c:pt idx="6019">
                  <c:v>0.28999999999999998</c:v>
                </c:pt>
                <c:pt idx="6020">
                  <c:v>0.44</c:v>
                </c:pt>
                <c:pt idx="6021">
                  <c:v>0.56999999999999995</c:v>
                </c:pt>
                <c:pt idx="6022">
                  <c:v>0.4</c:v>
                </c:pt>
                <c:pt idx="6023">
                  <c:v>0.42</c:v>
                </c:pt>
                <c:pt idx="6024">
                  <c:v>0.37</c:v>
                </c:pt>
                <c:pt idx="6025">
                  <c:v>0.69</c:v>
                </c:pt>
                <c:pt idx="6026">
                  <c:v>0.44</c:v>
                </c:pt>
                <c:pt idx="6027">
                  <c:v>0.56000000000000005</c:v>
                </c:pt>
                <c:pt idx="6028">
                  <c:v>0.49</c:v>
                </c:pt>
                <c:pt idx="6029">
                  <c:v>0.62</c:v>
                </c:pt>
                <c:pt idx="6030">
                  <c:v>0.51</c:v>
                </c:pt>
                <c:pt idx="6031">
                  <c:v>0.56000000000000005</c:v>
                </c:pt>
                <c:pt idx="6032">
                  <c:v>1.56</c:v>
                </c:pt>
                <c:pt idx="6033">
                  <c:v>0.64</c:v>
                </c:pt>
                <c:pt idx="6034">
                  <c:v>0.64</c:v>
                </c:pt>
                <c:pt idx="6035">
                  <c:v>0.79</c:v>
                </c:pt>
                <c:pt idx="6036">
                  <c:v>0.56999999999999995</c:v>
                </c:pt>
                <c:pt idx="6037">
                  <c:v>0.6</c:v>
                </c:pt>
                <c:pt idx="6038">
                  <c:v>0.63</c:v>
                </c:pt>
                <c:pt idx="6039">
                  <c:v>0.71</c:v>
                </c:pt>
                <c:pt idx="6040">
                  <c:v>0.61</c:v>
                </c:pt>
                <c:pt idx="6041">
                  <c:v>1.6</c:v>
                </c:pt>
                <c:pt idx="6042">
                  <c:v>1.1399999999999999</c:v>
                </c:pt>
                <c:pt idx="6043">
                  <c:v>0.81</c:v>
                </c:pt>
                <c:pt idx="6044">
                  <c:v>0.83</c:v>
                </c:pt>
                <c:pt idx="6045">
                  <c:v>0.77</c:v>
                </c:pt>
                <c:pt idx="6046">
                  <c:v>0.74</c:v>
                </c:pt>
                <c:pt idx="6047">
                  <c:v>0.72</c:v>
                </c:pt>
                <c:pt idx="6048">
                  <c:v>0.65</c:v>
                </c:pt>
                <c:pt idx="6049">
                  <c:v>0.57999999999999996</c:v>
                </c:pt>
                <c:pt idx="6050">
                  <c:v>0.49</c:v>
                </c:pt>
                <c:pt idx="6051">
                  <c:v>0.5</c:v>
                </c:pt>
                <c:pt idx="6052">
                  <c:v>0.51</c:v>
                </c:pt>
                <c:pt idx="6053">
                  <c:v>0.48</c:v>
                </c:pt>
                <c:pt idx="6054">
                  <c:v>0.48</c:v>
                </c:pt>
                <c:pt idx="6055">
                  <c:v>0.48</c:v>
                </c:pt>
                <c:pt idx="6056">
                  <c:v>0.49</c:v>
                </c:pt>
                <c:pt idx="6057">
                  <c:v>0.56000000000000005</c:v>
                </c:pt>
                <c:pt idx="6058">
                  <c:v>0.56000000000000005</c:v>
                </c:pt>
                <c:pt idx="6059">
                  <c:v>0.65</c:v>
                </c:pt>
                <c:pt idx="6060">
                  <c:v>0.49</c:v>
                </c:pt>
                <c:pt idx="6061">
                  <c:v>0.32</c:v>
                </c:pt>
                <c:pt idx="6062">
                  <c:v>0.52</c:v>
                </c:pt>
                <c:pt idx="6063">
                  <c:v>0.46</c:v>
                </c:pt>
                <c:pt idx="6064">
                  <c:v>0.42</c:v>
                </c:pt>
                <c:pt idx="6065">
                  <c:v>0.5</c:v>
                </c:pt>
                <c:pt idx="6066">
                  <c:v>0.47</c:v>
                </c:pt>
                <c:pt idx="6067">
                  <c:v>0.48</c:v>
                </c:pt>
                <c:pt idx="6068">
                  <c:v>0.46</c:v>
                </c:pt>
                <c:pt idx="6069">
                  <c:v>0.42</c:v>
                </c:pt>
                <c:pt idx="6070">
                  <c:v>0.42</c:v>
                </c:pt>
                <c:pt idx="6071">
                  <c:v>0.56999999999999995</c:v>
                </c:pt>
                <c:pt idx="6072">
                  <c:v>0.55000000000000004</c:v>
                </c:pt>
                <c:pt idx="6073">
                  <c:v>0.43</c:v>
                </c:pt>
                <c:pt idx="6074">
                  <c:v>0.52</c:v>
                </c:pt>
                <c:pt idx="6075">
                  <c:v>0.47</c:v>
                </c:pt>
                <c:pt idx="6076">
                  <c:v>0.36</c:v>
                </c:pt>
                <c:pt idx="6077">
                  <c:v>0.3</c:v>
                </c:pt>
                <c:pt idx="6078">
                  <c:v>0.28000000000000003</c:v>
                </c:pt>
                <c:pt idx="6079">
                  <c:v>0.3</c:v>
                </c:pt>
                <c:pt idx="6080">
                  <c:v>0.39</c:v>
                </c:pt>
                <c:pt idx="6081">
                  <c:v>0.45</c:v>
                </c:pt>
                <c:pt idx="6082">
                  <c:v>0.44</c:v>
                </c:pt>
                <c:pt idx="6083">
                  <c:v>0.47</c:v>
                </c:pt>
                <c:pt idx="6084">
                  <c:v>0.19</c:v>
                </c:pt>
                <c:pt idx="6085">
                  <c:v>0.28000000000000003</c:v>
                </c:pt>
                <c:pt idx="6086">
                  <c:v>0.26</c:v>
                </c:pt>
                <c:pt idx="6087">
                  <c:v>0.25</c:v>
                </c:pt>
                <c:pt idx="6088">
                  <c:v>0.19</c:v>
                </c:pt>
                <c:pt idx="6089">
                  <c:v>0.18</c:v>
                </c:pt>
                <c:pt idx="6090">
                  <c:v>0.18</c:v>
                </c:pt>
                <c:pt idx="6091">
                  <c:v>0.21</c:v>
                </c:pt>
                <c:pt idx="6092">
                  <c:v>0.19</c:v>
                </c:pt>
                <c:pt idx="6093">
                  <c:v>0.18</c:v>
                </c:pt>
                <c:pt idx="6094">
                  <c:v>0.15</c:v>
                </c:pt>
                <c:pt idx="6095">
                  <c:v>0.37</c:v>
                </c:pt>
                <c:pt idx="6096">
                  <c:v>0.37</c:v>
                </c:pt>
                <c:pt idx="6097">
                  <c:v>0.65</c:v>
                </c:pt>
                <c:pt idx="6098">
                  <c:v>0.42</c:v>
                </c:pt>
                <c:pt idx="6099">
                  <c:v>0.44</c:v>
                </c:pt>
                <c:pt idx="6100">
                  <c:v>0.4</c:v>
                </c:pt>
                <c:pt idx="6101">
                  <c:v>0.41</c:v>
                </c:pt>
                <c:pt idx="6102">
                  <c:v>0.38</c:v>
                </c:pt>
                <c:pt idx="6103">
                  <c:v>0.3</c:v>
                </c:pt>
                <c:pt idx="6104">
                  <c:v>0.31</c:v>
                </c:pt>
                <c:pt idx="6105">
                  <c:v>0.35</c:v>
                </c:pt>
                <c:pt idx="6106">
                  <c:v>0.38</c:v>
                </c:pt>
                <c:pt idx="6107">
                  <c:v>0.46</c:v>
                </c:pt>
                <c:pt idx="6108">
                  <c:v>0.51</c:v>
                </c:pt>
                <c:pt idx="6109">
                  <c:v>0.47</c:v>
                </c:pt>
                <c:pt idx="6110">
                  <c:v>0.48</c:v>
                </c:pt>
                <c:pt idx="6111">
                  <c:v>0.44</c:v>
                </c:pt>
                <c:pt idx="6112">
                  <c:v>0.32</c:v>
                </c:pt>
                <c:pt idx="6113">
                  <c:v>0.39</c:v>
                </c:pt>
                <c:pt idx="6114">
                  <c:v>0.38</c:v>
                </c:pt>
                <c:pt idx="6115">
                  <c:v>0.36</c:v>
                </c:pt>
                <c:pt idx="6116">
                  <c:v>0.3</c:v>
                </c:pt>
                <c:pt idx="6117">
                  <c:v>0.28000000000000003</c:v>
                </c:pt>
                <c:pt idx="6118">
                  <c:v>0.38</c:v>
                </c:pt>
                <c:pt idx="6119">
                  <c:v>0.34</c:v>
                </c:pt>
                <c:pt idx="6120">
                  <c:v>0.4</c:v>
                </c:pt>
                <c:pt idx="6121">
                  <c:v>0.45</c:v>
                </c:pt>
                <c:pt idx="6122">
                  <c:v>0.46</c:v>
                </c:pt>
                <c:pt idx="6123">
                  <c:v>0.48</c:v>
                </c:pt>
                <c:pt idx="6124">
                  <c:v>0.48</c:v>
                </c:pt>
                <c:pt idx="6125">
                  <c:v>0.51</c:v>
                </c:pt>
                <c:pt idx="6126">
                  <c:v>0.49</c:v>
                </c:pt>
                <c:pt idx="6127">
                  <c:v>0.59</c:v>
                </c:pt>
                <c:pt idx="6128">
                  <c:v>0.76</c:v>
                </c:pt>
                <c:pt idx="6129">
                  <c:v>0.57999999999999996</c:v>
                </c:pt>
                <c:pt idx="6130">
                  <c:v>0.56999999999999995</c:v>
                </c:pt>
                <c:pt idx="6131">
                  <c:v>0.48</c:v>
                </c:pt>
                <c:pt idx="6132">
                  <c:v>0.59</c:v>
                </c:pt>
                <c:pt idx="6133">
                  <c:v>0.54</c:v>
                </c:pt>
                <c:pt idx="6134">
                  <c:v>0.53</c:v>
                </c:pt>
                <c:pt idx="6135">
                  <c:v>0.45</c:v>
                </c:pt>
                <c:pt idx="6136">
                  <c:v>0.4</c:v>
                </c:pt>
                <c:pt idx="6137">
                  <c:v>0.46</c:v>
                </c:pt>
                <c:pt idx="6138">
                  <c:v>0.53</c:v>
                </c:pt>
                <c:pt idx="6139">
                  <c:v>0.53</c:v>
                </c:pt>
                <c:pt idx="6140">
                  <c:v>0.53</c:v>
                </c:pt>
                <c:pt idx="6141">
                  <c:v>0.56000000000000005</c:v>
                </c:pt>
                <c:pt idx="6142">
                  <c:v>0.71</c:v>
                </c:pt>
                <c:pt idx="6143">
                  <c:v>0.71</c:v>
                </c:pt>
                <c:pt idx="6144">
                  <c:v>0.7</c:v>
                </c:pt>
                <c:pt idx="6145">
                  <c:v>0.71</c:v>
                </c:pt>
                <c:pt idx="6146">
                  <c:v>0.57999999999999996</c:v>
                </c:pt>
                <c:pt idx="6147">
                  <c:v>0.37</c:v>
                </c:pt>
                <c:pt idx="6148">
                  <c:v>0.44</c:v>
                </c:pt>
                <c:pt idx="6149">
                  <c:v>0.39</c:v>
                </c:pt>
                <c:pt idx="6150">
                  <c:v>0.26</c:v>
                </c:pt>
                <c:pt idx="6151">
                  <c:v>0.41</c:v>
                </c:pt>
                <c:pt idx="6152">
                  <c:v>0.38</c:v>
                </c:pt>
                <c:pt idx="6153">
                  <c:v>0.41</c:v>
                </c:pt>
                <c:pt idx="6154">
                  <c:v>0.36</c:v>
                </c:pt>
                <c:pt idx="6155">
                  <c:v>0.39</c:v>
                </c:pt>
                <c:pt idx="6156">
                  <c:v>0.39</c:v>
                </c:pt>
                <c:pt idx="6157">
                  <c:v>0.32</c:v>
                </c:pt>
                <c:pt idx="6158">
                  <c:v>0.32</c:v>
                </c:pt>
                <c:pt idx="6159">
                  <c:v>0.31</c:v>
                </c:pt>
                <c:pt idx="6160">
                  <c:v>0.31</c:v>
                </c:pt>
                <c:pt idx="6161">
                  <c:v>0.31</c:v>
                </c:pt>
                <c:pt idx="6162">
                  <c:v>0.3</c:v>
                </c:pt>
                <c:pt idx="6163">
                  <c:v>0.27</c:v>
                </c:pt>
                <c:pt idx="6164">
                  <c:v>0.27</c:v>
                </c:pt>
                <c:pt idx="6165">
                  <c:v>0.28000000000000003</c:v>
                </c:pt>
                <c:pt idx="6166">
                  <c:v>0.42</c:v>
                </c:pt>
                <c:pt idx="6167">
                  <c:v>0.38</c:v>
                </c:pt>
                <c:pt idx="6168">
                  <c:v>0.43</c:v>
                </c:pt>
                <c:pt idx="6169">
                  <c:v>0.45</c:v>
                </c:pt>
                <c:pt idx="6170">
                  <c:v>0.28000000000000003</c:v>
                </c:pt>
                <c:pt idx="6171">
                  <c:v>0.33</c:v>
                </c:pt>
                <c:pt idx="6172">
                  <c:v>0.32</c:v>
                </c:pt>
                <c:pt idx="6173">
                  <c:v>0.33</c:v>
                </c:pt>
                <c:pt idx="6174">
                  <c:v>0.33</c:v>
                </c:pt>
                <c:pt idx="6175">
                  <c:v>0.34</c:v>
                </c:pt>
                <c:pt idx="6176">
                  <c:v>0.33</c:v>
                </c:pt>
                <c:pt idx="6177">
                  <c:v>0.37</c:v>
                </c:pt>
                <c:pt idx="6178">
                  <c:v>0.35</c:v>
                </c:pt>
                <c:pt idx="6179">
                  <c:v>0.87</c:v>
                </c:pt>
                <c:pt idx="6180">
                  <c:v>0.35</c:v>
                </c:pt>
                <c:pt idx="6181">
                  <c:v>0.3</c:v>
                </c:pt>
                <c:pt idx="6182">
                  <c:v>0.4</c:v>
                </c:pt>
                <c:pt idx="6183">
                  <c:v>0.31</c:v>
                </c:pt>
                <c:pt idx="6184">
                  <c:v>0.31</c:v>
                </c:pt>
                <c:pt idx="6185">
                  <c:v>3</c:v>
                </c:pt>
                <c:pt idx="6186">
                  <c:v>0.32</c:v>
                </c:pt>
                <c:pt idx="6187">
                  <c:v>0.3</c:v>
                </c:pt>
                <c:pt idx="6188">
                  <c:v>0.3</c:v>
                </c:pt>
                <c:pt idx="6189">
                  <c:v>0.31</c:v>
                </c:pt>
                <c:pt idx="6190">
                  <c:v>0.28000000000000003</c:v>
                </c:pt>
                <c:pt idx="6191">
                  <c:v>0.26</c:v>
                </c:pt>
                <c:pt idx="6192">
                  <c:v>0.25</c:v>
                </c:pt>
                <c:pt idx="6193">
                  <c:v>0.27</c:v>
                </c:pt>
                <c:pt idx="6194">
                  <c:v>0.28000000000000003</c:v>
                </c:pt>
                <c:pt idx="6195">
                  <c:v>0.27</c:v>
                </c:pt>
                <c:pt idx="6196">
                  <c:v>0.28000000000000003</c:v>
                </c:pt>
                <c:pt idx="6197">
                  <c:v>0.3</c:v>
                </c:pt>
                <c:pt idx="6198">
                  <c:v>0.31</c:v>
                </c:pt>
                <c:pt idx="6199">
                  <c:v>0.3</c:v>
                </c:pt>
                <c:pt idx="6200">
                  <c:v>0.3</c:v>
                </c:pt>
                <c:pt idx="6201">
                  <c:v>0.33</c:v>
                </c:pt>
                <c:pt idx="6202">
                  <c:v>0.36</c:v>
                </c:pt>
                <c:pt idx="6203">
                  <c:v>0.37</c:v>
                </c:pt>
                <c:pt idx="6204">
                  <c:v>0.32</c:v>
                </c:pt>
                <c:pt idx="6205">
                  <c:v>0.38</c:v>
                </c:pt>
                <c:pt idx="6206">
                  <c:v>0.39</c:v>
                </c:pt>
                <c:pt idx="6207">
                  <c:v>0.42</c:v>
                </c:pt>
                <c:pt idx="6208">
                  <c:v>0.46</c:v>
                </c:pt>
                <c:pt idx="6209">
                  <c:v>0.41</c:v>
                </c:pt>
                <c:pt idx="6210">
                  <c:v>0.42</c:v>
                </c:pt>
                <c:pt idx="6211">
                  <c:v>0.54</c:v>
                </c:pt>
                <c:pt idx="6212">
                  <c:v>0.53</c:v>
                </c:pt>
                <c:pt idx="6213">
                  <c:v>0.52</c:v>
                </c:pt>
                <c:pt idx="6214">
                  <c:v>0.54</c:v>
                </c:pt>
                <c:pt idx="6215">
                  <c:v>0.51</c:v>
                </c:pt>
                <c:pt idx="6216">
                  <c:v>0.5</c:v>
                </c:pt>
                <c:pt idx="6217">
                  <c:v>0.47</c:v>
                </c:pt>
                <c:pt idx="6218">
                  <c:v>0.42</c:v>
                </c:pt>
                <c:pt idx="6219">
                  <c:v>0.38</c:v>
                </c:pt>
                <c:pt idx="6220">
                  <c:v>0.35</c:v>
                </c:pt>
                <c:pt idx="6221">
                  <c:v>0.39</c:v>
                </c:pt>
                <c:pt idx="6222">
                  <c:v>0.43</c:v>
                </c:pt>
                <c:pt idx="6223">
                  <c:v>0.42</c:v>
                </c:pt>
                <c:pt idx="6224">
                  <c:v>0.56999999999999995</c:v>
                </c:pt>
                <c:pt idx="6225">
                  <c:v>0.52</c:v>
                </c:pt>
                <c:pt idx="6226">
                  <c:v>0.51</c:v>
                </c:pt>
                <c:pt idx="6227">
                  <c:v>0.43</c:v>
                </c:pt>
                <c:pt idx="6228">
                  <c:v>0.48</c:v>
                </c:pt>
                <c:pt idx="6229">
                  <c:v>0.51</c:v>
                </c:pt>
                <c:pt idx="6230">
                  <c:v>0.48</c:v>
                </c:pt>
                <c:pt idx="6231">
                  <c:v>0.52</c:v>
                </c:pt>
                <c:pt idx="6232">
                  <c:v>0.45</c:v>
                </c:pt>
                <c:pt idx="6233">
                  <c:v>0.42</c:v>
                </c:pt>
                <c:pt idx="6234">
                  <c:v>0.43</c:v>
                </c:pt>
                <c:pt idx="6235">
                  <c:v>0.61</c:v>
                </c:pt>
                <c:pt idx="6236">
                  <c:v>0.52</c:v>
                </c:pt>
                <c:pt idx="6237">
                  <c:v>0.53</c:v>
                </c:pt>
                <c:pt idx="6238">
                  <c:v>0.5</c:v>
                </c:pt>
                <c:pt idx="6239">
                  <c:v>0.45</c:v>
                </c:pt>
                <c:pt idx="6240">
                  <c:v>0.38</c:v>
                </c:pt>
                <c:pt idx="6241">
                  <c:v>0.37</c:v>
                </c:pt>
                <c:pt idx="6242">
                  <c:v>0.33</c:v>
                </c:pt>
                <c:pt idx="6243">
                  <c:v>0.3</c:v>
                </c:pt>
                <c:pt idx="6244">
                  <c:v>0.3</c:v>
                </c:pt>
                <c:pt idx="6245">
                  <c:v>0.33</c:v>
                </c:pt>
                <c:pt idx="6246">
                  <c:v>0.3</c:v>
                </c:pt>
                <c:pt idx="6247">
                  <c:v>0.3</c:v>
                </c:pt>
                <c:pt idx="6248">
                  <c:v>0.32</c:v>
                </c:pt>
                <c:pt idx="6249">
                  <c:v>0.3</c:v>
                </c:pt>
                <c:pt idx="6250">
                  <c:v>0.34</c:v>
                </c:pt>
                <c:pt idx="6251">
                  <c:v>0.36</c:v>
                </c:pt>
                <c:pt idx="6252">
                  <c:v>0.36</c:v>
                </c:pt>
                <c:pt idx="6253">
                  <c:v>0.45</c:v>
                </c:pt>
                <c:pt idx="6254">
                  <c:v>0.46</c:v>
                </c:pt>
                <c:pt idx="6255">
                  <c:v>0.47</c:v>
                </c:pt>
                <c:pt idx="6256">
                  <c:v>0.52</c:v>
                </c:pt>
                <c:pt idx="6257">
                  <c:v>0.45</c:v>
                </c:pt>
                <c:pt idx="6258">
                  <c:v>0.48</c:v>
                </c:pt>
                <c:pt idx="6259">
                  <c:v>0.48</c:v>
                </c:pt>
                <c:pt idx="6260">
                  <c:v>0.44</c:v>
                </c:pt>
                <c:pt idx="6261">
                  <c:v>0.5</c:v>
                </c:pt>
                <c:pt idx="6262">
                  <c:v>0.45</c:v>
                </c:pt>
                <c:pt idx="6263">
                  <c:v>0.46</c:v>
                </c:pt>
                <c:pt idx="6264">
                  <c:v>0.37</c:v>
                </c:pt>
                <c:pt idx="6265">
                  <c:v>0.36</c:v>
                </c:pt>
                <c:pt idx="6266">
                  <c:v>0.37</c:v>
                </c:pt>
                <c:pt idx="6267">
                  <c:v>0.33</c:v>
                </c:pt>
                <c:pt idx="6268">
                  <c:v>0.22</c:v>
                </c:pt>
                <c:pt idx="6269">
                  <c:v>0.17</c:v>
                </c:pt>
                <c:pt idx="6270">
                  <c:v>0.28999999999999998</c:v>
                </c:pt>
                <c:pt idx="6271">
                  <c:v>0.83</c:v>
                </c:pt>
                <c:pt idx="6272">
                  <c:v>0.32</c:v>
                </c:pt>
                <c:pt idx="6273">
                  <c:v>0.4</c:v>
                </c:pt>
                <c:pt idx="6274">
                  <c:v>0.32</c:v>
                </c:pt>
                <c:pt idx="6275">
                  <c:v>0.28999999999999998</c:v>
                </c:pt>
                <c:pt idx="6276">
                  <c:v>0.31</c:v>
                </c:pt>
                <c:pt idx="6277">
                  <c:v>0.33</c:v>
                </c:pt>
                <c:pt idx="6278">
                  <c:v>0.32</c:v>
                </c:pt>
                <c:pt idx="6279">
                  <c:v>0.35</c:v>
                </c:pt>
                <c:pt idx="6280">
                  <c:v>0.33</c:v>
                </c:pt>
                <c:pt idx="6281">
                  <c:v>0.36</c:v>
                </c:pt>
                <c:pt idx="6282">
                  <c:v>0.36</c:v>
                </c:pt>
                <c:pt idx="6283">
                  <c:v>0.32</c:v>
                </c:pt>
                <c:pt idx="6284">
                  <c:v>0.38</c:v>
                </c:pt>
                <c:pt idx="6285">
                  <c:v>0.32</c:v>
                </c:pt>
                <c:pt idx="6286">
                  <c:v>0.25</c:v>
                </c:pt>
                <c:pt idx="6287">
                  <c:v>0.45</c:v>
                </c:pt>
                <c:pt idx="6288">
                  <c:v>0.35</c:v>
                </c:pt>
                <c:pt idx="6289">
                  <c:v>0.3</c:v>
                </c:pt>
                <c:pt idx="6290">
                  <c:v>0.28999999999999998</c:v>
                </c:pt>
                <c:pt idx="6291">
                  <c:v>0.26</c:v>
                </c:pt>
                <c:pt idx="6292">
                  <c:v>0.3</c:v>
                </c:pt>
                <c:pt idx="6293">
                  <c:v>0.25</c:v>
                </c:pt>
                <c:pt idx="6294">
                  <c:v>0.28000000000000003</c:v>
                </c:pt>
                <c:pt idx="6295">
                  <c:v>0.28999999999999998</c:v>
                </c:pt>
                <c:pt idx="6296">
                  <c:v>0.56000000000000005</c:v>
                </c:pt>
                <c:pt idx="6297">
                  <c:v>0.51</c:v>
                </c:pt>
                <c:pt idx="6298">
                  <c:v>0.71</c:v>
                </c:pt>
                <c:pt idx="6299">
                  <c:v>0.69</c:v>
                </c:pt>
                <c:pt idx="6300">
                  <c:v>0.57999999999999996</c:v>
                </c:pt>
                <c:pt idx="6301">
                  <c:v>0.61</c:v>
                </c:pt>
                <c:pt idx="6302">
                  <c:v>0.57999999999999996</c:v>
                </c:pt>
                <c:pt idx="6303">
                  <c:v>0.56999999999999995</c:v>
                </c:pt>
                <c:pt idx="6304">
                  <c:v>0.53</c:v>
                </c:pt>
                <c:pt idx="6305">
                  <c:v>0.41</c:v>
                </c:pt>
                <c:pt idx="6306">
                  <c:v>0.48</c:v>
                </c:pt>
                <c:pt idx="6307">
                  <c:v>0.59</c:v>
                </c:pt>
                <c:pt idx="6308">
                  <c:v>0.5</c:v>
                </c:pt>
                <c:pt idx="6309">
                  <c:v>0.56000000000000005</c:v>
                </c:pt>
                <c:pt idx="6310">
                  <c:v>0.56000000000000005</c:v>
                </c:pt>
                <c:pt idx="6311">
                  <c:v>0.55000000000000004</c:v>
                </c:pt>
                <c:pt idx="6312">
                  <c:v>0.57999999999999996</c:v>
                </c:pt>
                <c:pt idx="6313">
                  <c:v>0.53</c:v>
                </c:pt>
                <c:pt idx="6314">
                  <c:v>0.59</c:v>
                </c:pt>
                <c:pt idx="6315">
                  <c:v>0.57999999999999996</c:v>
                </c:pt>
                <c:pt idx="6316">
                  <c:v>0.81</c:v>
                </c:pt>
                <c:pt idx="6317">
                  <c:v>0.82</c:v>
                </c:pt>
                <c:pt idx="6318">
                  <c:v>0.76</c:v>
                </c:pt>
                <c:pt idx="6319">
                  <c:v>0.78</c:v>
                </c:pt>
                <c:pt idx="6320">
                  <c:v>0.71</c:v>
                </c:pt>
                <c:pt idx="6321">
                  <c:v>0.71</c:v>
                </c:pt>
                <c:pt idx="6322">
                  <c:v>0.55000000000000004</c:v>
                </c:pt>
                <c:pt idx="6323">
                  <c:v>0.49</c:v>
                </c:pt>
                <c:pt idx="6324">
                  <c:v>0.48</c:v>
                </c:pt>
                <c:pt idx="6325">
                  <c:v>0.49</c:v>
                </c:pt>
                <c:pt idx="6326">
                  <c:v>0.46</c:v>
                </c:pt>
                <c:pt idx="6327">
                  <c:v>0.46</c:v>
                </c:pt>
                <c:pt idx="6328">
                  <c:v>0.57999999999999996</c:v>
                </c:pt>
                <c:pt idx="6329">
                  <c:v>0.54</c:v>
                </c:pt>
                <c:pt idx="6330">
                  <c:v>0.55000000000000004</c:v>
                </c:pt>
                <c:pt idx="6331">
                  <c:v>0.56000000000000005</c:v>
                </c:pt>
                <c:pt idx="6332">
                  <c:v>0.53</c:v>
                </c:pt>
                <c:pt idx="6333">
                  <c:v>0.44</c:v>
                </c:pt>
                <c:pt idx="6334">
                  <c:v>0.47</c:v>
                </c:pt>
                <c:pt idx="6335">
                  <c:v>0.46</c:v>
                </c:pt>
                <c:pt idx="6336">
                  <c:v>0.47</c:v>
                </c:pt>
                <c:pt idx="6337">
                  <c:v>0.49</c:v>
                </c:pt>
                <c:pt idx="6338">
                  <c:v>0.44</c:v>
                </c:pt>
                <c:pt idx="6339">
                  <c:v>0.42</c:v>
                </c:pt>
                <c:pt idx="6340">
                  <c:v>0.41</c:v>
                </c:pt>
                <c:pt idx="6341">
                  <c:v>0.38</c:v>
                </c:pt>
                <c:pt idx="6342">
                  <c:v>0.38</c:v>
                </c:pt>
                <c:pt idx="6343">
                  <c:v>0.38</c:v>
                </c:pt>
                <c:pt idx="6344">
                  <c:v>0.4</c:v>
                </c:pt>
                <c:pt idx="6345">
                  <c:v>0.35</c:v>
                </c:pt>
                <c:pt idx="6346">
                  <c:v>0.37</c:v>
                </c:pt>
                <c:pt idx="6347">
                  <c:v>0.35</c:v>
                </c:pt>
                <c:pt idx="6348">
                  <c:v>0.46</c:v>
                </c:pt>
                <c:pt idx="6349">
                  <c:v>0.35</c:v>
                </c:pt>
                <c:pt idx="6350">
                  <c:v>0.34</c:v>
                </c:pt>
                <c:pt idx="6351">
                  <c:v>0.37</c:v>
                </c:pt>
                <c:pt idx="6352">
                  <c:v>0.35</c:v>
                </c:pt>
                <c:pt idx="6353">
                  <c:v>0.37</c:v>
                </c:pt>
                <c:pt idx="6354">
                  <c:v>0.35</c:v>
                </c:pt>
                <c:pt idx="6355">
                  <c:v>0.35</c:v>
                </c:pt>
                <c:pt idx="6356">
                  <c:v>0.41</c:v>
                </c:pt>
                <c:pt idx="6357">
                  <c:v>0.38</c:v>
                </c:pt>
                <c:pt idx="6358">
                  <c:v>0.36</c:v>
                </c:pt>
                <c:pt idx="6359">
                  <c:v>0.36</c:v>
                </c:pt>
                <c:pt idx="6360">
                  <c:v>0.42</c:v>
                </c:pt>
                <c:pt idx="6361">
                  <c:v>0.38</c:v>
                </c:pt>
                <c:pt idx="6362">
                  <c:v>0.42</c:v>
                </c:pt>
                <c:pt idx="6363">
                  <c:v>0.45</c:v>
                </c:pt>
                <c:pt idx="6364">
                  <c:v>0.55000000000000004</c:v>
                </c:pt>
                <c:pt idx="6365">
                  <c:v>0.44</c:v>
                </c:pt>
                <c:pt idx="6366">
                  <c:v>0.31</c:v>
                </c:pt>
                <c:pt idx="6367">
                  <c:v>0.3</c:v>
                </c:pt>
                <c:pt idx="6368">
                  <c:v>0.3</c:v>
                </c:pt>
                <c:pt idx="6369">
                  <c:v>0.43</c:v>
                </c:pt>
                <c:pt idx="6370">
                  <c:v>0.34</c:v>
                </c:pt>
                <c:pt idx="6371">
                  <c:v>0.33</c:v>
                </c:pt>
                <c:pt idx="6372">
                  <c:v>0.28999999999999998</c:v>
                </c:pt>
                <c:pt idx="6373">
                  <c:v>0.35</c:v>
                </c:pt>
                <c:pt idx="6374">
                  <c:v>0.36</c:v>
                </c:pt>
                <c:pt idx="6375">
                  <c:v>0.38</c:v>
                </c:pt>
                <c:pt idx="6376">
                  <c:v>0.43</c:v>
                </c:pt>
                <c:pt idx="6377">
                  <c:v>0.39</c:v>
                </c:pt>
                <c:pt idx="6378">
                  <c:v>0.28000000000000003</c:v>
                </c:pt>
                <c:pt idx="6379">
                  <c:v>0.23</c:v>
                </c:pt>
                <c:pt idx="6380">
                  <c:v>0.26</c:v>
                </c:pt>
                <c:pt idx="6381">
                  <c:v>0.25</c:v>
                </c:pt>
                <c:pt idx="6382">
                  <c:v>0.28000000000000003</c:v>
                </c:pt>
                <c:pt idx="6383">
                  <c:v>0.25</c:v>
                </c:pt>
                <c:pt idx="6384">
                  <c:v>0.24</c:v>
                </c:pt>
                <c:pt idx="6385">
                  <c:v>0.31</c:v>
                </c:pt>
                <c:pt idx="6386">
                  <c:v>0.28000000000000003</c:v>
                </c:pt>
                <c:pt idx="6387">
                  <c:v>0.3</c:v>
                </c:pt>
                <c:pt idx="6388">
                  <c:v>0.18</c:v>
                </c:pt>
                <c:pt idx="6389">
                  <c:v>0.08</c:v>
                </c:pt>
                <c:pt idx="6390">
                  <c:v>0.3</c:v>
                </c:pt>
                <c:pt idx="6391">
                  <c:v>0.42</c:v>
                </c:pt>
                <c:pt idx="6392">
                  <c:v>0.65</c:v>
                </c:pt>
                <c:pt idx="6393">
                  <c:v>0.67</c:v>
                </c:pt>
                <c:pt idx="6394">
                  <c:v>0.72</c:v>
                </c:pt>
                <c:pt idx="6395">
                  <c:v>0.53</c:v>
                </c:pt>
                <c:pt idx="6396">
                  <c:v>0.54</c:v>
                </c:pt>
                <c:pt idx="6397">
                  <c:v>0.55000000000000004</c:v>
                </c:pt>
                <c:pt idx="6398">
                  <c:v>0.49</c:v>
                </c:pt>
                <c:pt idx="6399">
                  <c:v>0.5</c:v>
                </c:pt>
                <c:pt idx="6400">
                  <c:v>0.3</c:v>
                </c:pt>
                <c:pt idx="6401">
                  <c:v>0.32</c:v>
                </c:pt>
                <c:pt idx="6402">
                  <c:v>0.32</c:v>
                </c:pt>
                <c:pt idx="6403">
                  <c:v>0.6</c:v>
                </c:pt>
                <c:pt idx="6404">
                  <c:v>0.56000000000000005</c:v>
                </c:pt>
                <c:pt idx="6405">
                  <c:v>0.64</c:v>
                </c:pt>
                <c:pt idx="6406">
                  <c:v>0.64</c:v>
                </c:pt>
                <c:pt idx="6407">
                  <c:v>0.6</c:v>
                </c:pt>
                <c:pt idx="6408">
                  <c:v>0.59</c:v>
                </c:pt>
                <c:pt idx="6409">
                  <c:v>0.57999999999999996</c:v>
                </c:pt>
                <c:pt idx="6410">
                  <c:v>0.69</c:v>
                </c:pt>
                <c:pt idx="6411">
                  <c:v>0.66</c:v>
                </c:pt>
                <c:pt idx="6412">
                  <c:v>0.67</c:v>
                </c:pt>
                <c:pt idx="6413">
                  <c:v>0.61</c:v>
                </c:pt>
                <c:pt idx="6414">
                  <c:v>0.7</c:v>
                </c:pt>
                <c:pt idx="6415">
                  <c:v>0.71</c:v>
                </c:pt>
                <c:pt idx="6416">
                  <c:v>0.73</c:v>
                </c:pt>
                <c:pt idx="6417">
                  <c:v>0.69</c:v>
                </c:pt>
                <c:pt idx="6418">
                  <c:v>0.68</c:v>
                </c:pt>
                <c:pt idx="6419">
                  <c:v>0.48</c:v>
                </c:pt>
                <c:pt idx="6420">
                  <c:v>0.5</c:v>
                </c:pt>
                <c:pt idx="6421">
                  <c:v>0.48</c:v>
                </c:pt>
                <c:pt idx="6422">
                  <c:v>0.5</c:v>
                </c:pt>
                <c:pt idx="6423">
                  <c:v>0.51</c:v>
                </c:pt>
                <c:pt idx="6424">
                  <c:v>0.51</c:v>
                </c:pt>
                <c:pt idx="6425">
                  <c:v>0.56999999999999995</c:v>
                </c:pt>
                <c:pt idx="6426">
                  <c:v>0.77</c:v>
                </c:pt>
                <c:pt idx="6427">
                  <c:v>0.69</c:v>
                </c:pt>
                <c:pt idx="6428">
                  <c:v>0.65</c:v>
                </c:pt>
                <c:pt idx="6429">
                  <c:v>0.67</c:v>
                </c:pt>
                <c:pt idx="6430">
                  <c:v>0.63</c:v>
                </c:pt>
                <c:pt idx="6431">
                  <c:v>0.49</c:v>
                </c:pt>
                <c:pt idx="6432">
                  <c:v>0.5</c:v>
                </c:pt>
                <c:pt idx="6433">
                  <c:v>0.51</c:v>
                </c:pt>
                <c:pt idx="6434">
                  <c:v>0.49</c:v>
                </c:pt>
                <c:pt idx="6435">
                  <c:v>0.63</c:v>
                </c:pt>
                <c:pt idx="6436">
                  <c:v>0.63</c:v>
                </c:pt>
                <c:pt idx="6437">
                  <c:v>0.63</c:v>
                </c:pt>
                <c:pt idx="6438">
                  <c:v>0.62</c:v>
                </c:pt>
                <c:pt idx="6439">
                  <c:v>0.65</c:v>
                </c:pt>
                <c:pt idx="6440">
                  <c:v>0.55000000000000004</c:v>
                </c:pt>
                <c:pt idx="6441">
                  <c:v>0.42</c:v>
                </c:pt>
                <c:pt idx="6442">
                  <c:v>0.37</c:v>
                </c:pt>
                <c:pt idx="6443">
                  <c:v>0.4</c:v>
                </c:pt>
                <c:pt idx="6444">
                  <c:v>0.41</c:v>
                </c:pt>
                <c:pt idx="6445">
                  <c:v>0.33</c:v>
                </c:pt>
                <c:pt idx="6446">
                  <c:v>0.32</c:v>
                </c:pt>
                <c:pt idx="6447">
                  <c:v>0.32</c:v>
                </c:pt>
                <c:pt idx="6448">
                  <c:v>0.44</c:v>
                </c:pt>
                <c:pt idx="6449">
                  <c:v>0.44</c:v>
                </c:pt>
                <c:pt idx="6450">
                  <c:v>0.42</c:v>
                </c:pt>
                <c:pt idx="6451">
                  <c:v>0.56000000000000005</c:v>
                </c:pt>
                <c:pt idx="6452">
                  <c:v>0.5</c:v>
                </c:pt>
                <c:pt idx="6453">
                  <c:v>0.46</c:v>
                </c:pt>
                <c:pt idx="6454">
                  <c:v>0.44</c:v>
                </c:pt>
                <c:pt idx="6455">
                  <c:v>0.39</c:v>
                </c:pt>
                <c:pt idx="6456">
                  <c:v>0.36</c:v>
                </c:pt>
                <c:pt idx="6457">
                  <c:v>0.37</c:v>
                </c:pt>
                <c:pt idx="6458">
                  <c:v>0.37</c:v>
                </c:pt>
                <c:pt idx="6459">
                  <c:v>0.34</c:v>
                </c:pt>
                <c:pt idx="6460">
                  <c:v>0.46</c:v>
                </c:pt>
                <c:pt idx="6461">
                  <c:v>0.52</c:v>
                </c:pt>
                <c:pt idx="6462">
                  <c:v>0.53</c:v>
                </c:pt>
                <c:pt idx="6463">
                  <c:v>0.57999999999999996</c:v>
                </c:pt>
                <c:pt idx="6464">
                  <c:v>0.52</c:v>
                </c:pt>
                <c:pt idx="6465">
                  <c:v>0.53</c:v>
                </c:pt>
                <c:pt idx="6466">
                  <c:v>0.3</c:v>
                </c:pt>
                <c:pt idx="6467">
                  <c:v>0.43</c:v>
                </c:pt>
                <c:pt idx="6468">
                  <c:v>0.5</c:v>
                </c:pt>
                <c:pt idx="6469">
                  <c:v>0.45</c:v>
                </c:pt>
                <c:pt idx="6470">
                  <c:v>0.44</c:v>
                </c:pt>
                <c:pt idx="6471">
                  <c:v>0.48</c:v>
                </c:pt>
                <c:pt idx="6472">
                  <c:v>0.49</c:v>
                </c:pt>
                <c:pt idx="6473">
                  <c:v>0.27</c:v>
                </c:pt>
                <c:pt idx="6474">
                  <c:v>0.33</c:v>
                </c:pt>
                <c:pt idx="6475">
                  <c:v>0.31</c:v>
                </c:pt>
                <c:pt idx="6476">
                  <c:v>0.56999999999999995</c:v>
                </c:pt>
                <c:pt idx="6477">
                  <c:v>0.52</c:v>
                </c:pt>
                <c:pt idx="6478">
                  <c:v>0.37</c:v>
                </c:pt>
                <c:pt idx="6479">
                  <c:v>0.33</c:v>
                </c:pt>
                <c:pt idx="6480">
                  <c:v>0.33</c:v>
                </c:pt>
                <c:pt idx="6481">
                  <c:v>0.28999999999999998</c:v>
                </c:pt>
                <c:pt idx="6482">
                  <c:v>0.28999999999999998</c:v>
                </c:pt>
                <c:pt idx="6483">
                  <c:v>0.26</c:v>
                </c:pt>
                <c:pt idx="6484">
                  <c:v>0.24</c:v>
                </c:pt>
                <c:pt idx="6485">
                  <c:v>0.27</c:v>
                </c:pt>
                <c:pt idx="6486">
                  <c:v>0.37</c:v>
                </c:pt>
                <c:pt idx="6487">
                  <c:v>0.14000000000000001</c:v>
                </c:pt>
                <c:pt idx="6488">
                  <c:v>0.27</c:v>
                </c:pt>
                <c:pt idx="6489">
                  <c:v>0.36</c:v>
                </c:pt>
                <c:pt idx="6490">
                  <c:v>0.65</c:v>
                </c:pt>
                <c:pt idx="6491">
                  <c:v>0.21</c:v>
                </c:pt>
                <c:pt idx="6492">
                  <c:v>0.44</c:v>
                </c:pt>
                <c:pt idx="6493">
                  <c:v>0.46</c:v>
                </c:pt>
                <c:pt idx="6494">
                  <c:v>0.43</c:v>
                </c:pt>
                <c:pt idx="6495">
                  <c:v>0.42</c:v>
                </c:pt>
                <c:pt idx="6496">
                  <c:v>0.5</c:v>
                </c:pt>
                <c:pt idx="6497">
                  <c:v>0.44</c:v>
                </c:pt>
                <c:pt idx="6498">
                  <c:v>0.43</c:v>
                </c:pt>
                <c:pt idx="6499">
                  <c:v>0.42</c:v>
                </c:pt>
                <c:pt idx="6500">
                  <c:v>0.35</c:v>
                </c:pt>
                <c:pt idx="6501">
                  <c:v>0.33</c:v>
                </c:pt>
                <c:pt idx="6502">
                  <c:v>0.34</c:v>
                </c:pt>
                <c:pt idx="6503">
                  <c:v>0.35</c:v>
                </c:pt>
                <c:pt idx="6504">
                  <c:v>0.35</c:v>
                </c:pt>
                <c:pt idx="6505">
                  <c:v>0.36</c:v>
                </c:pt>
                <c:pt idx="6506">
                  <c:v>0.38</c:v>
                </c:pt>
                <c:pt idx="6507">
                  <c:v>0.37</c:v>
                </c:pt>
                <c:pt idx="6508">
                  <c:v>0.38</c:v>
                </c:pt>
                <c:pt idx="6509">
                  <c:v>0.41</c:v>
                </c:pt>
                <c:pt idx="6510">
                  <c:v>0.44</c:v>
                </c:pt>
                <c:pt idx="6511">
                  <c:v>0.41</c:v>
                </c:pt>
                <c:pt idx="6512">
                  <c:v>0.39</c:v>
                </c:pt>
                <c:pt idx="6513">
                  <c:v>0.36</c:v>
                </c:pt>
                <c:pt idx="6514">
                  <c:v>0.4</c:v>
                </c:pt>
                <c:pt idx="6515">
                  <c:v>0.39</c:v>
                </c:pt>
                <c:pt idx="6516">
                  <c:v>0.28999999999999998</c:v>
                </c:pt>
                <c:pt idx="6517">
                  <c:v>0.33</c:v>
                </c:pt>
                <c:pt idx="6518">
                  <c:v>0.28000000000000003</c:v>
                </c:pt>
                <c:pt idx="6519">
                  <c:v>0.26</c:v>
                </c:pt>
                <c:pt idx="6520">
                  <c:v>0.28000000000000003</c:v>
                </c:pt>
                <c:pt idx="6521">
                  <c:v>0.3</c:v>
                </c:pt>
                <c:pt idx="6522">
                  <c:v>0.3</c:v>
                </c:pt>
                <c:pt idx="6523">
                  <c:v>0.31</c:v>
                </c:pt>
                <c:pt idx="6524">
                  <c:v>0.28999999999999998</c:v>
                </c:pt>
                <c:pt idx="6525">
                  <c:v>0.32</c:v>
                </c:pt>
                <c:pt idx="6526">
                  <c:v>0.32</c:v>
                </c:pt>
                <c:pt idx="6527">
                  <c:v>0.35</c:v>
                </c:pt>
                <c:pt idx="6528">
                  <c:v>0.27</c:v>
                </c:pt>
                <c:pt idx="6529">
                  <c:v>0.27</c:v>
                </c:pt>
                <c:pt idx="6530">
                  <c:v>0.28000000000000003</c:v>
                </c:pt>
                <c:pt idx="6531">
                  <c:v>0.49</c:v>
                </c:pt>
                <c:pt idx="6532">
                  <c:v>0.56999999999999995</c:v>
                </c:pt>
                <c:pt idx="6533">
                  <c:v>0.62</c:v>
                </c:pt>
                <c:pt idx="6534">
                  <c:v>0.44</c:v>
                </c:pt>
                <c:pt idx="6535">
                  <c:v>0.53</c:v>
                </c:pt>
                <c:pt idx="6536">
                  <c:v>0.39</c:v>
                </c:pt>
                <c:pt idx="6537">
                  <c:v>0.38</c:v>
                </c:pt>
                <c:pt idx="6538">
                  <c:v>0.49</c:v>
                </c:pt>
                <c:pt idx="6539">
                  <c:v>0.59</c:v>
                </c:pt>
                <c:pt idx="6540">
                  <c:v>0.32</c:v>
                </c:pt>
                <c:pt idx="6541">
                  <c:v>0.31</c:v>
                </c:pt>
                <c:pt idx="6542">
                  <c:v>0.28999999999999998</c:v>
                </c:pt>
                <c:pt idx="6543">
                  <c:v>0.27</c:v>
                </c:pt>
                <c:pt idx="6544">
                  <c:v>0.28000000000000003</c:v>
                </c:pt>
                <c:pt idx="6545">
                  <c:v>0.28000000000000003</c:v>
                </c:pt>
                <c:pt idx="6546">
                  <c:v>0.27</c:v>
                </c:pt>
                <c:pt idx="6547">
                  <c:v>0.28000000000000003</c:v>
                </c:pt>
                <c:pt idx="6548">
                  <c:v>1.24</c:v>
                </c:pt>
                <c:pt idx="6549">
                  <c:v>0.59</c:v>
                </c:pt>
                <c:pt idx="6550">
                  <c:v>0.82</c:v>
                </c:pt>
                <c:pt idx="6551">
                  <c:v>0.77</c:v>
                </c:pt>
                <c:pt idx="6552">
                  <c:v>0.7</c:v>
                </c:pt>
                <c:pt idx="6553">
                  <c:v>0.65</c:v>
                </c:pt>
                <c:pt idx="6554">
                  <c:v>0.74</c:v>
                </c:pt>
                <c:pt idx="6555">
                  <c:v>0.67</c:v>
                </c:pt>
                <c:pt idx="6556">
                  <c:v>0.89</c:v>
                </c:pt>
                <c:pt idx="6557">
                  <c:v>0.81</c:v>
                </c:pt>
                <c:pt idx="6558">
                  <c:v>0.9</c:v>
                </c:pt>
                <c:pt idx="6559">
                  <c:v>1.02</c:v>
                </c:pt>
                <c:pt idx="6560">
                  <c:v>0.39</c:v>
                </c:pt>
                <c:pt idx="6561">
                  <c:v>0.4</c:v>
                </c:pt>
                <c:pt idx="6562">
                  <c:v>0.36</c:v>
                </c:pt>
                <c:pt idx="6563">
                  <c:v>0.32</c:v>
                </c:pt>
                <c:pt idx="6564">
                  <c:v>0.32</c:v>
                </c:pt>
                <c:pt idx="6565">
                  <c:v>0.3</c:v>
                </c:pt>
                <c:pt idx="6566">
                  <c:v>0.64</c:v>
                </c:pt>
                <c:pt idx="6567">
                  <c:v>0.64</c:v>
                </c:pt>
                <c:pt idx="6568">
                  <c:v>0.61</c:v>
                </c:pt>
                <c:pt idx="6569">
                  <c:v>0.53</c:v>
                </c:pt>
                <c:pt idx="6570">
                  <c:v>0.53</c:v>
                </c:pt>
                <c:pt idx="6571">
                  <c:v>0.49</c:v>
                </c:pt>
                <c:pt idx="6572">
                  <c:v>0.48</c:v>
                </c:pt>
                <c:pt idx="6573">
                  <c:v>0.45</c:v>
                </c:pt>
                <c:pt idx="6574">
                  <c:v>0.45</c:v>
                </c:pt>
                <c:pt idx="6575">
                  <c:v>0.48</c:v>
                </c:pt>
                <c:pt idx="6576">
                  <c:v>0.47</c:v>
                </c:pt>
                <c:pt idx="6577">
                  <c:v>0.49</c:v>
                </c:pt>
                <c:pt idx="6578">
                  <c:v>0.38</c:v>
                </c:pt>
                <c:pt idx="6579">
                  <c:v>0.48</c:v>
                </c:pt>
                <c:pt idx="6580">
                  <c:v>0.45</c:v>
                </c:pt>
                <c:pt idx="6581">
                  <c:v>0.41</c:v>
                </c:pt>
                <c:pt idx="6582">
                  <c:v>0.52</c:v>
                </c:pt>
                <c:pt idx="6583">
                  <c:v>0.55000000000000004</c:v>
                </c:pt>
                <c:pt idx="6584">
                  <c:v>0.67</c:v>
                </c:pt>
                <c:pt idx="6585">
                  <c:v>0.62</c:v>
                </c:pt>
                <c:pt idx="6586">
                  <c:v>0.57999999999999996</c:v>
                </c:pt>
                <c:pt idx="6587">
                  <c:v>0.56000000000000005</c:v>
                </c:pt>
                <c:pt idx="6588">
                  <c:v>0.62</c:v>
                </c:pt>
                <c:pt idx="6589">
                  <c:v>0.33</c:v>
                </c:pt>
                <c:pt idx="6590">
                  <c:v>0.3</c:v>
                </c:pt>
                <c:pt idx="6591">
                  <c:v>0.31</c:v>
                </c:pt>
                <c:pt idx="6592">
                  <c:v>0.52</c:v>
                </c:pt>
                <c:pt idx="6593">
                  <c:v>0.52</c:v>
                </c:pt>
                <c:pt idx="6594">
                  <c:v>0.5</c:v>
                </c:pt>
                <c:pt idx="6595">
                  <c:v>0.49</c:v>
                </c:pt>
                <c:pt idx="6596">
                  <c:v>0.54</c:v>
                </c:pt>
                <c:pt idx="6597">
                  <c:v>0.5</c:v>
                </c:pt>
                <c:pt idx="6598">
                  <c:v>0.56999999999999995</c:v>
                </c:pt>
                <c:pt idx="6599">
                  <c:v>0.53</c:v>
                </c:pt>
                <c:pt idx="6600">
                  <c:v>0.52</c:v>
                </c:pt>
                <c:pt idx="6601">
                  <c:v>0.51</c:v>
                </c:pt>
                <c:pt idx="6602">
                  <c:v>0.6</c:v>
                </c:pt>
                <c:pt idx="6603">
                  <c:v>0.56999999999999995</c:v>
                </c:pt>
                <c:pt idx="6604">
                  <c:v>0.54</c:v>
                </c:pt>
                <c:pt idx="6605">
                  <c:v>0.55000000000000004</c:v>
                </c:pt>
                <c:pt idx="6606">
                  <c:v>0.55000000000000004</c:v>
                </c:pt>
                <c:pt idx="6607">
                  <c:v>0.57999999999999996</c:v>
                </c:pt>
                <c:pt idx="6608">
                  <c:v>0.62</c:v>
                </c:pt>
                <c:pt idx="6609">
                  <c:v>0.59</c:v>
                </c:pt>
                <c:pt idx="6610">
                  <c:v>0.38</c:v>
                </c:pt>
                <c:pt idx="6611">
                  <c:v>0.46</c:v>
                </c:pt>
                <c:pt idx="6612">
                  <c:v>0.45</c:v>
                </c:pt>
                <c:pt idx="6613">
                  <c:v>0.51</c:v>
                </c:pt>
                <c:pt idx="6614">
                  <c:v>0.45</c:v>
                </c:pt>
                <c:pt idx="6615">
                  <c:v>0.41</c:v>
                </c:pt>
                <c:pt idx="6616">
                  <c:v>0.42</c:v>
                </c:pt>
                <c:pt idx="6617">
                  <c:v>0.42</c:v>
                </c:pt>
                <c:pt idx="6618">
                  <c:v>0.42</c:v>
                </c:pt>
                <c:pt idx="6619">
                  <c:v>0.41</c:v>
                </c:pt>
                <c:pt idx="6620">
                  <c:v>0.43</c:v>
                </c:pt>
                <c:pt idx="6621">
                  <c:v>0.4</c:v>
                </c:pt>
                <c:pt idx="6622">
                  <c:v>0.44</c:v>
                </c:pt>
                <c:pt idx="6623">
                  <c:v>0.43</c:v>
                </c:pt>
                <c:pt idx="6624">
                  <c:v>0.4</c:v>
                </c:pt>
                <c:pt idx="6625">
                  <c:v>0.38</c:v>
                </c:pt>
                <c:pt idx="6626">
                  <c:v>0.35</c:v>
                </c:pt>
                <c:pt idx="6627">
                  <c:v>0.37</c:v>
                </c:pt>
                <c:pt idx="6628">
                  <c:v>0.36</c:v>
                </c:pt>
                <c:pt idx="6629">
                  <c:v>0.4</c:v>
                </c:pt>
                <c:pt idx="6630">
                  <c:v>0.43</c:v>
                </c:pt>
                <c:pt idx="6631">
                  <c:v>0.33</c:v>
                </c:pt>
                <c:pt idx="6632">
                  <c:v>0.33</c:v>
                </c:pt>
                <c:pt idx="6633">
                  <c:v>0.38</c:v>
                </c:pt>
                <c:pt idx="6634">
                  <c:v>0.38</c:v>
                </c:pt>
                <c:pt idx="6635">
                  <c:v>0.49</c:v>
                </c:pt>
                <c:pt idx="6636">
                  <c:v>0.44</c:v>
                </c:pt>
                <c:pt idx="6637">
                  <c:v>0.49</c:v>
                </c:pt>
                <c:pt idx="6638">
                  <c:v>0.46</c:v>
                </c:pt>
                <c:pt idx="6639">
                  <c:v>0.49</c:v>
                </c:pt>
                <c:pt idx="6640">
                  <c:v>0.49</c:v>
                </c:pt>
                <c:pt idx="6641">
                  <c:v>0.43</c:v>
                </c:pt>
                <c:pt idx="6642">
                  <c:v>0.44</c:v>
                </c:pt>
                <c:pt idx="6643">
                  <c:v>0.45</c:v>
                </c:pt>
                <c:pt idx="6644">
                  <c:v>0.42</c:v>
                </c:pt>
                <c:pt idx="6645">
                  <c:v>0.45</c:v>
                </c:pt>
                <c:pt idx="6646">
                  <c:v>0.44</c:v>
                </c:pt>
                <c:pt idx="6647">
                  <c:v>0.43</c:v>
                </c:pt>
                <c:pt idx="6648">
                  <c:v>0.44</c:v>
                </c:pt>
                <c:pt idx="6649">
                  <c:v>0.4</c:v>
                </c:pt>
                <c:pt idx="6650">
                  <c:v>0.43</c:v>
                </c:pt>
                <c:pt idx="6651">
                  <c:v>0.39</c:v>
                </c:pt>
                <c:pt idx="6652">
                  <c:v>0.4</c:v>
                </c:pt>
                <c:pt idx="6653">
                  <c:v>0.46</c:v>
                </c:pt>
                <c:pt idx="6654">
                  <c:v>0.42</c:v>
                </c:pt>
                <c:pt idx="6655">
                  <c:v>0.42</c:v>
                </c:pt>
                <c:pt idx="6656">
                  <c:v>0.44</c:v>
                </c:pt>
                <c:pt idx="6657">
                  <c:v>0.41</c:v>
                </c:pt>
                <c:pt idx="6658">
                  <c:v>0.41</c:v>
                </c:pt>
                <c:pt idx="6659">
                  <c:v>0.4</c:v>
                </c:pt>
                <c:pt idx="6660">
                  <c:v>0.4</c:v>
                </c:pt>
                <c:pt idx="6661">
                  <c:v>0.4</c:v>
                </c:pt>
                <c:pt idx="6662">
                  <c:v>0.39</c:v>
                </c:pt>
                <c:pt idx="6663">
                  <c:v>0.38</c:v>
                </c:pt>
                <c:pt idx="6664">
                  <c:v>0.35</c:v>
                </c:pt>
                <c:pt idx="6665">
                  <c:v>0.31</c:v>
                </c:pt>
                <c:pt idx="6666">
                  <c:v>0.3</c:v>
                </c:pt>
                <c:pt idx="6667">
                  <c:v>0.31</c:v>
                </c:pt>
                <c:pt idx="6668">
                  <c:v>0.34</c:v>
                </c:pt>
                <c:pt idx="6669">
                  <c:v>0.31</c:v>
                </c:pt>
                <c:pt idx="6670">
                  <c:v>0.35</c:v>
                </c:pt>
                <c:pt idx="6671">
                  <c:v>0.3</c:v>
                </c:pt>
                <c:pt idx="6672">
                  <c:v>0.28999999999999998</c:v>
                </c:pt>
                <c:pt idx="6673">
                  <c:v>0.31</c:v>
                </c:pt>
                <c:pt idx="6674">
                  <c:v>0.3</c:v>
                </c:pt>
                <c:pt idx="6675">
                  <c:v>0.35</c:v>
                </c:pt>
                <c:pt idx="6676">
                  <c:v>0.38</c:v>
                </c:pt>
                <c:pt idx="6677">
                  <c:v>0.36</c:v>
                </c:pt>
                <c:pt idx="6678">
                  <c:v>0.45</c:v>
                </c:pt>
                <c:pt idx="6679">
                  <c:v>0.41</c:v>
                </c:pt>
                <c:pt idx="6680">
                  <c:v>0.42</c:v>
                </c:pt>
                <c:pt idx="6681">
                  <c:v>0.35</c:v>
                </c:pt>
                <c:pt idx="6682">
                  <c:v>0.52</c:v>
                </c:pt>
                <c:pt idx="6683">
                  <c:v>0.38</c:v>
                </c:pt>
                <c:pt idx="6684">
                  <c:v>0.34</c:v>
                </c:pt>
                <c:pt idx="6685">
                  <c:v>0.39</c:v>
                </c:pt>
                <c:pt idx="6686">
                  <c:v>0.73</c:v>
                </c:pt>
                <c:pt idx="6687">
                  <c:v>0.71</c:v>
                </c:pt>
                <c:pt idx="6688">
                  <c:v>0.56000000000000005</c:v>
                </c:pt>
                <c:pt idx="6689">
                  <c:v>0.45</c:v>
                </c:pt>
                <c:pt idx="6690">
                  <c:v>0.57999999999999996</c:v>
                </c:pt>
                <c:pt idx="6691">
                  <c:v>0.46</c:v>
                </c:pt>
                <c:pt idx="6692">
                  <c:v>0.48</c:v>
                </c:pt>
                <c:pt idx="6693">
                  <c:v>0.49</c:v>
                </c:pt>
                <c:pt idx="6694">
                  <c:v>0.43</c:v>
                </c:pt>
                <c:pt idx="6695">
                  <c:v>0.45</c:v>
                </c:pt>
                <c:pt idx="6696">
                  <c:v>0.43</c:v>
                </c:pt>
                <c:pt idx="6697">
                  <c:v>0.5</c:v>
                </c:pt>
                <c:pt idx="6698">
                  <c:v>0.47</c:v>
                </c:pt>
                <c:pt idx="6699">
                  <c:v>0.36</c:v>
                </c:pt>
                <c:pt idx="6700">
                  <c:v>0.35</c:v>
                </c:pt>
                <c:pt idx="6701">
                  <c:v>0.3</c:v>
                </c:pt>
                <c:pt idx="6702">
                  <c:v>0.2</c:v>
                </c:pt>
                <c:pt idx="6703">
                  <c:v>0.36</c:v>
                </c:pt>
                <c:pt idx="6704">
                  <c:v>0.41</c:v>
                </c:pt>
                <c:pt idx="6705">
                  <c:v>0.35</c:v>
                </c:pt>
                <c:pt idx="6706">
                  <c:v>0.28000000000000003</c:v>
                </c:pt>
                <c:pt idx="6707">
                  <c:v>0.09</c:v>
                </c:pt>
                <c:pt idx="6708">
                  <c:v>0.05</c:v>
                </c:pt>
                <c:pt idx="6709">
                  <c:v>0.11</c:v>
                </c:pt>
                <c:pt idx="6710">
                  <c:v>0.05</c:v>
                </c:pt>
                <c:pt idx="6711">
                  <c:v>0</c:v>
                </c:pt>
                <c:pt idx="6712">
                  <c:v>0</c:v>
                </c:pt>
                <c:pt idx="6713">
                  <c:v>0</c:v>
                </c:pt>
                <c:pt idx="6714">
                  <c:v>0</c:v>
                </c:pt>
                <c:pt idx="6715">
                  <c:v>0</c:v>
                </c:pt>
                <c:pt idx="6716">
                  <c:v>0</c:v>
                </c:pt>
                <c:pt idx="6717">
                  <c:v>0</c:v>
                </c:pt>
                <c:pt idx="6718">
                  <c:v>0</c:v>
                </c:pt>
                <c:pt idx="6719">
                  <c:v>0.15</c:v>
                </c:pt>
                <c:pt idx="6720">
                  <c:v>0.96</c:v>
                </c:pt>
                <c:pt idx="6721">
                  <c:v>1.17</c:v>
                </c:pt>
                <c:pt idx="6722">
                  <c:v>1.99</c:v>
                </c:pt>
                <c:pt idx="6723">
                  <c:v>1.01</c:v>
                </c:pt>
                <c:pt idx="6724">
                  <c:v>0.94</c:v>
                </c:pt>
                <c:pt idx="6725">
                  <c:v>1.1200000000000001</c:v>
                </c:pt>
                <c:pt idx="6726">
                  <c:v>0</c:v>
                </c:pt>
                <c:pt idx="6727">
                  <c:v>0.79</c:v>
                </c:pt>
                <c:pt idx="6728">
                  <c:v>5.16</c:v>
                </c:pt>
                <c:pt idx="6729">
                  <c:v>5.16</c:v>
                </c:pt>
                <c:pt idx="6730">
                  <c:v>5.16</c:v>
                </c:pt>
                <c:pt idx="6731">
                  <c:v>5.16</c:v>
                </c:pt>
                <c:pt idx="6732">
                  <c:v>5.16</c:v>
                </c:pt>
                <c:pt idx="6733">
                  <c:v>5.16</c:v>
                </c:pt>
                <c:pt idx="6734">
                  <c:v>5.16</c:v>
                </c:pt>
                <c:pt idx="6735">
                  <c:v>0.82</c:v>
                </c:pt>
                <c:pt idx="6736">
                  <c:v>0.55000000000000004</c:v>
                </c:pt>
                <c:pt idx="6737">
                  <c:v>0.33</c:v>
                </c:pt>
                <c:pt idx="6738">
                  <c:v>0.3</c:v>
                </c:pt>
                <c:pt idx="6739">
                  <c:v>0.42</c:v>
                </c:pt>
                <c:pt idx="6740">
                  <c:v>0.4</c:v>
                </c:pt>
                <c:pt idx="6741">
                  <c:v>0.43</c:v>
                </c:pt>
                <c:pt idx="6742">
                  <c:v>0.43</c:v>
                </c:pt>
                <c:pt idx="6743">
                  <c:v>0.48</c:v>
                </c:pt>
                <c:pt idx="6744">
                  <c:v>0.44</c:v>
                </c:pt>
                <c:pt idx="6745">
                  <c:v>0.43</c:v>
                </c:pt>
                <c:pt idx="6746">
                  <c:v>0.48</c:v>
                </c:pt>
                <c:pt idx="6747">
                  <c:v>0.41</c:v>
                </c:pt>
                <c:pt idx="6748">
                  <c:v>0.43</c:v>
                </c:pt>
                <c:pt idx="6749">
                  <c:v>0.22</c:v>
                </c:pt>
                <c:pt idx="6750">
                  <c:v>0.22</c:v>
                </c:pt>
                <c:pt idx="6751">
                  <c:v>0.21</c:v>
                </c:pt>
                <c:pt idx="6752">
                  <c:v>0.23</c:v>
                </c:pt>
                <c:pt idx="6753">
                  <c:v>0.45</c:v>
                </c:pt>
                <c:pt idx="6754">
                  <c:v>0.47</c:v>
                </c:pt>
                <c:pt idx="6755">
                  <c:v>0.43</c:v>
                </c:pt>
                <c:pt idx="6756">
                  <c:v>0.4</c:v>
                </c:pt>
                <c:pt idx="6757">
                  <c:v>0.25</c:v>
                </c:pt>
                <c:pt idx="6758">
                  <c:v>0.31</c:v>
                </c:pt>
                <c:pt idx="6759">
                  <c:v>0.36</c:v>
                </c:pt>
                <c:pt idx="6760">
                  <c:v>0.21</c:v>
                </c:pt>
                <c:pt idx="6761">
                  <c:v>0.3</c:v>
                </c:pt>
                <c:pt idx="6762">
                  <c:v>0.28999999999999998</c:v>
                </c:pt>
                <c:pt idx="6763">
                  <c:v>0.27</c:v>
                </c:pt>
                <c:pt idx="6764">
                  <c:v>0.31</c:v>
                </c:pt>
                <c:pt idx="6765">
                  <c:v>0.27</c:v>
                </c:pt>
                <c:pt idx="6766">
                  <c:v>0.39</c:v>
                </c:pt>
                <c:pt idx="6767">
                  <c:v>0.32</c:v>
                </c:pt>
                <c:pt idx="6768">
                  <c:v>0.28000000000000003</c:v>
                </c:pt>
                <c:pt idx="6769">
                  <c:v>0.23</c:v>
                </c:pt>
                <c:pt idx="6770">
                  <c:v>0.25</c:v>
                </c:pt>
                <c:pt idx="6771">
                  <c:v>0.17</c:v>
                </c:pt>
                <c:pt idx="6772">
                  <c:v>0.13</c:v>
                </c:pt>
                <c:pt idx="6773">
                  <c:v>0.1</c:v>
                </c:pt>
                <c:pt idx="6774">
                  <c:v>0.33</c:v>
                </c:pt>
                <c:pt idx="6775">
                  <c:v>0.42</c:v>
                </c:pt>
                <c:pt idx="6776">
                  <c:v>0.47</c:v>
                </c:pt>
                <c:pt idx="6777">
                  <c:v>0.55000000000000004</c:v>
                </c:pt>
                <c:pt idx="6778">
                  <c:v>0.74</c:v>
                </c:pt>
                <c:pt idx="6779">
                  <c:v>0.71</c:v>
                </c:pt>
                <c:pt idx="6780">
                  <c:v>0.85</c:v>
                </c:pt>
                <c:pt idx="6781">
                  <c:v>0.93</c:v>
                </c:pt>
                <c:pt idx="6782">
                  <c:v>0.44</c:v>
                </c:pt>
                <c:pt idx="6783">
                  <c:v>0.42</c:v>
                </c:pt>
                <c:pt idx="6784">
                  <c:v>0.45</c:v>
                </c:pt>
                <c:pt idx="6785">
                  <c:v>0.42</c:v>
                </c:pt>
                <c:pt idx="6786">
                  <c:v>0.43</c:v>
                </c:pt>
                <c:pt idx="6787">
                  <c:v>0.39</c:v>
                </c:pt>
                <c:pt idx="6788">
                  <c:v>0.36</c:v>
                </c:pt>
                <c:pt idx="6789">
                  <c:v>0.3</c:v>
                </c:pt>
                <c:pt idx="6790">
                  <c:v>0.51</c:v>
                </c:pt>
                <c:pt idx="6791">
                  <c:v>0.41</c:v>
                </c:pt>
                <c:pt idx="6792">
                  <c:v>0.36</c:v>
                </c:pt>
                <c:pt idx="6793">
                  <c:v>0.37</c:v>
                </c:pt>
                <c:pt idx="6794">
                  <c:v>0.38</c:v>
                </c:pt>
                <c:pt idx="6795">
                  <c:v>0.38</c:v>
                </c:pt>
                <c:pt idx="6796">
                  <c:v>0.35</c:v>
                </c:pt>
                <c:pt idx="6797">
                  <c:v>0.38</c:v>
                </c:pt>
                <c:pt idx="6798">
                  <c:v>0.88</c:v>
                </c:pt>
                <c:pt idx="6799">
                  <c:v>0.98</c:v>
                </c:pt>
                <c:pt idx="6800">
                  <c:v>1.2</c:v>
                </c:pt>
                <c:pt idx="6801">
                  <c:v>1.42</c:v>
                </c:pt>
                <c:pt idx="6802">
                  <c:v>1.49</c:v>
                </c:pt>
                <c:pt idx="6803">
                  <c:v>10.6</c:v>
                </c:pt>
                <c:pt idx="6804">
                  <c:v>0.96</c:v>
                </c:pt>
                <c:pt idx="6805">
                  <c:v>0.85</c:v>
                </c:pt>
                <c:pt idx="6806">
                  <c:v>0.99</c:v>
                </c:pt>
                <c:pt idx="6807">
                  <c:v>1</c:v>
                </c:pt>
                <c:pt idx="6808">
                  <c:v>0.76</c:v>
                </c:pt>
                <c:pt idx="6809">
                  <c:v>1.32</c:v>
                </c:pt>
                <c:pt idx="6810">
                  <c:v>1.32</c:v>
                </c:pt>
                <c:pt idx="6811">
                  <c:v>1.07</c:v>
                </c:pt>
                <c:pt idx="6812">
                  <c:v>1.1000000000000001</c:v>
                </c:pt>
                <c:pt idx="6813">
                  <c:v>1.1499999999999999</c:v>
                </c:pt>
                <c:pt idx="6814">
                  <c:v>0.96</c:v>
                </c:pt>
                <c:pt idx="6815">
                  <c:v>0.98</c:v>
                </c:pt>
                <c:pt idx="6816">
                  <c:v>0.87</c:v>
                </c:pt>
                <c:pt idx="6817">
                  <c:v>0.76</c:v>
                </c:pt>
                <c:pt idx="6818">
                  <c:v>1.1299999999999999</c:v>
                </c:pt>
                <c:pt idx="6819">
                  <c:v>1.18</c:v>
                </c:pt>
                <c:pt idx="6820">
                  <c:v>1.25</c:v>
                </c:pt>
                <c:pt idx="6821">
                  <c:v>1.37</c:v>
                </c:pt>
                <c:pt idx="6822">
                  <c:v>1.63</c:v>
                </c:pt>
                <c:pt idx="6823">
                  <c:v>1.67</c:v>
                </c:pt>
                <c:pt idx="6824">
                  <c:v>1.0900000000000001</c:v>
                </c:pt>
                <c:pt idx="6825">
                  <c:v>1.0900000000000001</c:v>
                </c:pt>
                <c:pt idx="6826">
                  <c:v>1.02</c:v>
                </c:pt>
                <c:pt idx="6827">
                  <c:v>1</c:v>
                </c:pt>
                <c:pt idx="6828">
                  <c:v>0.98</c:v>
                </c:pt>
                <c:pt idx="6829">
                  <c:v>0.97</c:v>
                </c:pt>
                <c:pt idx="6830">
                  <c:v>0.77</c:v>
                </c:pt>
                <c:pt idx="6831">
                  <c:v>0.97</c:v>
                </c:pt>
                <c:pt idx="6832">
                  <c:v>1.08</c:v>
                </c:pt>
                <c:pt idx="6833">
                  <c:v>1.25</c:v>
                </c:pt>
                <c:pt idx="6834">
                  <c:v>0.9</c:v>
                </c:pt>
                <c:pt idx="6835">
                  <c:v>1.02</c:v>
                </c:pt>
                <c:pt idx="6836">
                  <c:v>0.99</c:v>
                </c:pt>
                <c:pt idx="6837">
                  <c:v>0.84</c:v>
                </c:pt>
                <c:pt idx="6838">
                  <c:v>0.73</c:v>
                </c:pt>
                <c:pt idx="6839">
                  <c:v>0.66</c:v>
                </c:pt>
                <c:pt idx="6840">
                  <c:v>0.62</c:v>
                </c:pt>
                <c:pt idx="6841">
                  <c:v>0.98</c:v>
                </c:pt>
                <c:pt idx="6842">
                  <c:v>1.31</c:v>
                </c:pt>
                <c:pt idx="6843">
                  <c:v>1.41</c:v>
                </c:pt>
                <c:pt idx="6844">
                  <c:v>1.38</c:v>
                </c:pt>
                <c:pt idx="6845">
                  <c:v>1.38</c:v>
                </c:pt>
                <c:pt idx="6846">
                  <c:v>1.35</c:v>
                </c:pt>
                <c:pt idx="6847">
                  <c:v>1.32</c:v>
                </c:pt>
                <c:pt idx="6848">
                  <c:v>1.28</c:v>
                </c:pt>
                <c:pt idx="6849">
                  <c:v>1.21</c:v>
                </c:pt>
                <c:pt idx="6850">
                  <c:v>1.1399999999999999</c:v>
                </c:pt>
                <c:pt idx="6851">
                  <c:v>1.1399999999999999</c:v>
                </c:pt>
                <c:pt idx="6852">
                  <c:v>1.24</c:v>
                </c:pt>
                <c:pt idx="6853">
                  <c:v>1.05</c:v>
                </c:pt>
                <c:pt idx="6854">
                  <c:v>1.1499999999999999</c:v>
                </c:pt>
                <c:pt idx="6855">
                  <c:v>1.36</c:v>
                </c:pt>
                <c:pt idx="6856">
                  <c:v>1.33</c:v>
                </c:pt>
                <c:pt idx="6857">
                  <c:v>1.25</c:v>
                </c:pt>
                <c:pt idx="6858">
                  <c:v>1.31</c:v>
                </c:pt>
                <c:pt idx="6859">
                  <c:v>1.07</c:v>
                </c:pt>
                <c:pt idx="6860">
                  <c:v>0.91</c:v>
                </c:pt>
                <c:pt idx="6861">
                  <c:v>0.89</c:v>
                </c:pt>
                <c:pt idx="6862">
                  <c:v>0.86</c:v>
                </c:pt>
                <c:pt idx="6863">
                  <c:v>0.87</c:v>
                </c:pt>
                <c:pt idx="6864">
                  <c:v>0.89</c:v>
                </c:pt>
                <c:pt idx="6865">
                  <c:v>0.85</c:v>
                </c:pt>
                <c:pt idx="6866">
                  <c:v>0.99</c:v>
                </c:pt>
                <c:pt idx="6867">
                  <c:v>1.1000000000000001</c:v>
                </c:pt>
                <c:pt idx="6868">
                  <c:v>0.9</c:v>
                </c:pt>
                <c:pt idx="6869">
                  <c:v>0.89</c:v>
                </c:pt>
                <c:pt idx="6870">
                  <c:v>0.86</c:v>
                </c:pt>
                <c:pt idx="6871">
                  <c:v>0.66</c:v>
                </c:pt>
                <c:pt idx="6872">
                  <c:v>0.63</c:v>
                </c:pt>
                <c:pt idx="6873">
                  <c:v>0.62</c:v>
                </c:pt>
                <c:pt idx="6874">
                  <c:v>0.61</c:v>
                </c:pt>
                <c:pt idx="6875">
                  <c:v>0.69</c:v>
                </c:pt>
                <c:pt idx="6876">
                  <c:v>0.72</c:v>
                </c:pt>
                <c:pt idx="6877">
                  <c:v>0.64</c:v>
                </c:pt>
                <c:pt idx="6878">
                  <c:v>0.53</c:v>
                </c:pt>
                <c:pt idx="6879">
                  <c:v>0.54</c:v>
                </c:pt>
                <c:pt idx="6880">
                  <c:v>0.56999999999999995</c:v>
                </c:pt>
                <c:pt idx="6881">
                  <c:v>0.48</c:v>
                </c:pt>
                <c:pt idx="6882">
                  <c:v>0.52</c:v>
                </c:pt>
                <c:pt idx="6883">
                  <c:v>0.62</c:v>
                </c:pt>
                <c:pt idx="6884">
                  <c:v>0.61</c:v>
                </c:pt>
                <c:pt idx="6885">
                  <c:v>0.54</c:v>
                </c:pt>
                <c:pt idx="6886">
                  <c:v>0.52</c:v>
                </c:pt>
                <c:pt idx="6887">
                  <c:v>0.49</c:v>
                </c:pt>
                <c:pt idx="6888">
                  <c:v>0.49</c:v>
                </c:pt>
                <c:pt idx="6889">
                  <c:v>0.51</c:v>
                </c:pt>
                <c:pt idx="6890">
                  <c:v>0.55000000000000004</c:v>
                </c:pt>
                <c:pt idx="6891">
                  <c:v>0.57999999999999996</c:v>
                </c:pt>
                <c:pt idx="6892">
                  <c:v>0.6</c:v>
                </c:pt>
                <c:pt idx="6893">
                  <c:v>0.54</c:v>
                </c:pt>
                <c:pt idx="6894">
                  <c:v>0.53</c:v>
                </c:pt>
                <c:pt idx="6895">
                  <c:v>0.53</c:v>
                </c:pt>
                <c:pt idx="6896">
                  <c:v>0.54</c:v>
                </c:pt>
                <c:pt idx="6897">
                  <c:v>0.54</c:v>
                </c:pt>
                <c:pt idx="6898">
                  <c:v>0.55000000000000004</c:v>
                </c:pt>
                <c:pt idx="6899">
                  <c:v>0.56999999999999995</c:v>
                </c:pt>
                <c:pt idx="6900">
                  <c:v>0.53</c:v>
                </c:pt>
                <c:pt idx="6901">
                  <c:v>0.52</c:v>
                </c:pt>
                <c:pt idx="6902">
                  <c:v>0.53</c:v>
                </c:pt>
                <c:pt idx="6903">
                  <c:v>0.48</c:v>
                </c:pt>
                <c:pt idx="6904">
                  <c:v>0.51</c:v>
                </c:pt>
                <c:pt idx="6905">
                  <c:v>0.48</c:v>
                </c:pt>
                <c:pt idx="6906">
                  <c:v>0.25</c:v>
                </c:pt>
                <c:pt idx="6907">
                  <c:v>0.39</c:v>
                </c:pt>
                <c:pt idx="6908">
                  <c:v>0.34</c:v>
                </c:pt>
                <c:pt idx="6909">
                  <c:v>0.36</c:v>
                </c:pt>
                <c:pt idx="6910">
                  <c:v>0.34</c:v>
                </c:pt>
                <c:pt idx="6911">
                  <c:v>0.38</c:v>
                </c:pt>
                <c:pt idx="6912">
                  <c:v>0.37</c:v>
                </c:pt>
                <c:pt idx="6913">
                  <c:v>0.36</c:v>
                </c:pt>
                <c:pt idx="6914">
                  <c:v>0.38</c:v>
                </c:pt>
                <c:pt idx="6915">
                  <c:v>0.4</c:v>
                </c:pt>
                <c:pt idx="6916">
                  <c:v>0.37</c:v>
                </c:pt>
                <c:pt idx="6917">
                  <c:v>0.38</c:v>
                </c:pt>
                <c:pt idx="6918">
                  <c:v>0.39</c:v>
                </c:pt>
                <c:pt idx="6919">
                  <c:v>0.41</c:v>
                </c:pt>
                <c:pt idx="6920">
                  <c:v>0.4</c:v>
                </c:pt>
                <c:pt idx="6921">
                  <c:v>0.41</c:v>
                </c:pt>
                <c:pt idx="6922">
                  <c:v>0.39</c:v>
                </c:pt>
                <c:pt idx="6923">
                  <c:v>0.39</c:v>
                </c:pt>
                <c:pt idx="6924">
                  <c:v>0.43</c:v>
                </c:pt>
                <c:pt idx="6925">
                  <c:v>0.4</c:v>
                </c:pt>
                <c:pt idx="6926">
                  <c:v>0.37</c:v>
                </c:pt>
                <c:pt idx="6927">
                  <c:v>0.32</c:v>
                </c:pt>
                <c:pt idx="6928">
                  <c:v>0.3</c:v>
                </c:pt>
                <c:pt idx="6929">
                  <c:v>0.3</c:v>
                </c:pt>
                <c:pt idx="6930">
                  <c:v>0.35</c:v>
                </c:pt>
                <c:pt idx="6931">
                  <c:v>0.3</c:v>
                </c:pt>
                <c:pt idx="6932">
                  <c:v>0.3</c:v>
                </c:pt>
                <c:pt idx="6933">
                  <c:v>0.35</c:v>
                </c:pt>
                <c:pt idx="6934">
                  <c:v>0.7</c:v>
                </c:pt>
                <c:pt idx="6935">
                  <c:v>0.56999999999999995</c:v>
                </c:pt>
                <c:pt idx="6936">
                  <c:v>0.61</c:v>
                </c:pt>
                <c:pt idx="6937">
                  <c:v>0.54</c:v>
                </c:pt>
                <c:pt idx="6938">
                  <c:v>0.63</c:v>
                </c:pt>
                <c:pt idx="6939">
                  <c:v>0.66</c:v>
                </c:pt>
                <c:pt idx="6940">
                  <c:v>0.65</c:v>
                </c:pt>
                <c:pt idx="6941">
                  <c:v>0.49</c:v>
                </c:pt>
                <c:pt idx="6942">
                  <c:v>0.42</c:v>
                </c:pt>
                <c:pt idx="6943">
                  <c:v>0.44</c:v>
                </c:pt>
                <c:pt idx="6944">
                  <c:v>0.33</c:v>
                </c:pt>
                <c:pt idx="6945">
                  <c:v>0.49</c:v>
                </c:pt>
                <c:pt idx="6946">
                  <c:v>0.5</c:v>
                </c:pt>
                <c:pt idx="6947">
                  <c:v>0</c:v>
                </c:pt>
                <c:pt idx="6948">
                  <c:v>0.28000000000000003</c:v>
                </c:pt>
                <c:pt idx="6949">
                  <c:v>0.74</c:v>
                </c:pt>
                <c:pt idx="6950">
                  <c:v>0.71</c:v>
                </c:pt>
                <c:pt idx="6951">
                  <c:v>0.72</c:v>
                </c:pt>
                <c:pt idx="6952">
                  <c:v>0.8</c:v>
                </c:pt>
                <c:pt idx="6953">
                  <c:v>0.85</c:v>
                </c:pt>
                <c:pt idx="6954">
                  <c:v>0.74</c:v>
                </c:pt>
                <c:pt idx="6955">
                  <c:v>0.61</c:v>
                </c:pt>
                <c:pt idx="6956">
                  <c:v>0.6</c:v>
                </c:pt>
                <c:pt idx="6957">
                  <c:v>0.64</c:v>
                </c:pt>
                <c:pt idx="6958">
                  <c:v>0.65</c:v>
                </c:pt>
                <c:pt idx="6959">
                  <c:v>0.64</c:v>
                </c:pt>
                <c:pt idx="6960">
                  <c:v>0.62</c:v>
                </c:pt>
                <c:pt idx="6961">
                  <c:v>0.63</c:v>
                </c:pt>
                <c:pt idx="6962">
                  <c:v>0.64</c:v>
                </c:pt>
                <c:pt idx="6963">
                  <c:v>0.65</c:v>
                </c:pt>
                <c:pt idx="6964">
                  <c:v>0.5</c:v>
                </c:pt>
                <c:pt idx="6965">
                  <c:v>0.5</c:v>
                </c:pt>
                <c:pt idx="6966">
                  <c:v>0.49</c:v>
                </c:pt>
                <c:pt idx="6967">
                  <c:v>0.49</c:v>
                </c:pt>
                <c:pt idx="6968">
                  <c:v>0.6</c:v>
                </c:pt>
                <c:pt idx="6969">
                  <c:v>0.63</c:v>
                </c:pt>
                <c:pt idx="6970">
                  <c:v>0.64</c:v>
                </c:pt>
                <c:pt idx="6971">
                  <c:v>0.62</c:v>
                </c:pt>
                <c:pt idx="6972">
                  <c:v>0.63</c:v>
                </c:pt>
                <c:pt idx="6973">
                  <c:v>0.57999999999999996</c:v>
                </c:pt>
                <c:pt idx="6974">
                  <c:v>0.66</c:v>
                </c:pt>
                <c:pt idx="6975">
                  <c:v>0.68</c:v>
                </c:pt>
                <c:pt idx="6976">
                  <c:v>0.66</c:v>
                </c:pt>
                <c:pt idx="6977">
                  <c:v>0.7</c:v>
                </c:pt>
                <c:pt idx="6978">
                  <c:v>0.66</c:v>
                </c:pt>
                <c:pt idx="6979">
                  <c:v>0.49</c:v>
                </c:pt>
                <c:pt idx="6980">
                  <c:v>0.47</c:v>
                </c:pt>
                <c:pt idx="6981">
                  <c:v>0.45</c:v>
                </c:pt>
                <c:pt idx="6982">
                  <c:v>0.44</c:v>
                </c:pt>
                <c:pt idx="6983">
                  <c:v>0.44</c:v>
                </c:pt>
                <c:pt idx="6984">
                  <c:v>0.44</c:v>
                </c:pt>
                <c:pt idx="6985">
                  <c:v>0.45</c:v>
                </c:pt>
                <c:pt idx="6986">
                  <c:v>0.42</c:v>
                </c:pt>
                <c:pt idx="6987">
                  <c:v>0.45</c:v>
                </c:pt>
                <c:pt idx="6988">
                  <c:v>0.45</c:v>
                </c:pt>
                <c:pt idx="6989">
                  <c:v>0.44</c:v>
                </c:pt>
                <c:pt idx="6990">
                  <c:v>0.44</c:v>
                </c:pt>
                <c:pt idx="6991">
                  <c:v>0.43</c:v>
                </c:pt>
                <c:pt idx="6992">
                  <c:v>0.44</c:v>
                </c:pt>
                <c:pt idx="6993">
                  <c:v>0.42</c:v>
                </c:pt>
                <c:pt idx="6994">
                  <c:v>0.45</c:v>
                </c:pt>
                <c:pt idx="6995">
                  <c:v>0.41</c:v>
                </c:pt>
                <c:pt idx="6996">
                  <c:v>0.41</c:v>
                </c:pt>
                <c:pt idx="6997">
                  <c:v>0.39</c:v>
                </c:pt>
                <c:pt idx="6998">
                  <c:v>0.44</c:v>
                </c:pt>
                <c:pt idx="6999">
                  <c:v>0.47</c:v>
                </c:pt>
                <c:pt idx="7000">
                  <c:v>0.5</c:v>
                </c:pt>
                <c:pt idx="7001">
                  <c:v>0.51</c:v>
                </c:pt>
                <c:pt idx="7002">
                  <c:v>0.51</c:v>
                </c:pt>
                <c:pt idx="7003">
                  <c:v>0.51</c:v>
                </c:pt>
                <c:pt idx="7004">
                  <c:v>0.49</c:v>
                </c:pt>
                <c:pt idx="7005">
                  <c:v>0.42</c:v>
                </c:pt>
                <c:pt idx="7006">
                  <c:v>0.45</c:v>
                </c:pt>
                <c:pt idx="7007">
                  <c:v>0.44</c:v>
                </c:pt>
                <c:pt idx="7008">
                  <c:v>0.4</c:v>
                </c:pt>
                <c:pt idx="7009">
                  <c:v>0.42</c:v>
                </c:pt>
                <c:pt idx="7010">
                  <c:v>0.42</c:v>
                </c:pt>
                <c:pt idx="7011">
                  <c:v>0.44</c:v>
                </c:pt>
                <c:pt idx="7012">
                  <c:v>0.46</c:v>
                </c:pt>
                <c:pt idx="7013">
                  <c:v>0.45</c:v>
                </c:pt>
                <c:pt idx="7014">
                  <c:v>0.46</c:v>
                </c:pt>
                <c:pt idx="7015">
                  <c:v>0.44</c:v>
                </c:pt>
                <c:pt idx="7016">
                  <c:v>0.44</c:v>
                </c:pt>
                <c:pt idx="7017">
                  <c:v>0.44</c:v>
                </c:pt>
                <c:pt idx="7018">
                  <c:v>0.44</c:v>
                </c:pt>
                <c:pt idx="7019">
                  <c:v>0.44</c:v>
                </c:pt>
                <c:pt idx="7020">
                  <c:v>0.43</c:v>
                </c:pt>
                <c:pt idx="7021">
                  <c:v>0.43</c:v>
                </c:pt>
                <c:pt idx="7022">
                  <c:v>0.44</c:v>
                </c:pt>
                <c:pt idx="7023">
                  <c:v>0.51</c:v>
                </c:pt>
                <c:pt idx="7024">
                  <c:v>0.48</c:v>
                </c:pt>
                <c:pt idx="7025">
                  <c:v>0.5</c:v>
                </c:pt>
                <c:pt idx="7026">
                  <c:v>0.49</c:v>
                </c:pt>
                <c:pt idx="7027">
                  <c:v>0.5</c:v>
                </c:pt>
                <c:pt idx="7028">
                  <c:v>0.48</c:v>
                </c:pt>
                <c:pt idx="7029">
                  <c:v>0.38</c:v>
                </c:pt>
                <c:pt idx="7030">
                  <c:v>0.21</c:v>
                </c:pt>
                <c:pt idx="7031">
                  <c:v>0.18</c:v>
                </c:pt>
                <c:pt idx="7032">
                  <c:v>16</c:v>
                </c:pt>
                <c:pt idx="7033">
                  <c:v>14</c:v>
                </c:pt>
                <c:pt idx="7034">
                  <c:v>11</c:v>
                </c:pt>
                <c:pt idx="7035">
                  <c:v>0.09</c:v>
                </c:pt>
                <c:pt idx="7036">
                  <c:v>0.1</c:v>
                </c:pt>
                <c:pt idx="7037">
                  <c:v>0.09</c:v>
                </c:pt>
                <c:pt idx="7038">
                  <c:v>0.1</c:v>
                </c:pt>
                <c:pt idx="7039">
                  <c:v>0.11</c:v>
                </c:pt>
                <c:pt idx="7040">
                  <c:v>0.17</c:v>
                </c:pt>
                <c:pt idx="7041">
                  <c:v>0.49</c:v>
                </c:pt>
                <c:pt idx="7042">
                  <c:v>0.45</c:v>
                </c:pt>
                <c:pt idx="7043">
                  <c:v>0.18</c:v>
                </c:pt>
                <c:pt idx="7044">
                  <c:v>0.18</c:v>
                </c:pt>
                <c:pt idx="7045">
                  <c:v>0.17</c:v>
                </c:pt>
                <c:pt idx="7046">
                  <c:v>0.27</c:v>
                </c:pt>
                <c:pt idx="7047">
                  <c:v>0.47</c:v>
                </c:pt>
                <c:pt idx="7048">
                  <c:v>0.6</c:v>
                </c:pt>
                <c:pt idx="7049">
                  <c:v>0.56000000000000005</c:v>
                </c:pt>
                <c:pt idx="7050">
                  <c:v>0.31</c:v>
                </c:pt>
                <c:pt idx="7051">
                  <c:v>0.37</c:v>
                </c:pt>
                <c:pt idx="7052">
                  <c:v>0.45</c:v>
                </c:pt>
                <c:pt idx="7053">
                  <c:v>0.43</c:v>
                </c:pt>
                <c:pt idx="7054">
                  <c:v>0.47</c:v>
                </c:pt>
                <c:pt idx="7055">
                  <c:v>0.49</c:v>
                </c:pt>
                <c:pt idx="7056">
                  <c:v>0.49</c:v>
                </c:pt>
                <c:pt idx="7057">
                  <c:v>0.54</c:v>
                </c:pt>
                <c:pt idx="7058">
                  <c:v>0.56000000000000005</c:v>
                </c:pt>
                <c:pt idx="7059">
                  <c:v>0.56999999999999995</c:v>
                </c:pt>
                <c:pt idx="7060">
                  <c:v>0.57999999999999996</c:v>
                </c:pt>
                <c:pt idx="7061">
                  <c:v>0.89</c:v>
                </c:pt>
                <c:pt idx="7062">
                  <c:v>0.7</c:v>
                </c:pt>
                <c:pt idx="7063">
                  <c:v>0.64</c:v>
                </c:pt>
                <c:pt idx="7064">
                  <c:v>0.67</c:v>
                </c:pt>
                <c:pt idx="7065">
                  <c:v>0.7</c:v>
                </c:pt>
                <c:pt idx="7066">
                  <c:v>0.83</c:v>
                </c:pt>
                <c:pt idx="7067">
                  <c:v>0.81</c:v>
                </c:pt>
                <c:pt idx="7068">
                  <c:v>0.74</c:v>
                </c:pt>
                <c:pt idx="7069">
                  <c:v>0.7</c:v>
                </c:pt>
                <c:pt idx="7070">
                  <c:v>0.24</c:v>
                </c:pt>
                <c:pt idx="7071">
                  <c:v>0.26</c:v>
                </c:pt>
                <c:pt idx="7072">
                  <c:v>0.53</c:v>
                </c:pt>
                <c:pt idx="7073">
                  <c:v>0.59</c:v>
                </c:pt>
                <c:pt idx="7074">
                  <c:v>0.66</c:v>
                </c:pt>
                <c:pt idx="7075">
                  <c:v>0.57999999999999996</c:v>
                </c:pt>
                <c:pt idx="7076">
                  <c:v>0.46</c:v>
                </c:pt>
                <c:pt idx="7077">
                  <c:v>0.44</c:v>
                </c:pt>
                <c:pt idx="7078">
                  <c:v>0.74</c:v>
                </c:pt>
                <c:pt idx="7079">
                  <c:v>0.75</c:v>
                </c:pt>
                <c:pt idx="7080">
                  <c:v>0.53</c:v>
                </c:pt>
                <c:pt idx="7081">
                  <c:v>0.8</c:v>
                </c:pt>
                <c:pt idx="7082">
                  <c:v>0.77</c:v>
                </c:pt>
                <c:pt idx="7083">
                  <c:v>0.84</c:v>
                </c:pt>
                <c:pt idx="7084">
                  <c:v>1.5</c:v>
                </c:pt>
                <c:pt idx="7085">
                  <c:v>1.6</c:v>
                </c:pt>
                <c:pt idx="7086">
                  <c:v>1.29</c:v>
                </c:pt>
                <c:pt idx="7087">
                  <c:v>1.21</c:v>
                </c:pt>
                <c:pt idx="7088">
                  <c:v>1.3</c:v>
                </c:pt>
                <c:pt idx="7089">
                  <c:v>1.26</c:v>
                </c:pt>
                <c:pt idx="7090">
                  <c:v>1.22</c:v>
                </c:pt>
                <c:pt idx="7091">
                  <c:v>1.45</c:v>
                </c:pt>
                <c:pt idx="7092">
                  <c:v>1.47</c:v>
                </c:pt>
                <c:pt idx="7093">
                  <c:v>0.89</c:v>
                </c:pt>
                <c:pt idx="7094">
                  <c:v>0.9</c:v>
                </c:pt>
                <c:pt idx="7095">
                  <c:v>0.7</c:v>
                </c:pt>
                <c:pt idx="7096">
                  <c:v>0.51</c:v>
                </c:pt>
                <c:pt idx="7097">
                  <c:v>0.5</c:v>
                </c:pt>
                <c:pt idx="7098">
                  <c:v>0.52</c:v>
                </c:pt>
                <c:pt idx="7099">
                  <c:v>0.52</c:v>
                </c:pt>
                <c:pt idx="7100">
                  <c:v>0.52</c:v>
                </c:pt>
                <c:pt idx="7101">
                  <c:v>0.49</c:v>
                </c:pt>
                <c:pt idx="7102">
                  <c:v>0.46</c:v>
                </c:pt>
                <c:pt idx="7103">
                  <c:v>0.48</c:v>
                </c:pt>
                <c:pt idx="7104">
                  <c:v>0.45</c:v>
                </c:pt>
                <c:pt idx="7105">
                  <c:v>0.42</c:v>
                </c:pt>
                <c:pt idx="7106">
                  <c:v>0.39</c:v>
                </c:pt>
                <c:pt idx="7107">
                  <c:v>0.35</c:v>
                </c:pt>
                <c:pt idx="7108">
                  <c:v>0.33</c:v>
                </c:pt>
                <c:pt idx="7109">
                  <c:v>0.33</c:v>
                </c:pt>
                <c:pt idx="7110">
                  <c:v>0.35</c:v>
                </c:pt>
                <c:pt idx="7111">
                  <c:v>0.34</c:v>
                </c:pt>
                <c:pt idx="7112">
                  <c:v>0.36</c:v>
                </c:pt>
                <c:pt idx="7113">
                  <c:v>0.36</c:v>
                </c:pt>
                <c:pt idx="7114">
                  <c:v>0.36</c:v>
                </c:pt>
                <c:pt idx="7115">
                  <c:v>0.18</c:v>
                </c:pt>
                <c:pt idx="7116">
                  <c:v>0.43</c:v>
                </c:pt>
                <c:pt idx="7117">
                  <c:v>0.46</c:v>
                </c:pt>
                <c:pt idx="7118">
                  <c:v>0.47</c:v>
                </c:pt>
                <c:pt idx="7119">
                  <c:v>0.5</c:v>
                </c:pt>
                <c:pt idx="7120">
                  <c:v>0.62</c:v>
                </c:pt>
                <c:pt idx="7121">
                  <c:v>0.53</c:v>
                </c:pt>
                <c:pt idx="7122">
                  <c:v>0.53</c:v>
                </c:pt>
                <c:pt idx="7123">
                  <c:v>0.41</c:v>
                </c:pt>
                <c:pt idx="7124">
                  <c:v>0.34</c:v>
                </c:pt>
                <c:pt idx="7125">
                  <c:v>0.38</c:v>
                </c:pt>
                <c:pt idx="7126">
                  <c:v>0.39</c:v>
                </c:pt>
                <c:pt idx="7127">
                  <c:v>0.45</c:v>
                </c:pt>
                <c:pt idx="7128">
                  <c:v>0.47</c:v>
                </c:pt>
                <c:pt idx="7129">
                  <c:v>0.51</c:v>
                </c:pt>
                <c:pt idx="7130">
                  <c:v>0.54</c:v>
                </c:pt>
                <c:pt idx="7131">
                  <c:v>0.56000000000000005</c:v>
                </c:pt>
                <c:pt idx="7132">
                  <c:v>0.55000000000000004</c:v>
                </c:pt>
                <c:pt idx="7133">
                  <c:v>0.5</c:v>
                </c:pt>
                <c:pt idx="7134">
                  <c:v>0.48</c:v>
                </c:pt>
                <c:pt idx="7135">
                  <c:v>0.45</c:v>
                </c:pt>
                <c:pt idx="7136">
                  <c:v>0.53</c:v>
                </c:pt>
                <c:pt idx="7137">
                  <c:v>0.56000000000000005</c:v>
                </c:pt>
                <c:pt idx="7138">
                  <c:v>0.55000000000000004</c:v>
                </c:pt>
                <c:pt idx="7139">
                  <c:v>0.55000000000000004</c:v>
                </c:pt>
                <c:pt idx="7140">
                  <c:v>0.57999999999999996</c:v>
                </c:pt>
                <c:pt idx="7141">
                  <c:v>0.55000000000000004</c:v>
                </c:pt>
                <c:pt idx="7142">
                  <c:v>0.56000000000000005</c:v>
                </c:pt>
                <c:pt idx="7143">
                  <c:v>0.56000000000000005</c:v>
                </c:pt>
                <c:pt idx="7144">
                  <c:v>0.55000000000000004</c:v>
                </c:pt>
                <c:pt idx="7145">
                  <c:v>0.9</c:v>
                </c:pt>
                <c:pt idx="7146">
                  <c:v>0.8</c:v>
                </c:pt>
                <c:pt idx="7147">
                  <c:v>0.54</c:v>
                </c:pt>
                <c:pt idx="7148">
                  <c:v>1.69</c:v>
                </c:pt>
                <c:pt idx="7149">
                  <c:v>1.67</c:v>
                </c:pt>
                <c:pt idx="7150">
                  <c:v>1.1499999999999999</c:v>
                </c:pt>
                <c:pt idx="7151">
                  <c:v>0.68</c:v>
                </c:pt>
                <c:pt idx="7152">
                  <c:v>0.46</c:v>
                </c:pt>
                <c:pt idx="7153">
                  <c:v>0.37</c:v>
                </c:pt>
                <c:pt idx="7154">
                  <c:v>0.3</c:v>
                </c:pt>
                <c:pt idx="7155">
                  <c:v>0.23</c:v>
                </c:pt>
                <c:pt idx="7156">
                  <c:v>0.23</c:v>
                </c:pt>
                <c:pt idx="7157">
                  <c:v>0.39</c:v>
                </c:pt>
                <c:pt idx="7158">
                  <c:v>0.47</c:v>
                </c:pt>
                <c:pt idx="7159">
                  <c:v>0.56999999999999995</c:v>
                </c:pt>
                <c:pt idx="7160">
                  <c:v>0.63</c:v>
                </c:pt>
                <c:pt idx="7161">
                  <c:v>0.7</c:v>
                </c:pt>
                <c:pt idx="7162">
                  <c:v>0.74</c:v>
                </c:pt>
                <c:pt idx="7163">
                  <c:v>0.76</c:v>
                </c:pt>
                <c:pt idx="7164">
                  <c:v>0.75</c:v>
                </c:pt>
                <c:pt idx="7165">
                  <c:v>0.61</c:v>
                </c:pt>
                <c:pt idx="7166">
                  <c:v>0.6</c:v>
                </c:pt>
                <c:pt idx="7167">
                  <c:v>0.64</c:v>
                </c:pt>
                <c:pt idx="7168">
                  <c:v>0.7</c:v>
                </c:pt>
                <c:pt idx="7169">
                  <c:v>0.71</c:v>
                </c:pt>
                <c:pt idx="7170">
                  <c:v>0.74</c:v>
                </c:pt>
                <c:pt idx="7171">
                  <c:v>0.99</c:v>
                </c:pt>
                <c:pt idx="7172">
                  <c:v>0.99</c:v>
                </c:pt>
                <c:pt idx="7173">
                  <c:v>0.72</c:v>
                </c:pt>
                <c:pt idx="7174">
                  <c:v>0.72</c:v>
                </c:pt>
                <c:pt idx="7175">
                  <c:v>0.72</c:v>
                </c:pt>
                <c:pt idx="7176">
                  <c:v>0.72</c:v>
                </c:pt>
                <c:pt idx="7177">
                  <c:v>0.71</c:v>
                </c:pt>
                <c:pt idx="7178">
                  <c:v>0.73</c:v>
                </c:pt>
                <c:pt idx="7179">
                  <c:v>0.7</c:v>
                </c:pt>
                <c:pt idx="7180">
                  <c:v>0.7</c:v>
                </c:pt>
                <c:pt idx="7181">
                  <c:v>0.53</c:v>
                </c:pt>
                <c:pt idx="7182">
                  <c:v>0.51</c:v>
                </c:pt>
                <c:pt idx="7183">
                  <c:v>0.5</c:v>
                </c:pt>
                <c:pt idx="7184">
                  <c:v>0.48</c:v>
                </c:pt>
                <c:pt idx="7185">
                  <c:v>0.47</c:v>
                </c:pt>
                <c:pt idx="7186">
                  <c:v>0.47</c:v>
                </c:pt>
                <c:pt idx="7187">
                  <c:v>0.42</c:v>
                </c:pt>
                <c:pt idx="7188">
                  <c:v>0.42</c:v>
                </c:pt>
                <c:pt idx="7189">
                  <c:v>0.44</c:v>
                </c:pt>
                <c:pt idx="7190">
                  <c:v>0.45</c:v>
                </c:pt>
                <c:pt idx="7191">
                  <c:v>0.45</c:v>
                </c:pt>
                <c:pt idx="7192">
                  <c:v>0.46</c:v>
                </c:pt>
                <c:pt idx="7193">
                  <c:v>0.38</c:v>
                </c:pt>
                <c:pt idx="7194">
                  <c:v>0.39</c:v>
                </c:pt>
                <c:pt idx="7195">
                  <c:v>0</c:v>
                </c:pt>
                <c:pt idx="7196">
                  <c:v>0</c:v>
                </c:pt>
                <c:pt idx="7197">
                  <c:v>0.35</c:v>
                </c:pt>
                <c:pt idx="7198">
                  <c:v>0.43</c:v>
                </c:pt>
                <c:pt idx="7199">
                  <c:v>0.47</c:v>
                </c:pt>
                <c:pt idx="7200">
                  <c:v>0.48</c:v>
                </c:pt>
                <c:pt idx="7201">
                  <c:v>0.46</c:v>
                </c:pt>
                <c:pt idx="7202">
                  <c:v>0.47</c:v>
                </c:pt>
                <c:pt idx="7203">
                  <c:v>0.39</c:v>
                </c:pt>
                <c:pt idx="7204">
                  <c:v>0.38</c:v>
                </c:pt>
                <c:pt idx="7205">
                  <c:v>0.38</c:v>
                </c:pt>
                <c:pt idx="7206">
                  <c:v>0.37</c:v>
                </c:pt>
                <c:pt idx="7207">
                  <c:v>0.36</c:v>
                </c:pt>
                <c:pt idx="7208">
                  <c:v>0.35</c:v>
                </c:pt>
                <c:pt idx="7209">
                  <c:v>0.33</c:v>
                </c:pt>
                <c:pt idx="7210">
                  <c:v>0.38</c:v>
                </c:pt>
                <c:pt idx="7211">
                  <c:v>0.37</c:v>
                </c:pt>
                <c:pt idx="7212">
                  <c:v>0.37</c:v>
                </c:pt>
                <c:pt idx="7213">
                  <c:v>0.37</c:v>
                </c:pt>
                <c:pt idx="7214">
                  <c:v>0.36</c:v>
                </c:pt>
                <c:pt idx="7215">
                  <c:v>0.34</c:v>
                </c:pt>
                <c:pt idx="7216">
                  <c:v>0.34</c:v>
                </c:pt>
                <c:pt idx="7217">
                  <c:v>0.25</c:v>
                </c:pt>
                <c:pt idx="7218">
                  <c:v>0.25</c:v>
                </c:pt>
                <c:pt idx="7219">
                  <c:v>0.43</c:v>
                </c:pt>
                <c:pt idx="7220">
                  <c:v>0.43</c:v>
                </c:pt>
                <c:pt idx="7221">
                  <c:v>0.42</c:v>
                </c:pt>
                <c:pt idx="7222">
                  <c:v>0.41</c:v>
                </c:pt>
                <c:pt idx="7223">
                  <c:v>0.39</c:v>
                </c:pt>
                <c:pt idx="7224">
                  <c:v>0.36</c:v>
                </c:pt>
                <c:pt idx="7225">
                  <c:v>0.32</c:v>
                </c:pt>
                <c:pt idx="7226">
                  <c:v>0.28000000000000003</c:v>
                </c:pt>
                <c:pt idx="7227">
                  <c:v>0.3</c:v>
                </c:pt>
                <c:pt idx="7228">
                  <c:v>0.31</c:v>
                </c:pt>
                <c:pt idx="7229">
                  <c:v>0.31</c:v>
                </c:pt>
                <c:pt idx="7230">
                  <c:v>0.32</c:v>
                </c:pt>
                <c:pt idx="7231">
                  <c:v>0.46</c:v>
                </c:pt>
                <c:pt idx="7232">
                  <c:v>0.48</c:v>
                </c:pt>
                <c:pt idx="7233">
                  <c:v>0.49</c:v>
                </c:pt>
                <c:pt idx="7234">
                  <c:v>0.51</c:v>
                </c:pt>
                <c:pt idx="7235">
                  <c:v>0.52</c:v>
                </c:pt>
                <c:pt idx="7236">
                  <c:v>0.54</c:v>
                </c:pt>
                <c:pt idx="7237">
                  <c:v>0.52</c:v>
                </c:pt>
                <c:pt idx="7238">
                  <c:v>0.54</c:v>
                </c:pt>
                <c:pt idx="7239">
                  <c:v>0.52</c:v>
                </c:pt>
                <c:pt idx="7240">
                  <c:v>0.51</c:v>
                </c:pt>
                <c:pt idx="7241">
                  <c:v>0.53</c:v>
                </c:pt>
                <c:pt idx="7242">
                  <c:v>0.38</c:v>
                </c:pt>
                <c:pt idx="7243">
                  <c:v>0.39</c:v>
                </c:pt>
                <c:pt idx="7244">
                  <c:v>0.41</c:v>
                </c:pt>
                <c:pt idx="7245">
                  <c:v>0.42</c:v>
                </c:pt>
                <c:pt idx="7246">
                  <c:v>0.44</c:v>
                </c:pt>
                <c:pt idx="7247">
                  <c:v>0</c:v>
                </c:pt>
                <c:pt idx="7248">
                  <c:v>0</c:v>
                </c:pt>
                <c:pt idx="7249">
                  <c:v>0</c:v>
                </c:pt>
                <c:pt idx="7250">
                  <c:v>0</c:v>
                </c:pt>
                <c:pt idx="7251">
                  <c:v>0.14000000000000001</c:v>
                </c:pt>
                <c:pt idx="7252">
                  <c:v>0.09</c:v>
                </c:pt>
                <c:pt idx="7253">
                  <c:v>0.06</c:v>
                </c:pt>
                <c:pt idx="7254">
                  <c:v>0.25</c:v>
                </c:pt>
                <c:pt idx="7255">
                  <c:v>0.46</c:v>
                </c:pt>
                <c:pt idx="7256">
                  <c:v>0.47</c:v>
                </c:pt>
                <c:pt idx="7257">
                  <c:v>0.99</c:v>
                </c:pt>
                <c:pt idx="7258">
                  <c:v>1.01</c:v>
                </c:pt>
                <c:pt idx="7259">
                  <c:v>0.56000000000000005</c:v>
                </c:pt>
                <c:pt idx="7260">
                  <c:v>0.68</c:v>
                </c:pt>
                <c:pt idx="7261">
                  <c:v>0.65</c:v>
                </c:pt>
                <c:pt idx="7262">
                  <c:v>0.35</c:v>
                </c:pt>
                <c:pt idx="7263">
                  <c:v>0.27</c:v>
                </c:pt>
                <c:pt idx="7264">
                  <c:v>0.12</c:v>
                </c:pt>
                <c:pt idx="7265">
                  <c:v>0.32</c:v>
                </c:pt>
                <c:pt idx="7266">
                  <c:v>0.38</c:v>
                </c:pt>
                <c:pt idx="7267">
                  <c:v>0.38</c:v>
                </c:pt>
                <c:pt idx="7268">
                  <c:v>0.47</c:v>
                </c:pt>
                <c:pt idx="7269">
                  <c:v>1.24</c:v>
                </c:pt>
                <c:pt idx="7270">
                  <c:v>0.75</c:v>
                </c:pt>
                <c:pt idx="7271">
                  <c:v>0.55000000000000004</c:v>
                </c:pt>
                <c:pt idx="7272">
                  <c:v>0.5</c:v>
                </c:pt>
                <c:pt idx="7273">
                  <c:v>0.39</c:v>
                </c:pt>
                <c:pt idx="7274">
                  <c:v>0.27</c:v>
                </c:pt>
                <c:pt idx="7275">
                  <c:v>0.27</c:v>
                </c:pt>
                <c:pt idx="7276">
                  <c:v>0.31</c:v>
                </c:pt>
                <c:pt idx="7277">
                  <c:v>0.33</c:v>
                </c:pt>
                <c:pt idx="7278">
                  <c:v>0.32</c:v>
                </c:pt>
                <c:pt idx="7279">
                  <c:v>0.34</c:v>
                </c:pt>
                <c:pt idx="7280">
                  <c:v>0.43</c:v>
                </c:pt>
                <c:pt idx="7281">
                  <c:v>0.27</c:v>
                </c:pt>
                <c:pt idx="7282">
                  <c:v>0.3</c:v>
                </c:pt>
                <c:pt idx="7283">
                  <c:v>0.98</c:v>
                </c:pt>
                <c:pt idx="7284">
                  <c:v>1.22</c:v>
                </c:pt>
                <c:pt idx="7285">
                  <c:v>1.37</c:v>
                </c:pt>
                <c:pt idx="7286">
                  <c:v>0.14000000000000001</c:v>
                </c:pt>
                <c:pt idx="7287">
                  <c:v>0.69</c:v>
                </c:pt>
                <c:pt idx="7288">
                  <c:v>1.0900000000000001</c:v>
                </c:pt>
                <c:pt idx="7289">
                  <c:v>0.28999999999999998</c:v>
                </c:pt>
                <c:pt idx="7290">
                  <c:v>0.49</c:v>
                </c:pt>
                <c:pt idx="7291">
                  <c:v>0.56999999999999995</c:v>
                </c:pt>
                <c:pt idx="7292">
                  <c:v>0.63</c:v>
                </c:pt>
                <c:pt idx="7293">
                  <c:v>0.71</c:v>
                </c:pt>
                <c:pt idx="7294">
                  <c:v>0.66</c:v>
                </c:pt>
                <c:pt idx="7295">
                  <c:v>1.47</c:v>
                </c:pt>
                <c:pt idx="7296">
                  <c:v>1.38</c:v>
                </c:pt>
                <c:pt idx="7297">
                  <c:v>1.68</c:v>
                </c:pt>
                <c:pt idx="7298">
                  <c:v>1.47</c:v>
                </c:pt>
                <c:pt idx="7299">
                  <c:v>1.28</c:v>
                </c:pt>
                <c:pt idx="7300">
                  <c:v>0.8</c:v>
                </c:pt>
                <c:pt idx="7301">
                  <c:v>0.77</c:v>
                </c:pt>
                <c:pt idx="7302">
                  <c:v>0.42</c:v>
                </c:pt>
                <c:pt idx="7303">
                  <c:v>0.31</c:v>
                </c:pt>
                <c:pt idx="7304">
                  <c:v>0.23</c:v>
                </c:pt>
                <c:pt idx="7305">
                  <c:v>0.26</c:v>
                </c:pt>
                <c:pt idx="7306">
                  <c:v>0.28999999999999998</c:v>
                </c:pt>
                <c:pt idx="7307">
                  <c:v>0.31</c:v>
                </c:pt>
                <c:pt idx="7308">
                  <c:v>0.12</c:v>
                </c:pt>
                <c:pt idx="7309">
                  <c:v>0.41</c:v>
                </c:pt>
                <c:pt idx="7310">
                  <c:v>0.3</c:v>
                </c:pt>
                <c:pt idx="7311">
                  <c:v>0.2</c:v>
                </c:pt>
                <c:pt idx="7312">
                  <c:v>8.9999999999999993E-3</c:v>
                </c:pt>
                <c:pt idx="7313">
                  <c:v>0.2</c:v>
                </c:pt>
                <c:pt idx="7314">
                  <c:v>0.3</c:v>
                </c:pt>
                <c:pt idx="7315">
                  <c:v>1.24</c:v>
                </c:pt>
                <c:pt idx="7316">
                  <c:v>0.81</c:v>
                </c:pt>
                <c:pt idx="7317">
                  <c:v>1.32</c:v>
                </c:pt>
                <c:pt idx="7318">
                  <c:v>1.29</c:v>
                </c:pt>
                <c:pt idx="7319">
                  <c:v>0.78</c:v>
                </c:pt>
                <c:pt idx="7320">
                  <c:v>2.56</c:v>
                </c:pt>
                <c:pt idx="7321">
                  <c:v>2.44</c:v>
                </c:pt>
                <c:pt idx="7322">
                  <c:v>1.79</c:v>
                </c:pt>
                <c:pt idx="7323">
                  <c:v>1.88</c:v>
                </c:pt>
                <c:pt idx="7324">
                  <c:v>2</c:v>
                </c:pt>
                <c:pt idx="7325">
                  <c:v>1.33</c:v>
                </c:pt>
                <c:pt idx="7326">
                  <c:v>1.19</c:v>
                </c:pt>
                <c:pt idx="7327">
                  <c:v>1.25</c:v>
                </c:pt>
                <c:pt idx="7328">
                  <c:v>1.1299999999999999</c:v>
                </c:pt>
                <c:pt idx="7329">
                  <c:v>1.86</c:v>
                </c:pt>
                <c:pt idx="7330">
                  <c:v>1.33</c:v>
                </c:pt>
                <c:pt idx="7331">
                  <c:v>0.71</c:v>
                </c:pt>
                <c:pt idx="7332">
                  <c:v>0.95</c:v>
                </c:pt>
                <c:pt idx="7333">
                  <c:v>0.79</c:v>
                </c:pt>
                <c:pt idx="7334">
                  <c:v>0.84</c:v>
                </c:pt>
                <c:pt idx="7335">
                  <c:v>0.4</c:v>
                </c:pt>
                <c:pt idx="7336">
                  <c:v>0.28000000000000003</c:v>
                </c:pt>
                <c:pt idx="7337">
                  <c:v>0.28000000000000003</c:v>
                </c:pt>
                <c:pt idx="7338">
                  <c:v>0.4</c:v>
                </c:pt>
                <c:pt idx="7339">
                  <c:v>0.2</c:v>
                </c:pt>
                <c:pt idx="7340">
                  <c:v>0.51</c:v>
                </c:pt>
                <c:pt idx="7341">
                  <c:v>0.15</c:v>
                </c:pt>
                <c:pt idx="7342">
                  <c:v>0.49</c:v>
                </c:pt>
                <c:pt idx="7343">
                  <c:v>0.44</c:v>
                </c:pt>
                <c:pt idx="7344">
                  <c:v>0.41</c:v>
                </c:pt>
                <c:pt idx="7345">
                  <c:v>0.44</c:v>
                </c:pt>
                <c:pt idx="7346">
                  <c:v>0.38</c:v>
                </c:pt>
                <c:pt idx="7347">
                  <c:v>1.1000000000000001</c:v>
                </c:pt>
                <c:pt idx="7348">
                  <c:v>1.1399999999999999</c:v>
                </c:pt>
                <c:pt idx="7349">
                  <c:v>1.27</c:v>
                </c:pt>
                <c:pt idx="7350">
                  <c:v>1.31</c:v>
                </c:pt>
                <c:pt idx="7351">
                  <c:v>1.19</c:v>
                </c:pt>
                <c:pt idx="7352">
                  <c:v>0.48</c:v>
                </c:pt>
                <c:pt idx="7353">
                  <c:v>0.28000000000000003</c:v>
                </c:pt>
                <c:pt idx="7354">
                  <c:v>0.23</c:v>
                </c:pt>
                <c:pt idx="7355">
                  <c:v>0.4</c:v>
                </c:pt>
                <c:pt idx="7356">
                  <c:v>0.38</c:v>
                </c:pt>
                <c:pt idx="7357">
                  <c:v>0.45</c:v>
                </c:pt>
                <c:pt idx="7358">
                  <c:v>0.55000000000000004</c:v>
                </c:pt>
                <c:pt idx="7359">
                  <c:v>0.62</c:v>
                </c:pt>
                <c:pt idx="7360">
                  <c:v>0.88</c:v>
                </c:pt>
                <c:pt idx="7361">
                  <c:v>1.07</c:v>
                </c:pt>
                <c:pt idx="7362">
                  <c:v>1.19</c:v>
                </c:pt>
                <c:pt idx="7363">
                  <c:v>0.16</c:v>
                </c:pt>
                <c:pt idx="7364">
                  <c:v>0.19</c:v>
                </c:pt>
                <c:pt idx="7365">
                  <c:v>0.3</c:v>
                </c:pt>
                <c:pt idx="7366">
                  <c:v>0.33</c:v>
                </c:pt>
                <c:pt idx="7367">
                  <c:v>0.36</c:v>
                </c:pt>
                <c:pt idx="7368">
                  <c:v>0.36</c:v>
                </c:pt>
                <c:pt idx="7369">
                  <c:v>0.36</c:v>
                </c:pt>
                <c:pt idx="7370">
                  <c:v>0.35</c:v>
                </c:pt>
                <c:pt idx="7371">
                  <c:v>0.42</c:v>
                </c:pt>
                <c:pt idx="7372">
                  <c:v>0.44</c:v>
                </c:pt>
                <c:pt idx="7373">
                  <c:v>0.43</c:v>
                </c:pt>
                <c:pt idx="7374">
                  <c:v>0.42</c:v>
                </c:pt>
                <c:pt idx="7375">
                  <c:v>0.43</c:v>
                </c:pt>
                <c:pt idx="7376">
                  <c:v>0.26</c:v>
                </c:pt>
                <c:pt idx="7377">
                  <c:v>0.42</c:v>
                </c:pt>
                <c:pt idx="7378">
                  <c:v>0.4</c:v>
                </c:pt>
                <c:pt idx="7379">
                  <c:v>0.41</c:v>
                </c:pt>
                <c:pt idx="7380">
                  <c:v>0.4</c:v>
                </c:pt>
                <c:pt idx="7381">
                  <c:v>0.4</c:v>
                </c:pt>
                <c:pt idx="7382">
                  <c:v>0.37</c:v>
                </c:pt>
                <c:pt idx="7383">
                  <c:v>0.38</c:v>
                </c:pt>
                <c:pt idx="7384">
                  <c:v>0.41</c:v>
                </c:pt>
                <c:pt idx="7385">
                  <c:v>0.39</c:v>
                </c:pt>
                <c:pt idx="7386">
                  <c:v>0.35</c:v>
                </c:pt>
                <c:pt idx="7387">
                  <c:v>0.39</c:v>
                </c:pt>
                <c:pt idx="7388">
                  <c:v>0.39</c:v>
                </c:pt>
                <c:pt idx="7389">
                  <c:v>0.39</c:v>
                </c:pt>
                <c:pt idx="7390">
                  <c:v>0.39</c:v>
                </c:pt>
                <c:pt idx="7391">
                  <c:v>0.38</c:v>
                </c:pt>
                <c:pt idx="7392">
                  <c:v>0.65</c:v>
                </c:pt>
                <c:pt idx="7393">
                  <c:v>0.54</c:v>
                </c:pt>
                <c:pt idx="7394">
                  <c:v>0.28000000000000003</c:v>
                </c:pt>
                <c:pt idx="7395">
                  <c:v>0.56000000000000005</c:v>
                </c:pt>
                <c:pt idx="7396">
                  <c:v>0.45</c:v>
                </c:pt>
                <c:pt idx="7397">
                  <c:v>0.2</c:v>
                </c:pt>
                <c:pt idx="7398">
                  <c:v>0.2</c:v>
                </c:pt>
                <c:pt idx="7399">
                  <c:v>17</c:v>
                </c:pt>
                <c:pt idx="7400">
                  <c:v>14</c:v>
                </c:pt>
                <c:pt idx="7401">
                  <c:v>1.1499999999999999</c:v>
                </c:pt>
                <c:pt idx="7402">
                  <c:v>1.55</c:v>
                </c:pt>
                <c:pt idx="7403">
                  <c:v>0.32</c:v>
                </c:pt>
                <c:pt idx="7404">
                  <c:v>0.21</c:v>
                </c:pt>
                <c:pt idx="7405">
                  <c:v>0.33</c:v>
                </c:pt>
                <c:pt idx="7406">
                  <c:v>0.38</c:v>
                </c:pt>
                <c:pt idx="7407">
                  <c:v>0.61</c:v>
                </c:pt>
                <c:pt idx="7408">
                  <c:v>0.86</c:v>
                </c:pt>
                <c:pt idx="7409">
                  <c:v>0.39</c:v>
                </c:pt>
                <c:pt idx="7410">
                  <c:v>0.49</c:v>
                </c:pt>
                <c:pt idx="7411">
                  <c:v>0.44</c:v>
                </c:pt>
                <c:pt idx="7412">
                  <c:v>0.3</c:v>
                </c:pt>
                <c:pt idx="7413">
                  <c:v>1.19</c:v>
                </c:pt>
                <c:pt idx="7414">
                  <c:v>0.31</c:v>
                </c:pt>
                <c:pt idx="7415">
                  <c:v>0.33</c:v>
                </c:pt>
                <c:pt idx="7416">
                  <c:v>0.26</c:v>
                </c:pt>
                <c:pt idx="7417">
                  <c:v>0.39</c:v>
                </c:pt>
                <c:pt idx="7418">
                  <c:v>0.32</c:v>
                </c:pt>
                <c:pt idx="7419">
                  <c:v>0.27</c:v>
                </c:pt>
                <c:pt idx="7420">
                  <c:v>0.68</c:v>
                </c:pt>
                <c:pt idx="7421">
                  <c:v>0.26</c:v>
                </c:pt>
                <c:pt idx="7422">
                  <c:v>0.13</c:v>
                </c:pt>
                <c:pt idx="7423">
                  <c:v>0.11</c:v>
                </c:pt>
                <c:pt idx="7424">
                  <c:v>0.18</c:v>
                </c:pt>
                <c:pt idx="7425">
                  <c:v>0.13</c:v>
                </c:pt>
                <c:pt idx="7426">
                  <c:v>0.11</c:v>
                </c:pt>
                <c:pt idx="7427">
                  <c:v>1.1200000000000001</c:v>
                </c:pt>
                <c:pt idx="7428">
                  <c:v>0.54</c:v>
                </c:pt>
                <c:pt idx="7429">
                  <c:v>0.61</c:v>
                </c:pt>
                <c:pt idx="7430">
                  <c:v>0.73</c:v>
                </c:pt>
                <c:pt idx="7431">
                  <c:v>1.0900000000000001</c:v>
                </c:pt>
                <c:pt idx="7432">
                  <c:v>0.57999999999999996</c:v>
                </c:pt>
                <c:pt idx="7433">
                  <c:v>0.38</c:v>
                </c:pt>
                <c:pt idx="7434">
                  <c:v>0.41</c:v>
                </c:pt>
                <c:pt idx="7435">
                  <c:v>0.56000000000000005</c:v>
                </c:pt>
                <c:pt idx="7436">
                  <c:v>0.59</c:v>
                </c:pt>
                <c:pt idx="7437">
                  <c:v>0.39</c:v>
                </c:pt>
                <c:pt idx="7438">
                  <c:v>0.3</c:v>
                </c:pt>
                <c:pt idx="7439">
                  <c:v>0.37</c:v>
                </c:pt>
                <c:pt idx="7440">
                  <c:v>0.98</c:v>
                </c:pt>
                <c:pt idx="7441">
                  <c:v>0.74</c:v>
                </c:pt>
                <c:pt idx="7442">
                  <c:v>0.65</c:v>
                </c:pt>
                <c:pt idx="7443">
                  <c:v>0.71</c:v>
                </c:pt>
                <c:pt idx="7444">
                  <c:v>0.61</c:v>
                </c:pt>
                <c:pt idx="7445">
                  <c:v>0.61</c:v>
                </c:pt>
                <c:pt idx="7446">
                  <c:v>0.8</c:v>
                </c:pt>
                <c:pt idx="7447">
                  <c:v>0.22</c:v>
                </c:pt>
                <c:pt idx="7448">
                  <c:v>0.35</c:v>
                </c:pt>
                <c:pt idx="7449">
                  <c:v>0.34</c:v>
                </c:pt>
                <c:pt idx="7450">
                  <c:v>0.36</c:v>
                </c:pt>
                <c:pt idx="7451">
                  <c:v>0.35</c:v>
                </c:pt>
                <c:pt idx="7452">
                  <c:v>0.42</c:v>
                </c:pt>
                <c:pt idx="7453">
                  <c:v>0.34</c:v>
                </c:pt>
                <c:pt idx="7454">
                  <c:v>0.3</c:v>
                </c:pt>
                <c:pt idx="7455">
                  <c:v>0.34</c:v>
                </c:pt>
                <c:pt idx="7456">
                  <c:v>0.35</c:v>
                </c:pt>
                <c:pt idx="7457">
                  <c:v>0.46</c:v>
                </c:pt>
                <c:pt idx="7458">
                  <c:v>0.46</c:v>
                </c:pt>
                <c:pt idx="7459">
                  <c:v>0.56999999999999995</c:v>
                </c:pt>
                <c:pt idx="7460">
                  <c:v>0.19</c:v>
                </c:pt>
                <c:pt idx="7461">
                  <c:v>0.16</c:v>
                </c:pt>
                <c:pt idx="7462">
                  <c:v>0.68</c:v>
                </c:pt>
                <c:pt idx="7463">
                  <c:v>0.51</c:v>
                </c:pt>
                <c:pt idx="7464">
                  <c:v>0.34</c:v>
                </c:pt>
                <c:pt idx="7465">
                  <c:v>1.22</c:v>
                </c:pt>
                <c:pt idx="7466">
                  <c:v>0.34</c:v>
                </c:pt>
                <c:pt idx="7467">
                  <c:v>0.37</c:v>
                </c:pt>
                <c:pt idx="7468">
                  <c:v>0.56000000000000005</c:v>
                </c:pt>
                <c:pt idx="7469">
                  <c:v>0.28000000000000003</c:v>
                </c:pt>
                <c:pt idx="7470">
                  <c:v>0.17</c:v>
                </c:pt>
                <c:pt idx="7471">
                  <c:v>0.37</c:v>
                </c:pt>
                <c:pt idx="7472">
                  <c:v>0.27</c:v>
                </c:pt>
                <c:pt idx="7473">
                  <c:v>0.35</c:v>
                </c:pt>
                <c:pt idx="7474">
                  <c:v>0.19</c:v>
                </c:pt>
                <c:pt idx="7475">
                  <c:v>0.22</c:v>
                </c:pt>
                <c:pt idx="7476">
                  <c:v>0.13</c:v>
                </c:pt>
                <c:pt idx="7477">
                  <c:v>0.21</c:v>
                </c:pt>
                <c:pt idx="7478">
                  <c:v>0.24</c:v>
                </c:pt>
                <c:pt idx="7479">
                  <c:v>0.25</c:v>
                </c:pt>
                <c:pt idx="7480">
                  <c:v>0.3</c:v>
                </c:pt>
                <c:pt idx="7481">
                  <c:v>0.33</c:v>
                </c:pt>
                <c:pt idx="7482">
                  <c:v>0.38</c:v>
                </c:pt>
                <c:pt idx="7483">
                  <c:v>0.38</c:v>
                </c:pt>
                <c:pt idx="7484">
                  <c:v>0.38</c:v>
                </c:pt>
                <c:pt idx="7485">
                  <c:v>0.44</c:v>
                </c:pt>
                <c:pt idx="7486">
                  <c:v>0.26</c:v>
                </c:pt>
                <c:pt idx="7487">
                  <c:v>0.2</c:v>
                </c:pt>
                <c:pt idx="7488">
                  <c:v>0.18</c:v>
                </c:pt>
                <c:pt idx="7489">
                  <c:v>0.16</c:v>
                </c:pt>
                <c:pt idx="7490">
                  <c:v>0.3</c:v>
                </c:pt>
                <c:pt idx="7491">
                  <c:v>0.5</c:v>
                </c:pt>
                <c:pt idx="7492">
                  <c:v>0.49</c:v>
                </c:pt>
                <c:pt idx="7493">
                  <c:v>0.48</c:v>
                </c:pt>
                <c:pt idx="7494">
                  <c:v>0.2</c:v>
                </c:pt>
                <c:pt idx="7495">
                  <c:v>0.17</c:v>
                </c:pt>
                <c:pt idx="7496">
                  <c:v>0.14000000000000001</c:v>
                </c:pt>
                <c:pt idx="7497">
                  <c:v>0.15</c:v>
                </c:pt>
                <c:pt idx="7498">
                  <c:v>0.22</c:v>
                </c:pt>
                <c:pt idx="7499">
                  <c:v>0.23</c:v>
                </c:pt>
                <c:pt idx="7500">
                  <c:v>0.3</c:v>
                </c:pt>
                <c:pt idx="7501">
                  <c:v>0.33</c:v>
                </c:pt>
                <c:pt idx="7502">
                  <c:v>0.32</c:v>
                </c:pt>
                <c:pt idx="7503">
                  <c:v>0.57999999999999996</c:v>
                </c:pt>
                <c:pt idx="7504">
                  <c:v>0.4</c:v>
                </c:pt>
                <c:pt idx="7505">
                  <c:v>0.36</c:v>
                </c:pt>
                <c:pt idx="7506">
                  <c:v>0.42</c:v>
                </c:pt>
                <c:pt idx="7507">
                  <c:v>0.75</c:v>
                </c:pt>
                <c:pt idx="7508">
                  <c:v>0.83</c:v>
                </c:pt>
                <c:pt idx="7509">
                  <c:v>0.87</c:v>
                </c:pt>
                <c:pt idx="7510">
                  <c:v>0.61</c:v>
                </c:pt>
                <c:pt idx="7511">
                  <c:v>0.74</c:v>
                </c:pt>
                <c:pt idx="7512">
                  <c:v>0.56000000000000005</c:v>
                </c:pt>
                <c:pt idx="7513">
                  <c:v>0.26</c:v>
                </c:pt>
                <c:pt idx="7514">
                  <c:v>0.31</c:v>
                </c:pt>
                <c:pt idx="7515">
                  <c:v>0.33</c:v>
                </c:pt>
                <c:pt idx="7516">
                  <c:v>0.4</c:v>
                </c:pt>
                <c:pt idx="7517">
                  <c:v>0.41</c:v>
                </c:pt>
                <c:pt idx="7518">
                  <c:v>0.41</c:v>
                </c:pt>
                <c:pt idx="7519">
                  <c:v>0.44</c:v>
                </c:pt>
                <c:pt idx="7520">
                  <c:v>0.36</c:v>
                </c:pt>
                <c:pt idx="7521">
                  <c:v>0.31</c:v>
                </c:pt>
                <c:pt idx="7522">
                  <c:v>0.35</c:v>
                </c:pt>
                <c:pt idx="7523">
                  <c:v>0.31</c:v>
                </c:pt>
                <c:pt idx="7524">
                  <c:v>0.17</c:v>
                </c:pt>
                <c:pt idx="7525">
                  <c:v>0.14000000000000001</c:v>
                </c:pt>
                <c:pt idx="7526">
                  <c:v>0.25</c:v>
                </c:pt>
                <c:pt idx="7527">
                  <c:v>0.48</c:v>
                </c:pt>
                <c:pt idx="7528">
                  <c:v>0.75</c:v>
                </c:pt>
                <c:pt idx="7529">
                  <c:v>0.72</c:v>
                </c:pt>
                <c:pt idx="7530">
                  <c:v>0.69</c:v>
                </c:pt>
                <c:pt idx="7531">
                  <c:v>1.03</c:v>
                </c:pt>
                <c:pt idx="7532">
                  <c:v>0.84</c:v>
                </c:pt>
                <c:pt idx="7533">
                  <c:v>0.88</c:v>
                </c:pt>
                <c:pt idx="7534">
                  <c:v>0.77</c:v>
                </c:pt>
                <c:pt idx="7535">
                  <c:v>0.68</c:v>
                </c:pt>
                <c:pt idx="7536">
                  <c:v>0.21</c:v>
                </c:pt>
                <c:pt idx="7537">
                  <c:v>0.27</c:v>
                </c:pt>
                <c:pt idx="7538">
                  <c:v>0.24</c:v>
                </c:pt>
                <c:pt idx="7539">
                  <c:v>0.26</c:v>
                </c:pt>
                <c:pt idx="7540">
                  <c:v>0.25</c:v>
                </c:pt>
                <c:pt idx="7541">
                  <c:v>0.33</c:v>
                </c:pt>
                <c:pt idx="7542">
                  <c:v>0.28999999999999998</c:v>
                </c:pt>
                <c:pt idx="7543">
                  <c:v>0.22</c:v>
                </c:pt>
                <c:pt idx="7544">
                  <c:v>0.28999999999999998</c:v>
                </c:pt>
                <c:pt idx="7545">
                  <c:v>0.26</c:v>
                </c:pt>
                <c:pt idx="7546">
                  <c:v>0.25</c:v>
                </c:pt>
                <c:pt idx="7547">
                  <c:v>0.3</c:v>
                </c:pt>
                <c:pt idx="7548">
                  <c:v>0.31</c:v>
                </c:pt>
                <c:pt idx="7549">
                  <c:v>0.43</c:v>
                </c:pt>
                <c:pt idx="7550">
                  <c:v>0.57999999999999996</c:v>
                </c:pt>
                <c:pt idx="7551">
                  <c:v>0.56000000000000005</c:v>
                </c:pt>
                <c:pt idx="7552">
                  <c:v>0.28999999999999998</c:v>
                </c:pt>
                <c:pt idx="7553">
                  <c:v>0.35</c:v>
                </c:pt>
                <c:pt idx="7555">
                  <c:v>0.23</c:v>
                </c:pt>
                <c:pt idx="7556">
                  <c:v>0.23</c:v>
                </c:pt>
                <c:pt idx="7557">
                  <c:v>0.25</c:v>
                </c:pt>
                <c:pt idx="7558">
                  <c:v>0.27</c:v>
                </c:pt>
                <c:pt idx="7559">
                  <c:v>0.4</c:v>
                </c:pt>
                <c:pt idx="7560">
                  <c:v>0.52</c:v>
                </c:pt>
                <c:pt idx="7561">
                  <c:v>0.59</c:v>
                </c:pt>
                <c:pt idx="7562">
                  <c:v>0.51</c:v>
                </c:pt>
                <c:pt idx="7563">
                  <c:v>0.42</c:v>
                </c:pt>
                <c:pt idx="7564">
                  <c:v>0.34</c:v>
                </c:pt>
                <c:pt idx="7565">
                  <c:v>0.36</c:v>
                </c:pt>
                <c:pt idx="7566">
                  <c:v>0.41</c:v>
                </c:pt>
                <c:pt idx="7567">
                  <c:v>0.45</c:v>
                </c:pt>
                <c:pt idx="7568">
                  <c:v>0.5</c:v>
                </c:pt>
                <c:pt idx="7569">
                  <c:v>0.53</c:v>
                </c:pt>
                <c:pt idx="7570">
                  <c:v>0.37</c:v>
                </c:pt>
                <c:pt idx="7571">
                  <c:v>0.38</c:v>
                </c:pt>
                <c:pt idx="7572">
                  <c:v>0.34</c:v>
                </c:pt>
                <c:pt idx="7573">
                  <c:v>0.33</c:v>
                </c:pt>
                <c:pt idx="7574">
                  <c:v>0.26</c:v>
                </c:pt>
                <c:pt idx="7575">
                  <c:v>0.24</c:v>
                </c:pt>
                <c:pt idx="7576">
                  <c:v>0.17</c:v>
                </c:pt>
                <c:pt idx="7577">
                  <c:v>0.24</c:v>
                </c:pt>
                <c:pt idx="7578">
                  <c:v>0.37</c:v>
                </c:pt>
                <c:pt idx="7579">
                  <c:v>0.55000000000000004</c:v>
                </c:pt>
                <c:pt idx="7580">
                  <c:v>0.8</c:v>
                </c:pt>
                <c:pt idx="7581">
                  <c:v>0.82</c:v>
                </c:pt>
                <c:pt idx="7582">
                  <c:v>0.5</c:v>
                </c:pt>
                <c:pt idx="7583">
                  <c:v>0.22</c:v>
                </c:pt>
                <c:pt idx="7584">
                  <c:v>0.21</c:v>
                </c:pt>
                <c:pt idx="7585">
                  <c:v>0.28000000000000003</c:v>
                </c:pt>
                <c:pt idx="7586">
                  <c:v>0.27</c:v>
                </c:pt>
                <c:pt idx="7587">
                  <c:v>0.23</c:v>
                </c:pt>
                <c:pt idx="7588">
                  <c:v>0.28999999999999998</c:v>
                </c:pt>
                <c:pt idx="7589">
                  <c:v>0.35</c:v>
                </c:pt>
                <c:pt idx="7590">
                  <c:v>0.85</c:v>
                </c:pt>
                <c:pt idx="7591">
                  <c:v>0.74</c:v>
                </c:pt>
                <c:pt idx="7592">
                  <c:v>0.7</c:v>
                </c:pt>
                <c:pt idx="7593">
                  <c:v>0.78</c:v>
                </c:pt>
                <c:pt idx="7594">
                  <c:v>0.88</c:v>
                </c:pt>
                <c:pt idx="7595">
                  <c:v>0.85</c:v>
                </c:pt>
                <c:pt idx="7596">
                  <c:v>0.86</c:v>
                </c:pt>
                <c:pt idx="7597">
                  <c:v>0.8</c:v>
                </c:pt>
                <c:pt idx="7598">
                  <c:v>0.85</c:v>
                </c:pt>
                <c:pt idx="7599">
                  <c:v>0.84</c:v>
                </c:pt>
                <c:pt idx="7600">
                  <c:v>0.44</c:v>
                </c:pt>
                <c:pt idx="7601">
                  <c:v>0.47</c:v>
                </c:pt>
                <c:pt idx="7602">
                  <c:v>0.52</c:v>
                </c:pt>
                <c:pt idx="7603">
                  <c:v>0.51</c:v>
                </c:pt>
                <c:pt idx="7604">
                  <c:v>0.53</c:v>
                </c:pt>
                <c:pt idx="7605">
                  <c:v>0.52</c:v>
                </c:pt>
                <c:pt idx="7606">
                  <c:v>0.3</c:v>
                </c:pt>
                <c:pt idx="7607">
                  <c:v>0.46</c:v>
                </c:pt>
                <c:pt idx="7608">
                  <c:v>0.56999999999999995</c:v>
                </c:pt>
                <c:pt idx="7609">
                  <c:v>0.7</c:v>
                </c:pt>
                <c:pt idx="7610">
                  <c:v>0.72</c:v>
                </c:pt>
                <c:pt idx="7611">
                  <c:v>0.51</c:v>
                </c:pt>
                <c:pt idx="7612">
                  <c:v>0.56000000000000005</c:v>
                </c:pt>
                <c:pt idx="7613">
                  <c:v>0.55000000000000004</c:v>
                </c:pt>
                <c:pt idx="7614">
                  <c:v>0.49</c:v>
                </c:pt>
                <c:pt idx="7615">
                  <c:v>0.41</c:v>
                </c:pt>
                <c:pt idx="7616">
                  <c:v>0.44</c:v>
                </c:pt>
                <c:pt idx="7617">
                  <c:v>0.47</c:v>
                </c:pt>
                <c:pt idx="7618">
                  <c:v>0.5</c:v>
                </c:pt>
                <c:pt idx="7619">
                  <c:v>0.52</c:v>
                </c:pt>
                <c:pt idx="7620">
                  <c:v>0.26</c:v>
                </c:pt>
                <c:pt idx="7621">
                  <c:v>0.39</c:v>
                </c:pt>
                <c:pt idx="7622">
                  <c:v>0.39</c:v>
                </c:pt>
                <c:pt idx="7623">
                  <c:v>0.38</c:v>
                </c:pt>
                <c:pt idx="7624">
                  <c:v>0.37</c:v>
                </c:pt>
                <c:pt idx="7625">
                  <c:v>0.4</c:v>
                </c:pt>
                <c:pt idx="7626">
                  <c:v>0.77</c:v>
                </c:pt>
                <c:pt idx="7627">
                  <c:v>0.81</c:v>
                </c:pt>
                <c:pt idx="7628">
                  <c:v>0.83</c:v>
                </c:pt>
                <c:pt idx="7629">
                  <c:v>0.84</c:v>
                </c:pt>
                <c:pt idx="7630">
                  <c:v>0.87</c:v>
                </c:pt>
                <c:pt idx="7631">
                  <c:v>0.85</c:v>
                </c:pt>
                <c:pt idx="7632">
                  <c:v>0.86</c:v>
                </c:pt>
                <c:pt idx="7633">
                  <c:v>0.83</c:v>
                </c:pt>
                <c:pt idx="7634">
                  <c:v>0.78</c:v>
                </c:pt>
                <c:pt idx="7635">
                  <c:v>0.77</c:v>
                </c:pt>
                <c:pt idx="7636">
                  <c:v>0.78</c:v>
                </c:pt>
                <c:pt idx="7637">
                  <c:v>0.77</c:v>
                </c:pt>
                <c:pt idx="7638">
                  <c:v>0.78</c:v>
                </c:pt>
                <c:pt idx="7639">
                  <c:v>0.87</c:v>
                </c:pt>
                <c:pt idx="7640">
                  <c:v>0.85</c:v>
                </c:pt>
                <c:pt idx="7641">
                  <c:v>0.9</c:v>
                </c:pt>
                <c:pt idx="7642">
                  <c:v>0.81</c:v>
                </c:pt>
                <c:pt idx="7643">
                  <c:v>0.81</c:v>
                </c:pt>
                <c:pt idx="7644">
                  <c:v>0.81</c:v>
                </c:pt>
                <c:pt idx="7645">
                  <c:v>0.82</c:v>
                </c:pt>
                <c:pt idx="7646">
                  <c:v>0.95</c:v>
                </c:pt>
                <c:pt idx="7647">
                  <c:v>0.8</c:v>
                </c:pt>
                <c:pt idx="7648">
                  <c:v>0.86</c:v>
                </c:pt>
                <c:pt idx="7649">
                  <c:v>0.91</c:v>
                </c:pt>
                <c:pt idx="7650">
                  <c:v>0.82</c:v>
                </c:pt>
                <c:pt idx="7651">
                  <c:v>0.83</c:v>
                </c:pt>
                <c:pt idx="7652">
                  <c:v>0.82</c:v>
                </c:pt>
                <c:pt idx="7653">
                  <c:v>0.51</c:v>
                </c:pt>
                <c:pt idx="7654">
                  <c:v>0.84</c:v>
                </c:pt>
                <c:pt idx="7655">
                  <c:v>0.83</c:v>
                </c:pt>
                <c:pt idx="7656">
                  <c:v>0.87</c:v>
                </c:pt>
                <c:pt idx="7657">
                  <c:v>0.79</c:v>
                </c:pt>
                <c:pt idx="7658">
                  <c:v>0.77</c:v>
                </c:pt>
                <c:pt idx="7659">
                  <c:v>0.76</c:v>
                </c:pt>
                <c:pt idx="7660">
                  <c:v>0.83</c:v>
                </c:pt>
                <c:pt idx="7661">
                  <c:v>0.84</c:v>
                </c:pt>
                <c:pt idx="7662">
                  <c:v>0.82</c:v>
                </c:pt>
                <c:pt idx="7663">
                  <c:v>0.82</c:v>
                </c:pt>
                <c:pt idx="7664">
                  <c:v>0.84</c:v>
                </c:pt>
                <c:pt idx="7665">
                  <c:v>0.81</c:v>
                </c:pt>
                <c:pt idx="7666">
                  <c:v>0.83</c:v>
                </c:pt>
                <c:pt idx="7667">
                  <c:v>0.81</c:v>
                </c:pt>
                <c:pt idx="7668">
                  <c:v>0.83</c:v>
                </c:pt>
                <c:pt idx="7669">
                  <c:v>0.84</c:v>
                </c:pt>
                <c:pt idx="7670">
                  <c:v>0.86</c:v>
                </c:pt>
                <c:pt idx="7671">
                  <c:v>0.53</c:v>
                </c:pt>
                <c:pt idx="7672">
                  <c:v>0.89</c:v>
                </c:pt>
                <c:pt idx="7673">
                  <c:v>0.99</c:v>
                </c:pt>
                <c:pt idx="7674">
                  <c:v>0.99</c:v>
                </c:pt>
                <c:pt idx="7675">
                  <c:v>0.88</c:v>
                </c:pt>
                <c:pt idx="7676">
                  <c:v>0.86</c:v>
                </c:pt>
                <c:pt idx="7677">
                  <c:v>0.86</c:v>
                </c:pt>
                <c:pt idx="7678">
                  <c:v>0.89</c:v>
                </c:pt>
                <c:pt idx="7679">
                  <c:v>0.9</c:v>
                </c:pt>
                <c:pt idx="7680">
                  <c:v>0.88</c:v>
                </c:pt>
                <c:pt idx="7681">
                  <c:v>0.89</c:v>
                </c:pt>
                <c:pt idx="7682">
                  <c:v>0.84</c:v>
                </c:pt>
                <c:pt idx="7683">
                  <c:v>0.82</c:v>
                </c:pt>
                <c:pt idx="7684">
                  <c:v>0.83</c:v>
                </c:pt>
                <c:pt idx="7685">
                  <c:v>0.81</c:v>
                </c:pt>
                <c:pt idx="7686">
                  <c:v>0.86</c:v>
                </c:pt>
                <c:pt idx="7687">
                  <c:v>0.84</c:v>
                </c:pt>
                <c:pt idx="7688">
                  <c:v>0.7</c:v>
                </c:pt>
                <c:pt idx="7689">
                  <c:v>0.7</c:v>
                </c:pt>
                <c:pt idx="7690">
                  <c:v>0.72</c:v>
                </c:pt>
                <c:pt idx="7691">
                  <c:v>0.73</c:v>
                </c:pt>
                <c:pt idx="7692">
                  <c:v>0.78</c:v>
                </c:pt>
                <c:pt idx="7693">
                  <c:v>0.76</c:v>
                </c:pt>
                <c:pt idx="7694">
                  <c:v>0.54</c:v>
                </c:pt>
                <c:pt idx="7695">
                  <c:v>0.49</c:v>
                </c:pt>
                <c:pt idx="7696">
                  <c:v>0.5</c:v>
                </c:pt>
                <c:pt idx="7697">
                  <c:v>0.49</c:v>
                </c:pt>
                <c:pt idx="7698">
                  <c:v>0.48</c:v>
                </c:pt>
                <c:pt idx="7699">
                  <c:v>0.48</c:v>
                </c:pt>
                <c:pt idx="7700">
                  <c:v>0.46</c:v>
                </c:pt>
                <c:pt idx="7701">
                  <c:v>0.46</c:v>
                </c:pt>
                <c:pt idx="7702">
                  <c:v>0.46</c:v>
                </c:pt>
                <c:pt idx="7703">
                  <c:v>0.45</c:v>
                </c:pt>
                <c:pt idx="7704">
                  <c:v>0.47</c:v>
                </c:pt>
                <c:pt idx="7705">
                  <c:v>0.47</c:v>
                </c:pt>
                <c:pt idx="7706">
                  <c:v>0.48</c:v>
                </c:pt>
                <c:pt idx="7707">
                  <c:v>0.49</c:v>
                </c:pt>
                <c:pt idx="7708">
                  <c:v>0.5</c:v>
                </c:pt>
                <c:pt idx="7709">
                  <c:v>0.52</c:v>
                </c:pt>
                <c:pt idx="7710">
                  <c:v>0.49</c:v>
                </c:pt>
                <c:pt idx="7711">
                  <c:v>0.49</c:v>
                </c:pt>
                <c:pt idx="7712">
                  <c:v>0.55000000000000004</c:v>
                </c:pt>
                <c:pt idx="7713">
                  <c:v>0.44</c:v>
                </c:pt>
                <c:pt idx="7714">
                  <c:v>0.46</c:v>
                </c:pt>
                <c:pt idx="7715">
                  <c:v>0.42</c:v>
                </c:pt>
                <c:pt idx="7716">
                  <c:v>0.39</c:v>
                </c:pt>
                <c:pt idx="7717">
                  <c:v>0.4</c:v>
                </c:pt>
                <c:pt idx="7718">
                  <c:v>0.7</c:v>
                </c:pt>
                <c:pt idx="7719">
                  <c:v>0.42</c:v>
                </c:pt>
                <c:pt idx="7720">
                  <c:v>0.41</c:v>
                </c:pt>
                <c:pt idx="7721">
                  <c:v>0.42</c:v>
                </c:pt>
                <c:pt idx="7722">
                  <c:v>0.45</c:v>
                </c:pt>
                <c:pt idx="7723">
                  <c:v>0.4</c:v>
                </c:pt>
                <c:pt idx="7724">
                  <c:v>0.39</c:v>
                </c:pt>
                <c:pt idx="7725">
                  <c:v>0.4</c:v>
                </c:pt>
                <c:pt idx="7726">
                  <c:v>0.45</c:v>
                </c:pt>
                <c:pt idx="7727">
                  <c:v>0.52</c:v>
                </c:pt>
                <c:pt idx="7728">
                  <c:v>0.45</c:v>
                </c:pt>
                <c:pt idx="7729">
                  <c:v>0.4</c:v>
                </c:pt>
                <c:pt idx="7730">
                  <c:v>0.27</c:v>
                </c:pt>
                <c:pt idx="7731">
                  <c:v>0.27</c:v>
                </c:pt>
                <c:pt idx="7732">
                  <c:v>0.26</c:v>
                </c:pt>
                <c:pt idx="7733">
                  <c:v>0.28000000000000003</c:v>
                </c:pt>
                <c:pt idx="7734">
                  <c:v>0.38</c:v>
                </c:pt>
                <c:pt idx="7735">
                  <c:v>0.4</c:v>
                </c:pt>
                <c:pt idx="7736">
                  <c:v>0.41</c:v>
                </c:pt>
                <c:pt idx="7737">
                  <c:v>0.39</c:v>
                </c:pt>
                <c:pt idx="7738">
                  <c:v>0.43</c:v>
                </c:pt>
                <c:pt idx="7739">
                  <c:v>0.36</c:v>
                </c:pt>
                <c:pt idx="7740">
                  <c:v>0.34</c:v>
                </c:pt>
                <c:pt idx="7741">
                  <c:v>0.34</c:v>
                </c:pt>
                <c:pt idx="7742">
                  <c:v>0.33</c:v>
                </c:pt>
                <c:pt idx="7743">
                  <c:v>0.32</c:v>
                </c:pt>
                <c:pt idx="7744">
                  <c:v>0.34</c:v>
                </c:pt>
                <c:pt idx="7745">
                  <c:v>0.33</c:v>
                </c:pt>
                <c:pt idx="7746">
                  <c:v>0.34</c:v>
                </c:pt>
                <c:pt idx="7747">
                  <c:v>0.32</c:v>
                </c:pt>
                <c:pt idx="7748">
                  <c:v>0.33</c:v>
                </c:pt>
                <c:pt idx="7749">
                  <c:v>0.33</c:v>
                </c:pt>
                <c:pt idx="7750">
                  <c:v>0.34</c:v>
                </c:pt>
                <c:pt idx="7751">
                  <c:v>0.33</c:v>
                </c:pt>
                <c:pt idx="7752">
                  <c:v>0.32</c:v>
                </c:pt>
                <c:pt idx="7753">
                  <c:v>0.31</c:v>
                </c:pt>
                <c:pt idx="7754">
                  <c:v>0.28999999999999998</c:v>
                </c:pt>
                <c:pt idx="7755">
                  <c:v>0.27</c:v>
                </c:pt>
                <c:pt idx="7756">
                  <c:v>0.25</c:v>
                </c:pt>
                <c:pt idx="7757">
                  <c:v>0.25</c:v>
                </c:pt>
                <c:pt idx="7758">
                  <c:v>0.52</c:v>
                </c:pt>
                <c:pt idx="7759">
                  <c:v>0.51</c:v>
                </c:pt>
                <c:pt idx="7760">
                  <c:v>0.56000000000000005</c:v>
                </c:pt>
                <c:pt idx="7761">
                  <c:v>0.3</c:v>
                </c:pt>
                <c:pt idx="7762">
                  <c:v>0.59</c:v>
                </c:pt>
                <c:pt idx="7763">
                  <c:v>0.7</c:v>
                </c:pt>
                <c:pt idx="7764">
                  <c:v>0.48</c:v>
                </c:pt>
                <c:pt idx="7765">
                  <c:v>0.56999999999999995</c:v>
                </c:pt>
                <c:pt idx="7766">
                  <c:v>0.44</c:v>
                </c:pt>
                <c:pt idx="7767">
                  <c:v>0.62</c:v>
                </c:pt>
                <c:pt idx="7768">
                  <c:v>0.38</c:v>
                </c:pt>
                <c:pt idx="7769">
                  <c:v>0.4</c:v>
                </c:pt>
                <c:pt idx="7770">
                  <c:v>0.48</c:v>
                </c:pt>
                <c:pt idx="7771">
                  <c:v>0.35</c:v>
                </c:pt>
                <c:pt idx="7772">
                  <c:v>0.27</c:v>
                </c:pt>
                <c:pt idx="7773">
                  <c:v>0.11</c:v>
                </c:pt>
                <c:pt idx="7774">
                  <c:v>0.11</c:v>
                </c:pt>
                <c:pt idx="7775">
                  <c:v>0.16</c:v>
                </c:pt>
                <c:pt idx="7776">
                  <c:v>0.38</c:v>
                </c:pt>
                <c:pt idx="7777">
                  <c:v>0.31</c:v>
                </c:pt>
                <c:pt idx="7778">
                  <c:v>0.34</c:v>
                </c:pt>
                <c:pt idx="7779">
                  <c:v>0.34</c:v>
                </c:pt>
                <c:pt idx="7780">
                  <c:v>0.25</c:v>
                </c:pt>
                <c:pt idx="7781">
                  <c:v>0.49</c:v>
                </c:pt>
                <c:pt idx="7782">
                  <c:v>0.27</c:v>
                </c:pt>
                <c:pt idx="7783">
                  <c:v>0.3</c:v>
                </c:pt>
                <c:pt idx="7784">
                  <c:v>0.02</c:v>
                </c:pt>
                <c:pt idx="7785">
                  <c:v>0.5</c:v>
                </c:pt>
                <c:pt idx="7786">
                  <c:v>0.9</c:v>
                </c:pt>
                <c:pt idx="7787">
                  <c:v>0.99</c:v>
                </c:pt>
                <c:pt idx="7788">
                  <c:v>2.33</c:v>
                </c:pt>
                <c:pt idx="7789">
                  <c:v>0.23</c:v>
                </c:pt>
                <c:pt idx="7790">
                  <c:v>0.16</c:v>
                </c:pt>
                <c:pt idx="7791">
                  <c:v>0.22</c:v>
                </c:pt>
                <c:pt idx="7792">
                  <c:v>0.5</c:v>
                </c:pt>
                <c:pt idx="7793">
                  <c:v>0.54</c:v>
                </c:pt>
                <c:pt idx="7794">
                  <c:v>0.52</c:v>
                </c:pt>
                <c:pt idx="7795">
                  <c:v>0.59</c:v>
                </c:pt>
                <c:pt idx="7796">
                  <c:v>0.66</c:v>
                </c:pt>
                <c:pt idx="7797">
                  <c:v>0.65</c:v>
                </c:pt>
                <c:pt idx="7798">
                  <c:v>0.98</c:v>
                </c:pt>
                <c:pt idx="7799">
                  <c:v>0.84</c:v>
                </c:pt>
                <c:pt idx="7800">
                  <c:v>0.56999999999999995</c:v>
                </c:pt>
                <c:pt idx="7801">
                  <c:v>0.48</c:v>
                </c:pt>
                <c:pt idx="7802">
                  <c:v>0.49</c:v>
                </c:pt>
                <c:pt idx="7803">
                  <c:v>0.33</c:v>
                </c:pt>
                <c:pt idx="7804">
                  <c:v>0.43</c:v>
                </c:pt>
                <c:pt idx="7805">
                  <c:v>0.28999999999999998</c:v>
                </c:pt>
                <c:pt idx="7806">
                  <c:v>0.26</c:v>
                </c:pt>
                <c:pt idx="7807">
                  <c:v>0.44</c:v>
                </c:pt>
                <c:pt idx="7808">
                  <c:v>0.57999999999999996</c:v>
                </c:pt>
                <c:pt idx="7809">
                  <c:v>0</c:v>
                </c:pt>
                <c:pt idx="7810">
                  <c:v>0</c:v>
                </c:pt>
                <c:pt idx="7811">
                  <c:v>3.98</c:v>
                </c:pt>
                <c:pt idx="7812">
                  <c:v>0</c:v>
                </c:pt>
                <c:pt idx="7813">
                  <c:v>0</c:v>
                </c:pt>
                <c:pt idx="7814">
                  <c:v>0</c:v>
                </c:pt>
                <c:pt idx="7815">
                  <c:v>2.08</c:v>
                </c:pt>
                <c:pt idx="7816">
                  <c:v>1.88</c:v>
                </c:pt>
                <c:pt idx="7817">
                  <c:v>1.76</c:v>
                </c:pt>
                <c:pt idx="7818">
                  <c:v>1.63</c:v>
                </c:pt>
                <c:pt idx="7819">
                  <c:v>1.61</c:v>
                </c:pt>
                <c:pt idx="7820">
                  <c:v>1.52</c:v>
                </c:pt>
                <c:pt idx="7821">
                  <c:v>1.49</c:v>
                </c:pt>
                <c:pt idx="7822">
                  <c:v>1.45</c:v>
                </c:pt>
                <c:pt idx="7823">
                  <c:v>1.43</c:v>
                </c:pt>
                <c:pt idx="7824">
                  <c:v>1.39</c:v>
                </c:pt>
                <c:pt idx="7825">
                  <c:v>1.3</c:v>
                </c:pt>
                <c:pt idx="7826">
                  <c:v>1.26</c:v>
                </c:pt>
                <c:pt idx="7827">
                  <c:v>1.1599999999999999</c:v>
                </c:pt>
                <c:pt idx="7828">
                  <c:v>1.26</c:v>
                </c:pt>
                <c:pt idx="7829">
                  <c:v>1.04</c:v>
                </c:pt>
                <c:pt idx="7830">
                  <c:v>0.88</c:v>
                </c:pt>
                <c:pt idx="7831">
                  <c:v>0.9</c:v>
                </c:pt>
                <c:pt idx="7832">
                  <c:v>1.04</c:v>
                </c:pt>
                <c:pt idx="7833">
                  <c:v>1.28</c:v>
                </c:pt>
                <c:pt idx="7834">
                  <c:v>1.33</c:v>
                </c:pt>
                <c:pt idx="7835">
                  <c:v>1.29</c:v>
                </c:pt>
                <c:pt idx="7836">
                  <c:v>1.03</c:v>
                </c:pt>
                <c:pt idx="7837">
                  <c:v>1.04</c:v>
                </c:pt>
                <c:pt idx="7838">
                  <c:v>1.1100000000000001</c:v>
                </c:pt>
                <c:pt idx="7839">
                  <c:v>1.26</c:v>
                </c:pt>
                <c:pt idx="7840">
                  <c:v>1.1599999999999999</c:v>
                </c:pt>
                <c:pt idx="7841">
                  <c:v>1.17</c:v>
                </c:pt>
                <c:pt idx="7842">
                  <c:v>1.21</c:v>
                </c:pt>
                <c:pt idx="7843">
                  <c:v>1.21</c:v>
                </c:pt>
                <c:pt idx="7844">
                  <c:v>1.21</c:v>
                </c:pt>
                <c:pt idx="7845">
                  <c:v>1.19</c:v>
                </c:pt>
                <c:pt idx="7846">
                  <c:v>1.18</c:v>
                </c:pt>
                <c:pt idx="7847">
                  <c:v>1.39</c:v>
                </c:pt>
                <c:pt idx="7848">
                  <c:v>1.52</c:v>
                </c:pt>
                <c:pt idx="7849">
                  <c:v>1.46</c:v>
                </c:pt>
                <c:pt idx="7850">
                  <c:v>1.34</c:v>
                </c:pt>
                <c:pt idx="7851">
                  <c:v>1.3</c:v>
                </c:pt>
                <c:pt idx="7852">
                  <c:v>1.1499999999999999</c:v>
                </c:pt>
                <c:pt idx="7853">
                  <c:v>1.1599999999999999</c:v>
                </c:pt>
                <c:pt idx="7854">
                  <c:v>0.99</c:v>
                </c:pt>
                <c:pt idx="7855">
                  <c:v>0.95</c:v>
                </c:pt>
                <c:pt idx="7856">
                  <c:v>0.92</c:v>
                </c:pt>
                <c:pt idx="7857">
                  <c:v>0.96</c:v>
                </c:pt>
                <c:pt idx="7858">
                  <c:v>1.06</c:v>
                </c:pt>
                <c:pt idx="7859">
                  <c:v>1.17</c:v>
                </c:pt>
                <c:pt idx="7860">
                  <c:v>1.19</c:v>
                </c:pt>
                <c:pt idx="7861">
                  <c:v>1.1599999999999999</c:v>
                </c:pt>
                <c:pt idx="7862">
                  <c:v>1.18</c:v>
                </c:pt>
                <c:pt idx="7863">
                  <c:v>1.19</c:v>
                </c:pt>
                <c:pt idx="7864">
                  <c:v>1.21</c:v>
                </c:pt>
                <c:pt idx="7865">
                  <c:v>1.2</c:v>
                </c:pt>
                <c:pt idx="7866">
                  <c:v>1.1399999999999999</c:v>
                </c:pt>
                <c:pt idx="7867">
                  <c:v>1.1599999999999999</c:v>
                </c:pt>
                <c:pt idx="7868">
                  <c:v>1.17</c:v>
                </c:pt>
                <c:pt idx="7869">
                  <c:v>1.1100000000000001</c:v>
                </c:pt>
                <c:pt idx="7870">
                  <c:v>1.1200000000000001</c:v>
                </c:pt>
                <c:pt idx="7871">
                  <c:v>1.22</c:v>
                </c:pt>
                <c:pt idx="7872">
                  <c:v>1.1100000000000001</c:v>
                </c:pt>
                <c:pt idx="7873">
                  <c:v>1.01</c:v>
                </c:pt>
                <c:pt idx="7874">
                  <c:v>0.99</c:v>
                </c:pt>
                <c:pt idx="7875">
                  <c:v>0.94</c:v>
                </c:pt>
                <c:pt idx="7876">
                  <c:v>0.55000000000000004</c:v>
                </c:pt>
                <c:pt idx="7877">
                  <c:v>0.48</c:v>
                </c:pt>
                <c:pt idx="7878">
                  <c:v>1.26</c:v>
                </c:pt>
                <c:pt idx="7879">
                  <c:v>1.2</c:v>
                </c:pt>
                <c:pt idx="7880">
                  <c:v>2.37</c:v>
                </c:pt>
                <c:pt idx="7881">
                  <c:v>2.09</c:v>
                </c:pt>
                <c:pt idx="7882">
                  <c:v>1.81</c:v>
                </c:pt>
                <c:pt idx="7883">
                  <c:v>0.59</c:v>
                </c:pt>
                <c:pt idx="7884">
                  <c:v>0.59</c:v>
                </c:pt>
                <c:pt idx="7885">
                  <c:v>0.59</c:v>
                </c:pt>
                <c:pt idx="7886">
                  <c:v>0.64</c:v>
                </c:pt>
                <c:pt idx="7887">
                  <c:v>0.63</c:v>
                </c:pt>
                <c:pt idx="7888">
                  <c:v>0.61</c:v>
                </c:pt>
                <c:pt idx="7889">
                  <c:v>0.54</c:v>
                </c:pt>
                <c:pt idx="7890">
                  <c:v>0.43</c:v>
                </c:pt>
                <c:pt idx="7891">
                  <c:v>0.4</c:v>
                </c:pt>
                <c:pt idx="7892">
                  <c:v>0.33</c:v>
                </c:pt>
                <c:pt idx="7893">
                  <c:v>0.34</c:v>
                </c:pt>
                <c:pt idx="7894">
                  <c:v>0.36</c:v>
                </c:pt>
                <c:pt idx="7895">
                  <c:v>0.36</c:v>
                </c:pt>
                <c:pt idx="7896">
                  <c:v>0.4</c:v>
                </c:pt>
                <c:pt idx="7897">
                  <c:v>0.41</c:v>
                </c:pt>
                <c:pt idx="7898">
                  <c:v>0.3</c:v>
                </c:pt>
                <c:pt idx="7899">
                  <c:v>0.22</c:v>
                </c:pt>
                <c:pt idx="7900">
                  <c:v>0.23</c:v>
                </c:pt>
                <c:pt idx="7901">
                  <c:v>0.23</c:v>
                </c:pt>
                <c:pt idx="7902">
                  <c:v>0.1</c:v>
                </c:pt>
                <c:pt idx="7903">
                  <c:v>7.0000000000000007E-2</c:v>
                </c:pt>
                <c:pt idx="7904">
                  <c:v>0.04</c:v>
                </c:pt>
                <c:pt idx="7905">
                  <c:v>0.43</c:v>
                </c:pt>
                <c:pt idx="7906">
                  <c:v>1.07</c:v>
                </c:pt>
                <c:pt idx="7907">
                  <c:v>1.71</c:v>
                </c:pt>
                <c:pt idx="7908">
                  <c:v>1.79</c:v>
                </c:pt>
                <c:pt idx="7909">
                  <c:v>0</c:v>
                </c:pt>
                <c:pt idx="7926">
                  <c:v>0.28999999999999998</c:v>
                </c:pt>
                <c:pt idx="7927">
                  <c:v>0.3</c:v>
                </c:pt>
                <c:pt idx="7928">
                  <c:v>0.32</c:v>
                </c:pt>
                <c:pt idx="7929">
                  <c:v>0.34</c:v>
                </c:pt>
                <c:pt idx="7930">
                  <c:v>0.35</c:v>
                </c:pt>
                <c:pt idx="7931">
                  <c:v>0.37</c:v>
                </c:pt>
                <c:pt idx="7932">
                  <c:v>0.38</c:v>
                </c:pt>
                <c:pt idx="7933">
                  <c:v>0.36</c:v>
                </c:pt>
                <c:pt idx="7934">
                  <c:v>0.35</c:v>
                </c:pt>
                <c:pt idx="7935">
                  <c:v>0.2</c:v>
                </c:pt>
                <c:pt idx="7936">
                  <c:v>0.18</c:v>
                </c:pt>
                <c:pt idx="7937">
                  <c:v>0.19</c:v>
                </c:pt>
                <c:pt idx="7938">
                  <c:v>0.3</c:v>
                </c:pt>
                <c:pt idx="7939">
                  <c:v>0.33</c:v>
                </c:pt>
                <c:pt idx="7940">
                  <c:v>0.35</c:v>
                </c:pt>
                <c:pt idx="7941">
                  <c:v>0.35</c:v>
                </c:pt>
                <c:pt idx="7942">
                  <c:v>0.44</c:v>
                </c:pt>
                <c:pt idx="7943">
                  <c:v>0.41</c:v>
                </c:pt>
                <c:pt idx="7944">
                  <c:v>0.44</c:v>
                </c:pt>
                <c:pt idx="7945">
                  <c:v>0.43</c:v>
                </c:pt>
                <c:pt idx="7946">
                  <c:v>0.4</c:v>
                </c:pt>
                <c:pt idx="7947">
                  <c:v>0.37</c:v>
                </c:pt>
                <c:pt idx="7948">
                  <c:v>0.36</c:v>
                </c:pt>
                <c:pt idx="7949">
                  <c:v>0.32</c:v>
                </c:pt>
                <c:pt idx="7950">
                  <c:v>0.42</c:v>
                </c:pt>
                <c:pt idx="7951">
                  <c:v>0.38</c:v>
                </c:pt>
                <c:pt idx="7952">
                  <c:v>0.46</c:v>
                </c:pt>
                <c:pt idx="7953">
                  <c:v>0.85</c:v>
                </c:pt>
                <c:pt idx="7954">
                  <c:v>0.54</c:v>
                </c:pt>
                <c:pt idx="7955">
                  <c:v>0.44</c:v>
                </c:pt>
                <c:pt idx="7956">
                  <c:v>7.0000000000000007E-2</c:v>
                </c:pt>
                <c:pt idx="7957">
                  <c:v>0.36</c:v>
                </c:pt>
                <c:pt idx="7958">
                  <c:v>0.36</c:v>
                </c:pt>
                <c:pt idx="7959">
                  <c:v>0.37</c:v>
                </c:pt>
                <c:pt idx="7960">
                  <c:v>0.38</c:v>
                </c:pt>
                <c:pt idx="7961">
                  <c:v>0.38</c:v>
                </c:pt>
                <c:pt idx="7962">
                  <c:v>0.4</c:v>
                </c:pt>
                <c:pt idx="7963">
                  <c:v>0.44</c:v>
                </c:pt>
                <c:pt idx="7964">
                  <c:v>0.42</c:v>
                </c:pt>
                <c:pt idx="7965">
                  <c:v>0.41</c:v>
                </c:pt>
                <c:pt idx="7966">
                  <c:v>0.37</c:v>
                </c:pt>
                <c:pt idx="7967">
                  <c:v>0.32</c:v>
                </c:pt>
                <c:pt idx="7968">
                  <c:v>0.52</c:v>
                </c:pt>
                <c:pt idx="7969">
                  <c:v>0.5</c:v>
                </c:pt>
                <c:pt idx="7970">
                  <c:v>0.43</c:v>
                </c:pt>
                <c:pt idx="7971">
                  <c:v>0.39</c:v>
                </c:pt>
                <c:pt idx="7972">
                  <c:v>0.37</c:v>
                </c:pt>
                <c:pt idx="7973">
                  <c:v>0.33</c:v>
                </c:pt>
                <c:pt idx="7974">
                  <c:v>0.31</c:v>
                </c:pt>
                <c:pt idx="7975">
                  <c:v>0.3</c:v>
                </c:pt>
                <c:pt idx="7976">
                  <c:v>0.3</c:v>
                </c:pt>
                <c:pt idx="7977">
                  <c:v>0.19</c:v>
                </c:pt>
                <c:pt idx="7978">
                  <c:v>0.23</c:v>
                </c:pt>
                <c:pt idx="7979">
                  <c:v>0.42</c:v>
                </c:pt>
                <c:pt idx="7980">
                  <c:v>0.44</c:v>
                </c:pt>
                <c:pt idx="7981">
                  <c:v>0.47</c:v>
                </c:pt>
                <c:pt idx="7982">
                  <c:v>0.47</c:v>
                </c:pt>
                <c:pt idx="7983">
                  <c:v>0.44</c:v>
                </c:pt>
                <c:pt idx="7984">
                  <c:v>0.41</c:v>
                </c:pt>
                <c:pt idx="7985">
                  <c:v>0.41</c:v>
                </c:pt>
                <c:pt idx="7986">
                  <c:v>0.37</c:v>
                </c:pt>
                <c:pt idx="7987">
                  <c:v>0.37</c:v>
                </c:pt>
                <c:pt idx="7988">
                  <c:v>0.36</c:v>
                </c:pt>
                <c:pt idx="7989">
                  <c:v>0.33</c:v>
                </c:pt>
                <c:pt idx="7990">
                  <c:v>0.37</c:v>
                </c:pt>
                <c:pt idx="7991">
                  <c:v>0.36</c:v>
                </c:pt>
                <c:pt idx="7992">
                  <c:v>0.36</c:v>
                </c:pt>
                <c:pt idx="7993">
                  <c:v>0.34</c:v>
                </c:pt>
                <c:pt idx="7994">
                  <c:v>0.32</c:v>
                </c:pt>
                <c:pt idx="7995">
                  <c:v>0.31</c:v>
                </c:pt>
                <c:pt idx="7996">
                  <c:v>0.32</c:v>
                </c:pt>
                <c:pt idx="7997">
                  <c:v>0.32</c:v>
                </c:pt>
                <c:pt idx="7998">
                  <c:v>0.32</c:v>
                </c:pt>
                <c:pt idx="8006">
                  <c:v>0.28999999999999998</c:v>
                </c:pt>
                <c:pt idx="8007">
                  <c:v>0.28999999999999998</c:v>
                </c:pt>
                <c:pt idx="8008">
                  <c:v>0.41</c:v>
                </c:pt>
                <c:pt idx="8009">
                  <c:v>0.28000000000000003</c:v>
                </c:pt>
                <c:pt idx="8010">
                  <c:v>0.32</c:v>
                </c:pt>
                <c:pt idx="8011">
                  <c:v>0.27</c:v>
                </c:pt>
                <c:pt idx="8012">
                  <c:v>0.26</c:v>
                </c:pt>
                <c:pt idx="8013">
                  <c:v>0.27</c:v>
                </c:pt>
                <c:pt idx="8014">
                  <c:v>0.52</c:v>
                </c:pt>
                <c:pt idx="8015">
                  <c:v>0.51</c:v>
                </c:pt>
                <c:pt idx="8016">
                  <c:v>0.49</c:v>
                </c:pt>
                <c:pt idx="8017">
                  <c:v>0.46</c:v>
                </c:pt>
                <c:pt idx="8018">
                  <c:v>0.47</c:v>
                </c:pt>
                <c:pt idx="8019">
                  <c:v>0.67</c:v>
                </c:pt>
                <c:pt idx="8020">
                  <c:v>0.47</c:v>
                </c:pt>
                <c:pt idx="8021">
                  <c:v>0.5</c:v>
                </c:pt>
                <c:pt idx="8022">
                  <c:v>0.49</c:v>
                </c:pt>
                <c:pt idx="8023">
                  <c:v>0.48</c:v>
                </c:pt>
                <c:pt idx="8024">
                  <c:v>0.5</c:v>
                </c:pt>
                <c:pt idx="8025">
                  <c:v>0.41</c:v>
                </c:pt>
                <c:pt idx="8026">
                  <c:v>0.39</c:v>
                </c:pt>
                <c:pt idx="8027">
                  <c:v>0.38</c:v>
                </c:pt>
                <c:pt idx="8028">
                  <c:v>0.34</c:v>
                </c:pt>
                <c:pt idx="8029">
                  <c:v>0.39</c:v>
                </c:pt>
                <c:pt idx="8030">
                  <c:v>0.38</c:v>
                </c:pt>
                <c:pt idx="8031">
                  <c:v>0.4</c:v>
                </c:pt>
                <c:pt idx="8032">
                  <c:v>0.41</c:v>
                </c:pt>
                <c:pt idx="8033">
                  <c:v>0.39</c:v>
                </c:pt>
                <c:pt idx="8034">
                  <c:v>0.39</c:v>
                </c:pt>
                <c:pt idx="8035">
                  <c:v>0.39</c:v>
                </c:pt>
                <c:pt idx="8045">
                  <c:v>0.38</c:v>
                </c:pt>
                <c:pt idx="8046">
                  <c:v>0.38</c:v>
                </c:pt>
                <c:pt idx="8047">
                  <c:v>0.38</c:v>
                </c:pt>
                <c:pt idx="8048">
                  <c:v>0.48</c:v>
                </c:pt>
                <c:pt idx="8049">
                  <c:v>0.49</c:v>
                </c:pt>
                <c:pt idx="8050">
                  <c:v>0.5</c:v>
                </c:pt>
                <c:pt idx="8051">
                  <c:v>0.49</c:v>
                </c:pt>
                <c:pt idx="8052">
                  <c:v>0.51</c:v>
                </c:pt>
                <c:pt idx="8053">
                  <c:v>0.6</c:v>
                </c:pt>
                <c:pt idx="8054">
                  <c:v>0.6</c:v>
                </c:pt>
                <c:pt idx="8055">
                  <c:v>0.77</c:v>
                </c:pt>
                <c:pt idx="8056">
                  <c:v>0.75</c:v>
                </c:pt>
                <c:pt idx="8057">
                  <c:v>0.86</c:v>
                </c:pt>
                <c:pt idx="8058">
                  <c:v>0.71</c:v>
                </c:pt>
                <c:pt idx="8059">
                  <c:v>0.7</c:v>
                </c:pt>
                <c:pt idx="8060">
                  <c:v>0.63</c:v>
                </c:pt>
                <c:pt idx="8061">
                  <c:v>1.02</c:v>
                </c:pt>
                <c:pt idx="8062">
                  <c:v>0.82</c:v>
                </c:pt>
                <c:pt idx="8063">
                  <c:v>0.78</c:v>
                </c:pt>
                <c:pt idx="8064">
                  <c:v>0.27</c:v>
                </c:pt>
                <c:pt idx="8065">
                  <c:v>0.25</c:v>
                </c:pt>
                <c:pt idx="8066">
                  <c:v>0.26</c:v>
                </c:pt>
                <c:pt idx="8067">
                  <c:v>0.27</c:v>
                </c:pt>
                <c:pt idx="8068">
                  <c:v>0.26</c:v>
                </c:pt>
                <c:pt idx="8069">
                  <c:v>0.28000000000000003</c:v>
                </c:pt>
                <c:pt idx="8070">
                  <c:v>0.3</c:v>
                </c:pt>
                <c:pt idx="8071">
                  <c:v>0.28999999999999998</c:v>
                </c:pt>
                <c:pt idx="8072">
                  <c:v>1.0900000000000001</c:v>
                </c:pt>
                <c:pt idx="8073">
                  <c:v>1.19</c:v>
                </c:pt>
                <c:pt idx="8074">
                  <c:v>1.25</c:v>
                </c:pt>
                <c:pt idx="8075">
                  <c:v>1.28</c:v>
                </c:pt>
                <c:pt idx="8121">
                  <c:v>0.4</c:v>
                </c:pt>
                <c:pt idx="8122">
                  <c:v>0.36</c:v>
                </c:pt>
                <c:pt idx="8123">
                  <c:v>0.4</c:v>
                </c:pt>
                <c:pt idx="8124">
                  <c:v>0.21</c:v>
                </c:pt>
                <c:pt idx="8125">
                  <c:v>0.36</c:v>
                </c:pt>
                <c:pt idx="8126">
                  <c:v>0.32</c:v>
                </c:pt>
                <c:pt idx="8127">
                  <c:v>0.53</c:v>
                </c:pt>
                <c:pt idx="8128">
                  <c:v>0.59</c:v>
                </c:pt>
                <c:pt idx="8129">
                  <c:v>0.57999999999999996</c:v>
                </c:pt>
                <c:pt idx="8130">
                  <c:v>0.6</c:v>
                </c:pt>
                <c:pt idx="8131">
                  <c:v>0.52</c:v>
                </c:pt>
                <c:pt idx="8132">
                  <c:v>0.5</c:v>
                </c:pt>
                <c:pt idx="8133">
                  <c:v>0.68</c:v>
                </c:pt>
                <c:pt idx="8134">
                  <c:v>0.75</c:v>
                </c:pt>
                <c:pt idx="8135">
                  <c:v>0.65</c:v>
                </c:pt>
                <c:pt idx="8136">
                  <c:v>0.54</c:v>
                </c:pt>
                <c:pt idx="8137">
                  <c:v>0.56999999999999995</c:v>
                </c:pt>
                <c:pt idx="8138">
                  <c:v>0.49</c:v>
                </c:pt>
                <c:pt idx="8139">
                  <c:v>0.45</c:v>
                </c:pt>
                <c:pt idx="8140">
                  <c:v>0.45</c:v>
                </c:pt>
                <c:pt idx="8141">
                  <c:v>0.47</c:v>
                </c:pt>
                <c:pt idx="8142">
                  <c:v>0.42</c:v>
                </c:pt>
                <c:pt idx="8143">
                  <c:v>0.4</c:v>
                </c:pt>
                <c:pt idx="8144">
                  <c:v>0.42</c:v>
                </c:pt>
                <c:pt idx="8145">
                  <c:v>0.43</c:v>
                </c:pt>
                <c:pt idx="8146">
                  <c:v>0.38</c:v>
                </c:pt>
                <c:pt idx="8147">
                  <c:v>0.39</c:v>
                </c:pt>
                <c:pt idx="8148">
                  <c:v>0.36</c:v>
                </c:pt>
                <c:pt idx="8149">
                  <c:v>0.42</c:v>
                </c:pt>
                <c:pt idx="8150">
                  <c:v>0.38</c:v>
                </c:pt>
                <c:pt idx="8151">
                  <c:v>0.4</c:v>
                </c:pt>
                <c:pt idx="8152">
                  <c:v>0.42</c:v>
                </c:pt>
                <c:pt idx="8153">
                  <c:v>0.43</c:v>
                </c:pt>
                <c:pt idx="8154">
                  <c:v>0.46</c:v>
                </c:pt>
                <c:pt idx="8155">
                  <c:v>0.49</c:v>
                </c:pt>
                <c:pt idx="8156">
                  <c:v>0.42</c:v>
                </c:pt>
                <c:pt idx="8165">
                  <c:v>0</c:v>
                </c:pt>
                <c:pt idx="8166">
                  <c:v>0</c:v>
                </c:pt>
                <c:pt idx="8167">
                  <c:v>1.45</c:v>
                </c:pt>
                <c:pt idx="8168">
                  <c:v>1.19</c:v>
                </c:pt>
                <c:pt idx="8169">
                  <c:v>5.16</c:v>
                </c:pt>
                <c:pt idx="8191">
                  <c:v>0.34</c:v>
                </c:pt>
                <c:pt idx="8192">
                  <c:v>0.25</c:v>
                </c:pt>
                <c:pt idx="8193">
                  <c:v>0.28999999999999998</c:v>
                </c:pt>
                <c:pt idx="8194">
                  <c:v>0.37</c:v>
                </c:pt>
                <c:pt idx="8195">
                  <c:v>0.48</c:v>
                </c:pt>
                <c:pt idx="8196">
                  <c:v>0.59</c:v>
                </c:pt>
                <c:pt idx="8197">
                  <c:v>0.63</c:v>
                </c:pt>
                <c:pt idx="8198">
                  <c:v>0.61</c:v>
                </c:pt>
                <c:pt idx="8199">
                  <c:v>0.66</c:v>
                </c:pt>
                <c:pt idx="8200">
                  <c:v>0.59</c:v>
                </c:pt>
                <c:pt idx="8201">
                  <c:v>0.52</c:v>
                </c:pt>
                <c:pt idx="8202">
                  <c:v>0.56000000000000005</c:v>
                </c:pt>
                <c:pt idx="8203">
                  <c:v>0.56999999999999995</c:v>
                </c:pt>
                <c:pt idx="8204">
                  <c:v>0.54</c:v>
                </c:pt>
                <c:pt idx="8205">
                  <c:v>0.5</c:v>
                </c:pt>
                <c:pt idx="8206">
                  <c:v>0.61</c:v>
                </c:pt>
                <c:pt idx="8207">
                  <c:v>0.5</c:v>
                </c:pt>
                <c:pt idx="8208">
                  <c:v>0.43</c:v>
                </c:pt>
                <c:pt idx="8209">
                  <c:v>0.39</c:v>
                </c:pt>
                <c:pt idx="8210">
                  <c:v>0.4</c:v>
                </c:pt>
                <c:pt idx="8211">
                  <c:v>0.39</c:v>
                </c:pt>
                <c:pt idx="8212">
                  <c:v>0.4</c:v>
                </c:pt>
                <c:pt idx="8213">
                  <c:v>0.34</c:v>
                </c:pt>
                <c:pt idx="8214">
                  <c:v>0.37</c:v>
                </c:pt>
                <c:pt idx="8215">
                  <c:v>0.34</c:v>
                </c:pt>
                <c:pt idx="8216">
                  <c:v>0.33</c:v>
                </c:pt>
                <c:pt idx="8217">
                  <c:v>0.37</c:v>
                </c:pt>
                <c:pt idx="8218">
                  <c:v>0.39</c:v>
                </c:pt>
                <c:pt idx="8219">
                  <c:v>0.3</c:v>
                </c:pt>
                <c:pt idx="8220">
                  <c:v>0.31</c:v>
                </c:pt>
                <c:pt idx="8221">
                  <c:v>0.35</c:v>
                </c:pt>
                <c:pt idx="8222">
                  <c:v>0.48</c:v>
                </c:pt>
                <c:pt idx="8223">
                  <c:v>0.5</c:v>
                </c:pt>
                <c:pt idx="8224">
                  <c:v>0.47</c:v>
                </c:pt>
                <c:pt idx="8225">
                  <c:v>0.51</c:v>
                </c:pt>
                <c:pt idx="8226">
                  <c:v>0.49</c:v>
                </c:pt>
                <c:pt idx="8227">
                  <c:v>0.49</c:v>
                </c:pt>
                <c:pt idx="8228">
                  <c:v>0.42</c:v>
                </c:pt>
                <c:pt idx="8229">
                  <c:v>0.37</c:v>
                </c:pt>
                <c:pt idx="8230">
                  <c:v>0.37</c:v>
                </c:pt>
                <c:pt idx="8231">
                  <c:v>0.31</c:v>
                </c:pt>
                <c:pt idx="8232">
                  <c:v>0.33</c:v>
                </c:pt>
                <c:pt idx="8233">
                  <c:v>0.3</c:v>
                </c:pt>
                <c:pt idx="8234">
                  <c:v>0.36</c:v>
                </c:pt>
                <c:pt idx="8235">
                  <c:v>0.37</c:v>
                </c:pt>
                <c:pt idx="8236">
                  <c:v>0.37</c:v>
                </c:pt>
                <c:pt idx="8237">
                  <c:v>0.32</c:v>
                </c:pt>
                <c:pt idx="8238">
                  <c:v>0.3</c:v>
                </c:pt>
                <c:pt idx="8239">
                  <c:v>0.31</c:v>
                </c:pt>
                <c:pt idx="8240">
                  <c:v>0.34</c:v>
                </c:pt>
                <c:pt idx="8241">
                  <c:v>0.56999999999999995</c:v>
                </c:pt>
                <c:pt idx="8242">
                  <c:v>0.48</c:v>
                </c:pt>
                <c:pt idx="8243">
                  <c:v>0.5</c:v>
                </c:pt>
                <c:pt idx="8244">
                  <c:v>0.43</c:v>
                </c:pt>
                <c:pt idx="8245">
                  <c:v>0.32</c:v>
                </c:pt>
                <c:pt idx="8246">
                  <c:v>0.41</c:v>
                </c:pt>
                <c:pt idx="8247">
                  <c:v>0.43</c:v>
                </c:pt>
                <c:pt idx="8248">
                  <c:v>0.48</c:v>
                </c:pt>
                <c:pt idx="8249">
                  <c:v>0.43</c:v>
                </c:pt>
                <c:pt idx="8250">
                  <c:v>0.37</c:v>
                </c:pt>
                <c:pt idx="8251">
                  <c:v>0.36</c:v>
                </c:pt>
                <c:pt idx="8252">
                  <c:v>0.37</c:v>
                </c:pt>
                <c:pt idx="8253">
                  <c:v>0.42</c:v>
                </c:pt>
                <c:pt idx="8254">
                  <c:v>0.48</c:v>
                </c:pt>
                <c:pt idx="8255">
                  <c:v>0.4</c:v>
                </c:pt>
                <c:pt idx="8256">
                  <c:v>0.37</c:v>
                </c:pt>
                <c:pt idx="8257">
                  <c:v>0.35</c:v>
                </c:pt>
                <c:pt idx="8258">
                  <c:v>0.48</c:v>
                </c:pt>
                <c:pt idx="8259">
                  <c:v>0.63</c:v>
                </c:pt>
                <c:pt idx="8260">
                  <c:v>0.68</c:v>
                </c:pt>
                <c:pt idx="8261">
                  <c:v>0.64</c:v>
                </c:pt>
                <c:pt idx="8262">
                  <c:v>0.66</c:v>
                </c:pt>
                <c:pt idx="8263">
                  <c:v>1.53</c:v>
                </c:pt>
                <c:pt idx="8264">
                  <c:v>1.1000000000000001</c:v>
                </c:pt>
                <c:pt idx="8265">
                  <c:v>0.53</c:v>
                </c:pt>
                <c:pt idx="8266">
                  <c:v>0.43</c:v>
                </c:pt>
                <c:pt idx="8267">
                  <c:v>0.56000000000000005</c:v>
                </c:pt>
                <c:pt idx="8268">
                  <c:v>0.64</c:v>
                </c:pt>
                <c:pt idx="8269">
                  <c:v>0.94</c:v>
                </c:pt>
                <c:pt idx="8270">
                  <c:v>0.94</c:v>
                </c:pt>
                <c:pt idx="8271">
                  <c:v>0.72</c:v>
                </c:pt>
                <c:pt idx="8272">
                  <c:v>0.82</c:v>
                </c:pt>
                <c:pt idx="8273">
                  <c:v>0.81</c:v>
                </c:pt>
                <c:pt idx="8274">
                  <c:v>0.56000000000000005</c:v>
                </c:pt>
                <c:pt idx="8275">
                  <c:v>0.5</c:v>
                </c:pt>
                <c:pt idx="8276">
                  <c:v>0.44</c:v>
                </c:pt>
                <c:pt idx="8277">
                  <c:v>0.41</c:v>
                </c:pt>
                <c:pt idx="8278">
                  <c:v>0.43</c:v>
                </c:pt>
                <c:pt idx="8279">
                  <c:v>0.39</c:v>
                </c:pt>
                <c:pt idx="8280">
                  <c:v>0.41</c:v>
                </c:pt>
                <c:pt idx="8281">
                  <c:v>0.44</c:v>
                </c:pt>
                <c:pt idx="8282">
                  <c:v>0.48</c:v>
                </c:pt>
                <c:pt idx="8283">
                  <c:v>0.47</c:v>
                </c:pt>
                <c:pt idx="8284">
                  <c:v>0.47</c:v>
                </c:pt>
                <c:pt idx="8285">
                  <c:v>0.42</c:v>
                </c:pt>
                <c:pt idx="8286">
                  <c:v>0.38</c:v>
                </c:pt>
                <c:pt idx="8287">
                  <c:v>0.38</c:v>
                </c:pt>
                <c:pt idx="8288">
                  <c:v>0.37</c:v>
                </c:pt>
                <c:pt idx="8289">
                  <c:v>0.31</c:v>
                </c:pt>
                <c:pt idx="8290">
                  <c:v>0.24</c:v>
                </c:pt>
                <c:pt idx="8291">
                  <c:v>0.11</c:v>
                </c:pt>
                <c:pt idx="8292">
                  <c:v>0.1</c:v>
                </c:pt>
                <c:pt idx="8293">
                  <c:v>0.19</c:v>
                </c:pt>
                <c:pt idx="8294">
                  <c:v>1.01</c:v>
                </c:pt>
                <c:pt idx="8295">
                  <c:v>1.07</c:v>
                </c:pt>
                <c:pt idx="8296">
                  <c:v>1.1599999999999999</c:v>
                </c:pt>
                <c:pt idx="8297">
                  <c:v>1.23</c:v>
                </c:pt>
                <c:pt idx="8298">
                  <c:v>1.25</c:v>
                </c:pt>
                <c:pt idx="8299">
                  <c:v>1.01</c:v>
                </c:pt>
                <c:pt idx="8300">
                  <c:v>0.52</c:v>
                </c:pt>
                <c:pt idx="8301">
                  <c:v>0.35</c:v>
                </c:pt>
                <c:pt idx="8302">
                  <c:v>0.36</c:v>
                </c:pt>
                <c:pt idx="8303">
                  <c:v>0.38</c:v>
                </c:pt>
                <c:pt idx="8304">
                  <c:v>0.41</c:v>
                </c:pt>
                <c:pt idx="8305">
                  <c:v>0.43</c:v>
                </c:pt>
                <c:pt idx="8306">
                  <c:v>0.42</c:v>
                </c:pt>
                <c:pt idx="8307">
                  <c:v>0.44</c:v>
                </c:pt>
                <c:pt idx="8308">
                  <c:v>0.46</c:v>
                </c:pt>
                <c:pt idx="8309">
                  <c:v>0.32</c:v>
                </c:pt>
                <c:pt idx="8310">
                  <c:v>0.35</c:v>
                </c:pt>
                <c:pt idx="8311">
                  <c:v>0.32</c:v>
                </c:pt>
                <c:pt idx="8312">
                  <c:v>0.26</c:v>
                </c:pt>
                <c:pt idx="8313">
                  <c:v>0.27</c:v>
                </c:pt>
                <c:pt idx="8314">
                  <c:v>0.28000000000000003</c:v>
                </c:pt>
                <c:pt idx="8315">
                  <c:v>0.36</c:v>
                </c:pt>
                <c:pt idx="8316">
                  <c:v>0.38</c:v>
                </c:pt>
                <c:pt idx="8317">
                  <c:v>0.41</c:v>
                </c:pt>
                <c:pt idx="8318">
                  <c:v>0.45</c:v>
                </c:pt>
                <c:pt idx="8319">
                  <c:v>0.46</c:v>
                </c:pt>
                <c:pt idx="8320">
                  <c:v>0.43</c:v>
                </c:pt>
                <c:pt idx="8321">
                  <c:v>0.42</c:v>
                </c:pt>
                <c:pt idx="8322">
                  <c:v>0.44</c:v>
                </c:pt>
                <c:pt idx="8323">
                  <c:v>0.43</c:v>
                </c:pt>
                <c:pt idx="8324">
                  <c:v>0.4</c:v>
                </c:pt>
                <c:pt idx="8325">
                  <c:v>0.41</c:v>
                </c:pt>
                <c:pt idx="8326">
                  <c:v>0.4</c:v>
                </c:pt>
                <c:pt idx="8327">
                  <c:v>0.44</c:v>
                </c:pt>
                <c:pt idx="8328">
                  <c:v>0.41</c:v>
                </c:pt>
                <c:pt idx="8329">
                  <c:v>0.42</c:v>
                </c:pt>
                <c:pt idx="8330">
                  <c:v>0.37</c:v>
                </c:pt>
                <c:pt idx="8331">
                  <c:v>0.4</c:v>
                </c:pt>
                <c:pt idx="8332">
                  <c:v>0.39</c:v>
                </c:pt>
                <c:pt idx="8333">
                  <c:v>0.35</c:v>
                </c:pt>
                <c:pt idx="8334">
                  <c:v>0.33</c:v>
                </c:pt>
                <c:pt idx="8335">
                  <c:v>0.34</c:v>
                </c:pt>
                <c:pt idx="8336">
                  <c:v>0.48</c:v>
                </c:pt>
                <c:pt idx="8337">
                  <c:v>0.45</c:v>
                </c:pt>
                <c:pt idx="8338">
                  <c:v>0.43</c:v>
                </c:pt>
                <c:pt idx="8339">
                  <c:v>0.42</c:v>
                </c:pt>
                <c:pt idx="8340">
                  <c:v>0.48</c:v>
                </c:pt>
                <c:pt idx="8341">
                  <c:v>0.54</c:v>
                </c:pt>
                <c:pt idx="8342">
                  <c:v>0.64</c:v>
                </c:pt>
                <c:pt idx="8343">
                  <c:v>0.52</c:v>
                </c:pt>
                <c:pt idx="8344">
                  <c:v>0.51</c:v>
                </c:pt>
                <c:pt idx="8345">
                  <c:v>0.41</c:v>
                </c:pt>
                <c:pt idx="8346">
                  <c:v>0.39</c:v>
                </c:pt>
                <c:pt idx="8347">
                  <c:v>0.38</c:v>
                </c:pt>
                <c:pt idx="8348">
                  <c:v>0.35</c:v>
                </c:pt>
                <c:pt idx="8349">
                  <c:v>0.39</c:v>
                </c:pt>
                <c:pt idx="8350">
                  <c:v>0.37</c:v>
                </c:pt>
                <c:pt idx="8351">
                  <c:v>0.38</c:v>
                </c:pt>
                <c:pt idx="8352">
                  <c:v>0.39</c:v>
                </c:pt>
                <c:pt idx="8353">
                  <c:v>0.37</c:v>
                </c:pt>
                <c:pt idx="8354">
                  <c:v>0.36</c:v>
                </c:pt>
                <c:pt idx="8355">
                  <c:v>0.4</c:v>
                </c:pt>
                <c:pt idx="8356">
                  <c:v>0.45</c:v>
                </c:pt>
                <c:pt idx="8357">
                  <c:v>0.46</c:v>
                </c:pt>
                <c:pt idx="8358">
                  <c:v>0.48</c:v>
                </c:pt>
                <c:pt idx="8359">
                  <c:v>0.51</c:v>
                </c:pt>
                <c:pt idx="8360">
                  <c:v>0.52</c:v>
                </c:pt>
                <c:pt idx="8361">
                  <c:v>0.44</c:v>
                </c:pt>
                <c:pt idx="8362">
                  <c:v>0.42</c:v>
                </c:pt>
                <c:pt idx="8363">
                  <c:v>0.41</c:v>
                </c:pt>
                <c:pt idx="8364">
                  <c:v>0.54</c:v>
                </c:pt>
                <c:pt idx="8365">
                  <c:v>0.56000000000000005</c:v>
                </c:pt>
                <c:pt idx="8366">
                  <c:v>0.46</c:v>
                </c:pt>
                <c:pt idx="8367">
                  <c:v>0.41</c:v>
                </c:pt>
                <c:pt idx="8368">
                  <c:v>0.26</c:v>
                </c:pt>
                <c:pt idx="8369">
                  <c:v>0.59</c:v>
                </c:pt>
                <c:pt idx="8370">
                  <c:v>0.99</c:v>
                </c:pt>
                <c:pt idx="8371">
                  <c:v>0.66</c:v>
                </c:pt>
                <c:pt idx="8372">
                  <c:v>0.85</c:v>
                </c:pt>
                <c:pt idx="8373">
                  <c:v>0.55000000000000004</c:v>
                </c:pt>
                <c:pt idx="8374">
                  <c:v>0.81</c:v>
                </c:pt>
                <c:pt idx="8375">
                  <c:v>0.85</c:v>
                </c:pt>
                <c:pt idx="8376">
                  <c:v>0.79</c:v>
                </c:pt>
                <c:pt idx="8377">
                  <c:v>0.76</c:v>
                </c:pt>
                <c:pt idx="8378">
                  <c:v>0.49</c:v>
                </c:pt>
                <c:pt idx="8379">
                  <c:v>0.53</c:v>
                </c:pt>
                <c:pt idx="8380">
                  <c:v>0.5</c:v>
                </c:pt>
                <c:pt idx="8381">
                  <c:v>0.89</c:v>
                </c:pt>
                <c:pt idx="8382">
                  <c:v>0.43</c:v>
                </c:pt>
                <c:pt idx="8383">
                  <c:v>0.26</c:v>
                </c:pt>
                <c:pt idx="8384">
                  <c:v>0.24</c:v>
                </c:pt>
                <c:pt idx="8385">
                  <c:v>0.2</c:v>
                </c:pt>
                <c:pt idx="8386">
                  <c:v>0.27</c:v>
                </c:pt>
                <c:pt idx="8387">
                  <c:v>0.34</c:v>
                </c:pt>
                <c:pt idx="8388">
                  <c:v>0.37</c:v>
                </c:pt>
                <c:pt idx="8389">
                  <c:v>0.33</c:v>
                </c:pt>
                <c:pt idx="8390">
                  <c:v>0.42</c:v>
                </c:pt>
                <c:pt idx="8391">
                  <c:v>0.63</c:v>
                </c:pt>
                <c:pt idx="8392">
                  <c:v>0.67</c:v>
                </c:pt>
                <c:pt idx="8393">
                  <c:v>0.34</c:v>
                </c:pt>
                <c:pt idx="8394">
                  <c:v>0.24</c:v>
                </c:pt>
                <c:pt idx="8395">
                  <c:v>0.05</c:v>
                </c:pt>
                <c:pt idx="8396">
                  <c:v>0.44</c:v>
                </c:pt>
                <c:pt idx="8397">
                  <c:v>0.6</c:v>
                </c:pt>
                <c:pt idx="8398">
                  <c:v>0.75</c:v>
                </c:pt>
                <c:pt idx="8399">
                  <c:v>0.95</c:v>
                </c:pt>
                <c:pt idx="8400">
                  <c:v>1.03</c:v>
                </c:pt>
                <c:pt idx="8401">
                  <c:v>1.01</c:v>
                </c:pt>
                <c:pt idx="8402">
                  <c:v>1.05</c:v>
                </c:pt>
                <c:pt idx="8403">
                  <c:v>0.55000000000000004</c:v>
                </c:pt>
                <c:pt idx="8404">
                  <c:v>0.28000000000000003</c:v>
                </c:pt>
                <c:pt idx="8405">
                  <c:v>1.63</c:v>
                </c:pt>
                <c:pt idx="8406">
                  <c:v>0</c:v>
                </c:pt>
                <c:pt idx="8407">
                  <c:v>0.39</c:v>
                </c:pt>
                <c:pt idx="8408">
                  <c:v>0</c:v>
                </c:pt>
                <c:pt idx="8409">
                  <c:v>0.32</c:v>
                </c:pt>
                <c:pt idx="8410">
                  <c:v>0.55000000000000004</c:v>
                </c:pt>
                <c:pt idx="8411">
                  <c:v>0.24</c:v>
                </c:pt>
                <c:pt idx="8412">
                  <c:v>0.51</c:v>
                </c:pt>
                <c:pt idx="8413">
                  <c:v>0.2</c:v>
                </c:pt>
                <c:pt idx="8414">
                  <c:v>0.69</c:v>
                </c:pt>
                <c:pt idx="8415">
                  <c:v>0.15</c:v>
                </c:pt>
                <c:pt idx="8416">
                  <c:v>0.98</c:v>
                </c:pt>
                <c:pt idx="8417">
                  <c:v>0.4</c:v>
                </c:pt>
                <c:pt idx="8418">
                  <c:v>0.92</c:v>
                </c:pt>
                <c:pt idx="8419">
                  <c:v>0.48</c:v>
                </c:pt>
                <c:pt idx="8420">
                  <c:v>0.61</c:v>
                </c:pt>
                <c:pt idx="8421">
                  <c:v>0.52</c:v>
                </c:pt>
                <c:pt idx="8422">
                  <c:v>0.73</c:v>
                </c:pt>
                <c:pt idx="8423">
                  <c:v>0.88</c:v>
                </c:pt>
                <c:pt idx="8424">
                  <c:v>0.78</c:v>
                </c:pt>
                <c:pt idx="8425">
                  <c:v>0.96</c:v>
                </c:pt>
                <c:pt idx="8426">
                  <c:v>0.74</c:v>
                </c:pt>
                <c:pt idx="8427">
                  <c:v>0.91</c:v>
                </c:pt>
                <c:pt idx="8428">
                  <c:v>0.72</c:v>
                </c:pt>
                <c:pt idx="8429">
                  <c:v>0.84</c:v>
                </c:pt>
                <c:pt idx="8430">
                  <c:v>0.7</c:v>
                </c:pt>
                <c:pt idx="8431">
                  <c:v>0.49</c:v>
                </c:pt>
                <c:pt idx="8432">
                  <c:v>0.61</c:v>
                </c:pt>
                <c:pt idx="8433">
                  <c:v>0.53</c:v>
                </c:pt>
                <c:pt idx="8434">
                  <c:v>0.71</c:v>
                </c:pt>
                <c:pt idx="8435">
                  <c:v>0.45</c:v>
                </c:pt>
                <c:pt idx="8436">
                  <c:v>0.7</c:v>
                </c:pt>
                <c:pt idx="8437">
                  <c:v>0.42</c:v>
                </c:pt>
                <c:pt idx="8438">
                  <c:v>0.75</c:v>
                </c:pt>
                <c:pt idx="8439">
                  <c:v>0.38</c:v>
                </c:pt>
                <c:pt idx="8440">
                  <c:v>0.64</c:v>
                </c:pt>
                <c:pt idx="8441">
                  <c:v>0.61</c:v>
                </c:pt>
                <c:pt idx="8442">
                  <c:v>0.67</c:v>
                </c:pt>
                <c:pt idx="8443">
                  <c:v>0.63</c:v>
                </c:pt>
                <c:pt idx="8444">
                  <c:v>0.7</c:v>
                </c:pt>
                <c:pt idx="8445">
                  <c:v>0.65</c:v>
                </c:pt>
                <c:pt idx="8446">
                  <c:v>0.79</c:v>
                </c:pt>
                <c:pt idx="8447">
                  <c:v>0.53</c:v>
                </c:pt>
                <c:pt idx="8448">
                  <c:v>0.85</c:v>
                </c:pt>
                <c:pt idx="8449">
                  <c:v>0.42</c:v>
                </c:pt>
                <c:pt idx="8450">
                  <c:v>0.84</c:v>
                </c:pt>
                <c:pt idx="8451">
                  <c:v>0.46</c:v>
                </c:pt>
                <c:pt idx="8452">
                  <c:v>0.42</c:v>
                </c:pt>
                <c:pt idx="8453">
                  <c:v>4</c:v>
                </c:pt>
                <c:pt idx="8454">
                  <c:v>0.41</c:v>
                </c:pt>
                <c:pt idx="8455">
                  <c:v>0.36</c:v>
                </c:pt>
                <c:pt idx="8456">
                  <c:v>0.36</c:v>
                </c:pt>
                <c:pt idx="8457">
                  <c:v>0.36</c:v>
                </c:pt>
                <c:pt idx="8458">
                  <c:v>0.42</c:v>
                </c:pt>
                <c:pt idx="8459">
                  <c:v>0.37</c:v>
                </c:pt>
                <c:pt idx="8460">
                  <c:v>0.35</c:v>
                </c:pt>
                <c:pt idx="8461">
                  <c:v>0.38</c:v>
                </c:pt>
                <c:pt idx="8462">
                  <c:v>0.5</c:v>
                </c:pt>
                <c:pt idx="8463">
                  <c:v>0.54</c:v>
                </c:pt>
                <c:pt idx="8464">
                  <c:v>0.56999999999999995</c:v>
                </c:pt>
                <c:pt idx="8465">
                  <c:v>0.53</c:v>
                </c:pt>
                <c:pt idx="8466">
                  <c:v>0.44</c:v>
                </c:pt>
                <c:pt idx="8467">
                  <c:v>4.2</c:v>
                </c:pt>
                <c:pt idx="8468">
                  <c:v>2.7</c:v>
                </c:pt>
                <c:pt idx="8469">
                  <c:v>0.12</c:v>
                </c:pt>
                <c:pt idx="8470">
                  <c:v>0.02</c:v>
                </c:pt>
                <c:pt idx="8471">
                  <c:v>0.46</c:v>
                </c:pt>
                <c:pt idx="8472">
                  <c:v>0.46</c:v>
                </c:pt>
                <c:pt idx="8473">
                  <c:v>0.46</c:v>
                </c:pt>
                <c:pt idx="8474">
                  <c:v>0.46</c:v>
                </c:pt>
                <c:pt idx="8475">
                  <c:v>0.46</c:v>
                </c:pt>
                <c:pt idx="8476">
                  <c:v>0.46</c:v>
                </c:pt>
                <c:pt idx="8477">
                  <c:v>0.46</c:v>
                </c:pt>
                <c:pt idx="8481">
                  <c:v>0.51</c:v>
                </c:pt>
                <c:pt idx="8482">
                  <c:v>2.7</c:v>
                </c:pt>
                <c:pt idx="8483">
                  <c:v>0.08</c:v>
                </c:pt>
                <c:pt idx="8484">
                  <c:v>0</c:v>
                </c:pt>
                <c:pt idx="8485">
                  <c:v>0.05</c:v>
                </c:pt>
                <c:pt idx="8486">
                  <c:v>0.83</c:v>
                </c:pt>
                <c:pt idx="8487">
                  <c:v>0.99</c:v>
                </c:pt>
                <c:pt idx="8488">
                  <c:v>1.29</c:v>
                </c:pt>
                <c:pt idx="8489">
                  <c:v>1.31</c:v>
                </c:pt>
                <c:pt idx="8490">
                  <c:v>1.56</c:v>
                </c:pt>
                <c:pt idx="8491">
                  <c:v>1.52</c:v>
                </c:pt>
                <c:pt idx="8492">
                  <c:v>1.6</c:v>
                </c:pt>
                <c:pt idx="8493">
                  <c:v>1.79</c:v>
                </c:pt>
                <c:pt idx="8494">
                  <c:v>0.49</c:v>
                </c:pt>
                <c:pt idx="8495">
                  <c:v>0.28999999999999998</c:v>
                </c:pt>
                <c:pt idx="8496">
                  <c:v>0.32</c:v>
                </c:pt>
                <c:pt idx="8497">
                  <c:v>0.44</c:v>
                </c:pt>
                <c:pt idx="8498">
                  <c:v>0.46</c:v>
                </c:pt>
                <c:pt idx="8499">
                  <c:v>0.49</c:v>
                </c:pt>
                <c:pt idx="8500">
                  <c:v>0.49</c:v>
                </c:pt>
                <c:pt idx="8501">
                  <c:v>0.48</c:v>
                </c:pt>
                <c:pt idx="8502">
                  <c:v>0.6</c:v>
                </c:pt>
                <c:pt idx="8503">
                  <c:v>0.66</c:v>
                </c:pt>
                <c:pt idx="8504">
                  <c:v>0.61</c:v>
                </c:pt>
                <c:pt idx="8505">
                  <c:v>0.56999999999999995</c:v>
                </c:pt>
                <c:pt idx="8506">
                  <c:v>0.48</c:v>
                </c:pt>
                <c:pt idx="8507">
                  <c:v>0.23</c:v>
                </c:pt>
                <c:pt idx="8508">
                  <c:v>0.17</c:v>
                </c:pt>
                <c:pt idx="8509">
                  <c:v>0.44</c:v>
                </c:pt>
                <c:pt idx="8510">
                  <c:v>0.56000000000000005</c:v>
                </c:pt>
                <c:pt idx="8511">
                  <c:v>0.67</c:v>
                </c:pt>
                <c:pt idx="8512">
                  <c:v>1.48</c:v>
                </c:pt>
                <c:pt idx="8513">
                  <c:v>2.5</c:v>
                </c:pt>
                <c:pt idx="8514">
                  <c:v>3.58</c:v>
                </c:pt>
                <c:pt idx="8515">
                  <c:v>0.63</c:v>
                </c:pt>
                <c:pt idx="8516">
                  <c:v>0.69</c:v>
                </c:pt>
                <c:pt idx="8517">
                  <c:v>0.76</c:v>
                </c:pt>
                <c:pt idx="8518">
                  <c:v>0.74</c:v>
                </c:pt>
                <c:pt idx="8519">
                  <c:v>0.47</c:v>
                </c:pt>
                <c:pt idx="8520">
                  <c:v>0.42</c:v>
                </c:pt>
                <c:pt idx="8521">
                  <c:v>0.27</c:v>
                </c:pt>
                <c:pt idx="8522">
                  <c:v>0.23</c:v>
                </c:pt>
                <c:pt idx="8523">
                  <c:v>0.56000000000000005</c:v>
                </c:pt>
                <c:pt idx="8524">
                  <c:v>0.46</c:v>
                </c:pt>
                <c:pt idx="8525">
                  <c:v>1.26</c:v>
                </c:pt>
                <c:pt idx="8526">
                  <c:v>1.76</c:v>
                </c:pt>
                <c:pt idx="8527">
                  <c:v>0.91</c:v>
                </c:pt>
                <c:pt idx="8528">
                  <c:v>0.81</c:v>
                </c:pt>
                <c:pt idx="8529">
                  <c:v>0.62</c:v>
                </c:pt>
                <c:pt idx="8530">
                  <c:v>0.53</c:v>
                </c:pt>
                <c:pt idx="8531">
                  <c:v>0.28000000000000003</c:v>
                </c:pt>
                <c:pt idx="8532">
                  <c:v>0.35</c:v>
                </c:pt>
                <c:pt idx="8533">
                  <c:v>0.53</c:v>
                </c:pt>
                <c:pt idx="8534">
                  <c:v>0.5</c:v>
                </c:pt>
                <c:pt idx="8535">
                  <c:v>0.03</c:v>
                </c:pt>
                <c:pt idx="8536">
                  <c:v>0.57999999999999996</c:v>
                </c:pt>
                <c:pt idx="8537">
                  <c:v>0.45</c:v>
                </c:pt>
                <c:pt idx="8538">
                  <c:v>1.04</c:v>
                </c:pt>
                <c:pt idx="8539">
                  <c:v>2.21</c:v>
                </c:pt>
                <c:pt idx="8540">
                  <c:v>4.17</c:v>
                </c:pt>
                <c:pt idx="8541">
                  <c:v>3.86</c:v>
                </c:pt>
                <c:pt idx="8542">
                  <c:v>3.92</c:v>
                </c:pt>
                <c:pt idx="8543">
                  <c:v>2.66</c:v>
                </c:pt>
                <c:pt idx="8544">
                  <c:v>3.11</c:v>
                </c:pt>
                <c:pt idx="8545">
                  <c:v>2.5499999999999998</c:v>
                </c:pt>
                <c:pt idx="8546">
                  <c:v>3.56</c:v>
                </c:pt>
                <c:pt idx="8547">
                  <c:v>3.82</c:v>
                </c:pt>
                <c:pt idx="8548">
                  <c:v>4.18</c:v>
                </c:pt>
                <c:pt idx="8549">
                  <c:v>2.33</c:v>
                </c:pt>
                <c:pt idx="8550">
                  <c:v>1.5</c:v>
                </c:pt>
                <c:pt idx="8551">
                  <c:v>0.91</c:v>
                </c:pt>
                <c:pt idx="8552">
                  <c:v>1.77</c:v>
                </c:pt>
                <c:pt idx="8553">
                  <c:v>2.0099999999999998</c:v>
                </c:pt>
                <c:pt idx="8554">
                  <c:v>2.72</c:v>
                </c:pt>
                <c:pt idx="8555">
                  <c:v>1.27</c:v>
                </c:pt>
                <c:pt idx="8556">
                  <c:v>0.71</c:v>
                </c:pt>
                <c:pt idx="8557">
                  <c:v>0.57999999999999996</c:v>
                </c:pt>
                <c:pt idx="8558">
                  <c:v>0.54</c:v>
                </c:pt>
                <c:pt idx="8559">
                  <c:v>0.72</c:v>
                </c:pt>
                <c:pt idx="8560">
                  <c:v>0.53</c:v>
                </c:pt>
                <c:pt idx="8561">
                  <c:v>0.28000000000000003</c:v>
                </c:pt>
                <c:pt idx="8562">
                  <c:v>0.39</c:v>
                </c:pt>
                <c:pt idx="8563">
                  <c:v>0.33</c:v>
                </c:pt>
                <c:pt idx="8564">
                  <c:v>0.96</c:v>
                </c:pt>
                <c:pt idx="8565">
                  <c:v>0.86</c:v>
                </c:pt>
                <c:pt idx="8566">
                  <c:v>1.79</c:v>
                </c:pt>
                <c:pt idx="8567">
                  <c:v>2.1</c:v>
                </c:pt>
                <c:pt idx="8568">
                  <c:v>2.2599999999999998</c:v>
                </c:pt>
                <c:pt idx="8569">
                  <c:v>1.8</c:v>
                </c:pt>
                <c:pt idx="8570">
                  <c:v>1.1499999999999999</c:v>
                </c:pt>
                <c:pt idx="8571">
                  <c:v>0.74</c:v>
                </c:pt>
                <c:pt idx="8572">
                  <c:v>0.69</c:v>
                </c:pt>
                <c:pt idx="8573">
                  <c:v>1.21</c:v>
                </c:pt>
                <c:pt idx="8574">
                  <c:v>1.27</c:v>
                </c:pt>
                <c:pt idx="8575">
                  <c:v>1.5</c:v>
                </c:pt>
                <c:pt idx="8576">
                  <c:v>1.49</c:v>
                </c:pt>
                <c:pt idx="8577">
                  <c:v>1.44</c:v>
                </c:pt>
                <c:pt idx="8578">
                  <c:v>1.17</c:v>
                </c:pt>
                <c:pt idx="8579">
                  <c:v>3.94</c:v>
                </c:pt>
                <c:pt idx="8580">
                  <c:v>0.64</c:v>
                </c:pt>
                <c:pt idx="8581">
                  <c:v>0.56999999999999995</c:v>
                </c:pt>
                <c:pt idx="8582">
                  <c:v>0.45</c:v>
                </c:pt>
                <c:pt idx="8583">
                  <c:v>0.03</c:v>
                </c:pt>
                <c:pt idx="8584">
                  <c:v>0.02</c:v>
                </c:pt>
                <c:pt idx="8585">
                  <c:v>0.11</c:v>
                </c:pt>
                <c:pt idx="8586">
                  <c:v>0.18</c:v>
                </c:pt>
                <c:pt idx="8587">
                  <c:v>0.72</c:v>
                </c:pt>
                <c:pt idx="8588">
                  <c:v>0.86</c:v>
                </c:pt>
                <c:pt idx="8589">
                  <c:v>1.73</c:v>
                </c:pt>
                <c:pt idx="8590">
                  <c:v>2.09</c:v>
                </c:pt>
                <c:pt idx="8591">
                  <c:v>1.85</c:v>
                </c:pt>
                <c:pt idx="8592">
                  <c:v>1.77</c:v>
                </c:pt>
                <c:pt idx="8593">
                  <c:v>1.46</c:v>
                </c:pt>
                <c:pt idx="8594">
                  <c:v>1.32</c:v>
                </c:pt>
                <c:pt idx="8595">
                  <c:v>1.3</c:v>
                </c:pt>
                <c:pt idx="8596">
                  <c:v>0.33</c:v>
                </c:pt>
                <c:pt idx="8597">
                  <c:v>0.28000000000000003</c:v>
                </c:pt>
                <c:pt idx="8598">
                  <c:v>0.73</c:v>
                </c:pt>
                <c:pt idx="8599">
                  <c:v>1.01</c:v>
                </c:pt>
                <c:pt idx="8600">
                  <c:v>0.94</c:v>
                </c:pt>
                <c:pt idx="8601">
                  <c:v>0.95</c:v>
                </c:pt>
                <c:pt idx="8602">
                  <c:v>0.78</c:v>
                </c:pt>
                <c:pt idx="8603">
                  <c:v>0.81</c:v>
                </c:pt>
                <c:pt idx="8604">
                  <c:v>0.72</c:v>
                </c:pt>
                <c:pt idx="8605">
                  <c:v>0.59</c:v>
                </c:pt>
                <c:pt idx="8606">
                  <c:v>0.52</c:v>
                </c:pt>
                <c:pt idx="8607">
                  <c:v>0.57999999999999996</c:v>
                </c:pt>
                <c:pt idx="8608">
                  <c:v>0.6</c:v>
                </c:pt>
                <c:pt idx="8609">
                  <c:v>1.06</c:v>
                </c:pt>
                <c:pt idx="8610">
                  <c:v>0.63</c:v>
                </c:pt>
                <c:pt idx="8611">
                  <c:v>0.68</c:v>
                </c:pt>
                <c:pt idx="8612">
                  <c:v>0.56999999999999995</c:v>
                </c:pt>
                <c:pt idx="8613">
                  <c:v>0.72</c:v>
                </c:pt>
                <c:pt idx="8614">
                  <c:v>0.79</c:v>
                </c:pt>
                <c:pt idx="8615">
                  <c:v>0.8</c:v>
                </c:pt>
                <c:pt idx="8616">
                  <c:v>0.81</c:v>
                </c:pt>
                <c:pt idx="8617">
                  <c:v>0.89</c:v>
                </c:pt>
                <c:pt idx="8618">
                  <c:v>0.74</c:v>
                </c:pt>
                <c:pt idx="8619">
                  <c:v>0.63</c:v>
                </c:pt>
                <c:pt idx="8620">
                  <c:v>0.61</c:v>
                </c:pt>
                <c:pt idx="8621">
                  <c:v>0.49</c:v>
                </c:pt>
                <c:pt idx="8622">
                  <c:v>0.54</c:v>
                </c:pt>
                <c:pt idx="8623">
                  <c:v>0.98</c:v>
                </c:pt>
                <c:pt idx="8624">
                  <c:v>1.05</c:v>
                </c:pt>
                <c:pt idx="8625">
                  <c:v>1.05</c:v>
                </c:pt>
                <c:pt idx="8626">
                  <c:v>1.1499999999999999</c:v>
                </c:pt>
                <c:pt idx="8627">
                  <c:v>1.21</c:v>
                </c:pt>
                <c:pt idx="8628">
                  <c:v>1.36</c:v>
                </c:pt>
                <c:pt idx="8629">
                  <c:v>1.1499999999999999</c:v>
                </c:pt>
                <c:pt idx="8630">
                  <c:v>0.72</c:v>
                </c:pt>
                <c:pt idx="8631">
                  <c:v>0.68</c:v>
                </c:pt>
                <c:pt idx="8632">
                  <c:v>0.86</c:v>
                </c:pt>
                <c:pt idx="8633">
                  <c:v>0.7</c:v>
                </c:pt>
                <c:pt idx="8634">
                  <c:v>0.75</c:v>
                </c:pt>
                <c:pt idx="8635">
                  <c:v>0.76</c:v>
                </c:pt>
                <c:pt idx="8636">
                  <c:v>0.72</c:v>
                </c:pt>
                <c:pt idx="8637">
                  <c:v>0.81</c:v>
                </c:pt>
                <c:pt idx="8638">
                  <c:v>0.82</c:v>
                </c:pt>
                <c:pt idx="8639">
                  <c:v>0.8</c:v>
                </c:pt>
                <c:pt idx="8640">
                  <c:v>0.86</c:v>
                </c:pt>
                <c:pt idx="8641">
                  <c:v>0.79</c:v>
                </c:pt>
                <c:pt idx="8642">
                  <c:v>0.8</c:v>
                </c:pt>
                <c:pt idx="8643">
                  <c:v>0.81</c:v>
                </c:pt>
                <c:pt idx="8644">
                  <c:v>0.86</c:v>
                </c:pt>
                <c:pt idx="8645">
                  <c:v>0.77</c:v>
                </c:pt>
                <c:pt idx="8646">
                  <c:v>0.75</c:v>
                </c:pt>
                <c:pt idx="8647">
                  <c:v>1.06</c:v>
                </c:pt>
                <c:pt idx="8648">
                  <c:v>0.6</c:v>
                </c:pt>
                <c:pt idx="8649">
                  <c:v>0.59</c:v>
                </c:pt>
                <c:pt idx="8650">
                  <c:v>0.64</c:v>
                </c:pt>
                <c:pt idx="8651">
                  <c:v>0.62</c:v>
                </c:pt>
                <c:pt idx="8652">
                  <c:v>0.59</c:v>
                </c:pt>
                <c:pt idx="8653">
                  <c:v>0.56999999999999995</c:v>
                </c:pt>
                <c:pt idx="8654">
                  <c:v>0.66</c:v>
                </c:pt>
                <c:pt idx="8655">
                  <c:v>0.65</c:v>
                </c:pt>
                <c:pt idx="8656">
                  <c:v>0.67</c:v>
                </c:pt>
                <c:pt idx="8657">
                  <c:v>0.68</c:v>
                </c:pt>
                <c:pt idx="8658">
                  <c:v>0.68</c:v>
                </c:pt>
                <c:pt idx="8659">
                  <c:v>0.67</c:v>
                </c:pt>
                <c:pt idx="8660">
                  <c:v>0.61</c:v>
                </c:pt>
                <c:pt idx="8661">
                  <c:v>0.57999999999999996</c:v>
                </c:pt>
                <c:pt idx="8662">
                  <c:v>0.59</c:v>
                </c:pt>
                <c:pt idx="8663">
                  <c:v>0.57999999999999996</c:v>
                </c:pt>
                <c:pt idx="8664">
                  <c:v>0.59</c:v>
                </c:pt>
                <c:pt idx="8665">
                  <c:v>0.61</c:v>
                </c:pt>
                <c:pt idx="8666">
                  <c:v>0.64</c:v>
                </c:pt>
                <c:pt idx="8667">
                  <c:v>0.62</c:v>
                </c:pt>
                <c:pt idx="8668">
                  <c:v>0.63</c:v>
                </c:pt>
                <c:pt idx="8669">
                  <c:v>0.87</c:v>
                </c:pt>
                <c:pt idx="8670">
                  <c:v>0.56999999999999995</c:v>
                </c:pt>
                <c:pt idx="8671">
                  <c:v>0.57999999999999996</c:v>
                </c:pt>
                <c:pt idx="8672">
                  <c:v>0.75</c:v>
                </c:pt>
                <c:pt idx="8673">
                  <c:v>0.74</c:v>
                </c:pt>
                <c:pt idx="8674">
                  <c:v>0.77</c:v>
                </c:pt>
                <c:pt idx="8675">
                  <c:v>0.66</c:v>
                </c:pt>
                <c:pt idx="8676">
                  <c:v>0.69</c:v>
                </c:pt>
                <c:pt idx="8677">
                  <c:v>0.62</c:v>
                </c:pt>
                <c:pt idx="8678">
                  <c:v>0.48</c:v>
                </c:pt>
                <c:pt idx="8679">
                  <c:v>0.48</c:v>
                </c:pt>
                <c:pt idx="8680">
                  <c:v>0.46</c:v>
                </c:pt>
                <c:pt idx="8681">
                  <c:v>0.44</c:v>
                </c:pt>
                <c:pt idx="8682">
                  <c:v>0.4</c:v>
                </c:pt>
                <c:pt idx="8683">
                  <c:v>0.39</c:v>
                </c:pt>
                <c:pt idx="8684">
                  <c:v>0.38</c:v>
                </c:pt>
                <c:pt idx="8685">
                  <c:v>0.34</c:v>
                </c:pt>
                <c:pt idx="8686">
                  <c:v>0.24</c:v>
                </c:pt>
                <c:pt idx="8687">
                  <c:v>0.26</c:v>
                </c:pt>
                <c:pt idx="8688">
                  <c:v>0.28000000000000003</c:v>
                </c:pt>
                <c:pt idx="8689">
                  <c:v>0.28999999999999998</c:v>
                </c:pt>
                <c:pt idx="8690">
                  <c:v>0.28000000000000003</c:v>
                </c:pt>
                <c:pt idx="8691">
                  <c:v>0.3</c:v>
                </c:pt>
                <c:pt idx="8692">
                  <c:v>0.23</c:v>
                </c:pt>
                <c:pt idx="8693">
                  <c:v>0.3</c:v>
                </c:pt>
                <c:pt idx="8694">
                  <c:v>0.27</c:v>
                </c:pt>
                <c:pt idx="8695">
                  <c:v>0.41</c:v>
                </c:pt>
                <c:pt idx="8696">
                  <c:v>0.45</c:v>
                </c:pt>
                <c:pt idx="8697">
                  <c:v>0.4</c:v>
                </c:pt>
                <c:pt idx="8698">
                  <c:v>0.39</c:v>
                </c:pt>
                <c:pt idx="8699">
                  <c:v>0.38</c:v>
                </c:pt>
                <c:pt idx="8700">
                  <c:v>0.38</c:v>
                </c:pt>
                <c:pt idx="8701">
                  <c:v>0.45</c:v>
                </c:pt>
                <c:pt idx="8702">
                  <c:v>0.44</c:v>
                </c:pt>
                <c:pt idx="8703">
                  <c:v>0.48</c:v>
                </c:pt>
                <c:pt idx="8704">
                  <c:v>0.36</c:v>
                </c:pt>
                <c:pt idx="8705">
                  <c:v>0.4</c:v>
                </c:pt>
                <c:pt idx="8706">
                  <c:v>0.37</c:v>
                </c:pt>
                <c:pt idx="8707">
                  <c:v>0.38</c:v>
                </c:pt>
                <c:pt idx="8708">
                  <c:v>0.36</c:v>
                </c:pt>
                <c:pt idx="8709">
                  <c:v>0.18</c:v>
                </c:pt>
                <c:pt idx="8710">
                  <c:v>0.24</c:v>
                </c:pt>
                <c:pt idx="8711">
                  <c:v>0.37</c:v>
                </c:pt>
                <c:pt idx="8712">
                  <c:v>0.38</c:v>
                </c:pt>
                <c:pt idx="8713">
                  <c:v>0.36</c:v>
                </c:pt>
                <c:pt idx="8714">
                  <c:v>0.37</c:v>
                </c:pt>
                <c:pt idx="8715">
                  <c:v>0.34</c:v>
                </c:pt>
                <c:pt idx="8716">
                  <c:v>0.36</c:v>
                </c:pt>
                <c:pt idx="8717">
                  <c:v>0.38</c:v>
                </c:pt>
                <c:pt idx="8718">
                  <c:v>0.5</c:v>
                </c:pt>
                <c:pt idx="8719">
                  <c:v>0.35</c:v>
                </c:pt>
                <c:pt idx="8720">
                  <c:v>0.3</c:v>
                </c:pt>
                <c:pt idx="8721">
                  <c:v>0.28999999999999998</c:v>
                </c:pt>
                <c:pt idx="8722">
                  <c:v>0.36</c:v>
                </c:pt>
                <c:pt idx="8723">
                  <c:v>0.37</c:v>
                </c:pt>
                <c:pt idx="8724">
                  <c:v>0.28999999999999998</c:v>
                </c:pt>
                <c:pt idx="8725">
                  <c:v>0.36</c:v>
                </c:pt>
                <c:pt idx="8726">
                  <c:v>0.39</c:v>
                </c:pt>
                <c:pt idx="8727">
                  <c:v>0.4</c:v>
                </c:pt>
                <c:pt idx="8728">
                  <c:v>0.69</c:v>
                </c:pt>
                <c:pt idx="8729">
                  <c:v>0.56000000000000005</c:v>
                </c:pt>
                <c:pt idx="8730">
                  <c:v>0.3</c:v>
                </c:pt>
                <c:pt idx="8731">
                  <c:v>0.19</c:v>
                </c:pt>
                <c:pt idx="8732">
                  <c:v>0.03</c:v>
                </c:pt>
                <c:pt idx="8733">
                  <c:v>1.62</c:v>
                </c:pt>
                <c:pt idx="8734">
                  <c:v>0.28000000000000003</c:v>
                </c:pt>
                <c:pt idx="8735">
                  <c:v>0.28000000000000003</c:v>
                </c:pt>
                <c:pt idx="8736">
                  <c:v>0.4</c:v>
                </c:pt>
                <c:pt idx="8737">
                  <c:v>0.39</c:v>
                </c:pt>
                <c:pt idx="8738">
                  <c:v>0.38</c:v>
                </c:pt>
                <c:pt idx="8739">
                  <c:v>0.12</c:v>
                </c:pt>
                <c:pt idx="8740">
                  <c:v>0.25</c:v>
                </c:pt>
                <c:pt idx="8741">
                  <c:v>0.11</c:v>
                </c:pt>
                <c:pt idx="8742">
                  <c:v>1.48</c:v>
                </c:pt>
                <c:pt idx="8743">
                  <c:v>0.56000000000000005</c:v>
                </c:pt>
                <c:pt idx="8744">
                  <c:v>0.95</c:v>
                </c:pt>
                <c:pt idx="8745">
                  <c:v>1.1000000000000001</c:v>
                </c:pt>
                <c:pt idx="8746">
                  <c:v>1.01</c:v>
                </c:pt>
                <c:pt idx="8747">
                  <c:v>1.0900000000000001</c:v>
                </c:pt>
                <c:pt idx="8748">
                  <c:v>0.95</c:v>
                </c:pt>
                <c:pt idx="8749">
                  <c:v>0.79</c:v>
                </c:pt>
                <c:pt idx="8750">
                  <c:v>0.72</c:v>
                </c:pt>
                <c:pt idx="8751">
                  <c:v>0.75</c:v>
                </c:pt>
                <c:pt idx="8752">
                  <c:v>0.57999999999999996</c:v>
                </c:pt>
                <c:pt idx="8753">
                  <c:v>0.56000000000000005</c:v>
                </c:pt>
                <c:pt idx="8754">
                  <c:v>0.48</c:v>
                </c:pt>
                <c:pt idx="8755">
                  <c:v>0.45</c:v>
                </c:pt>
                <c:pt idx="8756">
                  <c:v>0.4</c:v>
                </c:pt>
                <c:pt idx="8757">
                  <c:v>0.43</c:v>
                </c:pt>
                <c:pt idx="8758">
                  <c:v>0.44</c:v>
                </c:pt>
                <c:pt idx="8759">
                  <c:v>0.56000000000000005</c:v>
                </c:pt>
                <c:pt idx="8760">
                  <c:v>0.66</c:v>
                </c:pt>
                <c:pt idx="8761">
                  <c:v>0.65</c:v>
                </c:pt>
                <c:pt idx="8762">
                  <c:v>0.65</c:v>
                </c:pt>
                <c:pt idx="8763">
                  <c:v>0.55000000000000004</c:v>
                </c:pt>
                <c:pt idx="8764">
                  <c:v>0.53</c:v>
                </c:pt>
                <c:pt idx="8765">
                  <c:v>0.49</c:v>
                </c:pt>
                <c:pt idx="8766">
                  <c:v>0.46</c:v>
                </c:pt>
                <c:pt idx="8767">
                  <c:v>0.3</c:v>
                </c:pt>
                <c:pt idx="8768">
                  <c:v>0.23</c:v>
                </c:pt>
                <c:pt idx="8769">
                  <c:v>0.2</c:v>
                </c:pt>
                <c:pt idx="8770">
                  <c:v>0.16</c:v>
                </c:pt>
                <c:pt idx="8771">
                  <c:v>0.28000000000000003</c:v>
                </c:pt>
                <c:pt idx="8772">
                  <c:v>0.43</c:v>
                </c:pt>
                <c:pt idx="8773">
                  <c:v>0.77</c:v>
                </c:pt>
                <c:pt idx="8774">
                  <c:v>0.84</c:v>
                </c:pt>
                <c:pt idx="8775">
                  <c:v>0.87</c:v>
                </c:pt>
                <c:pt idx="8776">
                  <c:v>0.9</c:v>
                </c:pt>
                <c:pt idx="8777">
                  <c:v>0.95</c:v>
                </c:pt>
                <c:pt idx="8778">
                  <c:v>0.82</c:v>
                </c:pt>
                <c:pt idx="8779">
                  <c:v>0.85</c:v>
                </c:pt>
                <c:pt idx="8780">
                  <c:v>0.78</c:v>
                </c:pt>
                <c:pt idx="8781">
                  <c:v>0.41</c:v>
                </c:pt>
                <c:pt idx="8782">
                  <c:v>0.33</c:v>
                </c:pt>
                <c:pt idx="8783">
                  <c:v>0.33</c:v>
                </c:pt>
                <c:pt idx="8784">
                  <c:v>0.36</c:v>
                </c:pt>
                <c:pt idx="8785">
                  <c:v>0.34</c:v>
                </c:pt>
                <c:pt idx="8786">
                  <c:v>0.32</c:v>
                </c:pt>
                <c:pt idx="8787">
                  <c:v>0.26</c:v>
                </c:pt>
                <c:pt idx="8788">
                  <c:v>0.28999999999999998</c:v>
                </c:pt>
                <c:pt idx="8789">
                  <c:v>0.36</c:v>
                </c:pt>
                <c:pt idx="8790">
                  <c:v>0.33</c:v>
                </c:pt>
                <c:pt idx="8791">
                  <c:v>0.32</c:v>
                </c:pt>
                <c:pt idx="8792">
                  <c:v>0.36</c:v>
                </c:pt>
                <c:pt idx="8793">
                  <c:v>0.39</c:v>
                </c:pt>
                <c:pt idx="8794">
                  <c:v>0.36</c:v>
                </c:pt>
                <c:pt idx="8795">
                  <c:v>0.32</c:v>
                </c:pt>
                <c:pt idx="8796">
                  <c:v>0.31</c:v>
                </c:pt>
                <c:pt idx="8797">
                  <c:v>0.3</c:v>
                </c:pt>
                <c:pt idx="8798">
                  <c:v>0.3</c:v>
                </c:pt>
                <c:pt idx="8799">
                  <c:v>0.36</c:v>
                </c:pt>
                <c:pt idx="8800">
                  <c:v>0.36</c:v>
                </c:pt>
                <c:pt idx="8801">
                  <c:v>0.3</c:v>
                </c:pt>
                <c:pt idx="8802">
                  <c:v>0.34</c:v>
                </c:pt>
                <c:pt idx="8803">
                  <c:v>0.33</c:v>
                </c:pt>
                <c:pt idx="8804">
                  <c:v>0.3</c:v>
                </c:pt>
                <c:pt idx="8805">
                  <c:v>0.28000000000000003</c:v>
                </c:pt>
                <c:pt idx="8806">
                  <c:v>0.39</c:v>
                </c:pt>
                <c:pt idx="8807">
                  <c:v>0.41</c:v>
                </c:pt>
                <c:pt idx="8808">
                  <c:v>0.39</c:v>
                </c:pt>
                <c:pt idx="8809">
                  <c:v>0.36</c:v>
                </c:pt>
                <c:pt idx="8810">
                  <c:v>0.37</c:v>
                </c:pt>
                <c:pt idx="8811">
                  <c:v>0.4</c:v>
                </c:pt>
                <c:pt idx="8812">
                  <c:v>0.37</c:v>
                </c:pt>
                <c:pt idx="8813">
                  <c:v>0.19</c:v>
                </c:pt>
                <c:pt idx="8814">
                  <c:v>0.22</c:v>
                </c:pt>
                <c:pt idx="8815">
                  <c:v>0.34</c:v>
                </c:pt>
                <c:pt idx="8816">
                  <c:v>0.41</c:v>
                </c:pt>
                <c:pt idx="8817">
                  <c:v>0.34</c:v>
                </c:pt>
                <c:pt idx="8818">
                  <c:v>0.25</c:v>
                </c:pt>
                <c:pt idx="8819">
                  <c:v>0.3</c:v>
                </c:pt>
                <c:pt idx="8820">
                  <c:v>0.46</c:v>
                </c:pt>
                <c:pt idx="8821">
                  <c:v>0.33</c:v>
                </c:pt>
                <c:pt idx="8822">
                  <c:v>0.38</c:v>
                </c:pt>
                <c:pt idx="8823">
                  <c:v>0.39</c:v>
                </c:pt>
                <c:pt idx="8824">
                  <c:v>0.38</c:v>
                </c:pt>
                <c:pt idx="8825">
                  <c:v>0.4</c:v>
                </c:pt>
                <c:pt idx="8826">
                  <c:v>0.41</c:v>
                </c:pt>
                <c:pt idx="8827">
                  <c:v>0.39</c:v>
                </c:pt>
                <c:pt idx="8828">
                  <c:v>0.37</c:v>
                </c:pt>
                <c:pt idx="8829">
                  <c:v>0.42</c:v>
                </c:pt>
                <c:pt idx="8830">
                  <c:v>0.39</c:v>
                </c:pt>
                <c:pt idx="8831">
                  <c:v>0.37</c:v>
                </c:pt>
                <c:pt idx="8832">
                  <c:v>0.24</c:v>
                </c:pt>
                <c:pt idx="8833">
                  <c:v>0.31</c:v>
                </c:pt>
                <c:pt idx="8834">
                  <c:v>0.35</c:v>
                </c:pt>
                <c:pt idx="8835">
                  <c:v>0.33</c:v>
                </c:pt>
                <c:pt idx="8836">
                  <c:v>0.33</c:v>
                </c:pt>
                <c:pt idx="8837">
                  <c:v>1.45</c:v>
                </c:pt>
                <c:pt idx="8838">
                  <c:v>1.2</c:v>
                </c:pt>
                <c:pt idx="8839">
                  <c:v>0.95</c:v>
                </c:pt>
                <c:pt idx="8840">
                  <c:v>1.85</c:v>
                </c:pt>
                <c:pt idx="8841">
                  <c:v>1.85</c:v>
                </c:pt>
                <c:pt idx="8842">
                  <c:v>2.2000000000000002</c:v>
                </c:pt>
                <c:pt idx="8843">
                  <c:v>3</c:v>
                </c:pt>
                <c:pt idx="8844">
                  <c:v>3</c:v>
                </c:pt>
                <c:pt idx="8845">
                  <c:v>2.5</c:v>
                </c:pt>
                <c:pt idx="8846">
                  <c:v>2</c:v>
                </c:pt>
                <c:pt idx="8847">
                  <c:v>2</c:v>
                </c:pt>
                <c:pt idx="8848">
                  <c:v>2</c:v>
                </c:pt>
                <c:pt idx="8849">
                  <c:v>1.7</c:v>
                </c:pt>
                <c:pt idx="8850">
                  <c:v>1.7</c:v>
                </c:pt>
                <c:pt idx="8851">
                  <c:v>1.4</c:v>
                </c:pt>
                <c:pt idx="8852">
                  <c:v>1</c:v>
                </c:pt>
                <c:pt idx="8853">
                  <c:v>1</c:v>
                </c:pt>
                <c:pt idx="8854">
                  <c:v>0.9</c:v>
                </c:pt>
                <c:pt idx="8855">
                  <c:v>0.8</c:v>
                </c:pt>
                <c:pt idx="8856">
                  <c:v>0.8</c:v>
                </c:pt>
                <c:pt idx="8857">
                  <c:v>0.85</c:v>
                </c:pt>
                <c:pt idx="8858">
                  <c:v>0.85</c:v>
                </c:pt>
                <c:pt idx="8859">
                  <c:v>0.9</c:v>
                </c:pt>
                <c:pt idx="8860">
                  <c:v>0.9</c:v>
                </c:pt>
                <c:pt idx="8861">
                  <c:v>0.33</c:v>
                </c:pt>
                <c:pt idx="8862">
                  <c:v>0.28000000000000003</c:v>
                </c:pt>
                <c:pt idx="8863">
                  <c:v>0.33</c:v>
                </c:pt>
                <c:pt idx="8864">
                  <c:v>0.26</c:v>
                </c:pt>
                <c:pt idx="8865">
                  <c:v>0.23</c:v>
                </c:pt>
                <c:pt idx="8866">
                  <c:v>0.23</c:v>
                </c:pt>
                <c:pt idx="8867">
                  <c:v>0.24</c:v>
                </c:pt>
                <c:pt idx="8868">
                  <c:v>0.33</c:v>
                </c:pt>
                <c:pt idx="8869">
                  <c:v>0.38</c:v>
                </c:pt>
                <c:pt idx="8870">
                  <c:v>0.57999999999999996</c:v>
                </c:pt>
                <c:pt idx="8871">
                  <c:v>0.92</c:v>
                </c:pt>
                <c:pt idx="8872">
                  <c:v>0.61</c:v>
                </c:pt>
                <c:pt idx="8873">
                  <c:v>0.55000000000000004</c:v>
                </c:pt>
                <c:pt idx="8874">
                  <c:v>0.56999999999999995</c:v>
                </c:pt>
                <c:pt idx="8875">
                  <c:v>0.55000000000000004</c:v>
                </c:pt>
                <c:pt idx="8876">
                  <c:v>0.56000000000000005</c:v>
                </c:pt>
                <c:pt idx="8877">
                  <c:v>0.56000000000000005</c:v>
                </c:pt>
                <c:pt idx="8878">
                  <c:v>0.48</c:v>
                </c:pt>
                <c:pt idx="8879">
                  <c:v>0.55000000000000004</c:v>
                </c:pt>
                <c:pt idx="8880">
                  <c:v>0.54</c:v>
                </c:pt>
                <c:pt idx="8881">
                  <c:v>0.57999999999999996</c:v>
                </c:pt>
                <c:pt idx="8882">
                  <c:v>0.53</c:v>
                </c:pt>
                <c:pt idx="8883">
                  <c:v>0.46</c:v>
                </c:pt>
                <c:pt idx="8884">
                  <c:v>0.55000000000000004</c:v>
                </c:pt>
                <c:pt idx="8885">
                  <c:v>0.4</c:v>
                </c:pt>
                <c:pt idx="8886">
                  <c:v>0.37</c:v>
                </c:pt>
                <c:pt idx="8887">
                  <c:v>0.36</c:v>
                </c:pt>
                <c:pt idx="8888">
                  <c:v>0.35</c:v>
                </c:pt>
                <c:pt idx="8889">
                  <c:v>0.33</c:v>
                </c:pt>
                <c:pt idx="8890">
                  <c:v>0.3</c:v>
                </c:pt>
                <c:pt idx="8891">
                  <c:v>0.35</c:v>
                </c:pt>
                <c:pt idx="8892">
                  <c:v>0.33</c:v>
                </c:pt>
                <c:pt idx="8893">
                  <c:v>0.31</c:v>
                </c:pt>
                <c:pt idx="8894">
                  <c:v>0.36</c:v>
                </c:pt>
                <c:pt idx="8895">
                  <c:v>0.39</c:v>
                </c:pt>
                <c:pt idx="8896">
                  <c:v>0.47</c:v>
                </c:pt>
                <c:pt idx="8897">
                  <c:v>0.35</c:v>
                </c:pt>
                <c:pt idx="8898">
                  <c:v>0.36</c:v>
                </c:pt>
                <c:pt idx="8899">
                  <c:v>0.35</c:v>
                </c:pt>
                <c:pt idx="8900">
                  <c:v>0.34</c:v>
                </c:pt>
                <c:pt idx="8901">
                  <c:v>0.28999999999999998</c:v>
                </c:pt>
                <c:pt idx="8902">
                  <c:v>0.27</c:v>
                </c:pt>
                <c:pt idx="8903">
                  <c:v>0.4</c:v>
                </c:pt>
                <c:pt idx="8904">
                  <c:v>0.42</c:v>
                </c:pt>
                <c:pt idx="8905">
                  <c:v>0.35</c:v>
                </c:pt>
                <c:pt idx="8906">
                  <c:v>0.34</c:v>
                </c:pt>
                <c:pt idx="8907">
                  <c:v>0.36</c:v>
                </c:pt>
                <c:pt idx="8908">
                  <c:v>0.37</c:v>
                </c:pt>
                <c:pt idx="8909">
                  <c:v>0.47</c:v>
                </c:pt>
                <c:pt idx="8910">
                  <c:v>0.51</c:v>
                </c:pt>
                <c:pt idx="8911">
                  <c:v>0.46</c:v>
                </c:pt>
                <c:pt idx="8912">
                  <c:v>0.45</c:v>
                </c:pt>
                <c:pt idx="8913">
                  <c:v>0.46</c:v>
                </c:pt>
                <c:pt idx="8914">
                  <c:v>0.4</c:v>
                </c:pt>
                <c:pt idx="8915">
                  <c:v>0.35</c:v>
                </c:pt>
                <c:pt idx="8916">
                  <c:v>0.33</c:v>
                </c:pt>
                <c:pt idx="8917">
                  <c:v>0.35</c:v>
                </c:pt>
                <c:pt idx="8918">
                  <c:v>0.38</c:v>
                </c:pt>
                <c:pt idx="8919">
                  <c:v>0.37</c:v>
                </c:pt>
                <c:pt idx="8920">
                  <c:v>0.49</c:v>
                </c:pt>
                <c:pt idx="8921">
                  <c:v>0.36</c:v>
                </c:pt>
                <c:pt idx="8922">
                  <c:v>0.11</c:v>
                </c:pt>
                <c:pt idx="8923">
                  <c:v>0.06</c:v>
                </c:pt>
                <c:pt idx="8924">
                  <c:v>0.12</c:v>
                </c:pt>
                <c:pt idx="8925">
                  <c:v>0</c:v>
                </c:pt>
                <c:pt idx="8926">
                  <c:v>0</c:v>
                </c:pt>
                <c:pt idx="8927">
                  <c:v>0</c:v>
                </c:pt>
                <c:pt idx="8928">
                  <c:v>0</c:v>
                </c:pt>
                <c:pt idx="8929">
                  <c:v>0</c:v>
                </c:pt>
                <c:pt idx="8930">
                  <c:v>0</c:v>
                </c:pt>
                <c:pt idx="8931">
                  <c:v>0</c:v>
                </c:pt>
                <c:pt idx="8932">
                  <c:v>0</c:v>
                </c:pt>
                <c:pt idx="8933">
                  <c:v>0.45</c:v>
                </c:pt>
                <c:pt idx="8934">
                  <c:v>0.63</c:v>
                </c:pt>
                <c:pt idx="8935">
                  <c:v>0.44</c:v>
                </c:pt>
                <c:pt idx="8936">
                  <c:v>0.67</c:v>
                </c:pt>
                <c:pt idx="8937">
                  <c:v>0.26</c:v>
                </c:pt>
                <c:pt idx="8938">
                  <c:v>0.19</c:v>
                </c:pt>
                <c:pt idx="8939">
                  <c:v>0.37</c:v>
                </c:pt>
                <c:pt idx="8940">
                  <c:v>0.31</c:v>
                </c:pt>
                <c:pt idx="8941">
                  <c:v>0.31</c:v>
                </c:pt>
                <c:pt idx="8942">
                  <c:v>0.32</c:v>
                </c:pt>
                <c:pt idx="8943">
                  <c:v>0.31</c:v>
                </c:pt>
                <c:pt idx="8944">
                  <c:v>0.34</c:v>
                </c:pt>
                <c:pt idx="8945">
                  <c:v>0.3</c:v>
                </c:pt>
                <c:pt idx="8946">
                  <c:v>0.31</c:v>
                </c:pt>
                <c:pt idx="8947">
                  <c:v>0.37</c:v>
                </c:pt>
                <c:pt idx="8948">
                  <c:v>0.44</c:v>
                </c:pt>
                <c:pt idx="8949">
                  <c:v>0.45</c:v>
                </c:pt>
                <c:pt idx="8950">
                  <c:v>0.48</c:v>
                </c:pt>
                <c:pt idx="8951">
                  <c:v>0.44</c:v>
                </c:pt>
                <c:pt idx="8952">
                  <c:v>0.4</c:v>
                </c:pt>
                <c:pt idx="8953">
                  <c:v>0.47</c:v>
                </c:pt>
                <c:pt idx="8954">
                  <c:v>0.5</c:v>
                </c:pt>
                <c:pt idx="8955">
                  <c:v>0.45</c:v>
                </c:pt>
                <c:pt idx="8956">
                  <c:v>0.48</c:v>
                </c:pt>
                <c:pt idx="8957">
                  <c:v>0.88</c:v>
                </c:pt>
                <c:pt idx="8958">
                  <c:v>0.42</c:v>
                </c:pt>
                <c:pt idx="8959">
                  <c:v>0</c:v>
                </c:pt>
                <c:pt idx="8960">
                  <c:v>0.44</c:v>
                </c:pt>
                <c:pt idx="8961">
                  <c:v>0.44</c:v>
                </c:pt>
                <c:pt idx="8962">
                  <c:v>0.44</c:v>
                </c:pt>
                <c:pt idx="8963">
                  <c:v>1.2</c:v>
                </c:pt>
                <c:pt idx="8964">
                  <c:v>1.2</c:v>
                </c:pt>
                <c:pt idx="8965">
                  <c:v>0.49</c:v>
                </c:pt>
                <c:pt idx="8966">
                  <c:v>0.44</c:v>
                </c:pt>
                <c:pt idx="8967">
                  <c:v>0.49</c:v>
                </c:pt>
                <c:pt idx="8968">
                  <c:v>0.47</c:v>
                </c:pt>
                <c:pt idx="8969">
                  <c:v>0.48</c:v>
                </c:pt>
                <c:pt idx="8970">
                  <c:v>0.49</c:v>
                </c:pt>
                <c:pt idx="8971">
                  <c:v>0.24</c:v>
                </c:pt>
                <c:pt idx="8972">
                  <c:v>0.23</c:v>
                </c:pt>
                <c:pt idx="8973">
                  <c:v>0.23</c:v>
                </c:pt>
                <c:pt idx="9005">
                  <c:v>0.33</c:v>
                </c:pt>
                <c:pt idx="9006">
                  <c:v>0.38</c:v>
                </c:pt>
                <c:pt idx="9007">
                  <c:v>0.38</c:v>
                </c:pt>
                <c:pt idx="9008">
                  <c:v>0.36</c:v>
                </c:pt>
                <c:pt idx="9009">
                  <c:v>0.48</c:v>
                </c:pt>
                <c:pt idx="9010">
                  <c:v>0.53</c:v>
                </c:pt>
                <c:pt idx="9011">
                  <c:v>0.46</c:v>
                </c:pt>
                <c:pt idx="9012">
                  <c:v>0.5</c:v>
                </c:pt>
                <c:pt idx="9013">
                  <c:v>0.44</c:v>
                </c:pt>
                <c:pt idx="9014">
                  <c:v>0.4</c:v>
                </c:pt>
                <c:pt idx="9015">
                  <c:v>0.44</c:v>
                </c:pt>
                <c:pt idx="9016">
                  <c:v>0.38</c:v>
                </c:pt>
                <c:pt idx="9017">
                  <c:v>0.43</c:v>
                </c:pt>
                <c:pt idx="9018">
                  <c:v>0.49</c:v>
                </c:pt>
                <c:pt idx="9019">
                  <c:v>0.47</c:v>
                </c:pt>
                <c:pt idx="9020">
                  <c:v>0.42</c:v>
                </c:pt>
                <c:pt idx="9021">
                  <c:v>0.4</c:v>
                </c:pt>
                <c:pt idx="9022">
                  <c:v>0.38</c:v>
                </c:pt>
                <c:pt idx="9023">
                  <c:v>0.41</c:v>
                </c:pt>
                <c:pt idx="9024">
                  <c:v>0.39</c:v>
                </c:pt>
                <c:pt idx="9025">
                  <c:v>0.36</c:v>
                </c:pt>
                <c:pt idx="9026">
                  <c:v>0.39</c:v>
                </c:pt>
                <c:pt idx="9027">
                  <c:v>0.35</c:v>
                </c:pt>
                <c:pt idx="9028">
                  <c:v>0.24</c:v>
                </c:pt>
                <c:pt idx="9029">
                  <c:v>0.28999999999999998</c:v>
                </c:pt>
                <c:pt idx="9030">
                  <c:v>0.3</c:v>
                </c:pt>
                <c:pt idx="9031">
                  <c:v>0.32</c:v>
                </c:pt>
                <c:pt idx="9032">
                  <c:v>0.42</c:v>
                </c:pt>
                <c:pt idx="9033">
                  <c:v>0.44</c:v>
                </c:pt>
                <c:pt idx="9034">
                  <c:v>0.46</c:v>
                </c:pt>
                <c:pt idx="9035">
                  <c:v>0.52</c:v>
                </c:pt>
                <c:pt idx="9036">
                  <c:v>0.48</c:v>
                </c:pt>
                <c:pt idx="9037">
                  <c:v>0.38</c:v>
                </c:pt>
                <c:pt idx="9038">
                  <c:v>0.44</c:v>
                </c:pt>
                <c:pt idx="9039">
                  <c:v>0.65</c:v>
                </c:pt>
                <c:pt idx="9040">
                  <c:v>0.56999999999999995</c:v>
                </c:pt>
                <c:pt idx="9041">
                  <c:v>0.64</c:v>
                </c:pt>
                <c:pt idx="9042">
                  <c:v>0.51</c:v>
                </c:pt>
                <c:pt idx="9043">
                  <c:v>0.47</c:v>
                </c:pt>
                <c:pt idx="9044">
                  <c:v>0.51</c:v>
                </c:pt>
                <c:pt idx="9045">
                  <c:v>0.46</c:v>
                </c:pt>
                <c:pt idx="9046">
                  <c:v>0.52</c:v>
                </c:pt>
                <c:pt idx="9047">
                  <c:v>0.46</c:v>
                </c:pt>
                <c:pt idx="9048">
                  <c:v>0.43</c:v>
                </c:pt>
                <c:pt idx="9049">
                  <c:v>0.42</c:v>
                </c:pt>
                <c:pt idx="9050">
                  <c:v>0.45</c:v>
                </c:pt>
                <c:pt idx="9051">
                  <c:v>0.4</c:v>
                </c:pt>
                <c:pt idx="9052">
                  <c:v>0.4</c:v>
                </c:pt>
                <c:pt idx="9053">
                  <c:v>0.4</c:v>
                </c:pt>
                <c:pt idx="9054">
                  <c:v>0.37</c:v>
                </c:pt>
                <c:pt idx="9055">
                  <c:v>0.37</c:v>
                </c:pt>
                <c:pt idx="9056">
                  <c:v>0.36</c:v>
                </c:pt>
                <c:pt idx="9057">
                  <c:v>0.39</c:v>
                </c:pt>
                <c:pt idx="9058">
                  <c:v>0.5</c:v>
                </c:pt>
                <c:pt idx="9059">
                  <c:v>0.4</c:v>
                </c:pt>
                <c:pt idx="9060">
                  <c:v>0.38</c:v>
                </c:pt>
                <c:pt idx="9061">
                  <c:v>0.37</c:v>
                </c:pt>
                <c:pt idx="9062">
                  <c:v>0.33</c:v>
                </c:pt>
                <c:pt idx="9063">
                  <c:v>0.34</c:v>
                </c:pt>
                <c:pt idx="9064">
                  <c:v>0.35</c:v>
                </c:pt>
                <c:pt idx="9065">
                  <c:v>0.31</c:v>
                </c:pt>
                <c:pt idx="9066">
                  <c:v>0.48</c:v>
                </c:pt>
                <c:pt idx="9067">
                  <c:v>0.7</c:v>
                </c:pt>
                <c:pt idx="9068">
                  <c:v>0.57999999999999996</c:v>
                </c:pt>
                <c:pt idx="9069">
                  <c:v>0.69</c:v>
                </c:pt>
                <c:pt idx="9070">
                  <c:v>0.6</c:v>
                </c:pt>
                <c:pt idx="9071">
                  <c:v>0.54</c:v>
                </c:pt>
                <c:pt idx="9072">
                  <c:v>0.48</c:v>
                </c:pt>
                <c:pt idx="9073">
                  <c:v>0.51</c:v>
                </c:pt>
                <c:pt idx="9074">
                  <c:v>0.56999999999999995</c:v>
                </c:pt>
                <c:pt idx="9075">
                  <c:v>0.54</c:v>
                </c:pt>
                <c:pt idx="9076">
                  <c:v>0.56000000000000005</c:v>
                </c:pt>
                <c:pt idx="9077">
                  <c:v>0.5</c:v>
                </c:pt>
                <c:pt idx="9078">
                  <c:v>0.47</c:v>
                </c:pt>
                <c:pt idx="9079">
                  <c:v>0.63</c:v>
                </c:pt>
                <c:pt idx="9080">
                  <c:v>0.65</c:v>
                </c:pt>
                <c:pt idx="9081">
                  <c:v>0.57999999999999996</c:v>
                </c:pt>
                <c:pt idx="9082">
                  <c:v>0.59</c:v>
                </c:pt>
                <c:pt idx="9083">
                  <c:v>0.6</c:v>
                </c:pt>
                <c:pt idx="9084">
                  <c:v>0.69</c:v>
                </c:pt>
                <c:pt idx="9085">
                  <c:v>0.73</c:v>
                </c:pt>
                <c:pt idx="9086">
                  <c:v>0.68</c:v>
                </c:pt>
                <c:pt idx="9087">
                  <c:v>0.62</c:v>
                </c:pt>
                <c:pt idx="9088">
                  <c:v>0.69</c:v>
                </c:pt>
                <c:pt idx="9089">
                  <c:v>0.83</c:v>
                </c:pt>
                <c:pt idx="9090">
                  <c:v>0.62</c:v>
                </c:pt>
                <c:pt idx="9091">
                  <c:v>0.57999999999999996</c:v>
                </c:pt>
                <c:pt idx="9092">
                  <c:v>0.59</c:v>
                </c:pt>
                <c:pt idx="9093">
                  <c:v>0.61</c:v>
                </c:pt>
                <c:pt idx="9094">
                  <c:v>0.55000000000000004</c:v>
                </c:pt>
                <c:pt idx="9095">
                  <c:v>0.56000000000000005</c:v>
                </c:pt>
                <c:pt idx="9096">
                  <c:v>0.53</c:v>
                </c:pt>
                <c:pt idx="9097">
                  <c:v>0.5</c:v>
                </c:pt>
                <c:pt idx="9098">
                  <c:v>0.52</c:v>
                </c:pt>
                <c:pt idx="9099">
                  <c:v>0.56999999999999995</c:v>
                </c:pt>
                <c:pt idx="9100">
                  <c:v>0.53</c:v>
                </c:pt>
                <c:pt idx="9101">
                  <c:v>0.55000000000000004</c:v>
                </c:pt>
                <c:pt idx="9102">
                  <c:v>0.53</c:v>
                </c:pt>
                <c:pt idx="9103">
                  <c:v>0.54</c:v>
                </c:pt>
                <c:pt idx="9104">
                  <c:v>0.5</c:v>
                </c:pt>
                <c:pt idx="9105">
                  <c:v>0.56000000000000005</c:v>
                </c:pt>
                <c:pt idx="9106">
                  <c:v>0.56000000000000005</c:v>
                </c:pt>
                <c:pt idx="9107">
                  <c:v>0.6</c:v>
                </c:pt>
                <c:pt idx="9108">
                  <c:v>0.62</c:v>
                </c:pt>
                <c:pt idx="9109">
                  <c:v>0.51</c:v>
                </c:pt>
                <c:pt idx="9110">
                  <c:v>0.5</c:v>
                </c:pt>
                <c:pt idx="9111">
                  <c:v>0.59</c:v>
                </c:pt>
                <c:pt idx="9112">
                  <c:v>0.6</c:v>
                </c:pt>
                <c:pt idx="9113">
                  <c:v>0.66</c:v>
                </c:pt>
                <c:pt idx="9114">
                  <c:v>0.52</c:v>
                </c:pt>
                <c:pt idx="9115">
                  <c:v>0.56000000000000005</c:v>
                </c:pt>
                <c:pt idx="9116">
                  <c:v>0.5</c:v>
                </c:pt>
                <c:pt idx="9118">
                  <c:v>0.38</c:v>
                </c:pt>
                <c:pt idx="9119">
                  <c:v>0.37</c:v>
                </c:pt>
                <c:pt idx="9120">
                  <c:v>0.34</c:v>
                </c:pt>
                <c:pt idx="9121">
                  <c:v>0.42</c:v>
                </c:pt>
                <c:pt idx="9122">
                  <c:v>0.41</c:v>
                </c:pt>
                <c:pt idx="9123">
                  <c:v>0.4</c:v>
                </c:pt>
                <c:pt idx="9124">
                  <c:v>0.43</c:v>
                </c:pt>
                <c:pt idx="9125">
                  <c:v>0.4</c:v>
                </c:pt>
                <c:pt idx="9126">
                  <c:v>0.44</c:v>
                </c:pt>
                <c:pt idx="9127">
                  <c:v>0.55000000000000004</c:v>
                </c:pt>
                <c:pt idx="9128">
                  <c:v>0.51</c:v>
                </c:pt>
                <c:pt idx="9129">
                  <c:v>0.59</c:v>
                </c:pt>
                <c:pt idx="9130">
                  <c:v>0.55000000000000004</c:v>
                </c:pt>
                <c:pt idx="9131">
                  <c:v>0.59</c:v>
                </c:pt>
                <c:pt idx="9132">
                  <c:v>0.6</c:v>
                </c:pt>
                <c:pt idx="9133">
                  <c:v>0.46</c:v>
                </c:pt>
                <c:pt idx="9134">
                  <c:v>0.42</c:v>
                </c:pt>
                <c:pt idx="9135">
                  <c:v>0.53</c:v>
                </c:pt>
                <c:pt idx="9136">
                  <c:v>0.49</c:v>
                </c:pt>
                <c:pt idx="9137">
                  <c:v>0.65</c:v>
                </c:pt>
                <c:pt idx="9138">
                  <c:v>0.57999999999999996</c:v>
                </c:pt>
                <c:pt idx="9139">
                  <c:v>0.56000000000000005</c:v>
                </c:pt>
                <c:pt idx="9140">
                  <c:v>0.56999999999999995</c:v>
                </c:pt>
                <c:pt idx="9141">
                  <c:v>0.5</c:v>
                </c:pt>
                <c:pt idx="9142">
                  <c:v>0.49</c:v>
                </c:pt>
                <c:pt idx="9143">
                  <c:v>0.53</c:v>
                </c:pt>
                <c:pt idx="9144">
                  <c:v>0.6</c:v>
                </c:pt>
                <c:pt idx="9145">
                  <c:v>0.55000000000000004</c:v>
                </c:pt>
                <c:pt idx="9146">
                  <c:v>0.61</c:v>
                </c:pt>
                <c:pt idx="9147">
                  <c:v>0.6</c:v>
                </c:pt>
                <c:pt idx="9148">
                  <c:v>0.54</c:v>
                </c:pt>
                <c:pt idx="9149">
                  <c:v>0.54</c:v>
                </c:pt>
                <c:pt idx="9150">
                  <c:v>0.53</c:v>
                </c:pt>
                <c:pt idx="9151">
                  <c:v>0.43</c:v>
                </c:pt>
                <c:pt idx="9152">
                  <c:v>0.44</c:v>
                </c:pt>
                <c:pt idx="9153">
                  <c:v>0.45</c:v>
                </c:pt>
                <c:pt idx="9154">
                  <c:v>0.5</c:v>
                </c:pt>
                <c:pt idx="9155">
                  <c:v>0.45</c:v>
                </c:pt>
                <c:pt idx="9156">
                  <c:v>0.4</c:v>
                </c:pt>
                <c:pt idx="9157">
                  <c:v>0.31</c:v>
                </c:pt>
                <c:pt idx="9158">
                  <c:v>0.3</c:v>
                </c:pt>
                <c:pt idx="9159">
                  <c:v>0.33</c:v>
                </c:pt>
                <c:pt idx="9160">
                  <c:v>0.28999999999999998</c:v>
                </c:pt>
                <c:pt idx="9161">
                  <c:v>0.24</c:v>
                </c:pt>
                <c:pt idx="9162">
                  <c:v>0.23</c:v>
                </c:pt>
                <c:pt idx="9163">
                  <c:v>0.25</c:v>
                </c:pt>
                <c:pt idx="9164">
                  <c:v>0.28000000000000003</c:v>
                </c:pt>
                <c:pt idx="9165">
                  <c:v>0.26</c:v>
                </c:pt>
                <c:pt idx="9166">
                  <c:v>0.26</c:v>
                </c:pt>
                <c:pt idx="9167">
                  <c:v>0.28000000000000003</c:v>
                </c:pt>
                <c:pt idx="9168">
                  <c:v>0.28999999999999998</c:v>
                </c:pt>
                <c:pt idx="9169">
                  <c:v>0.28000000000000003</c:v>
                </c:pt>
                <c:pt idx="9170">
                  <c:v>0.28000000000000003</c:v>
                </c:pt>
                <c:pt idx="9171">
                  <c:v>0.28000000000000003</c:v>
                </c:pt>
                <c:pt idx="9172">
                  <c:v>0.28999999999999998</c:v>
                </c:pt>
                <c:pt idx="9173">
                  <c:v>0.26</c:v>
                </c:pt>
                <c:pt idx="9174">
                  <c:v>0.26</c:v>
                </c:pt>
                <c:pt idx="9175">
                  <c:v>0.28000000000000003</c:v>
                </c:pt>
                <c:pt idx="9176">
                  <c:v>0.28000000000000003</c:v>
                </c:pt>
                <c:pt idx="9177">
                  <c:v>0.28000000000000003</c:v>
                </c:pt>
                <c:pt idx="9178">
                  <c:v>0.32</c:v>
                </c:pt>
                <c:pt idx="9179">
                  <c:v>0.33</c:v>
                </c:pt>
                <c:pt idx="9180">
                  <c:v>0.34</c:v>
                </c:pt>
                <c:pt idx="9181">
                  <c:v>0.35</c:v>
                </c:pt>
                <c:pt idx="9182">
                  <c:v>0.33</c:v>
                </c:pt>
                <c:pt idx="9183">
                  <c:v>0.35</c:v>
                </c:pt>
                <c:pt idx="9184">
                  <c:v>0.32</c:v>
                </c:pt>
                <c:pt idx="9185">
                  <c:v>0.33</c:v>
                </c:pt>
                <c:pt idx="9186">
                  <c:v>0.32</c:v>
                </c:pt>
                <c:pt idx="9187">
                  <c:v>0.3</c:v>
                </c:pt>
                <c:pt idx="9188">
                  <c:v>0.32</c:v>
                </c:pt>
                <c:pt idx="9189">
                  <c:v>0.34</c:v>
                </c:pt>
                <c:pt idx="9190">
                  <c:v>0.31</c:v>
                </c:pt>
                <c:pt idx="9191">
                  <c:v>0.25</c:v>
                </c:pt>
                <c:pt idx="9192">
                  <c:v>0.28999999999999998</c:v>
                </c:pt>
                <c:pt idx="9193">
                  <c:v>0.41</c:v>
                </c:pt>
                <c:pt idx="9194">
                  <c:v>0.51</c:v>
                </c:pt>
                <c:pt idx="9195">
                  <c:v>0.54</c:v>
                </c:pt>
                <c:pt idx="9196">
                  <c:v>0.44</c:v>
                </c:pt>
                <c:pt idx="9197">
                  <c:v>0.37</c:v>
                </c:pt>
                <c:pt idx="9198">
                  <c:v>0.27</c:v>
                </c:pt>
                <c:pt idx="9199">
                  <c:v>0.21</c:v>
                </c:pt>
                <c:pt idx="9200">
                  <c:v>0.37</c:v>
                </c:pt>
                <c:pt idx="9201">
                  <c:v>0.32</c:v>
                </c:pt>
                <c:pt idx="9202">
                  <c:v>0.31</c:v>
                </c:pt>
                <c:pt idx="9203">
                  <c:v>0.32</c:v>
                </c:pt>
                <c:pt idx="9204">
                  <c:v>0.34</c:v>
                </c:pt>
                <c:pt idx="9205">
                  <c:v>0.34</c:v>
                </c:pt>
                <c:pt idx="9206">
                  <c:v>0.33</c:v>
                </c:pt>
                <c:pt idx="9207">
                  <c:v>0.31</c:v>
                </c:pt>
                <c:pt idx="9208">
                  <c:v>0.33</c:v>
                </c:pt>
                <c:pt idx="9209">
                  <c:v>0.3</c:v>
                </c:pt>
                <c:pt idx="9210">
                  <c:v>0.31</c:v>
                </c:pt>
                <c:pt idx="9211">
                  <c:v>0.33</c:v>
                </c:pt>
                <c:pt idx="9212">
                  <c:v>0.32</c:v>
                </c:pt>
                <c:pt idx="9213">
                  <c:v>0.32</c:v>
                </c:pt>
                <c:pt idx="9214">
                  <c:v>0.34</c:v>
                </c:pt>
                <c:pt idx="9215">
                  <c:v>0.36</c:v>
                </c:pt>
                <c:pt idx="9216">
                  <c:v>0.38</c:v>
                </c:pt>
                <c:pt idx="9217">
                  <c:v>0.36</c:v>
                </c:pt>
                <c:pt idx="9218">
                  <c:v>0.35</c:v>
                </c:pt>
                <c:pt idx="9219">
                  <c:v>0.35</c:v>
                </c:pt>
                <c:pt idx="9220">
                  <c:v>0.34</c:v>
                </c:pt>
                <c:pt idx="9221">
                  <c:v>0.32</c:v>
                </c:pt>
                <c:pt idx="9222">
                  <c:v>0.34</c:v>
                </c:pt>
                <c:pt idx="9223">
                  <c:v>0.35</c:v>
                </c:pt>
                <c:pt idx="9224">
                  <c:v>0.37</c:v>
                </c:pt>
                <c:pt idx="9225">
                  <c:v>0.4</c:v>
                </c:pt>
                <c:pt idx="9226">
                  <c:v>0.38</c:v>
                </c:pt>
                <c:pt idx="9227">
                  <c:v>0.43</c:v>
                </c:pt>
                <c:pt idx="9228">
                  <c:v>0.44</c:v>
                </c:pt>
                <c:pt idx="9229">
                  <c:v>0.43</c:v>
                </c:pt>
                <c:pt idx="9230">
                  <c:v>0.42</c:v>
                </c:pt>
                <c:pt idx="9231">
                  <c:v>0.45</c:v>
                </c:pt>
                <c:pt idx="9232">
                  <c:v>0.74</c:v>
                </c:pt>
                <c:pt idx="9233">
                  <c:v>0.69</c:v>
                </c:pt>
                <c:pt idx="9234">
                  <c:v>0.75</c:v>
                </c:pt>
                <c:pt idx="9235">
                  <c:v>0.55000000000000004</c:v>
                </c:pt>
                <c:pt idx="9236">
                  <c:v>0.57999999999999996</c:v>
                </c:pt>
                <c:pt idx="9237">
                  <c:v>0.36</c:v>
                </c:pt>
                <c:pt idx="9238">
                  <c:v>0.64</c:v>
                </c:pt>
                <c:pt idx="9239">
                  <c:v>0.3</c:v>
                </c:pt>
                <c:pt idx="9240">
                  <c:v>0.28000000000000003</c:v>
                </c:pt>
                <c:pt idx="9241">
                  <c:v>0.26</c:v>
                </c:pt>
                <c:pt idx="9242">
                  <c:v>0.25</c:v>
                </c:pt>
                <c:pt idx="9243">
                  <c:v>0.27</c:v>
                </c:pt>
                <c:pt idx="9244">
                  <c:v>0.28000000000000003</c:v>
                </c:pt>
                <c:pt idx="9245">
                  <c:v>0.32</c:v>
                </c:pt>
                <c:pt idx="9246">
                  <c:v>0.28999999999999998</c:v>
                </c:pt>
                <c:pt idx="9247">
                  <c:v>0.31</c:v>
                </c:pt>
                <c:pt idx="9248">
                  <c:v>0.3</c:v>
                </c:pt>
                <c:pt idx="9249">
                  <c:v>0.76</c:v>
                </c:pt>
                <c:pt idx="9250">
                  <c:v>0.66</c:v>
                </c:pt>
                <c:pt idx="9251">
                  <c:v>0.69</c:v>
                </c:pt>
                <c:pt idx="9252">
                  <c:v>0.68</c:v>
                </c:pt>
                <c:pt idx="9253">
                  <c:v>0.67</c:v>
                </c:pt>
                <c:pt idx="9254">
                  <c:v>0.61</c:v>
                </c:pt>
                <c:pt idx="9255">
                  <c:v>0.57999999999999996</c:v>
                </c:pt>
                <c:pt idx="9256">
                  <c:v>0.55000000000000004</c:v>
                </c:pt>
                <c:pt idx="9257">
                  <c:v>0.55000000000000004</c:v>
                </c:pt>
                <c:pt idx="9258">
                  <c:v>0.49</c:v>
                </c:pt>
                <c:pt idx="9259">
                  <c:v>0.49</c:v>
                </c:pt>
                <c:pt idx="9260">
                  <c:v>0.5</c:v>
                </c:pt>
                <c:pt idx="9261">
                  <c:v>0.56999999999999995</c:v>
                </c:pt>
                <c:pt idx="9262">
                  <c:v>0.55000000000000004</c:v>
                </c:pt>
                <c:pt idx="9263">
                  <c:v>0.5</c:v>
                </c:pt>
                <c:pt idx="9264">
                  <c:v>0.53</c:v>
                </c:pt>
                <c:pt idx="9265">
                  <c:v>0.47</c:v>
                </c:pt>
                <c:pt idx="9266">
                  <c:v>0.45</c:v>
                </c:pt>
                <c:pt idx="9267">
                  <c:v>0.4</c:v>
                </c:pt>
                <c:pt idx="9268">
                  <c:v>0.5</c:v>
                </c:pt>
                <c:pt idx="9269">
                  <c:v>0.69</c:v>
                </c:pt>
                <c:pt idx="9270">
                  <c:v>0.67</c:v>
                </c:pt>
                <c:pt idx="9271">
                  <c:v>0.68</c:v>
                </c:pt>
                <c:pt idx="9272">
                  <c:v>0.73</c:v>
                </c:pt>
                <c:pt idx="9273">
                  <c:v>0.75</c:v>
                </c:pt>
                <c:pt idx="9274">
                  <c:v>0.72</c:v>
                </c:pt>
                <c:pt idx="9275">
                  <c:v>0.71</c:v>
                </c:pt>
                <c:pt idx="9276">
                  <c:v>0.72</c:v>
                </c:pt>
                <c:pt idx="9277">
                  <c:v>0.71</c:v>
                </c:pt>
                <c:pt idx="9278">
                  <c:v>0.76</c:v>
                </c:pt>
                <c:pt idx="9279">
                  <c:v>0.48</c:v>
                </c:pt>
                <c:pt idx="9280">
                  <c:v>0.47</c:v>
                </c:pt>
                <c:pt idx="9281">
                  <c:v>0.4</c:v>
                </c:pt>
                <c:pt idx="9282">
                  <c:v>0.38</c:v>
                </c:pt>
                <c:pt idx="9283">
                  <c:v>0.38</c:v>
                </c:pt>
                <c:pt idx="9284">
                  <c:v>0.44</c:v>
                </c:pt>
                <c:pt idx="9285">
                  <c:v>0.77</c:v>
                </c:pt>
                <c:pt idx="9286">
                  <c:v>0.44</c:v>
                </c:pt>
                <c:pt idx="9287">
                  <c:v>0.39</c:v>
                </c:pt>
                <c:pt idx="9288">
                  <c:v>0.42</c:v>
                </c:pt>
                <c:pt idx="9289">
                  <c:v>0.45</c:v>
                </c:pt>
                <c:pt idx="9290">
                  <c:v>0.4</c:v>
                </c:pt>
                <c:pt idx="9291">
                  <c:v>0.36</c:v>
                </c:pt>
                <c:pt idx="9292">
                  <c:v>0.32</c:v>
                </c:pt>
                <c:pt idx="9293">
                  <c:v>0.5</c:v>
                </c:pt>
                <c:pt idx="9294">
                  <c:v>0.5</c:v>
                </c:pt>
                <c:pt idx="9295">
                  <c:v>0.51</c:v>
                </c:pt>
                <c:pt idx="9296">
                  <c:v>0.53</c:v>
                </c:pt>
                <c:pt idx="9297">
                  <c:v>0.51</c:v>
                </c:pt>
                <c:pt idx="9298">
                  <c:v>0.5</c:v>
                </c:pt>
                <c:pt idx="9299">
                  <c:v>0.52</c:v>
                </c:pt>
                <c:pt idx="9300">
                  <c:v>0.55000000000000004</c:v>
                </c:pt>
                <c:pt idx="9301">
                  <c:v>0.55000000000000004</c:v>
                </c:pt>
                <c:pt idx="9302">
                  <c:v>0.56000000000000005</c:v>
                </c:pt>
                <c:pt idx="9303">
                  <c:v>0.51</c:v>
                </c:pt>
                <c:pt idx="9304">
                  <c:v>0.56999999999999995</c:v>
                </c:pt>
                <c:pt idx="9305">
                  <c:v>0.61</c:v>
                </c:pt>
                <c:pt idx="9306">
                  <c:v>0.52</c:v>
                </c:pt>
                <c:pt idx="9307">
                  <c:v>0.48</c:v>
                </c:pt>
                <c:pt idx="9308">
                  <c:v>0.56000000000000005</c:v>
                </c:pt>
                <c:pt idx="9309">
                  <c:v>0.49</c:v>
                </c:pt>
                <c:pt idx="9310">
                  <c:v>0.51</c:v>
                </c:pt>
                <c:pt idx="9311">
                  <c:v>0.52</c:v>
                </c:pt>
                <c:pt idx="9312">
                  <c:v>0.54</c:v>
                </c:pt>
                <c:pt idx="9313">
                  <c:v>0.63</c:v>
                </c:pt>
                <c:pt idx="9314">
                  <c:v>0.59</c:v>
                </c:pt>
                <c:pt idx="9315">
                  <c:v>0.67</c:v>
                </c:pt>
                <c:pt idx="9316">
                  <c:v>0.8</c:v>
                </c:pt>
                <c:pt idx="9317">
                  <c:v>0.25</c:v>
                </c:pt>
                <c:pt idx="9318">
                  <c:v>0.6</c:v>
                </c:pt>
                <c:pt idx="9319">
                  <c:v>0.71</c:v>
                </c:pt>
                <c:pt idx="9320">
                  <c:v>1.45</c:v>
                </c:pt>
                <c:pt idx="9321">
                  <c:v>0.79</c:v>
                </c:pt>
                <c:pt idx="9322">
                  <c:v>0.88</c:v>
                </c:pt>
                <c:pt idx="9323">
                  <c:v>0.85</c:v>
                </c:pt>
                <c:pt idx="9324">
                  <c:v>0.82</c:v>
                </c:pt>
                <c:pt idx="9325">
                  <c:v>0.52</c:v>
                </c:pt>
                <c:pt idx="9326">
                  <c:v>1.04</c:v>
                </c:pt>
                <c:pt idx="9327">
                  <c:v>0.95</c:v>
                </c:pt>
                <c:pt idx="9328">
                  <c:v>0.63</c:v>
                </c:pt>
                <c:pt idx="9329">
                  <c:v>0.67</c:v>
                </c:pt>
                <c:pt idx="9330">
                  <c:v>0.53</c:v>
                </c:pt>
                <c:pt idx="9331">
                  <c:v>0.49</c:v>
                </c:pt>
                <c:pt idx="9332">
                  <c:v>0.53</c:v>
                </c:pt>
                <c:pt idx="9333">
                  <c:v>0.51</c:v>
                </c:pt>
                <c:pt idx="9334">
                  <c:v>0.52</c:v>
                </c:pt>
                <c:pt idx="9335">
                  <c:v>0.39</c:v>
                </c:pt>
                <c:pt idx="9336">
                  <c:v>0.43</c:v>
                </c:pt>
                <c:pt idx="9337">
                  <c:v>0.39</c:v>
                </c:pt>
                <c:pt idx="9338">
                  <c:v>0.41</c:v>
                </c:pt>
                <c:pt idx="9339">
                  <c:v>0.4</c:v>
                </c:pt>
                <c:pt idx="9340">
                  <c:v>0.42</c:v>
                </c:pt>
                <c:pt idx="9341">
                  <c:v>0.51</c:v>
                </c:pt>
                <c:pt idx="9342">
                  <c:v>0.49</c:v>
                </c:pt>
                <c:pt idx="9343">
                  <c:v>0.72</c:v>
                </c:pt>
                <c:pt idx="9344">
                  <c:v>0.76</c:v>
                </c:pt>
                <c:pt idx="9345">
                  <c:v>0.6</c:v>
                </c:pt>
                <c:pt idx="9346">
                  <c:v>0.66</c:v>
                </c:pt>
                <c:pt idx="9347">
                  <c:v>0.49</c:v>
                </c:pt>
                <c:pt idx="9348">
                  <c:v>0.48</c:v>
                </c:pt>
                <c:pt idx="9349">
                  <c:v>0.49</c:v>
                </c:pt>
                <c:pt idx="9350">
                  <c:v>0.45</c:v>
                </c:pt>
                <c:pt idx="9351">
                  <c:v>0.31</c:v>
                </c:pt>
                <c:pt idx="9352">
                  <c:v>0.37</c:v>
                </c:pt>
                <c:pt idx="9353">
                  <c:v>0.38</c:v>
                </c:pt>
                <c:pt idx="9354">
                  <c:v>0.32</c:v>
                </c:pt>
                <c:pt idx="9355">
                  <c:v>0.33</c:v>
                </c:pt>
                <c:pt idx="9356">
                  <c:v>0.31</c:v>
                </c:pt>
                <c:pt idx="9357">
                  <c:v>0.32</c:v>
                </c:pt>
                <c:pt idx="9358">
                  <c:v>0.32</c:v>
                </c:pt>
                <c:pt idx="9359">
                  <c:v>0.3</c:v>
                </c:pt>
                <c:pt idx="9360">
                  <c:v>0.28000000000000003</c:v>
                </c:pt>
                <c:pt idx="9361">
                  <c:v>0.25</c:v>
                </c:pt>
                <c:pt idx="9362">
                  <c:v>0.12</c:v>
                </c:pt>
                <c:pt idx="9363">
                  <c:v>0.18</c:v>
                </c:pt>
                <c:pt idx="9364">
                  <c:v>0.15</c:v>
                </c:pt>
                <c:pt idx="9365">
                  <c:v>0.28000000000000003</c:v>
                </c:pt>
                <c:pt idx="9366">
                  <c:v>0.27</c:v>
                </c:pt>
                <c:pt idx="9367">
                  <c:v>0.97</c:v>
                </c:pt>
                <c:pt idx="9368">
                  <c:v>0.9</c:v>
                </c:pt>
                <c:pt idx="9369">
                  <c:v>0.97</c:v>
                </c:pt>
                <c:pt idx="9370">
                  <c:v>0.91</c:v>
                </c:pt>
                <c:pt idx="9371">
                  <c:v>0.8</c:v>
                </c:pt>
                <c:pt idx="9372">
                  <c:v>0.77</c:v>
                </c:pt>
                <c:pt idx="9373">
                  <c:v>0.75</c:v>
                </c:pt>
                <c:pt idx="9374">
                  <c:v>0.25</c:v>
                </c:pt>
                <c:pt idx="9375">
                  <c:v>0.35</c:v>
                </c:pt>
                <c:pt idx="9376">
                  <c:v>0.32</c:v>
                </c:pt>
                <c:pt idx="9377">
                  <c:v>2.27</c:v>
                </c:pt>
                <c:pt idx="9378">
                  <c:v>0.25</c:v>
                </c:pt>
                <c:pt idx="9379">
                  <c:v>0.24</c:v>
                </c:pt>
                <c:pt idx="9380">
                  <c:v>0.34</c:v>
                </c:pt>
                <c:pt idx="9381">
                  <c:v>0.32</c:v>
                </c:pt>
                <c:pt idx="9382">
                  <c:v>0.39</c:v>
                </c:pt>
                <c:pt idx="9383">
                  <c:v>0.36</c:v>
                </c:pt>
                <c:pt idx="9384">
                  <c:v>0.31</c:v>
                </c:pt>
                <c:pt idx="9385">
                  <c:v>0.34</c:v>
                </c:pt>
                <c:pt idx="9386">
                  <c:v>0.38</c:v>
                </c:pt>
                <c:pt idx="9387">
                  <c:v>0.34</c:v>
                </c:pt>
                <c:pt idx="9388">
                  <c:v>0.41</c:v>
                </c:pt>
                <c:pt idx="9389">
                  <c:v>0.44</c:v>
                </c:pt>
                <c:pt idx="9390">
                  <c:v>0.42</c:v>
                </c:pt>
                <c:pt idx="9391">
                  <c:v>0.41</c:v>
                </c:pt>
                <c:pt idx="9392">
                  <c:v>0.44</c:v>
                </c:pt>
                <c:pt idx="9393">
                  <c:v>0.47</c:v>
                </c:pt>
                <c:pt idx="9394">
                  <c:v>0.35</c:v>
                </c:pt>
                <c:pt idx="9395">
                  <c:v>0.38</c:v>
                </c:pt>
                <c:pt idx="9396">
                  <c:v>0.41</c:v>
                </c:pt>
                <c:pt idx="9397">
                  <c:v>0.35</c:v>
                </c:pt>
                <c:pt idx="9398">
                  <c:v>0.38</c:v>
                </c:pt>
                <c:pt idx="9399">
                  <c:v>0.34</c:v>
                </c:pt>
                <c:pt idx="9400">
                  <c:v>0.71</c:v>
                </c:pt>
                <c:pt idx="9401">
                  <c:v>0.52</c:v>
                </c:pt>
                <c:pt idx="9402">
                  <c:v>0.27</c:v>
                </c:pt>
                <c:pt idx="9403">
                  <c:v>0.25</c:v>
                </c:pt>
                <c:pt idx="9404">
                  <c:v>0.33</c:v>
                </c:pt>
                <c:pt idx="9405">
                  <c:v>0.31</c:v>
                </c:pt>
                <c:pt idx="9406">
                  <c:v>0.3</c:v>
                </c:pt>
                <c:pt idx="9407">
                  <c:v>0.28999999999999998</c:v>
                </c:pt>
                <c:pt idx="9408">
                  <c:v>0.34</c:v>
                </c:pt>
                <c:pt idx="9409">
                  <c:v>0.32</c:v>
                </c:pt>
                <c:pt idx="9410">
                  <c:v>0.3</c:v>
                </c:pt>
                <c:pt idx="9411">
                  <c:v>0.25</c:v>
                </c:pt>
                <c:pt idx="9412">
                  <c:v>0.26</c:v>
                </c:pt>
                <c:pt idx="9413">
                  <c:v>0.52</c:v>
                </c:pt>
                <c:pt idx="9414">
                  <c:v>0.5</c:v>
                </c:pt>
                <c:pt idx="9415">
                  <c:v>0.48</c:v>
                </c:pt>
                <c:pt idx="9416">
                  <c:v>0.48</c:v>
                </c:pt>
                <c:pt idx="9417">
                  <c:v>0.46</c:v>
                </c:pt>
                <c:pt idx="9418">
                  <c:v>0.46</c:v>
                </c:pt>
                <c:pt idx="9419">
                  <c:v>0.46</c:v>
                </c:pt>
                <c:pt idx="9420">
                  <c:v>0.47</c:v>
                </c:pt>
                <c:pt idx="9421">
                  <c:v>0.47</c:v>
                </c:pt>
                <c:pt idx="9422">
                  <c:v>0.49</c:v>
                </c:pt>
                <c:pt idx="9423">
                  <c:v>0.49</c:v>
                </c:pt>
                <c:pt idx="9424">
                  <c:v>0.41</c:v>
                </c:pt>
                <c:pt idx="9425">
                  <c:v>0.41</c:v>
                </c:pt>
                <c:pt idx="9426">
                  <c:v>0.47</c:v>
                </c:pt>
                <c:pt idx="9427">
                  <c:v>0.47</c:v>
                </c:pt>
                <c:pt idx="9428">
                  <c:v>0.45</c:v>
                </c:pt>
                <c:pt idx="9429">
                  <c:v>0.46</c:v>
                </c:pt>
                <c:pt idx="9430">
                  <c:v>0.45</c:v>
                </c:pt>
                <c:pt idx="9431">
                  <c:v>0.45</c:v>
                </c:pt>
                <c:pt idx="9432">
                  <c:v>0.47</c:v>
                </c:pt>
                <c:pt idx="9433">
                  <c:v>0.46</c:v>
                </c:pt>
                <c:pt idx="9434">
                  <c:v>0.39</c:v>
                </c:pt>
                <c:pt idx="9435">
                  <c:v>0.19</c:v>
                </c:pt>
                <c:pt idx="9436">
                  <c:v>0.21</c:v>
                </c:pt>
                <c:pt idx="9437">
                  <c:v>0.43</c:v>
                </c:pt>
                <c:pt idx="9438">
                  <c:v>0.56000000000000005</c:v>
                </c:pt>
                <c:pt idx="9439">
                  <c:v>0.68</c:v>
                </c:pt>
                <c:pt idx="9440">
                  <c:v>0.79</c:v>
                </c:pt>
                <c:pt idx="9441">
                  <c:v>1.24</c:v>
                </c:pt>
                <c:pt idx="9442">
                  <c:v>0.44</c:v>
                </c:pt>
                <c:pt idx="9443">
                  <c:v>0.52</c:v>
                </c:pt>
                <c:pt idx="9444">
                  <c:v>0.72</c:v>
                </c:pt>
                <c:pt idx="9445">
                  <c:v>0.28000000000000003</c:v>
                </c:pt>
                <c:pt idx="9446">
                  <c:v>0</c:v>
                </c:pt>
                <c:pt idx="9447">
                  <c:v>0.56999999999999995</c:v>
                </c:pt>
                <c:pt idx="9448">
                  <c:v>0.45</c:v>
                </c:pt>
                <c:pt idx="9449">
                  <c:v>0.44</c:v>
                </c:pt>
                <c:pt idx="9450">
                  <c:v>0.64</c:v>
                </c:pt>
                <c:pt idx="9451">
                  <c:v>0.82</c:v>
                </c:pt>
                <c:pt idx="9452">
                  <c:v>1.03</c:v>
                </c:pt>
                <c:pt idx="9453">
                  <c:v>1.0900000000000001</c:v>
                </c:pt>
                <c:pt idx="9454">
                  <c:v>0.99</c:v>
                </c:pt>
                <c:pt idx="9455">
                  <c:v>0.75</c:v>
                </c:pt>
                <c:pt idx="9456">
                  <c:v>0.6</c:v>
                </c:pt>
                <c:pt idx="9457">
                  <c:v>0.52</c:v>
                </c:pt>
                <c:pt idx="9458">
                  <c:v>0.38</c:v>
                </c:pt>
                <c:pt idx="9459">
                  <c:v>0.38</c:v>
                </c:pt>
                <c:pt idx="9460">
                  <c:v>0.9</c:v>
                </c:pt>
                <c:pt idx="9461">
                  <c:v>0.23</c:v>
                </c:pt>
                <c:pt idx="9462">
                  <c:v>0.32</c:v>
                </c:pt>
                <c:pt idx="9463">
                  <c:v>0.34</c:v>
                </c:pt>
                <c:pt idx="9464">
                  <c:v>0.38</c:v>
                </c:pt>
                <c:pt idx="9465">
                  <c:v>0.45</c:v>
                </c:pt>
                <c:pt idx="9466">
                  <c:v>0.6</c:v>
                </c:pt>
                <c:pt idx="9467">
                  <c:v>0.54</c:v>
                </c:pt>
                <c:pt idx="9468">
                  <c:v>0.78</c:v>
                </c:pt>
                <c:pt idx="9469">
                  <c:v>0.92</c:v>
                </c:pt>
                <c:pt idx="9470">
                  <c:v>0.52</c:v>
                </c:pt>
                <c:pt idx="9471">
                  <c:v>0.49</c:v>
                </c:pt>
                <c:pt idx="9472">
                  <c:v>0.49</c:v>
                </c:pt>
                <c:pt idx="9473">
                  <c:v>0.52</c:v>
                </c:pt>
                <c:pt idx="9474">
                  <c:v>0.55000000000000004</c:v>
                </c:pt>
                <c:pt idx="9475">
                  <c:v>0.45</c:v>
                </c:pt>
                <c:pt idx="9476">
                  <c:v>0.44</c:v>
                </c:pt>
                <c:pt idx="9477">
                  <c:v>0.34</c:v>
                </c:pt>
                <c:pt idx="9478">
                  <c:v>0.32</c:v>
                </c:pt>
                <c:pt idx="9479">
                  <c:v>0.28999999999999998</c:v>
                </c:pt>
                <c:pt idx="9480">
                  <c:v>0.26</c:v>
                </c:pt>
                <c:pt idx="9481">
                  <c:v>0.25</c:v>
                </c:pt>
                <c:pt idx="9482">
                  <c:v>0.24</c:v>
                </c:pt>
                <c:pt idx="9483">
                  <c:v>0.25</c:v>
                </c:pt>
                <c:pt idx="9484">
                  <c:v>0.19</c:v>
                </c:pt>
                <c:pt idx="9485">
                  <c:v>0.16</c:v>
                </c:pt>
                <c:pt idx="9486">
                  <c:v>0.14000000000000001</c:v>
                </c:pt>
                <c:pt idx="9487">
                  <c:v>0.25</c:v>
                </c:pt>
                <c:pt idx="9488">
                  <c:v>0.31</c:v>
                </c:pt>
                <c:pt idx="9489">
                  <c:v>0.45</c:v>
                </c:pt>
                <c:pt idx="9490">
                  <c:v>0.73</c:v>
                </c:pt>
                <c:pt idx="9491">
                  <c:v>0.55000000000000004</c:v>
                </c:pt>
                <c:pt idx="9492">
                  <c:v>1.75</c:v>
                </c:pt>
                <c:pt idx="9493">
                  <c:v>1.05</c:v>
                </c:pt>
                <c:pt idx="9494">
                  <c:v>1.07</c:v>
                </c:pt>
                <c:pt idx="9495">
                  <c:v>0.75</c:v>
                </c:pt>
                <c:pt idx="9496">
                  <c:v>0.73</c:v>
                </c:pt>
                <c:pt idx="9497">
                  <c:v>0.74</c:v>
                </c:pt>
                <c:pt idx="9498">
                  <c:v>0.49</c:v>
                </c:pt>
                <c:pt idx="9499">
                  <c:v>0.48</c:v>
                </c:pt>
                <c:pt idx="9500">
                  <c:v>0.44</c:v>
                </c:pt>
                <c:pt idx="9501">
                  <c:v>0.66</c:v>
                </c:pt>
                <c:pt idx="9502">
                  <c:v>0.83</c:v>
                </c:pt>
                <c:pt idx="9503">
                  <c:v>0.47</c:v>
                </c:pt>
                <c:pt idx="9504">
                  <c:v>0.56999999999999995</c:v>
                </c:pt>
                <c:pt idx="9505">
                  <c:v>0.4</c:v>
                </c:pt>
                <c:pt idx="9506">
                  <c:v>0.28000000000000003</c:v>
                </c:pt>
                <c:pt idx="9507">
                  <c:v>0.33</c:v>
                </c:pt>
                <c:pt idx="9508">
                  <c:v>0.4</c:v>
                </c:pt>
                <c:pt idx="9509">
                  <c:v>0.65</c:v>
                </c:pt>
                <c:pt idx="9510">
                  <c:v>0.73</c:v>
                </c:pt>
                <c:pt idx="9511">
                  <c:v>0.78</c:v>
                </c:pt>
                <c:pt idx="9512">
                  <c:v>0.4</c:v>
                </c:pt>
                <c:pt idx="9513">
                  <c:v>0.37</c:v>
                </c:pt>
                <c:pt idx="9514">
                  <c:v>0.5</c:v>
                </c:pt>
                <c:pt idx="9515">
                  <c:v>0.46</c:v>
                </c:pt>
                <c:pt idx="9516">
                  <c:v>0.36</c:v>
                </c:pt>
                <c:pt idx="9517">
                  <c:v>0.35</c:v>
                </c:pt>
                <c:pt idx="9518">
                  <c:v>0.35</c:v>
                </c:pt>
                <c:pt idx="9519">
                  <c:v>0.43</c:v>
                </c:pt>
                <c:pt idx="9520">
                  <c:v>0.51</c:v>
                </c:pt>
                <c:pt idx="9521">
                  <c:v>0.53</c:v>
                </c:pt>
                <c:pt idx="9522">
                  <c:v>0.49</c:v>
                </c:pt>
                <c:pt idx="9523">
                  <c:v>0.46</c:v>
                </c:pt>
                <c:pt idx="9524">
                  <c:v>0.45</c:v>
                </c:pt>
                <c:pt idx="9525">
                  <c:v>0.41</c:v>
                </c:pt>
                <c:pt idx="9526">
                  <c:v>0.43</c:v>
                </c:pt>
                <c:pt idx="9527">
                  <c:v>0.37</c:v>
                </c:pt>
                <c:pt idx="9528">
                  <c:v>0.35</c:v>
                </c:pt>
                <c:pt idx="9529">
                  <c:v>0.35</c:v>
                </c:pt>
                <c:pt idx="9530">
                  <c:v>0.38</c:v>
                </c:pt>
                <c:pt idx="9531">
                  <c:v>0.31</c:v>
                </c:pt>
                <c:pt idx="9532">
                  <c:v>0.36</c:v>
                </c:pt>
                <c:pt idx="9533">
                  <c:v>0.22</c:v>
                </c:pt>
                <c:pt idx="9534">
                  <c:v>0.75</c:v>
                </c:pt>
                <c:pt idx="9535">
                  <c:v>0.32</c:v>
                </c:pt>
                <c:pt idx="9560">
                  <c:v>0.2</c:v>
                </c:pt>
                <c:pt idx="9561">
                  <c:v>0.79</c:v>
                </c:pt>
                <c:pt idx="9562">
                  <c:v>0.46</c:v>
                </c:pt>
                <c:pt idx="9563">
                  <c:v>0.62</c:v>
                </c:pt>
                <c:pt idx="9564">
                  <c:v>0.5</c:v>
                </c:pt>
                <c:pt idx="9565">
                  <c:v>0.49</c:v>
                </c:pt>
                <c:pt idx="9566">
                  <c:v>0.43</c:v>
                </c:pt>
                <c:pt idx="9567">
                  <c:v>0.74</c:v>
                </c:pt>
                <c:pt idx="9568">
                  <c:v>0.68</c:v>
                </c:pt>
                <c:pt idx="9569">
                  <c:v>0.76</c:v>
                </c:pt>
                <c:pt idx="9570">
                  <c:v>0.51</c:v>
                </c:pt>
                <c:pt idx="9571">
                  <c:v>0.5</c:v>
                </c:pt>
                <c:pt idx="9572">
                  <c:v>0.33</c:v>
                </c:pt>
                <c:pt idx="9573">
                  <c:v>0.37</c:v>
                </c:pt>
                <c:pt idx="9574">
                  <c:v>0.42</c:v>
                </c:pt>
                <c:pt idx="9575">
                  <c:v>0.42</c:v>
                </c:pt>
                <c:pt idx="9576">
                  <c:v>0.46</c:v>
                </c:pt>
                <c:pt idx="9577">
                  <c:v>0.49</c:v>
                </c:pt>
                <c:pt idx="9578">
                  <c:v>0.43</c:v>
                </c:pt>
                <c:pt idx="9579">
                  <c:v>0.43</c:v>
                </c:pt>
                <c:pt idx="9580">
                  <c:v>0.43</c:v>
                </c:pt>
                <c:pt idx="9581">
                  <c:v>0.44</c:v>
                </c:pt>
                <c:pt idx="9582">
                  <c:v>0.47</c:v>
                </c:pt>
                <c:pt idx="9583">
                  <c:v>0.33</c:v>
                </c:pt>
                <c:pt idx="9584">
                  <c:v>0.18</c:v>
                </c:pt>
                <c:pt idx="9585">
                  <c:v>0.09</c:v>
                </c:pt>
                <c:pt idx="9586">
                  <c:v>0.16</c:v>
                </c:pt>
                <c:pt idx="9587">
                  <c:v>0.72</c:v>
                </c:pt>
                <c:pt idx="9588">
                  <c:v>0.82</c:v>
                </c:pt>
                <c:pt idx="9589">
                  <c:v>0.62</c:v>
                </c:pt>
                <c:pt idx="9590">
                  <c:v>0.56000000000000005</c:v>
                </c:pt>
                <c:pt idx="9591">
                  <c:v>0.86</c:v>
                </c:pt>
                <c:pt idx="9592">
                  <c:v>0.01</c:v>
                </c:pt>
                <c:pt idx="9593">
                  <c:v>0.68</c:v>
                </c:pt>
                <c:pt idx="9594">
                  <c:v>0.53</c:v>
                </c:pt>
                <c:pt idx="9595">
                  <c:v>0.5</c:v>
                </c:pt>
                <c:pt idx="9596">
                  <c:v>0.81</c:v>
                </c:pt>
                <c:pt idx="9597">
                  <c:v>0.38</c:v>
                </c:pt>
                <c:pt idx="9598">
                  <c:v>0.45</c:v>
                </c:pt>
                <c:pt idx="9599">
                  <c:v>0.21</c:v>
                </c:pt>
                <c:pt idx="9600">
                  <c:v>1.08</c:v>
                </c:pt>
                <c:pt idx="9601">
                  <c:v>0</c:v>
                </c:pt>
                <c:pt idx="9602">
                  <c:v>0</c:v>
                </c:pt>
                <c:pt idx="9603">
                  <c:v>0</c:v>
                </c:pt>
                <c:pt idx="9604">
                  <c:v>0</c:v>
                </c:pt>
                <c:pt idx="9605">
                  <c:v>0</c:v>
                </c:pt>
                <c:pt idx="9606">
                  <c:v>0.16</c:v>
                </c:pt>
                <c:pt idx="9607">
                  <c:v>0.31</c:v>
                </c:pt>
                <c:pt idx="9608">
                  <c:v>0</c:v>
                </c:pt>
                <c:pt idx="9609">
                  <c:v>0</c:v>
                </c:pt>
                <c:pt idx="9610">
                  <c:v>0</c:v>
                </c:pt>
                <c:pt idx="9611">
                  <c:v>0</c:v>
                </c:pt>
                <c:pt idx="9612">
                  <c:v>0.85</c:v>
                </c:pt>
                <c:pt idx="9613">
                  <c:v>0.93</c:v>
                </c:pt>
                <c:pt idx="9614">
                  <c:v>0.95</c:v>
                </c:pt>
                <c:pt idx="9615">
                  <c:v>0.89</c:v>
                </c:pt>
                <c:pt idx="9616">
                  <c:v>0.74</c:v>
                </c:pt>
                <c:pt idx="9617">
                  <c:v>0.81</c:v>
                </c:pt>
                <c:pt idx="9618">
                  <c:v>0.9</c:v>
                </c:pt>
                <c:pt idx="9619">
                  <c:v>0.88</c:v>
                </c:pt>
                <c:pt idx="9620">
                  <c:v>0.89</c:v>
                </c:pt>
                <c:pt idx="9621">
                  <c:v>0.87</c:v>
                </c:pt>
                <c:pt idx="9622">
                  <c:v>0.68</c:v>
                </c:pt>
                <c:pt idx="9623">
                  <c:v>0.23</c:v>
                </c:pt>
                <c:pt idx="9624">
                  <c:v>0.32</c:v>
                </c:pt>
                <c:pt idx="9625">
                  <c:v>0.34</c:v>
                </c:pt>
                <c:pt idx="9626">
                  <c:v>0.38</c:v>
                </c:pt>
                <c:pt idx="9627">
                  <c:v>0.45</c:v>
                </c:pt>
                <c:pt idx="9628">
                  <c:v>0.6</c:v>
                </c:pt>
                <c:pt idx="9629">
                  <c:v>0.54</c:v>
                </c:pt>
                <c:pt idx="9630">
                  <c:v>0.78</c:v>
                </c:pt>
                <c:pt idx="9631">
                  <c:v>0.42</c:v>
                </c:pt>
                <c:pt idx="9632">
                  <c:v>0.52</c:v>
                </c:pt>
                <c:pt idx="9633">
                  <c:v>0.49</c:v>
                </c:pt>
                <c:pt idx="9634">
                  <c:v>0.52</c:v>
                </c:pt>
                <c:pt idx="9635">
                  <c:v>0.55000000000000004</c:v>
                </c:pt>
                <c:pt idx="9636">
                  <c:v>0.45</c:v>
                </c:pt>
                <c:pt idx="9637">
                  <c:v>0.44</c:v>
                </c:pt>
                <c:pt idx="9638">
                  <c:v>0.34</c:v>
                </c:pt>
                <c:pt idx="9639">
                  <c:v>0.32</c:v>
                </c:pt>
                <c:pt idx="9640">
                  <c:v>0.28999999999999998</c:v>
                </c:pt>
                <c:pt idx="9641">
                  <c:v>0.26</c:v>
                </c:pt>
                <c:pt idx="9642">
                  <c:v>0.25</c:v>
                </c:pt>
                <c:pt idx="9643">
                  <c:v>0.24</c:v>
                </c:pt>
                <c:pt idx="9644">
                  <c:v>0.25</c:v>
                </c:pt>
                <c:pt idx="9645">
                  <c:v>0.19</c:v>
                </c:pt>
                <c:pt idx="9646">
                  <c:v>0.19</c:v>
                </c:pt>
                <c:pt idx="9647">
                  <c:v>0.13</c:v>
                </c:pt>
                <c:pt idx="9648">
                  <c:v>0.14000000000000001</c:v>
                </c:pt>
                <c:pt idx="9649">
                  <c:v>0.25</c:v>
                </c:pt>
                <c:pt idx="9650">
                  <c:v>0.31</c:v>
                </c:pt>
                <c:pt idx="9651">
                  <c:v>0.45</c:v>
                </c:pt>
                <c:pt idx="9652">
                  <c:v>0.73</c:v>
                </c:pt>
                <c:pt idx="9653">
                  <c:v>0.55000000000000004</c:v>
                </c:pt>
                <c:pt idx="9654">
                  <c:v>1.1499999999999999</c:v>
                </c:pt>
                <c:pt idx="9655">
                  <c:v>1.05</c:v>
                </c:pt>
                <c:pt idx="9656">
                  <c:v>1.07</c:v>
                </c:pt>
                <c:pt idx="9657">
                  <c:v>0.75</c:v>
                </c:pt>
                <c:pt idx="9658">
                  <c:v>0.73</c:v>
                </c:pt>
                <c:pt idx="9659">
                  <c:v>0.74</c:v>
                </c:pt>
                <c:pt idx="9660">
                  <c:v>0.49</c:v>
                </c:pt>
                <c:pt idx="9661">
                  <c:v>0.48</c:v>
                </c:pt>
                <c:pt idx="9662">
                  <c:v>0.44</c:v>
                </c:pt>
                <c:pt idx="9663">
                  <c:v>0.66</c:v>
                </c:pt>
                <c:pt idx="9664">
                  <c:v>0.83</c:v>
                </c:pt>
                <c:pt idx="9665">
                  <c:v>0.47</c:v>
                </c:pt>
                <c:pt idx="9666">
                  <c:v>0.56999999999999995</c:v>
                </c:pt>
                <c:pt idx="9667">
                  <c:v>0.4</c:v>
                </c:pt>
                <c:pt idx="9668">
                  <c:v>0.28000000000000003</c:v>
                </c:pt>
                <c:pt idx="9669">
                  <c:v>0.33</c:v>
                </c:pt>
                <c:pt idx="9670">
                  <c:v>0.4</c:v>
                </c:pt>
                <c:pt idx="9671">
                  <c:v>0.65</c:v>
                </c:pt>
                <c:pt idx="9672">
                  <c:v>0.73</c:v>
                </c:pt>
                <c:pt idx="9673">
                  <c:v>0.78</c:v>
                </c:pt>
                <c:pt idx="9674">
                  <c:v>0.4</c:v>
                </c:pt>
                <c:pt idx="9675">
                  <c:v>0.37</c:v>
                </c:pt>
                <c:pt idx="9676">
                  <c:v>0.5</c:v>
                </c:pt>
                <c:pt idx="9677">
                  <c:v>0.46</c:v>
                </c:pt>
                <c:pt idx="9678">
                  <c:v>0.36</c:v>
                </c:pt>
                <c:pt idx="9679">
                  <c:v>0.35</c:v>
                </c:pt>
                <c:pt idx="9680">
                  <c:v>0.35</c:v>
                </c:pt>
                <c:pt idx="9681">
                  <c:v>0.43</c:v>
                </c:pt>
                <c:pt idx="9682">
                  <c:v>0.51</c:v>
                </c:pt>
                <c:pt idx="9683">
                  <c:v>0.53</c:v>
                </c:pt>
                <c:pt idx="9684">
                  <c:v>0.49</c:v>
                </c:pt>
                <c:pt idx="9685">
                  <c:v>0.46</c:v>
                </c:pt>
                <c:pt idx="9686">
                  <c:v>0.45</c:v>
                </c:pt>
                <c:pt idx="9687">
                  <c:v>0.41</c:v>
                </c:pt>
                <c:pt idx="9688">
                  <c:v>0.43</c:v>
                </c:pt>
                <c:pt idx="9689">
                  <c:v>0.37</c:v>
                </c:pt>
                <c:pt idx="9690">
                  <c:v>0.35</c:v>
                </c:pt>
                <c:pt idx="9691">
                  <c:v>0.35</c:v>
                </c:pt>
                <c:pt idx="9692">
                  <c:v>0.38</c:v>
                </c:pt>
                <c:pt idx="9693">
                  <c:v>0.37</c:v>
                </c:pt>
                <c:pt idx="9694">
                  <c:v>0.36</c:v>
                </c:pt>
                <c:pt idx="9695">
                  <c:v>0.16</c:v>
                </c:pt>
                <c:pt idx="9696">
                  <c:v>0.19</c:v>
                </c:pt>
                <c:pt idx="9697">
                  <c:v>0.2</c:v>
                </c:pt>
                <c:pt idx="9698">
                  <c:v>0.21</c:v>
                </c:pt>
                <c:pt idx="9699">
                  <c:v>0.21</c:v>
                </c:pt>
                <c:pt idx="9700">
                  <c:v>0.47</c:v>
                </c:pt>
                <c:pt idx="9701">
                  <c:v>0.43</c:v>
                </c:pt>
              </c:numCache>
            </c:numRef>
          </c:yVal>
          <c:smooth val="0"/>
          <c:extLst>
            <c:ext xmlns:c16="http://schemas.microsoft.com/office/drawing/2014/chart" uri="{C3380CC4-5D6E-409C-BE32-E72D297353CC}">
              <c16:uniqueId val="{00000001-7BC0-46ED-A42B-86B0EA1A70B9}"/>
            </c:ext>
          </c:extLst>
        </c:ser>
        <c:dLbls>
          <c:showLegendKey val="0"/>
          <c:showVal val="0"/>
          <c:showCatName val="0"/>
          <c:showSerName val="0"/>
          <c:showPercent val="0"/>
          <c:showBubbleSize val="0"/>
        </c:dLbls>
        <c:axId val="908835392"/>
        <c:axId val="972712512"/>
      </c:scatterChart>
      <c:valAx>
        <c:axId val="90883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Hach (mg/L)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2712512"/>
        <c:crosses val="autoZero"/>
        <c:crossBetween val="midCat"/>
      </c:valAx>
      <c:valAx>
        <c:axId val="972712512"/>
        <c:scaling>
          <c:orientation val="minMax"/>
          <c:max val="2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Prominent</a:t>
                </a:r>
                <a:r>
                  <a:rPr lang="en-US" baseline="0"/>
                  <a:t> (mg/L)</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8835392"/>
        <c:crosses val="autoZero"/>
        <c:crossBetween val="midCat"/>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Sheet2!$E$2:$E$67</cx:f>
        <cx:lvl ptCount="66" formatCode="General">
          <cx:pt idx="0">0.41622674556600497</cx:pt>
          <cx:pt idx="1">0.70668999865392379</cx:pt>
          <cx:pt idx="2">0.35682176254678677</cx:pt>
          <cx:pt idx="3">0.50497601918465229</cx:pt>
          <cx:pt idx="4">0.84251982733197761</cx:pt>
          <cx:pt idx="5">0.39568345323741055</cx:pt>
          <cx:pt idx="6">0.51324922158113417</cx:pt>
          <cx:pt idx="7">0.57946457711261334</cx:pt>
          <cx:pt idx="8">0.6153061421830277</cx:pt>
          <cx:pt idx="9">0.29053463773667909</cx:pt>
          <cx:pt idx="10">0.26232917947757667</cx:pt>
          <cx:pt idx="11">0.23661181226177849</cx:pt>
          <cx:pt idx="12">0.39730180067348597</cx:pt>
          <cx:pt idx="13">0.51519294118845127</cx:pt>
          <cx:pt idx="14">0.50610034811996307</cx:pt>
          <cx:pt idx="15">0.19026049002068188</cx:pt>
          <cx:pt idx="16">0.49110805164498794</cx:pt>
          <cx:pt idx="17">0.45341877758297561</cx:pt>
          <cx:pt idx="18">0.51173501631907559</cx:pt>
          <cx:pt idx="19">0.24132339335970424</cx:pt>
          <cx:pt idx="20">0.50276986975051208</cx:pt>
          <cx:pt idx="22">0.44034913135322462</cx:pt>
          <cx:pt idx="23">0.41666416658166378</cx:pt>
          <cx:pt idx="24">0.50083073313744686</cx:pt>
          <cx:pt idx="25">0.55713104506161748</cx:pt>
          <cx:pt idx="26">0.45101619239367929</cx:pt>
          <cx:pt idx="27">0.39003402424466815</cx:pt>
          <cx:pt idx="28">0.38233481690335219</cx:pt>
          <cx:pt idx="29">0.36038998258757338</cx:pt>
          <cx:pt idx="30">0.38465218661268008</cx:pt>
          <cx:pt idx="31">0.55188420692017914</cx:pt>
          <cx:pt idx="32">0.45533076096073399</cx:pt>
          <cx:pt idx="33">0.43532069441968879</cx:pt>
          <cx:pt idx="34">0.79770112481443556</cx:pt>
          <cx:pt idx="35">0.9592813355979174</cx:pt>
          <cx:pt idx="36">0.26412069191908721</cx:pt>
          <cx:pt idx="37">0.25470942690292209</cx:pt>
          <cx:pt idx="38">0.17806581181335923</cx:pt>
          <cx:pt idx="39">0.34995465481593463</cx:pt>
          <cx:pt idx="40">0.53123942712568628</cx:pt>
          <cx:pt idx="41">0.68906576866166791</cx:pt>
          <cx:pt idx="42">0.46856001788607432</cx:pt>
          <cx:pt idx="43">0.26402939082181576</cx:pt>
          <cx:pt idx="44">0.46443986502948509</cx:pt>
          <cx:pt idx="45">0.75435898153870562</cx:pt>
          <cx:pt idx="46">0.81521202790853742</cx:pt>
          <cx:pt idx="47">0.49223232689812618</cx:pt>
          <cx:pt idx="48">0.70902068121194239</cx:pt>
          <cx:pt idx="49">0.45632602587039034</cx:pt>
          <cx:pt idx="50">0.29005961897148946</cx:pt>
          <cx:pt idx="51">0.62198568637928009</cx:pt>
          <cx:pt idx="52">0.70431661288000325</cx:pt>
          <cx:pt idx="53">0.73995954412296328</cx:pt>
          <cx:pt idx="54">0.59790313879806245</cx:pt>
          <cx:pt idx="55">0.34282867823388347</cx:pt>
          <cx:pt idx="56">0.9296488043210317</cx:pt>
          <cx:pt idx="57">0.62669722378125869</cx:pt>
          <cx:pt idx="58">0.58832507164999703</cx:pt>
          <cx:pt idx="59">0.58382659834312756</cx:pt>
          <cx:pt idx="60">0.59941040877989527</cx:pt>
          <cx:pt idx="61">0.74967882836587874</cx:pt>
        </cx:lvl>
      </cx:numDim>
    </cx:data>
  </cx:chartData>
  <cx:chart>
    <cx:plotArea>
      <cx:plotAreaRegion>
        <cx:series layoutId="clusteredColumn" uniqueId="{BB8ADE58-8282-4E5A-B289-B0CCB68F5C5A}">
          <cx:tx>
            <cx:txData>
              <cx:f>Sheet2!$E$1</cx:f>
              <cx:v>Percent Visy</cx:v>
            </cx:txData>
          </cx:tx>
          <cx:spPr>
            <a:solidFill>
              <a:schemeClr val="tx2">
                <a:lumMod val="40000"/>
                <a:lumOff val="60000"/>
                <a:alpha val="30000"/>
              </a:schemeClr>
            </a:solidFill>
            <a:ln w="6350">
              <a:solidFill>
                <a:schemeClr val="tx2"/>
              </a:solidFill>
            </a:ln>
          </cx:spPr>
          <cx:dataId val="0"/>
          <cx:layoutPr>
            <cx:binning intervalClosed="r" overflow="auto">
              <cx:binCount val="8"/>
            </cx:binning>
          </cx:layoutPr>
        </cx:series>
      </cx:plotAreaRegion>
      <cx:axis id="0">
        <cx:catScaling gapWidth="0"/>
        <cx:title>
          <cx:tx>
            <cx:txData>
              <cx:v>Percentage Visy BOD/Plant BOD</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Percentage Visy BOD/Plant BOD</a:t>
              </a:r>
            </a:p>
          </cx:txPr>
        </cx:title>
        <cx:tickLabels/>
        <cx:numFmt formatCode="#,##0.00" sourceLinked="0"/>
      </cx:axis>
      <cx:axis id="1">
        <cx:valScaling/>
        <cx:title>
          <cx:tx>
            <cx:txData>
              <cx:v>Count</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Count</a:t>
              </a:r>
            </a:p>
          </cx:txPr>
        </cx:titl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Foundation">
  <a:themeElements>
    <a:clrScheme name="Splash">
      <a:dk1>
        <a:sysClr val="windowText" lastClr="000000"/>
      </a:dk1>
      <a:lt1>
        <a:sysClr val="window" lastClr="FFFFFF"/>
      </a:lt1>
      <a:dk2>
        <a:srgbClr val="003087"/>
      </a:dk2>
      <a:lt2>
        <a:srgbClr val="D4D3CF"/>
      </a:lt2>
      <a:accent1>
        <a:srgbClr val="003087"/>
      </a:accent1>
      <a:accent2>
        <a:srgbClr val="7AC143"/>
      </a:accent2>
      <a:accent3>
        <a:srgbClr val="0082C4"/>
      </a:accent3>
      <a:accent4>
        <a:srgbClr val="00BBE5"/>
      </a:accent4>
      <a:accent5>
        <a:srgbClr val="AAD3F1"/>
      </a:accent5>
      <a:accent6>
        <a:srgbClr val="D4D3CF"/>
      </a:accent6>
      <a:hlink>
        <a:srgbClr val="594331"/>
      </a:hlink>
      <a:folHlink>
        <a:srgbClr val="777777"/>
      </a:folHlink>
    </a:clrScheme>
    <a:fontScheme name="CDM_standard">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tx2"/>
        </a:solidFill>
        <a:ln w="6350">
          <a:noFill/>
        </a:ln>
      </a:spPr>
      <a:bodyPr rot="0" vert="horz" wrap="square" lIns="91440" tIns="45720" rIns="91440" bIns="45720" anchor="t" anchorCtr="0" upright="1">
        <a:noAutofit/>
      </a:bodyPr>
      <a:lstStyle/>
    </a:spDef>
  </a:objectDefaults>
  <a:extraClrSchemeLst/>
</a:theme>
</file>

<file path=word/theme/themeOverride1.xml><?xml version="1.0" encoding="utf-8"?>
<a:themeOverride xmlns:a="http://schemas.openxmlformats.org/drawingml/2006/main">
  <a:clrScheme name="Splash">
    <a:dk1>
      <a:sysClr val="windowText" lastClr="000000"/>
    </a:dk1>
    <a:lt1>
      <a:sysClr val="window" lastClr="FFFFFF"/>
    </a:lt1>
    <a:dk2>
      <a:srgbClr val="003087"/>
    </a:dk2>
    <a:lt2>
      <a:srgbClr val="D4D3CF"/>
    </a:lt2>
    <a:accent1>
      <a:srgbClr val="003087"/>
    </a:accent1>
    <a:accent2>
      <a:srgbClr val="7AC143"/>
    </a:accent2>
    <a:accent3>
      <a:srgbClr val="0082C4"/>
    </a:accent3>
    <a:accent4>
      <a:srgbClr val="00BBE5"/>
    </a:accent4>
    <a:accent5>
      <a:srgbClr val="AAD3F1"/>
    </a:accent5>
    <a:accent6>
      <a:srgbClr val="D4D3CF"/>
    </a:accent6>
    <a:hlink>
      <a:srgbClr val="594331"/>
    </a:hlink>
    <a:folHlink>
      <a:srgbClr val="777777"/>
    </a:folHlink>
  </a:clrScheme>
  <a:fontScheme name="CDM_standard">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A24454E4D4664EAC0BB38A80483A6E" ma:contentTypeVersion="15" ma:contentTypeDescription="Create a new document." ma:contentTypeScope="" ma:versionID="d0173e3caaf14d4de6adbcf0cfabb80c">
  <xsd:schema xmlns:xsd="http://www.w3.org/2001/XMLSchema" xmlns:xs="http://www.w3.org/2001/XMLSchema" xmlns:p="http://schemas.microsoft.com/office/2006/metadata/properties" xmlns:ns3="d5110ce6-f9b1-46f2-90b9-b7b185d36653" xmlns:ns4="d0e98cda-7391-40ee-bf3a-5e0b64b920f7" targetNamespace="http://schemas.microsoft.com/office/2006/metadata/properties" ma:root="true" ma:fieldsID="4ebce9fbd9a5f3e7f05b92690b1b2413" ns3:_="" ns4:_="">
    <xsd:import namespace="d5110ce6-f9b1-46f2-90b9-b7b185d36653"/>
    <xsd:import namespace="d0e98cda-7391-40ee-bf3a-5e0b64b920f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110ce6-f9b1-46f2-90b9-b7b185d3665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e98cda-7391-40ee-bf3a-5e0b64b920f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haredContentType xmlns="Microsoft.SharePoint.Taxonomy.ContentTypeSync" SourceId="10f259f9-296d-45ec-b40f-2b565e2e2123" ContentTypeId="0x01" PreviousValue="false"/>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502F27-5CB8-43C8-A7EA-FF36966878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110ce6-f9b1-46f2-90b9-b7b185d36653"/>
    <ds:schemaRef ds:uri="d0e98cda-7391-40ee-bf3a-5e0b64b920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F65371-F34D-4A93-BF07-8374AB3A7DA0}">
  <ds:schemaRefs>
    <ds:schemaRef ds:uri="Microsoft.SharePoint.Taxonomy.ContentTypeSync"/>
  </ds:schemaRefs>
</ds:datastoreItem>
</file>

<file path=customXml/itemProps3.xml><?xml version="1.0" encoding="utf-8"?>
<ds:datastoreItem xmlns:ds="http://schemas.openxmlformats.org/officeDocument/2006/customXml" ds:itemID="{6A7C7A61-5F21-40DE-AB68-C8190CCF01E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F2571EF-199F-4602-A5CD-F06F675C78F9}">
  <ds:schemaRefs>
    <ds:schemaRef ds:uri="http://schemas.microsoft.com/sharepoint/v3/contenttype/forms"/>
  </ds:schemaRefs>
</ds:datastoreItem>
</file>

<file path=customXml/itemProps5.xml><?xml version="1.0" encoding="utf-8"?>
<ds:datastoreItem xmlns:ds="http://schemas.openxmlformats.org/officeDocument/2006/customXml" ds:itemID="{85A5358F-3D41-4682-A7B6-2E108B2D6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LFT_Report_AutoTOC_A4.dotx</Template>
  <TotalTime>123</TotalTime>
  <Pages>59</Pages>
  <Words>13782</Words>
  <Characters>78561</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 Kenneth J (Woodbury)</dc:creator>
  <cp:keywords/>
  <dc:description/>
  <cp:lastModifiedBy>Taylor, Maryanne</cp:lastModifiedBy>
  <cp:revision>11</cp:revision>
  <cp:lastPrinted>2021-01-12T22:20:00Z</cp:lastPrinted>
  <dcterms:created xsi:type="dcterms:W3CDTF">2021-01-14T13:31:00Z</dcterms:created>
  <dcterms:modified xsi:type="dcterms:W3CDTF">2021-01-14T20:03:00Z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0x0101006CA24454E4D4664EAC0BB38A80483A6E</vt:lpwstr>
  </property>
</Properties>
</file>